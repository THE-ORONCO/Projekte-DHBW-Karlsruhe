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FC8689" w14:textId="77777777" w:rsidR="007F3BC1" w:rsidRPr="00FC4350" w:rsidRDefault="007F3BC1" w:rsidP="002839C6">
      <w:pPr>
        <w:pStyle w:val="Spezial"/>
        <w:spacing w:before="600"/>
        <w:ind w:firstLine="708"/>
        <w:jc w:val="center"/>
        <w:rPr>
          <w:b/>
          <w:color w:val="0000FF"/>
          <w:sz w:val="40"/>
          <w:szCs w:val="40"/>
          <w:lang w:val="en-US"/>
        </w:rPr>
      </w:pPr>
      <w:r w:rsidRPr="00FC4350">
        <w:rPr>
          <w:b/>
          <w:color w:val="0000FF"/>
          <w:sz w:val="40"/>
          <w:szCs w:val="40"/>
          <w:lang w:val="en-US"/>
        </w:rPr>
        <w:t>Software-Engineering I</w:t>
      </w:r>
    </w:p>
    <w:p w14:paraId="3EC215FA" w14:textId="77777777" w:rsidR="007F3BC1" w:rsidRPr="00E84FB1" w:rsidRDefault="007F3BC1" w:rsidP="007F3BC1">
      <w:pPr>
        <w:pStyle w:val="Spezial"/>
        <w:spacing w:before="1200"/>
        <w:jc w:val="center"/>
        <w:rPr>
          <w:b/>
          <w:color w:val="FF0000"/>
          <w:sz w:val="36"/>
          <w:szCs w:val="36"/>
          <w:lang w:val="en-US"/>
        </w:rPr>
      </w:pPr>
      <w:r w:rsidRPr="00E84FB1">
        <w:rPr>
          <w:b/>
          <w:color w:val="FF0000"/>
          <w:sz w:val="36"/>
          <w:szCs w:val="36"/>
          <w:lang w:val="en-US"/>
        </w:rPr>
        <w:t>Programmentwu</w:t>
      </w:r>
      <w:r w:rsidR="00555ACF" w:rsidRPr="00E84FB1">
        <w:rPr>
          <w:b/>
          <w:color w:val="FF0000"/>
          <w:sz w:val="36"/>
          <w:szCs w:val="36"/>
          <w:lang w:val="en-US"/>
        </w:rPr>
        <w:t>rf</w:t>
      </w:r>
      <w:r w:rsidR="00555ACF" w:rsidRPr="00E84FB1">
        <w:rPr>
          <w:b/>
          <w:color w:val="FF0000"/>
          <w:sz w:val="36"/>
          <w:szCs w:val="36"/>
          <w:lang w:val="en-US"/>
        </w:rPr>
        <w:br/>
        <w:t>TINF1</w:t>
      </w:r>
      <w:r w:rsidR="002E3EE8" w:rsidRPr="00E84FB1">
        <w:rPr>
          <w:b/>
          <w:color w:val="FF0000"/>
          <w:sz w:val="36"/>
          <w:szCs w:val="36"/>
          <w:lang w:val="en-US"/>
        </w:rPr>
        <w:t>8</w:t>
      </w:r>
      <w:r w:rsidR="00555ACF" w:rsidRPr="00E84FB1">
        <w:rPr>
          <w:b/>
          <w:color w:val="FF0000"/>
          <w:sz w:val="36"/>
          <w:szCs w:val="36"/>
          <w:lang w:val="en-US"/>
        </w:rPr>
        <w:t>B1</w:t>
      </w:r>
      <w:r w:rsidR="00555ACF" w:rsidRPr="00E84FB1">
        <w:rPr>
          <w:b/>
          <w:color w:val="FF0000"/>
          <w:sz w:val="36"/>
          <w:szCs w:val="36"/>
          <w:lang w:val="en-US"/>
        </w:rPr>
        <w:br/>
        <w:t>3.+4. Semester (2019</w:t>
      </w:r>
      <w:r w:rsidRPr="00E84FB1">
        <w:rPr>
          <w:b/>
          <w:color w:val="FF0000"/>
          <w:sz w:val="36"/>
          <w:szCs w:val="36"/>
          <w:lang w:val="en-US"/>
        </w:rPr>
        <w:t>/20</w:t>
      </w:r>
      <w:r w:rsidR="00555ACF" w:rsidRPr="00E84FB1">
        <w:rPr>
          <w:b/>
          <w:color w:val="FF0000"/>
          <w:sz w:val="36"/>
          <w:szCs w:val="36"/>
          <w:lang w:val="en-US"/>
        </w:rPr>
        <w:t>20</w:t>
      </w:r>
      <w:r w:rsidRPr="00E84FB1">
        <w:rPr>
          <w:b/>
          <w:color w:val="FF0000"/>
          <w:sz w:val="36"/>
          <w:szCs w:val="36"/>
          <w:lang w:val="en-US"/>
        </w:rPr>
        <w:t>)</w:t>
      </w:r>
    </w:p>
    <w:p w14:paraId="36D1FA5A" w14:textId="77777777" w:rsidR="007F3BC1" w:rsidRPr="007F3BC1" w:rsidRDefault="007F3BC1" w:rsidP="007F3BC1">
      <w:pPr>
        <w:pStyle w:val="Spezial"/>
        <w:spacing w:before="1080"/>
        <w:jc w:val="center"/>
        <w:rPr>
          <w:b/>
          <w:i/>
          <w:sz w:val="40"/>
          <w:szCs w:val="40"/>
        </w:rPr>
      </w:pPr>
      <w:r w:rsidRPr="007F3BC1">
        <w:rPr>
          <w:b/>
          <w:i/>
          <w:sz w:val="40"/>
          <w:szCs w:val="40"/>
        </w:rPr>
        <w:t xml:space="preserve">Thema: </w:t>
      </w:r>
      <w:r>
        <w:rPr>
          <w:b/>
          <w:i/>
          <w:sz w:val="40"/>
          <w:szCs w:val="40"/>
        </w:rPr>
        <w:br/>
      </w:r>
      <w:r w:rsidR="00555ACF">
        <w:rPr>
          <w:b/>
          <w:i/>
          <w:color w:val="0000FF"/>
          <w:sz w:val="40"/>
          <w:szCs w:val="40"/>
        </w:rPr>
        <w:t>Museumsverwaltung</w:t>
      </w:r>
    </w:p>
    <w:p w14:paraId="307E2311" w14:textId="77777777" w:rsidR="007F3BC1" w:rsidRPr="000432EE" w:rsidRDefault="007F3BC1" w:rsidP="007F3BC1">
      <w:pPr>
        <w:pStyle w:val="Spezial"/>
        <w:spacing w:before="1800"/>
        <w:jc w:val="center"/>
        <w:rPr>
          <w:sz w:val="26"/>
          <w:szCs w:val="26"/>
        </w:rPr>
      </w:pPr>
      <w:r w:rsidRPr="000432EE">
        <w:rPr>
          <w:sz w:val="26"/>
          <w:szCs w:val="26"/>
        </w:rPr>
        <w:t>DHBW Karlsruhe</w:t>
      </w:r>
      <w:r w:rsidRPr="000432EE">
        <w:rPr>
          <w:sz w:val="26"/>
          <w:szCs w:val="26"/>
        </w:rPr>
        <w:br/>
        <w:t>Studiengang Angewandte Informatik</w:t>
      </w:r>
    </w:p>
    <w:p w14:paraId="72140AE1" w14:textId="77777777" w:rsidR="007F3BC1" w:rsidRPr="000432EE" w:rsidRDefault="007F3BC1" w:rsidP="007F3BC1">
      <w:pPr>
        <w:pStyle w:val="Spezial"/>
        <w:spacing w:before="960"/>
        <w:jc w:val="center"/>
        <w:rPr>
          <w:sz w:val="26"/>
          <w:szCs w:val="26"/>
        </w:rPr>
      </w:pPr>
      <w:r w:rsidRPr="000432EE">
        <w:rPr>
          <w:sz w:val="26"/>
          <w:szCs w:val="26"/>
        </w:rPr>
        <w:t>Dr.-Ing. R. Lutz</w:t>
      </w:r>
    </w:p>
    <w:p w14:paraId="05F2536D" w14:textId="77777777" w:rsidR="007F3BC1" w:rsidRPr="000432EE" w:rsidRDefault="007F3BC1" w:rsidP="007F3BC1">
      <w:pPr>
        <w:pStyle w:val="Spezial"/>
        <w:jc w:val="center"/>
        <w:rPr>
          <w:sz w:val="26"/>
          <w:szCs w:val="26"/>
        </w:rPr>
      </w:pPr>
      <w:r w:rsidRPr="000432EE">
        <w:rPr>
          <w:sz w:val="26"/>
          <w:szCs w:val="26"/>
        </w:rPr>
        <w:t>Institut für Automation und angewandte Informatik (IAI)</w:t>
      </w:r>
    </w:p>
    <w:p w14:paraId="3C772F79" w14:textId="77777777" w:rsidR="007F3BC1" w:rsidRPr="000432EE" w:rsidRDefault="007F3BC1" w:rsidP="007F3BC1">
      <w:pPr>
        <w:pStyle w:val="Spezial"/>
        <w:jc w:val="center"/>
        <w:rPr>
          <w:sz w:val="26"/>
          <w:szCs w:val="26"/>
        </w:rPr>
      </w:pPr>
      <w:r w:rsidRPr="000432EE">
        <w:rPr>
          <w:sz w:val="26"/>
          <w:szCs w:val="26"/>
        </w:rPr>
        <w:t>Karlsruher Institut für Technologie (KIT)</w:t>
      </w:r>
    </w:p>
    <w:p w14:paraId="43651B9C" w14:textId="77777777" w:rsidR="007F3BC1" w:rsidRDefault="002E3EE8" w:rsidP="002E3EE8">
      <w:pPr>
        <w:pStyle w:val="Spezial"/>
        <w:spacing w:before="1200"/>
        <w:jc w:val="center"/>
        <w:rPr>
          <w:sz w:val="28"/>
          <w:szCs w:val="28"/>
        </w:rPr>
      </w:pPr>
      <w:r>
        <w:rPr>
          <w:sz w:val="28"/>
          <w:szCs w:val="28"/>
        </w:rPr>
        <w:t>Bearbeitende</w:t>
      </w:r>
      <w:r w:rsidR="007F3BC1">
        <w:rPr>
          <w:sz w:val="28"/>
          <w:szCs w:val="28"/>
        </w:rPr>
        <w:t>:</w:t>
      </w:r>
    </w:p>
    <w:p w14:paraId="18E103AB" w14:textId="336BE852" w:rsidR="007F3BC1" w:rsidRPr="005A1551" w:rsidRDefault="45521311" w:rsidP="007F3BC1">
      <w:pPr>
        <w:pStyle w:val="Spezial"/>
        <w:jc w:val="center"/>
        <w:rPr>
          <w:sz w:val="36"/>
          <w:szCs w:val="36"/>
        </w:rPr>
      </w:pPr>
      <w:r w:rsidRPr="45521311">
        <w:rPr>
          <w:sz w:val="36"/>
          <w:szCs w:val="36"/>
        </w:rPr>
        <w:t>Théo Roncoletta und Kai Haubrich</w:t>
      </w:r>
    </w:p>
    <w:p w14:paraId="0B56825A" w14:textId="77777777" w:rsidR="00C32AFE" w:rsidRDefault="007F3BC1">
      <w:r>
        <w:br w:type="column"/>
      </w:r>
      <w:bookmarkStart w:id="0" w:name="_Toc5638517"/>
      <w:bookmarkEnd w:id="0"/>
    </w:p>
    <w:sdt>
      <w:sdtPr>
        <w:rPr>
          <w:rFonts w:ascii="Arial" w:hAnsi="Arial"/>
          <w:color w:val="auto"/>
          <w:sz w:val="22"/>
          <w:lang w:eastAsia="en-US"/>
        </w:rPr>
        <w:id w:val="1540935332"/>
        <w:docPartObj>
          <w:docPartGallery w:val="Table of Contents"/>
          <w:docPartUnique/>
        </w:docPartObj>
      </w:sdtPr>
      <w:sdtEndPr>
        <w:rPr>
          <w:b/>
        </w:rPr>
      </w:sdtEndPr>
      <w:sdtContent>
        <w:p w14:paraId="10D37843" w14:textId="77777777" w:rsidR="00C32AFE" w:rsidRPr="00BF1BA5" w:rsidRDefault="00C32AFE" w:rsidP="00C32AFE">
          <w:pPr>
            <w:pStyle w:val="Inhaltsverzeichnisberschrift"/>
            <w:rPr>
              <w:rFonts w:ascii="Arial" w:hAnsi="Arial" w:cs="Arial"/>
            </w:rPr>
          </w:pPr>
          <w:r w:rsidRPr="00BF1BA5">
            <w:rPr>
              <w:rFonts w:ascii="Arial" w:hAnsi="Arial" w:cs="Arial"/>
            </w:rPr>
            <w:t>Inhalt</w:t>
          </w:r>
        </w:p>
        <w:p w14:paraId="3D9F23EE" w14:textId="603F38F1" w:rsidR="0056687A" w:rsidRDefault="00C32AFE">
          <w:pPr>
            <w:pStyle w:val="Verzeichnis1"/>
            <w:rPr>
              <w:rFonts w:asciiTheme="minorHAnsi" w:eastAsiaTheme="minorEastAsia" w:hAnsiTheme="minorHAnsi"/>
              <w:noProof/>
              <w:lang w:val="en-DE" w:eastAsia="en-DE"/>
            </w:rPr>
          </w:pPr>
          <w:r>
            <w:rPr>
              <w:b/>
            </w:rPr>
            <w:fldChar w:fldCharType="begin"/>
          </w:r>
          <w:r>
            <w:rPr>
              <w:b/>
            </w:rPr>
            <w:instrText xml:space="preserve"> TOC \o "1-3" \h \z \u </w:instrText>
          </w:r>
          <w:r>
            <w:rPr>
              <w:b/>
            </w:rPr>
            <w:fldChar w:fldCharType="separate"/>
          </w:r>
          <w:hyperlink w:anchor="_Toc44320773" w:history="1">
            <w:r w:rsidR="0056687A" w:rsidRPr="0001675B">
              <w:rPr>
                <w:rStyle w:val="Hyperlink"/>
                <w:noProof/>
              </w:rPr>
              <w:t>1.</w:t>
            </w:r>
            <w:r w:rsidR="0056687A">
              <w:rPr>
                <w:rFonts w:asciiTheme="minorHAnsi" w:eastAsiaTheme="minorEastAsia" w:hAnsiTheme="minorHAnsi"/>
                <w:noProof/>
                <w:lang w:val="en-DE" w:eastAsia="en-DE"/>
              </w:rPr>
              <w:tab/>
            </w:r>
            <w:r w:rsidR="0056687A" w:rsidRPr="0001675B">
              <w:rPr>
                <w:rStyle w:val="Hyperlink"/>
                <w:noProof/>
              </w:rPr>
              <w:t>Einleitung</w:t>
            </w:r>
            <w:r w:rsidR="0056687A">
              <w:rPr>
                <w:noProof/>
                <w:webHidden/>
              </w:rPr>
              <w:tab/>
            </w:r>
            <w:r w:rsidR="0056687A">
              <w:rPr>
                <w:noProof/>
                <w:webHidden/>
              </w:rPr>
              <w:fldChar w:fldCharType="begin"/>
            </w:r>
            <w:r w:rsidR="0056687A">
              <w:rPr>
                <w:noProof/>
                <w:webHidden/>
              </w:rPr>
              <w:instrText xml:space="preserve"> PAGEREF _Toc44320773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1D323708" w14:textId="21CC0FC0" w:rsidR="0056687A" w:rsidRDefault="00CD685B">
          <w:pPr>
            <w:pStyle w:val="Verzeichnis1"/>
            <w:rPr>
              <w:rFonts w:asciiTheme="minorHAnsi" w:eastAsiaTheme="minorEastAsia" w:hAnsiTheme="minorHAnsi"/>
              <w:noProof/>
              <w:lang w:val="en-DE" w:eastAsia="en-DE"/>
            </w:rPr>
          </w:pPr>
          <w:hyperlink w:anchor="_Toc44320774" w:history="1">
            <w:r w:rsidR="0056687A" w:rsidRPr="0001675B">
              <w:rPr>
                <w:rStyle w:val="Hyperlink"/>
                <w:noProof/>
              </w:rPr>
              <w:t>2.</w:t>
            </w:r>
            <w:r w:rsidR="0056687A">
              <w:rPr>
                <w:rFonts w:asciiTheme="minorHAnsi" w:eastAsiaTheme="minorEastAsia" w:hAnsiTheme="minorHAnsi"/>
                <w:noProof/>
                <w:lang w:val="en-DE" w:eastAsia="en-DE"/>
              </w:rPr>
              <w:tab/>
            </w:r>
            <w:r w:rsidR="0056687A" w:rsidRPr="0001675B">
              <w:rPr>
                <w:rStyle w:val="Hyperlink"/>
                <w:noProof/>
              </w:rPr>
              <w:t>Lastenheft</w:t>
            </w:r>
            <w:r w:rsidR="0056687A">
              <w:rPr>
                <w:noProof/>
                <w:webHidden/>
              </w:rPr>
              <w:tab/>
            </w:r>
            <w:r w:rsidR="0056687A">
              <w:rPr>
                <w:noProof/>
                <w:webHidden/>
              </w:rPr>
              <w:fldChar w:fldCharType="begin"/>
            </w:r>
            <w:r w:rsidR="0056687A">
              <w:rPr>
                <w:noProof/>
                <w:webHidden/>
              </w:rPr>
              <w:instrText xml:space="preserve"> PAGEREF _Toc44320774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2A75F205" w14:textId="29B9974D"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75" w:history="1">
            <w:r w:rsidR="0056687A" w:rsidRPr="0001675B">
              <w:rPr>
                <w:rStyle w:val="Hyperlink"/>
                <w:noProof/>
              </w:rPr>
              <w:t>2.1.</w:t>
            </w:r>
            <w:r w:rsidR="0056687A">
              <w:rPr>
                <w:rFonts w:asciiTheme="minorHAnsi" w:eastAsiaTheme="minorEastAsia" w:hAnsiTheme="minorHAnsi"/>
                <w:noProof/>
                <w:lang w:val="en-DE" w:eastAsia="en-DE"/>
              </w:rPr>
              <w:tab/>
            </w:r>
            <w:r w:rsidR="0056687A" w:rsidRPr="0001675B">
              <w:rPr>
                <w:rStyle w:val="Hyperlink"/>
                <w:noProof/>
              </w:rPr>
              <w:t>Zielsetzung</w:t>
            </w:r>
            <w:r w:rsidR="0056687A">
              <w:rPr>
                <w:noProof/>
                <w:webHidden/>
              </w:rPr>
              <w:tab/>
            </w:r>
            <w:r w:rsidR="0056687A">
              <w:rPr>
                <w:noProof/>
                <w:webHidden/>
              </w:rPr>
              <w:fldChar w:fldCharType="begin"/>
            </w:r>
            <w:r w:rsidR="0056687A">
              <w:rPr>
                <w:noProof/>
                <w:webHidden/>
              </w:rPr>
              <w:instrText xml:space="preserve"> PAGEREF _Toc44320775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09D26191" w14:textId="39056AF7"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76" w:history="1">
            <w:r w:rsidR="0056687A" w:rsidRPr="0001675B">
              <w:rPr>
                <w:rStyle w:val="Hyperlink"/>
                <w:noProof/>
              </w:rPr>
              <w:t>2.2.</w:t>
            </w:r>
            <w:r w:rsidR="0056687A">
              <w:rPr>
                <w:rFonts w:asciiTheme="minorHAnsi" w:eastAsiaTheme="minorEastAsia" w:hAnsiTheme="minorHAnsi"/>
                <w:noProof/>
                <w:lang w:val="en-DE" w:eastAsia="en-DE"/>
              </w:rPr>
              <w:tab/>
            </w:r>
            <w:r w:rsidR="0056687A" w:rsidRPr="0001675B">
              <w:rPr>
                <w:rStyle w:val="Hyperlink"/>
                <w:noProof/>
              </w:rPr>
              <w:t>Anwendungsbereiche</w:t>
            </w:r>
            <w:r w:rsidR="0056687A">
              <w:rPr>
                <w:noProof/>
                <w:webHidden/>
              </w:rPr>
              <w:tab/>
            </w:r>
            <w:r w:rsidR="0056687A">
              <w:rPr>
                <w:noProof/>
                <w:webHidden/>
              </w:rPr>
              <w:fldChar w:fldCharType="begin"/>
            </w:r>
            <w:r w:rsidR="0056687A">
              <w:rPr>
                <w:noProof/>
                <w:webHidden/>
              </w:rPr>
              <w:instrText xml:space="preserve"> PAGEREF _Toc44320776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66F5B08B" w14:textId="0360E289"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77" w:history="1">
            <w:r w:rsidR="0056687A" w:rsidRPr="0001675B">
              <w:rPr>
                <w:rStyle w:val="Hyperlink"/>
                <w:noProof/>
              </w:rPr>
              <w:t>2.3.</w:t>
            </w:r>
            <w:r w:rsidR="0056687A">
              <w:rPr>
                <w:rFonts w:asciiTheme="minorHAnsi" w:eastAsiaTheme="minorEastAsia" w:hAnsiTheme="minorHAnsi"/>
                <w:noProof/>
                <w:lang w:val="en-DE" w:eastAsia="en-DE"/>
              </w:rPr>
              <w:tab/>
            </w:r>
            <w:r w:rsidR="0056687A" w:rsidRPr="0001675B">
              <w:rPr>
                <w:rStyle w:val="Hyperlink"/>
                <w:noProof/>
              </w:rPr>
              <w:t>Zielgruppen, Benutzerrollen und Verantwortlichkeiten</w:t>
            </w:r>
            <w:r w:rsidR="0056687A">
              <w:rPr>
                <w:noProof/>
                <w:webHidden/>
              </w:rPr>
              <w:tab/>
            </w:r>
            <w:r w:rsidR="0056687A">
              <w:rPr>
                <w:noProof/>
                <w:webHidden/>
              </w:rPr>
              <w:fldChar w:fldCharType="begin"/>
            </w:r>
            <w:r w:rsidR="0056687A">
              <w:rPr>
                <w:noProof/>
                <w:webHidden/>
              </w:rPr>
              <w:instrText xml:space="preserve"> PAGEREF _Toc44320777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7A82BF86" w14:textId="06362776"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78" w:history="1">
            <w:r w:rsidR="0056687A" w:rsidRPr="0001675B">
              <w:rPr>
                <w:rStyle w:val="Hyperlink"/>
                <w:noProof/>
              </w:rPr>
              <w:t>2.4.</w:t>
            </w:r>
            <w:r w:rsidR="0056687A">
              <w:rPr>
                <w:rFonts w:asciiTheme="minorHAnsi" w:eastAsiaTheme="minorEastAsia" w:hAnsiTheme="minorHAnsi"/>
                <w:noProof/>
                <w:lang w:val="en-DE" w:eastAsia="en-DE"/>
              </w:rPr>
              <w:tab/>
            </w:r>
            <w:r w:rsidR="0056687A" w:rsidRPr="0001675B">
              <w:rPr>
                <w:rStyle w:val="Hyperlink"/>
                <w:noProof/>
              </w:rPr>
              <w:t>Zusammenspiel mit anderen Systemen</w:t>
            </w:r>
            <w:r w:rsidR="0056687A">
              <w:rPr>
                <w:noProof/>
                <w:webHidden/>
              </w:rPr>
              <w:tab/>
            </w:r>
            <w:r w:rsidR="0056687A">
              <w:rPr>
                <w:noProof/>
                <w:webHidden/>
              </w:rPr>
              <w:fldChar w:fldCharType="begin"/>
            </w:r>
            <w:r w:rsidR="0056687A">
              <w:rPr>
                <w:noProof/>
                <w:webHidden/>
              </w:rPr>
              <w:instrText xml:space="preserve"> PAGEREF _Toc44320778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04FA81A0" w14:textId="325B54BA"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79" w:history="1">
            <w:r w:rsidR="0056687A" w:rsidRPr="0001675B">
              <w:rPr>
                <w:rStyle w:val="Hyperlink"/>
                <w:noProof/>
              </w:rPr>
              <w:t>2.5.</w:t>
            </w:r>
            <w:r w:rsidR="0056687A">
              <w:rPr>
                <w:rFonts w:asciiTheme="minorHAnsi" w:eastAsiaTheme="minorEastAsia" w:hAnsiTheme="minorHAnsi"/>
                <w:noProof/>
                <w:lang w:val="en-DE" w:eastAsia="en-DE"/>
              </w:rPr>
              <w:tab/>
            </w:r>
            <w:r w:rsidR="0056687A" w:rsidRPr="0001675B">
              <w:rPr>
                <w:rStyle w:val="Hyperlink"/>
                <w:noProof/>
              </w:rPr>
              <w:t>Produktfunktionen</w:t>
            </w:r>
            <w:r w:rsidR="0056687A">
              <w:rPr>
                <w:noProof/>
                <w:webHidden/>
              </w:rPr>
              <w:tab/>
            </w:r>
            <w:r w:rsidR="0056687A">
              <w:rPr>
                <w:noProof/>
                <w:webHidden/>
              </w:rPr>
              <w:fldChar w:fldCharType="begin"/>
            </w:r>
            <w:r w:rsidR="0056687A">
              <w:rPr>
                <w:noProof/>
                <w:webHidden/>
              </w:rPr>
              <w:instrText xml:space="preserve"> PAGEREF _Toc44320779 \h </w:instrText>
            </w:r>
            <w:r w:rsidR="0056687A">
              <w:rPr>
                <w:noProof/>
                <w:webHidden/>
              </w:rPr>
            </w:r>
            <w:r w:rsidR="0056687A">
              <w:rPr>
                <w:noProof/>
                <w:webHidden/>
              </w:rPr>
              <w:fldChar w:fldCharType="separate"/>
            </w:r>
            <w:r w:rsidR="0056687A">
              <w:rPr>
                <w:noProof/>
                <w:webHidden/>
              </w:rPr>
              <w:t>6</w:t>
            </w:r>
            <w:r w:rsidR="0056687A">
              <w:rPr>
                <w:noProof/>
                <w:webHidden/>
              </w:rPr>
              <w:fldChar w:fldCharType="end"/>
            </w:r>
          </w:hyperlink>
        </w:p>
        <w:p w14:paraId="194B9A0A" w14:textId="2E2A5EA7"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80" w:history="1">
            <w:r w:rsidR="0056687A" w:rsidRPr="0001675B">
              <w:rPr>
                <w:rStyle w:val="Hyperlink"/>
                <w:noProof/>
              </w:rPr>
              <w:t>2.6.</w:t>
            </w:r>
            <w:r w:rsidR="0056687A">
              <w:rPr>
                <w:rFonts w:asciiTheme="minorHAnsi" w:eastAsiaTheme="minorEastAsia" w:hAnsiTheme="minorHAnsi"/>
                <w:noProof/>
                <w:lang w:val="en-DE" w:eastAsia="en-DE"/>
              </w:rPr>
              <w:tab/>
            </w:r>
            <w:r w:rsidR="0056687A" w:rsidRPr="0001675B">
              <w:rPr>
                <w:rStyle w:val="Hyperlink"/>
                <w:noProof/>
              </w:rPr>
              <w:t>Produktdaten</w:t>
            </w:r>
            <w:r w:rsidR="0056687A">
              <w:rPr>
                <w:noProof/>
                <w:webHidden/>
              </w:rPr>
              <w:tab/>
            </w:r>
            <w:r w:rsidR="0056687A">
              <w:rPr>
                <w:noProof/>
                <w:webHidden/>
              </w:rPr>
              <w:fldChar w:fldCharType="begin"/>
            </w:r>
            <w:r w:rsidR="0056687A">
              <w:rPr>
                <w:noProof/>
                <w:webHidden/>
              </w:rPr>
              <w:instrText xml:space="preserve"> PAGEREF _Toc44320780 \h </w:instrText>
            </w:r>
            <w:r w:rsidR="0056687A">
              <w:rPr>
                <w:noProof/>
                <w:webHidden/>
              </w:rPr>
            </w:r>
            <w:r w:rsidR="0056687A">
              <w:rPr>
                <w:noProof/>
                <w:webHidden/>
              </w:rPr>
              <w:fldChar w:fldCharType="separate"/>
            </w:r>
            <w:r w:rsidR="0056687A">
              <w:rPr>
                <w:noProof/>
                <w:webHidden/>
              </w:rPr>
              <w:t>7</w:t>
            </w:r>
            <w:r w:rsidR="0056687A">
              <w:rPr>
                <w:noProof/>
                <w:webHidden/>
              </w:rPr>
              <w:fldChar w:fldCharType="end"/>
            </w:r>
          </w:hyperlink>
        </w:p>
        <w:p w14:paraId="04612CFB" w14:textId="308EA264"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81" w:history="1">
            <w:r w:rsidR="0056687A" w:rsidRPr="0001675B">
              <w:rPr>
                <w:rStyle w:val="Hyperlink"/>
                <w:noProof/>
              </w:rPr>
              <w:t>2.7.</w:t>
            </w:r>
            <w:r w:rsidR="0056687A">
              <w:rPr>
                <w:rFonts w:asciiTheme="minorHAnsi" w:eastAsiaTheme="minorEastAsia" w:hAnsiTheme="minorHAnsi"/>
                <w:noProof/>
                <w:lang w:val="en-DE" w:eastAsia="en-DE"/>
              </w:rPr>
              <w:tab/>
            </w:r>
            <w:r w:rsidR="0056687A" w:rsidRPr="0001675B">
              <w:rPr>
                <w:rStyle w:val="Hyperlink"/>
                <w:noProof/>
              </w:rPr>
              <w:t>Produktleistungen</w:t>
            </w:r>
            <w:r w:rsidR="0056687A">
              <w:rPr>
                <w:noProof/>
                <w:webHidden/>
              </w:rPr>
              <w:tab/>
            </w:r>
            <w:r w:rsidR="0056687A">
              <w:rPr>
                <w:noProof/>
                <w:webHidden/>
              </w:rPr>
              <w:fldChar w:fldCharType="begin"/>
            </w:r>
            <w:r w:rsidR="0056687A">
              <w:rPr>
                <w:noProof/>
                <w:webHidden/>
              </w:rPr>
              <w:instrText xml:space="preserve"> PAGEREF _Toc44320781 \h </w:instrText>
            </w:r>
            <w:r w:rsidR="0056687A">
              <w:rPr>
                <w:noProof/>
                <w:webHidden/>
              </w:rPr>
            </w:r>
            <w:r w:rsidR="0056687A">
              <w:rPr>
                <w:noProof/>
                <w:webHidden/>
              </w:rPr>
              <w:fldChar w:fldCharType="separate"/>
            </w:r>
            <w:r w:rsidR="0056687A">
              <w:rPr>
                <w:noProof/>
                <w:webHidden/>
              </w:rPr>
              <w:t>7</w:t>
            </w:r>
            <w:r w:rsidR="0056687A">
              <w:rPr>
                <w:noProof/>
                <w:webHidden/>
              </w:rPr>
              <w:fldChar w:fldCharType="end"/>
            </w:r>
          </w:hyperlink>
        </w:p>
        <w:p w14:paraId="1F074744" w14:textId="68EA0414"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82" w:history="1">
            <w:r w:rsidR="0056687A" w:rsidRPr="0001675B">
              <w:rPr>
                <w:rStyle w:val="Hyperlink"/>
                <w:noProof/>
              </w:rPr>
              <w:t>2.8.</w:t>
            </w:r>
            <w:r w:rsidR="0056687A">
              <w:rPr>
                <w:rFonts w:asciiTheme="minorHAnsi" w:eastAsiaTheme="minorEastAsia" w:hAnsiTheme="minorHAnsi"/>
                <w:noProof/>
                <w:lang w:val="en-DE" w:eastAsia="en-DE"/>
              </w:rPr>
              <w:tab/>
            </w:r>
            <w:r w:rsidR="0056687A" w:rsidRPr="0001675B">
              <w:rPr>
                <w:rStyle w:val="Hyperlink"/>
                <w:noProof/>
              </w:rPr>
              <w:t>Qualitätsanforderungen</w:t>
            </w:r>
            <w:r w:rsidR="0056687A">
              <w:rPr>
                <w:noProof/>
                <w:webHidden/>
              </w:rPr>
              <w:tab/>
            </w:r>
            <w:r w:rsidR="0056687A">
              <w:rPr>
                <w:noProof/>
                <w:webHidden/>
              </w:rPr>
              <w:fldChar w:fldCharType="begin"/>
            </w:r>
            <w:r w:rsidR="0056687A">
              <w:rPr>
                <w:noProof/>
                <w:webHidden/>
              </w:rPr>
              <w:instrText xml:space="preserve"> PAGEREF _Toc44320782 \h </w:instrText>
            </w:r>
            <w:r w:rsidR="0056687A">
              <w:rPr>
                <w:noProof/>
                <w:webHidden/>
              </w:rPr>
            </w:r>
            <w:r w:rsidR="0056687A">
              <w:rPr>
                <w:noProof/>
                <w:webHidden/>
              </w:rPr>
              <w:fldChar w:fldCharType="separate"/>
            </w:r>
            <w:r w:rsidR="0056687A">
              <w:rPr>
                <w:noProof/>
                <w:webHidden/>
              </w:rPr>
              <w:t>7</w:t>
            </w:r>
            <w:r w:rsidR="0056687A">
              <w:rPr>
                <w:noProof/>
                <w:webHidden/>
              </w:rPr>
              <w:fldChar w:fldCharType="end"/>
            </w:r>
          </w:hyperlink>
        </w:p>
        <w:p w14:paraId="7545CA60" w14:textId="23F74519" w:rsidR="0056687A" w:rsidRDefault="00CD685B">
          <w:pPr>
            <w:pStyle w:val="Verzeichnis1"/>
            <w:rPr>
              <w:rFonts w:asciiTheme="minorHAnsi" w:eastAsiaTheme="minorEastAsia" w:hAnsiTheme="minorHAnsi"/>
              <w:noProof/>
              <w:lang w:val="en-DE" w:eastAsia="en-DE"/>
            </w:rPr>
          </w:pPr>
          <w:hyperlink w:anchor="_Toc44320783" w:history="1">
            <w:r w:rsidR="0056687A" w:rsidRPr="0001675B">
              <w:rPr>
                <w:rStyle w:val="Hyperlink"/>
                <w:noProof/>
              </w:rPr>
              <w:t>3.</w:t>
            </w:r>
            <w:r w:rsidR="0056687A">
              <w:rPr>
                <w:rFonts w:asciiTheme="minorHAnsi" w:eastAsiaTheme="minorEastAsia" w:hAnsiTheme="minorHAnsi"/>
                <w:noProof/>
                <w:lang w:val="en-DE" w:eastAsia="en-DE"/>
              </w:rPr>
              <w:tab/>
            </w:r>
            <w:r w:rsidR="0056687A" w:rsidRPr="0001675B">
              <w:rPr>
                <w:rStyle w:val="Hyperlink"/>
                <w:noProof/>
              </w:rPr>
              <w:t>Aufgaben</w:t>
            </w:r>
            <w:r w:rsidR="0056687A">
              <w:rPr>
                <w:noProof/>
                <w:webHidden/>
              </w:rPr>
              <w:tab/>
            </w:r>
            <w:r w:rsidR="0056687A">
              <w:rPr>
                <w:noProof/>
                <w:webHidden/>
              </w:rPr>
              <w:fldChar w:fldCharType="begin"/>
            </w:r>
            <w:r w:rsidR="0056687A">
              <w:rPr>
                <w:noProof/>
                <w:webHidden/>
              </w:rPr>
              <w:instrText xml:space="preserve"> PAGEREF _Toc44320783 \h </w:instrText>
            </w:r>
            <w:r w:rsidR="0056687A">
              <w:rPr>
                <w:noProof/>
                <w:webHidden/>
              </w:rPr>
            </w:r>
            <w:r w:rsidR="0056687A">
              <w:rPr>
                <w:noProof/>
                <w:webHidden/>
              </w:rPr>
              <w:fldChar w:fldCharType="separate"/>
            </w:r>
            <w:r w:rsidR="0056687A">
              <w:rPr>
                <w:noProof/>
                <w:webHidden/>
              </w:rPr>
              <w:t>8</w:t>
            </w:r>
            <w:r w:rsidR="0056687A">
              <w:rPr>
                <w:noProof/>
                <w:webHidden/>
              </w:rPr>
              <w:fldChar w:fldCharType="end"/>
            </w:r>
          </w:hyperlink>
        </w:p>
        <w:p w14:paraId="1171BA71" w14:textId="6318A922"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84" w:history="1">
            <w:r w:rsidR="0056687A" w:rsidRPr="0001675B">
              <w:rPr>
                <w:rStyle w:val="Hyperlink"/>
                <w:noProof/>
              </w:rPr>
              <w:t>3.1.</w:t>
            </w:r>
            <w:r w:rsidR="0056687A">
              <w:rPr>
                <w:rFonts w:asciiTheme="minorHAnsi" w:eastAsiaTheme="minorEastAsia" w:hAnsiTheme="minorHAnsi"/>
                <w:noProof/>
                <w:lang w:val="en-DE" w:eastAsia="en-DE"/>
              </w:rPr>
              <w:tab/>
            </w:r>
            <w:r w:rsidR="0056687A" w:rsidRPr="0001675B">
              <w:rPr>
                <w:rStyle w:val="Hyperlink"/>
                <w:noProof/>
              </w:rPr>
              <w:t>Analyse</w:t>
            </w:r>
            <w:r w:rsidR="0056687A">
              <w:rPr>
                <w:noProof/>
                <w:webHidden/>
              </w:rPr>
              <w:tab/>
            </w:r>
            <w:r w:rsidR="0056687A">
              <w:rPr>
                <w:noProof/>
                <w:webHidden/>
              </w:rPr>
              <w:fldChar w:fldCharType="begin"/>
            </w:r>
            <w:r w:rsidR="0056687A">
              <w:rPr>
                <w:noProof/>
                <w:webHidden/>
              </w:rPr>
              <w:instrText xml:space="preserve"> PAGEREF _Toc44320784 \h </w:instrText>
            </w:r>
            <w:r w:rsidR="0056687A">
              <w:rPr>
                <w:noProof/>
                <w:webHidden/>
              </w:rPr>
            </w:r>
            <w:r w:rsidR="0056687A">
              <w:rPr>
                <w:noProof/>
                <w:webHidden/>
              </w:rPr>
              <w:fldChar w:fldCharType="separate"/>
            </w:r>
            <w:r w:rsidR="0056687A">
              <w:rPr>
                <w:noProof/>
                <w:webHidden/>
              </w:rPr>
              <w:t>8</w:t>
            </w:r>
            <w:r w:rsidR="0056687A">
              <w:rPr>
                <w:noProof/>
                <w:webHidden/>
              </w:rPr>
              <w:fldChar w:fldCharType="end"/>
            </w:r>
          </w:hyperlink>
        </w:p>
        <w:p w14:paraId="530A3460" w14:textId="33B14DC6"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85" w:history="1">
            <w:r w:rsidR="0056687A" w:rsidRPr="0001675B">
              <w:rPr>
                <w:rStyle w:val="Hyperlink"/>
                <w:noProof/>
              </w:rPr>
              <w:t>3.2.</w:t>
            </w:r>
            <w:r w:rsidR="0056687A">
              <w:rPr>
                <w:rFonts w:asciiTheme="minorHAnsi" w:eastAsiaTheme="minorEastAsia" w:hAnsiTheme="minorHAnsi"/>
                <w:noProof/>
                <w:lang w:val="en-DE" w:eastAsia="en-DE"/>
              </w:rPr>
              <w:tab/>
            </w:r>
            <w:r w:rsidR="0056687A" w:rsidRPr="0001675B">
              <w:rPr>
                <w:rStyle w:val="Hyperlink"/>
                <w:noProof/>
              </w:rPr>
              <w:t>Sequenzdiagramm und Aktivitätsdiagramm (Analyse oder Entwurf)</w:t>
            </w:r>
            <w:r w:rsidR="0056687A">
              <w:rPr>
                <w:noProof/>
                <w:webHidden/>
              </w:rPr>
              <w:tab/>
            </w:r>
            <w:r w:rsidR="0056687A">
              <w:rPr>
                <w:noProof/>
                <w:webHidden/>
              </w:rPr>
              <w:fldChar w:fldCharType="begin"/>
            </w:r>
            <w:r w:rsidR="0056687A">
              <w:rPr>
                <w:noProof/>
                <w:webHidden/>
              </w:rPr>
              <w:instrText xml:space="preserve"> PAGEREF _Toc44320785 \h </w:instrText>
            </w:r>
            <w:r w:rsidR="0056687A">
              <w:rPr>
                <w:noProof/>
                <w:webHidden/>
              </w:rPr>
            </w:r>
            <w:r w:rsidR="0056687A">
              <w:rPr>
                <w:noProof/>
                <w:webHidden/>
              </w:rPr>
              <w:fldChar w:fldCharType="separate"/>
            </w:r>
            <w:r w:rsidR="0056687A">
              <w:rPr>
                <w:noProof/>
                <w:webHidden/>
              </w:rPr>
              <w:t>8</w:t>
            </w:r>
            <w:r w:rsidR="0056687A">
              <w:rPr>
                <w:noProof/>
                <w:webHidden/>
              </w:rPr>
              <w:fldChar w:fldCharType="end"/>
            </w:r>
          </w:hyperlink>
        </w:p>
        <w:p w14:paraId="498830F9" w14:textId="4E5ABF18"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86" w:history="1">
            <w:r w:rsidR="0056687A" w:rsidRPr="0001675B">
              <w:rPr>
                <w:rStyle w:val="Hyperlink"/>
                <w:noProof/>
              </w:rPr>
              <w:t>3.3.</w:t>
            </w:r>
            <w:r w:rsidR="0056687A">
              <w:rPr>
                <w:rFonts w:asciiTheme="minorHAnsi" w:eastAsiaTheme="minorEastAsia" w:hAnsiTheme="minorHAnsi"/>
                <w:noProof/>
                <w:lang w:val="en-DE" w:eastAsia="en-DE"/>
              </w:rPr>
              <w:tab/>
            </w:r>
            <w:r w:rsidR="0056687A" w:rsidRPr="0001675B">
              <w:rPr>
                <w:rStyle w:val="Hyperlink"/>
                <w:noProof/>
              </w:rPr>
              <w:t>Entwurf</w:t>
            </w:r>
            <w:r w:rsidR="0056687A">
              <w:rPr>
                <w:noProof/>
                <w:webHidden/>
              </w:rPr>
              <w:tab/>
            </w:r>
            <w:r w:rsidR="0056687A">
              <w:rPr>
                <w:noProof/>
                <w:webHidden/>
              </w:rPr>
              <w:fldChar w:fldCharType="begin"/>
            </w:r>
            <w:r w:rsidR="0056687A">
              <w:rPr>
                <w:noProof/>
                <w:webHidden/>
              </w:rPr>
              <w:instrText xml:space="preserve"> PAGEREF _Toc44320786 \h </w:instrText>
            </w:r>
            <w:r w:rsidR="0056687A">
              <w:rPr>
                <w:noProof/>
                <w:webHidden/>
              </w:rPr>
            </w:r>
            <w:r w:rsidR="0056687A">
              <w:rPr>
                <w:noProof/>
                <w:webHidden/>
              </w:rPr>
              <w:fldChar w:fldCharType="separate"/>
            </w:r>
            <w:r w:rsidR="0056687A">
              <w:rPr>
                <w:noProof/>
                <w:webHidden/>
              </w:rPr>
              <w:t>8</w:t>
            </w:r>
            <w:r w:rsidR="0056687A">
              <w:rPr>
                <w:noProof/>
                <w:webHidden/>
              </w:rPr>
              <w:fldChar w:fldCharType="end"/>
            </w:r>
          </w:hyperlink>
        </w:p>
        <w:p w14:paraId="08CBA218" w14:textId="1CFC9425"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87" w:history="1">
            <w:r w:rsidR="0056687A" w:rsidRPr="0001675B">
              <w:rPr>
                <w:rStyle w:val="Hyperlink"/>
                <w:noProof/>
              </w:rPr>
              <w:t>3.4.</w:t>
            </w:r>
            <w:r w:rsidR="0056687A">
              <w:rPr>
                <w:rFonts w:asciiTheme="minorHAnsi" w:eastAsiaTheme="minorEastAsia" w:hAnsiTheme="minorHAnsi"/>
                <w:noProof/>
                <w:lang w:val="en-DE" w:eastAsia="en-DE"/>
              </w:rPr>
              <w:tab/>
            </w:r>
            <w:r w:rsidR="0056687A" w:rsidRPr="0001675B">
              <w:rPr>
                <w:rStyle w:val="Hyperlink"/>
                <w:noProof/>
              </w:rPr>
              <w:t>Implementierung</w:t>
            </w:r>
            <w:r w:rsidR="0056687A">
              <w:rPr>
                <w:noProof/>
                <w:webHidden/>
              </w:rPr>
              <w:tab/>
            </w:r>
            <w:r w:rsidR="0056687A">
              <w:rPr>
                <w:noProof/>
                <w:webHidden/>
              </w:rPr>
              <w:fldChar w:fldCharType="begin"/>
            </w:r>
            <w:r w:rsidR="0056687A">
              <w:rPr>
                <w:noProof/>
                <w:webHidden/>
              </w:rPr>
              <w:instrText xml:space="preserve"> PAGEREF _Toc44320787 \h </w:instrText>
            </w:r>
            <w:r w:rsidR="0056687A">
              <w:rPr>
                <w:noProof/>
                <w:webHidden/>
              </w:rPr>
            </w:r>
            <w:r w:rsidR="0056687A">
              <w:rPr>
                <w:noProof/>
                <w:webHidden/>
              </w:rPr>
              <w:fldChar w:fldCharType="separate"/>
            </w:r>
            <w:r w:rsidR="0056687A">
              <w:rPr>
                <w:noProof/>
                <w:webHidden/>
              </w:rPr>
              <w:t>9</w:t>
            </w:r>
            <w:r w:rsidR="0056687A">
              <w:rPr>
                <w:noProof/>
                <w:webHidden/>
              </w:rPr>
              <w:fldChar w:fldCharType="end"/>
            </w:r>
          </w:hyperlink>
        </w:p>
        <w:p w14:paraId="071619D6" w14:textId="0BA92220" w:rsidR="0056687A" w:rsidRDefault="00CD685B">
          <w:pPr>
            <w:pStyle w:val="Verzeichnis1"/>
            <w:rPr>
              <w:rFonts w:asciiTheme="minorHAnsi" w:eastAsiaTheme="minorEastAsia" w:hAnsiTheme="minorHAnsi"/>
              <w:noProof/>
              <w:lang w:val="en-DE" w:eastAsia="en-DE"/>
            </w:rPr>
          </w:pPr>
          <w:hyperlink w:anchor="_Toc44320788" w:history="1">
            <w:r w:rsidR="0056687A" w:rsidRPr="0001675B">
              <w:rPr>
                <w:rStyle w:val="Hyperlink"/>
                <w:noProof/>
              </w:rPr>
              <w:t>4.</w:t>
            </w:r>
            <w:r w:rsidR="0056687A">
              <w:rPr>
                <w:rFonts w:asciiTheme="minorHAnsi" w:eastAsiaTheme="minorEastAsia" w:hAnsiTheme="minorHAnsi"/>
                <w:noProof/>
                <w:lang w:val="en-DE" w:eastAsia="en-DE"/>
              </w:rPr>
              <w:tab/>
            </w:r>
            <w:r w:rsidR="0056687A" w:rsidRPr="0001675B">
              <w:rPr>
                <w:rStyle w:val="Hyperlink"/>
                <w:noProof/>
              </w:rPr>
              <w:t>Vereinfachungen für den Programmentwurf</w:t>
            </w:r>
            <w:r w:rsidR="0056687A">
              <w:rPr>
                <w:noProof/>
                <w:webHidden/>
              </w:rPr>
              <w:tab/>
            </w:r>
            <w:r w:rsidR="0056687A">
              <w:rPr>
                <w:noProof/>
                <w:webHidden/>
              </w:rPr>
              <w:fldChar w:fldCharType="begin"/>
            </w:r>
            <w:r w:rsidR="0056687A">
              <w:rPr>
                <w:noProof/>
                <w:webHidden/>
              </w:rPr>
              <w:instrText xml:space="preserve"> PAGEREF _Toc44320788 \h </w:instrText>
            </w:r>
            <w:r w:rsidR="0056687A">
              <w:rPr>
                <w:noProof/>
                <w:webHidden/>
              </w:rPr>
            </w:r>
            <w:r w:rsidR="0056687A">
              <w:rPr>
                <w:noProof/>
                <w:webHidden/>
              </w:rPr>
              <w:fldChar w:fldCharType="separate"/>
            </w:r>
            <w:r w:rsidR="0056687A">
              <w:rPr>
                <w:noProof/>
                <w:webHidden/>
              </w:rPr>
              <w:t>9</w:t>
            </w:r>
            <w:r w:rsidR="0056687A">
              <w:rPr>
                <w:noProof/>
                <w:webHidden/>
              </w:rPr>
              <w:fldChar w:fldCharType="end"/>
            </w:r>
          </w:hyperlink>
        </w:p>
        <w:p w14:paraId="75E9D32C" w14:textId="3E33086D" w:rsidR="0056687A" w:rsidRDefault="00CD685B">
          <w:pPr>
            <w:pStyle w:val="Verzeichnis1"/>
            <w:rPr>
              <w:rFonts w:asciiTheme="minorHAnsi" w:eastAsiaTheme="minorEastAsia" w:hAnsiTheme="minorHAnsi"/>
              <w:noProof/>
              <w:lang w:val="en-DE" w:eastAsia="en-DE"/>
            </w:rPr>
          </w:pPr>
          <w:hyperlink w:anchor="_Toc44320789" w:history="1">
            <w:r w:rsidR="0056687A" w:rsidRPr="0001675B">
              <w:rPr>
                <w:rStyle w:val="Hyperlink"/>
                <w:noProof/>
              </w:rPr>
              <w:t>5.</w:t>
            </w:r>
            <w:r w:rsidR="0056687A">
              <w:rPr>
                <w:rFonts w:asciiTheme="minorHAnsi" w:eastAsiaTheme="minorEastAsia" w:hAnsiTheme="minorHAnsi"/>
                <w:noProof/>
                <w:lang w:val="en-DE" w:eastAsia="en-DE"/>
              </w:rPr>
              <w:tab/>
            </w:r>
            <w:r w:rsidR="0056687A" w:rsidRPr="0001675B">
              <w:rPr>
                <w:rStyle w:val="Hyperlink"/>
                <w:noProof/>
              </w:rPr>
              <w:t>Analyse</w:t>
            </w:r>
            <w:r w:rsidR="0056687A">
              <w:rPr>
                <w:noProof/>
                <w:webHidden/>
              </w:rPr>
              <w:tab/>
            </w:r>
            <w:r w:rsidR="0056687A">
              <w:rPr>
                <w:noProof/>
                <w:webHidden/>
              </w:rPr>
              <w:fldChar w:fldCharType="begin"/>
            </w:r>
            <w:r w:rsidR="0056687A">
              <w:rPr>
                <w:noProof/>
                <w:webHidden/>
              </w:rPr>
              <w:instrText xml:space="preserve"> PAGEREF _Toc44320789 \h </w:instrText>
            </w:r>
            <w:r w:rsidR="0056687A">
              <w:rPr>
                <w:noProof/>
                <w:webHidden/>
              </w:rPr>
            </w:r>
            <w:r w:rsidR="0056687A">
              <w:rPr>
                <w:noProof/>
                <w:webHidden/>
              </w:rPr>
              <w:fldChar w:fldCharType="separate"/>
            </w:r>
            <w:r w:rsidR="0056687A">
              <w:rPr>
                <w:noProof/>
                <w:webHidden/>
              </w:rPr>
              <w:t>10</w:t>
            </w:r>
            <w:r w:rsidR="0056687A">
              <w:rPr>
                <w:noProof/>
                <w:webHidden/>
              </w:rPr>
              <w:fldChar w:fldCharType="end"/>
            </w:r>
          </w:hyperlink>
        </w:p>
        <w:p w14:paraId="2657342D" w14:textId="2D4A2EE3"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90" w:history="1">
            <w:r w:rsidR="0056687A" w:rsidRPr="0001675B">
              <w:rPr>
                <w:rStyle w:val="Hyperlink"/>
                <w:noProof/>
              </w:rPr>
              <w:t>5.1.</w:t>
            </w:r>
            <w:r w:rsidR="0056687A">
              <w:rPr>
                <w:rFonts w:asciiTheme="minorHAnsi" w:eastAsiaTheme="minorEastAsia" w:hAnsiTheme="minorHAnsi"/>
                <w:noProof/>
                <w:lang w:val="en-DE" w:eastAsia="en-DE"/>
              </w:rPr>
              <w:tab/>
            </w:r>
            <w:r w:rsidR="0056687A" w:rsidRPr="0001675B">
              <w:rPr>
                <w:rStyle w:val="Hyperlink"/>
                <w:noProof/>
              </w:rPr>
              <w:t>Einleitung</w:t>
            </w:r>
            <w:r w:rsidR="0056687A">
              <w:rPr>
                <w:noProof/>
                <w:webHidden/>
              </w:rPr>
              <w:tab/>
            </w:r>
            <w:r w:rsidR="0056687A">
              <w:rPr>
                <w:noProof/>
                <w:webHidden/>
              </w:rPr>
              <w:fldChar w:fldCharType="begin"/>
            </w:r>
            <w:r w:rsidR="0056687A">
              <w:rPr>
                <w:noProof/>
                <w:webHidden/>
              </w:rPr>
              <w:instrText xml:space="preserve"> PAGEREF _Toc44320790 \h </w:instrText>
            </w:r>
            <w:r w:rsidR="0056687A">
              <w:rPr>
                <w:noProof/>
                <w:webHidden/>
              </w:rPr>
            </w:r>
            <w:r w:rsidR="0056687A">
              <w:rPr>
                <w:noProof/>
                <w:webHidden/>
              </w:rPr>
              <w:fldChar w:fldCharType="separate"/>
            </w:r>
            <w:r w:rsidR="0056687A">
              <w:rPr>
                <w:noProof/>
                <w:webHidden/>
              </w:rPr>
              <w:t>10</w:t>
            </w:r>
            <w:r w:rsidR="0056687A">
              <w:rPr>
                <w:noProof/>
                <w:webHidden/>
              </w:rPr>
              <w:fldChar w:fldCharType="end"/>
            </w:r>
          </w:hyperlink>
        </w:p>
        <w:p w14:paraId="7A79591E" w14:textId="7C399782"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791" w:history="1">
            <w:r w:rsidR="0056687A" w:rsidRPr="0001675B">
              <w:rPr>
                <w:rStyle w:val="Hyperlink"/>
                <w:noProof/>
              </w:rPr>
              <w:t>5.2.</w:t>
            </w:r>
            <w:r w:rsidR="0056687A">
              <w:rPr>
                <w:rFonts w:asciiTheme="minorHAnsi" w:eastAsiaTheme="minorEastAsia" w:hAnsiTheme="minorHAnsi"/>
                <w:noProof/>
                <w:lang w:val="en-DE" w:eastAsia="en-DE"/>
              </w:rPr>
              <w:tab/>
            </w:r>
            <w:r w:rsidR="0056687A" w:rsidRPr="0001675B">
              <w:rPr>
                <w:rStyle w:val="Hyperlink"/>
                <w:noProof/>
              </w:rPr>
              <w:t>Lastenheft</w:t>
            </w:r>
            <w:r w:rsidR="0056687A">
              <w:rPr>
                <w:noProof/>
                <w:webHidden/>
              </w:rPr>
              <w:tab/>
            </w:r>
            <w:r w:rsidR="0056687A">
              <w:rPr>
                <w:noProof/>
                <w:webHidden/>
              </w:rPr>
              <w:fldChar w:fldCharType="begin"/>
            </w:r>
            <w:r w:rsidR="0056687A">
              <w:rPr>
                <w:noProof/>
                <w:webHidden/>
              </w:rPr>
              <w:instrText xml:space="preserve"> PAGEREF _Toc44320791 \h </w:instrText>
            </w:r>
            <w:r w:rsidR="0056687A">
              <w:rPr>
                <w:noProof/>
                <w:webHidden/>
              </w:rPr>
            </w:r>
            <w:r w:rsidR="0056687A">
              <w:rPr>
                <w:noProof/>
                <w:webHidden/>
              </w:rPr>
              <w:fldChar w:fldCharType="separate"/>
            </w:r>
            <w:r w:rsidR="0056687A">
              <w:rPr>
                <w:noProof/>
                <w:webHidden/>
              </w:rPr>
              <w:t>11</w:t>
            </w:r>
            <w:r w:rsidR="0056687A">
              <w:rPr>
                <w:noProof/>
                <w:webHidden/>
              </w:rPr>
              <w:fldChar w:fldCharType="end"/>
            </w:r>
          </w:hyperlink>
        </w:p>
        <w:p w14:paraId="1C5CCBA3" w14:textId="3856C644"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792" w:history="1">
            <w:r w:rsidR="0056687A" w:rsidRPr="0001675B">
              <w:rPr>
                <w:rStyle w:val="Hyperlink"/>
                <w:noProof/>
              </w:rPr>
              <w:t>5.2.1.</w:t>
            </w:r>
            <w:r w:rsidR="0056687A">
              <w:rPr>
                <w:rFonts w:asciiTheme="minorHAnsi" w:eastAsiaTheme="minorEastAsia" w:hAnsiTheme="minorHAnsi"/>
                <w:noProof/>
                <w:lang w:val="en-DE" w:eastAsia="en-DE"/>
              </w:rPr>
              <w:tab/>
            </w:r>
            <w:r w:rsidR="0056687A" w:rsidRPr="0001675B">
              <w:rPr>
                <w:rStyle w:val="Hyperlink"/>
                <w:noProof/>
              </w:rPr>
              <w:t>Zielsetzung</w:t>
            </w:r>
            <w:r w:rsidR="0056687A">
              <w:rPr>
                <w:noProof/>
                <w:webHidden/>
              </w:rPr>
              <w:tab/>
            </w:r>
            <w:r w:rsidR="0056687A">
              <w:rPr>
                <w:noProof/>
                <w:webHidden/>
              </w:rPr>
              <w:fldChar w:fldCharType="begin"/>
            </w:r>
            <w:r w:rsidR="0056687A">
              <w:rPr>
                <w:noProof/>
                <w:webHidden/>
              </w:rPr>
              <w:instrText xml:space="preserve"> PAGEREF _Toc44320792 \h </w:instrText>
            </w:r>
            <w:r w:rsidR="0056687A">
              <w:rPr>
                <w:noProof/>
                <w:webHidden/>
              </w:rPr>
            </w:r>
            <w:r w:rsidR="0056687A">
              <w:rPr>
                <w:noProof/>
                <w:webHidden/>
              </w:rPr>
              <w:fldChar w:fldCharType="separate"/>
            </w:r>
            <w:r w:rsidR="0056687A">
              <w:rPr>
                <w:noProof/>
                <w:webHidden/>
              </w:rPr>
              <w:t>11</w:t>
            </w:r>
            <w:r w:rsidR="0056687A">
              <w:rPr>
                <w:noProof/>
                <w:webHidden/>
              </w:rPr>
              <w:fldChar w:fldCharType="end"/>
            </w:r>
          </w:hyperlink>
        </w:p>
        <w:p w14:paraId="2EFCE9E2" w14:textId="5C339DD6"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793" w:history="1">
            <w:r w:rsidR="0056687A" w:rsidRPr="0001675B">
              <w:rPr>
                <w:rStyle w:val="Hyperlink"/>
                <w:noProof/>
              </w:rPr>
              <w:t>5.2.2.</w:t>
            </w:r>
            <w:r w:rsidR="0056687A">
              <w:rPr>
                <w:rFonts w:asciiTheme="minorHAnsi" w:eastAsiaTheme="minorEastAsia" w:hAnsiTheme="minorHAnsi"/>
                <w:noProof/>
                <w:lang w:val="en-DE" w:eastAsia="en-DE"/>
              </w:rPr>
              <w:tab/>
            </w:r>
            <w:r w:rsidR="0056687A" w:rsidRPr="0001675B">
              <w:rPr>
                <w:rStyle w:val="Hyperlink"/>
                <w:noProof/>
              </w:rPr>
              <w:t>Anwendungsbereiche</w:t>
            </w:r>
            <w:r w:rsidR="0056687A">
              <w:rPr>
                <w:noProof/>
                <w:webHidden/>
              </w:rPr>
              <w:tab/>
            </w:r>
            <w:r w:rsidR="0056687A">
              <w:rPr>
                <w:noProof/>
                <w:webHidden/>
              </w:rPr>
              <w:fldChar w:fldCharType="begin"/>
            </w:r>
            <w:r w:rsidR="0056687A">
              <w:rPr>
                <w:noProof/>
                <w:webHidden/>
              </w:rPr>
              <w:instrText xml:space="preserve"> PAGEREF _Toc44320793 \h </w:instrText>
            </w:r>
            <w:r w:rsidR="0056687A">
              <w:rPr>
                <w:noProof/>
                <w:webHidden/>
              </w:rPr>
            </w:r>
            <w:r w:rsidR="0056687A">
              <w:rPr>
                <w:noProof/>
                <w:webHidden/>
              </w:rPr>
              <w:fldChar w:fldCharType="separate"/>
            </w:r>
            <w:r w:rsidR="0056687A">
              <w:rPr>
                <w:noProof/>
                <w:webHidden/>
              </w:rPr>
              <w:t>12</w:t>
            </w:r>
            <w:r w:rsidR="0056687A">
              <w:rPr>
                <w:noProof/>
                <w:webHidden/>
              </w:rPr>
              <w:fldChar w:fldCharType="end"/>
            </w:r>
          </w:hyperlink>
        </w:p>
        <w:p w14:paraId="37A54963" w14:textId="645B3970"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794" w:history="1">
            <w:r w:rsidR="0056687A" w:rsidRPr="0001675B">
              <w:rPr>
                <w:rStyle w:val="Hyperlink"/>
                <w:noProof/>
              </w:rPr>
              <w:t>5.2.3.</w:t>
            </w:r>
            <w:r w:rsidR="0056687A">
              <w:rPr>
                <w:rFonts w:asciiTheme="minorHAnsi" w:eastAsiaTheme="minorEastAsia" w:hAnsiTheme="minorHAnsi"/>
                <w:noProof/>
                <w:lang w:val="en-DE" w:eastAsia="en-DE"/>
              </w:rPr>
              <w:tab/>
            </w:r>
            <w:r w:rsidR="0056687A" w:rsidRPr="0001675B">
              <w:rPr>
                <w:rStyle w:val="Hyperlink"/>
                <w:noProof/>
              </w:rPr>
              <w:t>Zielgruppen, Benutzerrollen und Verantwortlichkeiten</w:t>
            </w:r>
            <w:r w:rsidR="0056687A">
              <w:rPr>
                <w:noProof/>
                <w:webHidden/>
              </w:rPr>
              <w:tab/>
            </w:r>
            <w:r w:rsidR="0056687A">
              <w:rPr>
                <w:noProof/>
                <w:webHidden/>
              </w:rPr>
              <w:fldChar w:fldCharType="begin"/>
            </w:r>
            <w:r w:rsidR="0056687A">
              <w:rPr>
                <w:noProof/>
                <w:webHidden/>
              </w:rPr>
              <w:instrText xml:space="preserve"> PAGEREF _Toc44320794 \h </w:instrText>
            </w:r>
            <w:r w:rsidR="0056687A">
              <w:rPr>
                <w:noProof/>
                <w:webHidden/>
              </w:rPr>
            </w:r>
            <w:r w:rsidR="0056687A">
              <w:rPr>
                <w:noProof/>
                <w:webHidden/>
              </w:rPr>
              <w:fldChar w:fldCharType="separate"/>
            </w:r>
            <w:r w:rsidR="0056687A">
              <w:rPr>
                <w:noProof/>
                <w:webHidden/>
              </w:rPr>
              <w:t>12</w:t>
            </w:r>
            <w:r w:rsidR="0056687A">
              <w:rPr>
                <w:noProof/>
                <w:webHidden/>
              </w:rPr>
              <w:fldChar w:fldCharType="end"/>
            </w:r>
          </w:hyperlink>
        </w:p>
        <w:p w14:paraId="5AFD1CFA" w14:textId="6EDC334D"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795" w:history="1">
            <w:r w:rsidR="0056687A" w:rsidRPr="0001675B">
              <w:rPr>
                <w:rStyle w:val="Hyperlink"/>
                <w:noProof/>
              </w:rPr>
              <w:t>5.2.4.</w:t>
            </w:r>
            <w:r w:rsidR="0056687A">
              <w:rPr>
                <w:rFonts w:asciiTheme="minorHAnsi" w:eastAsiaTheme="minorEastAsia" w:hAnsiTheme="minorHAnsi"/>
                <w:noProof/>
                <w:lang w:val="en-DE" w:eastAsia="en-DE"/>
              </w:rPr>
              <w:tab/>
            </w:r>
            <w:r w:rsidR="0056687A" w:rsidRPr="0001675B">
              <w:rPr>
                <w:rStyle w:val="Hyperlink"/>
                <w:noProof/>
              </w:rPr>
              <w:t>Zusammenspiel mit anderen Systemen</w:t>
            </w:r>
            <w:r w:rsidR="0056687A">
              <w:rPr>
                <w:noProof/>
                <w:webHidden/>
              </w:rPr>
              <w:tab/>
            </w:r>
            <w:r w:rsidR="0056687A">
              <w:rPr>
                <w:noProof/>
                <w:webHidden/>
              </w:rPr>
              <w:fldChar w:fldCharType="begin"/>
            </w:r>
            <w:r w:rsidR="0056687A">
              <w:rPr>
                <w:noProof/>
                <w:webHidden/>
              </w:rPr>
              <w:instrText xml:space="preserve"> PAGEREF _Toc44320795 \h </w:instrText>
            </w:r>
            <w:r w:rsidR="0056687A">
              <w:rPr>
                <w:noProof/>
                <w:webHidden/>
              </w:rPr>
            </w:r>
            <w:r w:rsidR="0056687A">
              <w:rPr>
                <w:noProof/>
                <w:webHidden/>
              </w:rPr>
              <w:fldChar w:fldCharType="separate"/>
            </w:r>
            <w:r w:rsidR="0056687A">
              <w:rPr>
                <w:noProof/>
                <w:webHidden/>
              </w:rPr>
              <w:t>12</w:t>
            </w:r>
            <w:r w:rsidR="0056687A">
              <w:rPr>
                <w:noProof/>
                <w:webHidden/>
              </w:rPr>
              <w:fldChar w:fldCharType="end"/>
            </w:r>
          </w:hyperlink>
        </w:p>
        <w:p w14:paraId="3B4D7DA2" w14:textId="2DAD8214"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796" w:history="1">
            <w:r w:rsidR="0056687A" w:rsidRPr="0001675B">
              <w:rPr>
                <w:rStyle w:val="Hyperlink"/>
                <w:noProof/>
              </w:rPr>
              <w:t>5.2.5.</w:t>
            </w:r>
            <w:r w:rsidR="0056687A">
              <w:rPr>
                <w:rFonts w:asciiTheme="minorHAnsi" w:eastAsiaTheme="minorEastAsia" w:hAnsiTheme="minorHAnsi"/>
                <w:noProof/>
                <w:lang w:val="en-DE" w:eastAsia="en-DE"/>
              </w:rPr>
              <w:tab/>
            </w:r>
            <w:r w:rsidR="0056687A" w:rsidRPr="0001675B">
              <w:rPr>
                <w:rStyle w:val="Hyperlink"/>
                <w:noProof/>
              </w:rPr>
              <w:t>Produktfunktionen</w:t>
            </w:r>
            <w:r w:rsidR="0056687A">
              <w:rPr>
                <w:noProof/>
                <w:webHidden/>
              </w:rPr>
              <w:tab/>
            </w:r>
            <w:r w:rsidR="0056687A">
              <w:rPr>
                <w:noProof/>
                <w:webHidden/>
              </w:rPr>
              <w:fldChar w:fldCharType="begin"/>
            </w:r>
            <w:r w:rsidR="0056687A">
              <w:rPr>
                <w:noProof/>
                <w:webHidden/>
              </w:rPr>
              <w:instrText xml:space="preserve"> PAGEREF _Toc44320796 \h </w:instrText>
            </w:r>
            <w:r w:rsidR="0056687A">
              <w:rPr>
                <w:noProof/>
                <w:webHidden/>
              </w:rPr>
            </w:r>
            <w:r w:rsidR="0056687A">
              <w:rPr>
                <w:noProof/>
                <w:webHidden/>
              </w:rPr>
              <w:fldChar w:fldCharType="separate"/>
            </w:r>
            <w:r w:rsidR="0056687A">
              <w:rPr>
                <w:noProof/>
                <w:webHidden/>
              </w:rPr>
              <w:t>13</w:t>
            </w:r>
            <w:r w:rsidR="0056687A">
              <w:rPr>
                <w:noProof/>
                <w:webHidden/>
              </w:rPr>
              <w:fldChar w:fldCharType="end"/>
            </w:r>
          </w:hyperlink>
        </w:p>
        <w:p w14:paraId="26D98F63" w14:textId="71868F36"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797" w:history="1">
            <w:r w:rsidR="0056687A" w:rsidRPr="0001675B">
              <w:rPr>
                <w:rStyle w:val="Hyperlink"/>
                <w:noProof/>
              </w:rPr>
              <w:t>5.2.6.</w:t>
            </w:r>
            <w:r w:rsidR="0056687A">
              <w:rPr>
                <w:rFonts w:asciiTheme="minorHAnsi" w:eastAsiaTheme="minorEastAsia" w:hAnsiTheme="minorHAnsi"/>
                <w:noProof/>
                <w:lang w:val="en-DE" w:eastAsia="en-DE"/>
              </w:rPr>
              <w:tab/>
            </w:r>
            <w:r w:rsidR="0056687A" w:rsidRPr="0001675B">
              <w:rPr>
                <w:rStyle w:val="Hyperlink"/>
                <w:noProof/>
              </w:rPr>
              <w:t>Produktdaten</w:t>
            </w:r>
            <w:r w:rsidR="0056687A">
              <w:rPr>
                <w:noProof/>
                <w:webHidden/>
              </w:rPr>
              <w:tab/>
            </w:r>
            <w:r w:rsidR="0056687A">
              <w:rPr>
                <w:noProof/>
                <w:webHidden/>
              </w:rPr>
              <w:fldChar w:fldCharType="begin"/>
            </w:r>
            <w:r w:rsidR="0056687A">
              <w:rPr>
                <w:noProof/>
                <w:webHidden/>
              </w:rPr>
              <w:instrText xml:space="preserve"> PAGEREF _Toc44320797 \h </w:instrText>
            </w:r>
            <w:r w:rsidR="0056687A">
              <w:rPr>
                <w:noProof/>
                <w:webHidden/>
              </w:rPr>
            </w:r>
            <w:r w:rsidR="0056687A">
              <w:rPr>
                <w:noProof/>
                <w:webHidden/>
              </w:rPr>
              <w:fldChar w:fldCharType="separate"/>
            </w:r>
            <w:r w:rsidR="0056687A">
              <w:rPr>
                <w:noProof/>
                <w:webHidden/>
              </w:rPr>
              <w:t>19</w:t>
            </w:r>
            <w:r w:rsidR="0056687A">
              <w:rPr>
                <w:noProof/>
                <w:webHidden/>
              </w:rPr>
              <w:fldChar w:fldCharType="end"/>
            </w:r>
          </w:hyperlink>
        </w:p>
        <w:p w14:paraId="035E9326" w14:textId="28AA2687"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798" w:history="1">
            <w:r w:rsidR="0056687A" w:rsidRPr="0001675B">
              <w:rPr>
                <w:rStyle w:val="Hyperlink"/>
                <w:noProof/>
              </w:rPr>
              <w:t>5.2.7.</w:t>
            </w:r>
            <w:r w:rsidR="0056687A">
              <w:rPr>
                <w:rFonts w:asciiTheme="minorHAnsi" w:eastAsiaTheme="minorEastAsia" w:hAnsiTheme="minorHAnsi"/>
                <w:noProof/>
                <w:lang w:val="en-DE" w:eastAsia="en-DE"/>
              </w:rPr>
              <w:tab/>
            </w:r>
            <w:r w:rsidR="0056687A" w:rsidRPr="0001675B">
              <w:rPr>
                <w:rStyle w:val="Hyperlink"/>
                <w:noProof/>
              </w:rPr>
              <w:t>Produktleistungen</w:t>
            </w:r>
            <w:r w:rsidR="0056687A">
              <w:rPr>
                <w:noProof/>
                <w:webHidden/>
              </w:rPr>
              <w:tab/>
            </w:r>
            <w:r w:rsidR="0056687A">
              <w:rPr>
                <w:noProof/>
                <w:webHidden/>
              </w:rPr>
              <w:fldChar w:fldCharType="begin"/>
            </w:r>
            <w:r w:rsidR="0056687A">
              <w:rPr>
                <w:noProof/>
                <w:webHidden/>
              </w:rPr>
              <w:instrText xml:space="preserve"> PAGEREF _Toc44320798 \h </w:instrText>
            </w:r>
            <w:r w:rsidR="0056687A">
              <w:rPr>
                <w:noProof/>
                <w:webHidden/>
              </w:rPr>
            </w:r>
            <w:r w:rsidR="0056687A">
              <w:rPr>
                <w:noProof/>
                <w:webHidden/>
              </w:rPr>
              <w:fldChar w:fldCharType="separate"/>
            </w:r>
            <w:r w:rsidR="0056687A">
              <w:rPr>
                <w:noProof/>
                <w:webHidden/>
              </w:rPr>
              <w:t>19</w:t>
            </w:r>
            <w:r w:rsidR="0056687A">
              <w:rPr>
                <w:noProof/>
                <w:webHidden/>
              </w:rPr>
              <w:fldChar w:fldCharType="end"/>
            </w:r>
          </w:hyperlink>
        </w:p>
        <w:p w14:paraId="5E3FC589" w14:textId="5FCB7E71"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799" w:history="1">
            <w:r w:rsidR="0056687A" w:rsidRPr="0001675B">
              <w:rPr>
                <w:rStyle w:val="Hyperlink"/>
                <w:noProof/>
              </w:rPr>
              <w:t>5.2.8.</w:t>
            </w:r>
            <w:r w:rsidR="0056687A">
              <w:rPr>
                <w:rFonts w:asciiTheme="minorHAnsi" w:eastAsiaTheme="minorEastAsia" w:hAnsiTheme="minorHAnsi"/>
                <w:noProof/>
                <w:lang w:val="en-DE" w:eastAsia="en-DE"/>
              </w:rPr>
              <w:tab/>
            </w:r>
            <w:r w:rsidR="0056687A" w:rsidRPr="0001675B">
              <w:rPr>
                <w:rStyle w:val="Hyperlink"/>
                <w:noProof/>
              </w:rPr>
              <w:t>Qualitätsanforderungen</w:t>
            </w:r>
            <w:r w:rsidR="0056687A">
              <w:rPr>
                <w:noProof/>
                <w:webHidden/>
              </w:rPr>
              <w:tab/>
            </w:r>
            <w:r w:rsidR="0056687A">
              <w:rPr>
                <w:noProof/>
                <w:webHidden/>
              </w:rPr>
              <w:fldChar w:fldCharType="begin"/>
            </w:r>
            <w:r w:rsidR="0056687A">
              <w:rPr>
                <w:noProof/>
                <w:webHidden/>
              </w:rPr>
              <w:instrText xml:space="preserve"> PAGEREF _Toc44320799 \h </w:instrText>
            </w:r>
            <w:r w:rsidR="0056687A">
              <w:rPr>
                <w:noProof/>
                <w:webHidden/>
              </w:rPr>
            </w:r>
            <w:r w:rsidR="0056687A">
              <w:rPr>
                <w:noProof/>
                <w:webHidden/>
              </w:rPr>
              <w:fldChar w:fldCharType="separate"/>
            </w:r>
            <w:r w:rsidR="0056687A">
              <w:rPr>
                <w:noProof/>
                <w:webHidden/>
              </w:rPr>
              <w:t>19</w:t>
            </w:r>
            <w:r w:rsidR="0056687A">
              <w:rPr>
                <w:noProof/>
                <w:webHidden/>
              </w:rPr>
              <w:fldChar w:fldCharType="end"/>
            </w:r>
          </w:hyperlink>
        </w:p>
        <w:p w14:paraId="4F8A0377" w14:textId="66D6FD1B"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800" w:history="1">
            <w:r w:rsidR="0056687A" w:rsidRPr="0001675B">
              <w:rPr>
                <w:rStyle w:val="Hyperlink"/>
                <w:noProof/>
              </w:rPr>
              <w:t>5.3.</w:t>
            </w:r>
            <w:r w:rsidR="0056687A">
              <w:rPr>
                <w:rFonts w:asciiTheme="minorHAnsi" w:eastAsiaTheme="minorEastAsia" w:hAnsiTheme="minorHAnsi"/>
                <w:noProof/>
                <w:lang w:val="en-DE" w:eastAsia="en-DE"/>
              </w:rPr>
              <w:tab/>
            </w:r>
            <w:r w:rsidR="0056687A" w:rsidRPr="0001675B">
              <w:rPr>
                <w:rStyle w:val="Hyperlink"/>
                <w:noProof/>
              </w:rPr>
              <w:t>UseCase-Diagramme</w:t>
            </w:r>
            <w:r w:rsidR="0056687A">
              <w:rPr>
                <w:noProof/>
                <w:webHidden/>
              </w:rPr>
              <w:tab/>
            </w:r>
            <w:r w:rsidR="0056687A">
              <w:rPr>
                <w:noProof/>
                <w:webHidden/>
              </w:rPr>
              <w:fldChar w:fldCharType="begin"/>
            </w:r>
            <w:r w:rsidR="0056687A">
              <w:rPr>
                <w:noProof/>
                <w:webHidden/>
              </w:rPr>
              <w:instrText xml:space="preserve"> PAGEREF _Toc44320800 \h </w:instrText>
            </w:r>
            <w:r w:rsidR="0056687A">
              <w:rPr>
                <w:noProof/>
                <w:webHidden/>
              </w:rPr>
            </w:r>
            <w:r w:rsidR="0056687A">
              <w:rPr>
                <w:noProof/>
                <w:webHidden/>
              </w:rPr>
              <w:fldChar w:fldCharType="separate"/>
            </w:r>
            <w:r w:rsidR="0056687A">
              <w:rPr>
                <w:noProof/>
                <w:webHidden/>
              </w:rPr>
              <w:t>20</w:t>
            </w:r>
            <w:r w:rsidR="0056687A">
              <w:rPr>
                <w:noProof/>
                <w:webHidden/>
              </w:rPr>
              <w:fldChar w:fldCharType="end"/>
            </w:r>
          </w:hyperlink>
        </w:p>
        <w:p w14:paraId="7CB3DF3E" w14:textId="4CB45A4A"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01" w:history="1">
            <w:r w:rsidR="0056687A" w:rsidRPr="0001675B">
              <w:rPr>
                <w:rStyle w:val="Hyperlink"/>
                <w:noProof/>
              </w:rPr>
              <w:t>5.3.1.</w:t>
            </w:r>
            <w:r w:rsidR="0056687A">
              <w:rPr>
                <w:rFonts w:asciiTheme="minorHAnsi" w:eastAsiaTheme="minorEastAsia" w:hAnsiTheme="minorHAnsi"/>
                <w:noProof/>
                <w:lang w:val="en-DE" w:eastAsia="en-DE"/>
              </w:rPr>
              <w:tab/>
            </w:r>
            <w:r w:rsidR="0056687A" w:rsidRPr="0001675B">
              <w:rPr>
                <w:rStyle w:val="Hyperlink"/>
                <w:noProof/>
              </w:rPr>
              <w:t>Museumsverwaltung</w:t>
            </w:r>
            <w:r w:rsidR="0056687A">
              <w:rPr>
                <w:noProof/>
                <w:webHidden/>
              </w:rPr>
              <w:tab/>
            </w:r>
            <w:r w:rsidR="0056687A">
              <w:rPr>
                <w:noProof/>
                <w:webHidden/>
              </w:rPr>
              <w:fldChar w:fldCharType="begin"/>
            </w:r>
            <w:r w:rsidR="0056687A">
              <w:rPr>
                <w:noProof/>
                <w:webHidden/>
              </w:rPr>
              <w:instrText xml:space="preserve"> PAGEREF _Toc44320801 \h </w:instrText>
            </w:r>
            <w:r w:rsidR="0056687A">
              <w:rPr>
                <w:noProof/>
                <w:webHidden/>
              </w:rPr>
            </w:r>
            <w:r w:rsidR="0056687A">
              <w:rPr>
                <w:noProof/>
                <w:webHidden/>
              </w:rPr>
              <w:fldChar w:fldCharType="separate"/>
            </w:r>
            <w:r w:rsidR="0056687A">
              <w:rPr>
                <w:noProof/>
                <w:webHidden/>
              </w:rPr>
              <w:t>20</w:t>
            </w:r>
            <w:r w:rsidR="0056687A">
              <w:rPr>
                <w:noProof/>
                <w:webHidden/>
              </w:rPr>
              <w:fldChar w:fldCharType="end"/>
            </w:r>
          </w:hyperlink>
        </w:p>
        <w:p w14:paraId="1B8846C3" w14:textId="584E6B19"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02" w:history="1">
            <w:r w:rsidR="0056687A" w:rsidRPr="0001675B">
              <w:rPr>
                <w:rStyle w:val="Hyperlink"/>
                <w:noProof/>
              </w:rPr>
              <w:t>5.3.2.</w:t>
            </w:r>
            <w:r w:rsidR="0056687A">
              <w:rPr>
                <w:rFonts w:asciiTheme="minorHAnsi" w:eastAsiaTheme="minorEastAsia" w:hAnsiTheme="minorHAnsi"/>
                <w:noProof/>
                <w:lang w:val="en-DE" w:eastAsia="en-DE"/>
              </w:rPr>
              <w:tab/>
            </w:r>
            <w:r w:rsidR="0056687A" w:rsidRPr="0001675B">
              <w:rPr>
                <w:rStyle w:val="Hyperlink"/>
                <w:noProof/>
              </w:rPr>
              <w:t>Elemente suchen</w:t>
            </w:r>
            <w:r w:rsidR="0056687A">
              <w:rPr>
                <w:noProof/>
                <w:webHidden/>
              </w:rPr>
              <w:tab/>
            </w:r>
            <w:r w:rsidR="0056687A">
              <w:rPr>
                <w:noProof/>
                <w:webHidden/>
              </w:rPr>
              <w:fldChar w:fldCharType="begin"/>
            </w:r>
            <w:r w:rsidR="0056687A">
              <w:rPr>
                <w:noProof/>
                <w:webHidden/>
              </w:rPr>
              <w:instrText xml:space="preserve"> PAGEREF _Toc44320802 \h </w:instrText>
            </w:r>
            <w:r w:rsidR="0056687A">
              <w:rPr>
                <w:noProof/>
                <w:webHidden/>
              </w:rPr>
            </w:r>
            <w:r w:rsidR="0056687A">
              <w:rPr>
                <w:noProof/>
                <w:webHidden/>
              </w:rPr>
              <w:fldChar w:fldCharType="separate"/>
            </w:r>
            <w:r w:rsidR="0056687A">
              <w:rPr>
                <w:noProof/>
                <w:webHidden/>
              </w:rPr>
              <w:t>21</w:t>
            </w:r>
            <w:r w:rsidR="0056687A">
              <w:rPr>
                <w:noProof/>
                <w:webHidden/>
              </w:rPr>
              <w:fldChar w:fldCharType="end"/>
            </w:r>
          </w:hyperlink>
        </w:p>
        <w:p w14:paraId="560F566B" w14:textId="645FE251"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03" w:history="1">
            <w:r w:rsidR="0056687A" w:rsidRPr="0001675B">
              <w:rPr>
                <w:rStyle w:val="Hyperlink"/>
                <w:noProof/>
              </w:rPr>
              <w:t>5.3.3.</w:t>
            </w:r>
            <w:r w:rsidR="0056687A">
              <w:rPr>
                <w:rFonts w:asciiTheme="minorHAnsi" w:eastAsiaTheme="minorEastAsia" w:hAnsiTheme="minorHAnsi"/>
                <w:noProof/>
                <w:lang w:val="en-DE" w:eastAsia="en-DE"/>
              </w:rPr>
              <w:tab/>
            </w:r>
            <w:r w:rsidR="0056687A" w:rsidRPr="0001675B">
              <w:rPr>
                <w:rStyle w:val="Hyperlink"/>
                <w:noProof/>
              </w:rPr>
              <w:t>Personen verwalten</w:t>
            </w:r>
            <w:r w:rsidR="0056687A">
              <w:rPr>
                <w:noProof/>
                <w:webHidden/>
              </w:rPr>
              <w:tab/>
            </w:r>
            <w:r w:rsidR="0056687A">
              <w:rPr>
                <w:noProof/>
                <w:webHidden/>
              </w:rPr>
              <w:fldChar w:fldCharType="begin"/>
            </w:r>
            <w:r w:rsidR="0056687A">
              <w:rPr>
                <w:noProof/>
                <w:webHidden/>
              </w:rPr>
              <w:instrText xml:space="preserve"> PAGEREF _Toc44320803 \h </w:instrText>
            </w:r>
            <w:r w:rsidR="0056687A">
              <w:rPr>
                <w:noProof/>
                <w:webHidden/>
              </w:rPr>
            </w:r>
            <w:r w:rsidR="0056687A">
              <w:rPr>
                <w:noProof/>
                <w:webHidden/>
              </w:rPr>
              <w:fldChar w:fldCharType="separate"/>
            </w:r>
            <w:r w:rsidR="0056687A">
              <w:rPr>
                <w:noProof/>
                <w:webHidden/>
              </w:rPr>
              <w:t>22</w:t>
            </w:r>
            <w:r w:rsidR="0056687A">
              <w:rPr>
                <w:noProof/>
                <w:webHidden/>
              </w:rPr>
              <w:fldChar w:fldCharType="end"/>
            </w:r>
          </w:hyperlink>
        </w:p>
        <w:p w14:paraId="25732DD3" w14:textId="536FDB8D"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04" w:history="1">
            <w:r w:rsidR="0056687A" w:rsidRPr="0001675B">
              <w:rPr>
                <w:rStyle w:val="Hyperlink"/>
                <w:noProof/>
              </w:rPr>
              <w:t>5.3.4.</w:t>
            </w:r>
            <w:r w:rsidR="0056687A">
              <w:rPr>
                <w:rFonts w:asciiTheme="minorHAnsi" w:eastAsiaTheme="minorEastAsia" w:hAnsiTheme="minorHAnsi"/>
                <w:noProof/>
                <w:lang w:val="en-DE" w:eastAsia="en-DE"/>
              </w:rPr>
              <w:tab/>
            </w:r>
            <w:r w:rsidR="0056687A" w:rsidRPr="0001675B">
              <w:rPr>
                <w:rStyle w:val="Hyperlink"/>
                <w:noProof/>
              </w:rPr>
              <w:t>Nutzerdaten ändern</w:t>
            </w:r>
            <w:r w:rsidR="0056687A">
              <w:rPr>
                <w:noProof/>
                <w:webHidden/>
              </w:rPr>
              <w:tab/>
            </w:r>
            <w:r w:rsidR="0056687A">
              <w:rPr>
                <w:noProof/>
                <w:webHidden/>
              </w:rPr>
              <w:fldChar w:fldCharType="begin"/>
            </w:r>
            <w:r w:rsidR="0056687A">
              <w:rPr>
                <w:noProof/>
                <w:webHidden/>
              </w:rPr>
              <w:instrText xml:space="preserve"> PAGEREF _Toc44320804 \h </w:instrText>
            </w:r>
            <w:r w:rsidR="0056687A">
              <w:rPr>
                <w:noProof/>
                <w:webHidden/>
              </w:rPr>
            </w:r>
            <w:r w:rsidR="0056687A">
              <w:rPr>
                <w:noProof/>
                <w:webHidden/>
              </w:rPr>
              <w:fldChar w:fldCharType="separate"/>
            </w:r>
            <w:r w:rsidR="0056687A">
              <w:rPr>
                <w:noProof/>
                <w:webHidden/>
              </w:rPr>
              <w:t>23</w:t>
            </w:r>
            <w:r w:rsidR="0056687A">
              <w:rPr>
                <w:noProof/>
                <w:webHidden/>
              </w:rPr>
              <w:fldChar w:fldCharType="end"/>
            </w:r>
          </w:hyperlink>
        </w:p>
        <w:p w14:paraId="4EB1C128" w14:textId="66A4E7BC"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05" w:history="1">
            <w:r w:rsidR="0056687A" w:rsidRPr="0001675B">
              <w:rPr>
                <w:rStyle w:val="Hyperlink"/>
                <w:noProof/>
              </w:rPr>
              <w:t>5.3.5.</w:t>
            </w:r>
            <w:r w:rsidR="0056687A">
              <w:rPr>
                <w:rFonts w:asciiTheme="minorHAnsi" w:eastAsiaTheme="minorEastAsia" w:hAnsiTheme="minorHAnsi"/>
                <w:noProof/>
                <w:lang w:val="en-DE" w:eastAsia="en-DE"/>
              </w:rPr>
              <w:tab/>
            </w:r>
            <w:r w:rsidR="0056687A" w:rsidRPr="0001675B">
              <w:rPr>
                <w:rStyle w:val="Hyperlink"/>
                <w:noProof/>
              </w:rPr>
              <w:t>Fördererdaten ändern</w:t>
            </w:r>
            <w:r w:rsidR="0056687A">
              <w:rPr>
                <w:noProof/>
                <w:webHidden/>
              </w:rPr>
              <w:tab/>
            </w:r>
            <w:r w:rsidR="0056687A">
              <w:rPr>
                <w:noProof/>
                <w:webHidden/>
              </w:rPr>
              <w:fldChar w:fldCharType="begin"/>
            </w:r>
            <w:r w:rsidR="0056687A">
              <w:rPr>
                <w:noProof/>
                <w:webHidden/>
              </w:rPr>
              <w:instrText xml:space="preserve"> PAGEREF _Toc44320805 \h </w:instrText>
            </w:r>
            <w:r w:rsidR="0056687A">
              <w:rPr>
                <w:noProof/>
                <w:webHidden/>
              </w:rPr>
            </w:r>
            <w:r w:rsidR="0056687A">
              <w:rPr>
                <w:noProof/>
                <w:webHidden/>
              </w:rPr>
              <w:fldChar w:fldCharType="separate"/>
            </w:r>
            <w:r w:rsidR="0056687A">
              <w:rPr>
                <w:noProof/>
                <w:webHidden/>
              </w:rPr>
              <w:t>24</w:t>
            </w:r>
            <w:r w:rsidR="0056687A">
              <w:rPr>
                <w:noProof/>
                <w:webHidden/>
              </w:rPr>
              <w:fldChar w:fldCharType="end"/>
            </w:r>
          </w:hyperlink>
        </w:p>
        <w:p w14:paraId="144BFCA4" w14:textId="1C9B86D1"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06" w:history="1">
            <w:r w:rsidR="0056687A" w:rsidRPr="0001675B">
              <w:rPr>
                <w:rStyle w:val="Hyperlink"/>
                <w:noProof/>
              </w:rPr>
              <w:t>5.3.6.</w:t>
            </w:r>
            <w:r w:rsidR="0056687A">
              <w:rPr>
                <w:rFonts w:asciiTheme="minorHAnsi" w:eastAsiaTheme="minorEastAsia" w:hAnsiTheme="minorHAnsi"/>
                <w:noProof/>
                <w:lang w:val="en-DE" w:eastAsia="en-DE"/>
              </w:rPr>
              <w:tab/>
            </w:r>
            <w:r w:rsidR="0056687A" w:rsidRPr="0001675B">
              <w:rPr>
                <w:rStyle w:val="Hyperlink"/>
                <w:noProof/>
              </w:rPr>
              <w:t>Exponatverwaltung</w:t>
            </w:r>
            <w:r w:rsidR="0056687A">
              <w:rPr>
                <w:noProof/>
                <w:webHidden/>
              </w:rPr>
              <w:tab/>
            </w:r>
            <w:r w:rsidR="0056687A">
              <w:rPr>
                <w:noProof/>
                <w:webHidden/>
              </w:rPr>
              <w:fldChar w:fldCharType="begin"/>
            </w:r>
            <w:r w:rsidR="0056687A">
              <w:rPr>
                <w:noProof/>
                <w:webHidden/>
              </w:rPr>
              <w:instrText xml:space="preserve"> PAGEREF _Toc44320806 \h </w:instrText>
            </w:r>
            <w:r w:rsidR="0056687A">
              <w:rPr>
                <w:noProof/>
                <w:webHidden/>
              </w:rPr>
            </w:r>
            <w:r w:rsidR="0056687A">
              <w:rPr>
                <w:noProof/>
                <w:webHidden/>
              </w:rPr>
              <w:fldChar w:fldCharType="separate"/>
            </w:r>
            <w:r w:rsidR="0056687A">
              <w:rPr>
                <w:noProof/>
                <w:webHidden/>
              </w:rPr>
              <w:t>25</w:t>
            </w:r>
            <w:r w:rsidR="0056687A">
              <w:rPr>
                <w:noProof/>
                <w:webHidden/>
              </w:rPr>
              <w:fldChar w:fldCharType="end"/>
            </w:r>
          </w:hyperlink>
        </w:p>
        <w:p w14:paraId="4227E2A4" w14:textId="45C41ADE"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07" w:history="1">
            <w:r w:rsidR="0056687A" w:rsidRPr="0001675B">
              <w:rPr>
                <w:rStyle w:val="Hyperlink"/>
                <w:noProof/>
              </w:rPr>
              <w:t>5.3.7.</w:t>
            </w:r>
            <w:r w:rsidR="0056687A">
              <w:rPr>
                <w:rFonts w:asciiTheme="minorHAnsi" w:eastAsiaTheme="minorEastAsia" w:hAnsiTheme="minorHAnsi"/>
                <w:noProof/>
                <w:lang w:val="en-DE" w:eastAsia="en-DE"/>
              </w:rPr>
              <w:tab/>
            </w:r>
            <w:r w:rsidR="0056687A" w:rsidRPr="0001675B">
              <w:rPr>
                <w:rStyle w:val="Hyperlink"/>
                <w:noProof/>
              </w:rPr>
              <w:t>Exponate ändern</w:t>
            </w:r>
            <w:r w:rsidR="0056687A">
              <w:rPr>
                <w:noProof/>
                <w:webHidden/>
              </w:rPr>
              <w:tab/>
            </w:r>
            <w:r w:rsidR="0056687A">
              <w:rPr>
                <w:noProof/>
                <w:webHidden/>
              </w:rPr>
              <w:fldChar w:fldCharType="begin"/>
            </w:r>
            <w:r w:rsidR="0056687A">
              <w:rPr>
                <w:noProof/>
                <w:webHidden/>
              </w:rPr>
              <w:instrText xml:space="preserve"> PAGEREF _Toc44320807 \h </w:instrText>
            </w:r>
            <w:r w:rsidR="0056687A">
              <w:rPr>
                <w:noProof/>
                <w:webHidden/>
              </w:rPr>
            </w:r>
            <w:r w:rsidR="0056687A">
              <w:rPr>
                <w:noProof/>
                <w:webHidden/>
              </w:rPr>
              <w:fldChar w:fldCharType="separate"/>
            </w:r>
            <w:r w:rsidR="0056687A">
              <w:rPr>
                <w:noProof/>
                <w:webHidden/>
              </w:rPr>
              <w:t>26</w:t>
            </w:r>
            <w:r w:rsidR="0056687A">
              <w:rPr>
                <w:noProof/>
                <w:webHidden/>
              </w:rPr>
              <w:fldChar w:fldCharType="end"/>
            </w:r>
          </w:hyperlink>
        </w:p>
        <w:p w14:paraId="0F2E76DC" w14:textId="542F6ED9"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08" w:history="1">
            <w:r w:rsidR="0056687A" w:rsidRPr="0001675B">
              <w:rPr>
                <w:rStyle w:val="Hyperlink"/>
                <w:noProof/>
              </w:rPr>
              <w:t>5.3.8.</w:t>
            </w:r>
            <w:r w:rsidR="0056687A">
              <w:rPr>
                <w:rFonts w:asciiTheme="minorHAnsi" w:eastAsiaTheme="minorEastAsia" w:hAnsiTheme="minorHAnsi"/>
                <w:noProof/>
                <w:lang w:val="en-DE" w:eastAsia="en-DE"/>
              </w:rPr>
              <w:tab/>
            </w:r>
            <w:r w:rsidR="0056687A" w:rsidRPr="0001675B">
              <w:rPr>
                <w:rStyle w:val="Hyperlink"/>
                <w:noProof/>
              </w:rPr>
              <w:t>Historie ändern</w:t>
            </w:r>
            <w:r w:rsidR="0056687A">
              <w:rPr>
                <w:noProof/>
                <w:webHidden/>
              </w:rPr>
              <w:tab/>
            </w:r>
            <w:r w:rsidR="0056687A">
              <w:rPr>
                <w:noProof/>
                <w:webHidden/>
              </w:rPr>
              <w:fldChar w:fldCharType="begin"/>
            </w:r>
            <w:r w:rsidR="0056687A">
              <w:rPr>
                <w:noProof/>
                <w:webHidden/>
              </w:rPr>
              <w:instrText xml:space="preserve"> PAGEREF _Toc44320808 \h </w:instrText>
            </w:r>
            <w:r w:rsidR="0056687A">
              <w:rPr>
                <w:noProof/>
                <w:webHidden/>
              </w:rPr>
            </w:r>
            <w:r w:rsidR="0056687A">
              <w:rPr>
                <w:noProof/>
                <w:webHidden/>
              </w:rPr>
              <w:fldChar w:fldCharType="separate"/>
            </w:r>
            <w:r w:rsidR="0056687A">
              <w:rPr>
                <w:noProof/>
                <w:webHidden/>
              </w:rPr>
              <w:t>27</w:t>
            </w:r>
            <w:r w:rsidR="0056687A">
              <w:rPr>
                <w:noProof/>
                <w:webHidden/>
              </w:rPr>
              <w:fldChar w:fldCharType="end"/>
            </w:r>
          </w:hyperlink>
        </w:p>
        <w:p w14:paraId="0492A221" w14:textId="081D3A2C"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09" w:history="1">
            <w:r w:rsidR="0056687A" w:rsidRPr="0001675B">
              <w:rPr>
                <w:rStyle w:val="Hyperlink"/>
                <w:noProof/>
              </w:rPr>
              <w:t>5.3.9.</w:t>
            </w:r>
            <w:r w:rsidR="0056687A">
              <w:rPr>
                <w:rFonts w:asciiTheme="minorHAnsi" w:eastAsiaTheme="minorEastAsia" w:hAnsiTheme="minorHAnsi"/>
                <w:noProof/>
                <w:lang w:val="en-DE" w:eastAsia="en-DE"/>
              </w:rPr>
              <w:tab/>
            </w:r>
            <w:r w:rsidR="0056687A" w:rsidRPr="0001675B">
              <w:rPr>
                <w:rStyle w:val="Hyperlink"/>
                <w:noProof/>
              </w:rPr>
              <w:t>Räume verwalten</w:t>
            </w:r>
            <w:r w:rsidR="0056687A">
              <w:rPr>
                <w:noProof/>
                <w:webHidden/>
              </w:rPr>
              <w:tab/>
            </w:r>
            <w:r w:rsidR="0056687A">
              <w:rPr>
                <w:noProof/>
                <w:webHidden/>
              </w:rPr>
              <w:fldChar w:fldCharType="begin"/>
            </w:r>
            <w:r w:rsidR="0056687A">
              <w:rPr>
                <w:noProof/>
                <w:webHidden/>
              </w:rPr>
              <w:instrText xml:space="preserve"> PAGEREF _Toc44320809 \h </w:instrText>
            </w:r>
            <w:r w:rsidR="0056687A">
              <w:rPr>
                <w:noProof/>
                <w:webHidden/>
              </w:rPr>
            </w:r>
            <w:r w:rsidR="0056687A">
              <w:rPr>
                <w:noProof/>
                <w:webHidden/>
              </w:rPr>
              <w:fldChar w:fldCharType="separate"/>
            </w:r>
            <w:r w:rsidR="0056687A">
              <w:rPr>
                <w:noProof/>
                <w:webHidden/>
              </w:rPr>
              <w:t>28</w:t>
            </w:r>
            <w:r w:rsidR="0056687A">
              <w:rPr>
                <w:noProof/>
                <w:webHidden/>
              </w:rPr>
              <w:fldChar w:fldCharType="end"/>
            </w:r>
          </w:hyperlink>
        </w:p>
        <w:p w14:paraId="0862750D" w14:textId="316DC5C3" w:rsidR="0056687A" w:rsidRDefault="00CD685B">
          <w:pPr>
            <w:pStyle w:val="Verzeichnis3"/>
            <w:tabs>
              <w:tab w:val="left" w:pos="1540"/>
              <w:tab w:val="right" w:leader="dot" w:pos="9062"/>
            </w:tabs>
            <w:rPr>
              <w:rFonts w:asciiTheme="minorHAnsi" w:eastAsiaTheme="minorEastAsia" w:hAnsiTheme="minorHAnsi"/>
              <w:noProof/>
              <w:lang w:val="en-DE" w:eastAsia="en-DE"/>
            </w:rPr>
          </w:pPr>
          <w:hyperlink w:anchor="_Toc44320810" w:history="1">
            <w:r w:rsidR="0056687A" w:rsidRPr="0001675B">
              <w:rPr>
                <w:rStyle w:val="Hyperlink"/>
                <w:noProof/>
              </w:rPr>
              <w:t>5.3.10.</w:t>
            </w:r>
            <w:r w:rsidR="0056687A">
              <w:rPr>
                <w:rFonts w:asciiTheme="minorHAnsi" w:eastAsiaTheme="minorEastAsia" w:hAnsiTheme="minorHAnsi"/>
                <w:noProof/>
                <w:lang w:val="en-DE" w:eastAsia="en-DE"/>
              </w:rPr>
              <w:tab/>
            </w:r>
            <w:r w:rsidR="0056687A" w:rsidRPr="0001675B">
              <w:rPr>
                <w:rStyle w:val="Hyperlink"/>
                <w:noProof/>
              </w:rPr>
              <w:t>exportieren</w:t>
            </w:r>
            <w:r w:rsidR="0056687A">
              <w:rPr>
                <w:noProof/>
                <w:webHidden/>
              </w:rPr>
              <w:tab/>
            </w:r>
            <w:r w:rsidR="0056687A">
              <w:rPr>
                <w:noProof/>
                <w:webHidden/>
              </w:rPr>
              <w:fldChar w:fldCharType="begin"/>
            </w:r>
            <w:r w:rsidR="0056687A">
              <w:rPr>
                <w:noProof/>
                <w:webHidden/>
              </w:rPr>
              <w:instrText xml:space="preserve"> PAGEREF _Toc44320810 \h </w:instrText>
            </w:r>
            <w:r w:rsidR="0056687A">
              <w:rPr>
                <w:noProof/>
                <w:webHidden/>
              </w:rPr>
            </w:r>
            <w:r w:rsidR="0056687A">
              <w:rPr>
                <w:noProof/>
                <w:webHidden/>
              </w:rPr>
              <w:fldChar w:fldCharType="separate"/>
            </w:r>
            <w:r w:rsidR="0056687A">
              <w:rPr>
                <w:noProof/>
                <w:webHidden/>
              </w:rPr>
              <w:t>29</w:t>
            </w:r>
            <w:r w:rsidR="0056687A">
              <w:rPr>
                <w:noProof/>
                <w:webHidden/>
              </w:rPr>
              <w:fldChar w:fldCharType="end"/>
            </w:r>
          </w:hyperlink>
        </w:p>
        <w:p w14:paraId="44313BE1" w14:textId="0E09E80D" w:rsidR="0056687A" w:rsidRDefault="00CD685B">
          <w:pPr>
            <w:pStyle w:val="Verzeichnis3"/>
            <w:tabs>
              <w:tab w:val="left" w:pos="1540"/>
              <w:tab w:val="right" w:leader="dot" w:pos="9062"/>
            </w:tabs>
            <w:rPr>
              <w:rFonts w:asciiTheme="minorHAnsi" w:eastAsiaTheme="minorEastAsia" w:hAnsiTheme="minorHAnsi"/>
              <w:noProof/>
              <w:lang w:val="en-DE" w:eastAsia="en-DE"/>
            </w:rPr>
          </w:pPr>
          <w:hyperlink w:anchor="_Toc44320811" w:history="1">
            <w:r w:rsidR="0056687A" w:rsidRPr="0001675B">
              <w:rPr>
                <w:rStyle w:val="Hyperlink"/>
                <w:noProof/>
              </w:rPr>
              <w:t>5.3.11.</w:t>
            </w:r>
            <w:r w:rsidR="0056687A">
              <w:rPr>
                <w:rFonts w:asciiTheme="minorHAnsi" w:eastAsiaTheme="minorEastAsia" w:hAnsiTheme="minorHAnsi"/>
                <w:noProof/>
                <w:lang w:val="en-DE" w:eastAsia="en-DE"/>
              </w:rPr>
              <w:tab/>
            </w:r>
            <w:r w:rsidR="0056687A" w:rsidRPr="0001675B">
              <w:rPr>
                <w:rStyle w:val="Hyperlink"/>
                <w:noProof/>
              </w:rPr>
              <w:t>importieren</w:t>
            </w:r>
            <w:r w:rsidR="0056687A">
              <w:rPr>
                <w:noProof/>
                <w:webHidden/>
              </w:rPr>
              <w:tab/>
            </w:r>
            <w:r w:rsidR="0056687A">
              <w:rPr>
                <w:noProof/>
                <w:webHidden/>
              </w:rPr>
              <w:fldChar w:fldCharType="begin"/>
            </w:r>
            <w:r w:rsidR="0056687A">
              <w:rPr>
                <w:noProof/>
                <w:webHidden/>
              </w:rPr>
              <w:instrText xml:space="preserve"> PAGEREF _Toc44320811 \h </w:instrText>
            </w:r>
            <w:r w:rsidR="0056687A">
              <w:rPr>
                <w:noProof/>
                <w:webHidden/>
              </w:rPr>
            </w:r>
            <w:r w:rsidR="0056687A">
              <w:rPr>
                <w:noProof/>
                <w:webHidden/>
              </w:rPr>
              <w:fldChar w:fldCharType="separate"/>
            </w:r>
            <w:r w:rsidR="0056687A">
              <w:rPr>
                <w:noProof/>
                <w:webHidden/>
              </w:rPr>
              <w:t>30</w:t>
            </w:r>
            <w:r w:rsidR="0056687A">
              <w:rPr>
                <w:noProof/>
                <w:webHidden/>
              </w:rPr>
              <w:fldChar w:fldCharType="end"/>
            </w:r>
          </w:hyperlink>
        </w:p>
        <w:p w14:paraId="2FD2FD82" w14:textId="77BCAD0B"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812" w:history="1">
            <w:r w:rsidR="0056687A" w:rsidRPr="0001675B">
              <w:rPr>
                <w:rStyle w:val="Hyperlink"/>
                <w:noProof/>
              </w:rPr>
              <w:t>5.4.</w:t>
            </w:r>
            <w:r w:rsidR="0056687A">
              <w:rPr>
                <w:rFonts w:asciiTheme="minorHAnsi" w:eastAsiaTheme="minorEastAsia" w:hAnsiTheme="minorHAnsi"/>
                <w:noProof/>
                <w:lang w:val="en-DE" w:eastAsia="en-DE"/>
              </w:rPr>
              <w:tab/>
            </w:r>
            <w:r w:rsidR="0056687A" w:rsidRPr="0001675B">
              <w:rPr>
                <w:rStyle w:val="Hyperlink"/>
                <w:noProof/>
              </w:rPr>
              <w:t>Analyseklassendiagram</w:t>
            </w:r>
            <w:r w:rsidR="0056687A">
              <w:rPr>
                <w:noProof/>
                <w:webHidden/>
              </w:rPr>
              <w:tab/>
            </w:r>
            <w:r w:rsidR="0056687A">
              <w:rPr>
                <w:noProof/>
                <w:webHidden/>
              </w:rPr>
              <w:fldChar w:fldCharType="begin"/>
            </w:r>
            <w:r w:rsidR="0056687A">
              <w:rPr>
                <w:noProof/>
                <w:webHidden/>
              </w:rPr>
              <w:instrText xml:space="preserve"> PAGEREF _Toc44320812 \h </w:instrText>
            </w:r>
            <w:r w:rsidR="0056687A">
              <w:rPr>
                <w:noProof/>
                <w:webHidden/>
              </w:rPr>
            </w:r>
            <w:r w:rsidR="0056687A">
              <w:rPr>
                <w:noProof/>
                <w:webHidden/>
              </w:rPr>
              <w:fldChar w:fldCharType="separate"/>
            </w:r>
            <w:r w:rsidR="0056687A">
              <w:rPr>
                <w:noProof/>
                <w:webHidden/>
              </w:rPr>
              <w:t>31</w:t>
            </w:r>
            <w:r w:rsidR="0056687A">
              <w:rPr>
                <w:noProof/>
                <w:webHidden/>
              </w:rPr>
              <w:fldChar w:fldCharType="end"/>
            </w:r>
          </w:hyperlink>
        </w:p>
        <w:p w14:paraId="4C5424BD" w14:textId="6581A28B"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13" w:history="1">
            <w:r w:rsidR="0056687A" w:rsidRPr="0001675B">
              <w:rPr>
                <w:rStyle w:val="Hyperlink"/>
                <w:noProof/>
              </w:rPr>
              <w:t>5.4.1.</w:t>
            </w:r>
            <w:r w:rsidR="0056687A">
              <w:rPr>
                <w:rFonts w:asciiTheme="minorHAnsi" w:eastAsiaTheme="minorEastAsia" w:hAnsiTheme="minorHAnsi"/>
                <w:noProof/>
                <w:lang w:val="en-DE" w:eastAsia="en-DE"/>
              </w:rPr>
              <w:tab/>
            </w:r>
            <w:r w:rsidR="0056687A" w:rsidRPr="0001675B">
              <w:rPr>
                <w:rStyle w:val="Hyperlink"/>
                <w:noProof/>
              </w:rPr>
              <w:t>Museum</w:t>
            </w:r>
            <w:r w:rsidR="0056687A">
              <w:rPr>
                <w:noProof/>
                <w:webHidden/>
              </w:rPr>
              <w:tab/>
            </w:r>
            <w:r w:rsidR="0056687A">
              <w:rPr>
                <w:noProof/>
                <w:webHidden/>
              </w:rPr>
              <w:fldChar w:fldCharType="begin"/>
            </w:r>
            <w:r w:rsidR="0056687A">
              <w:rPr>
                <w:noProof/>
                <w:webHidden/>
              </w:rPr>
              <w:instrText xml:space="preserve"> PAGEREF _Toc44320813 \h </w:instrText>
            </w:r>
            <w:r w:rsidR="0056687A">
              <w:rPr>
                <w:noProof/>
                <w:webHidden/>
              </w:rPr>
            </w:r>
            <w:r w:rsidR="0056687A">
              <w:rPr>
                <w:noProof/>
                <w:webHidden/>
              </w:rPr>
              <w:fldChar w:fldCharType="separate"/>
            </w:r>
            <w:r w:rsidR="0056687A">
              <w:rPr>
                <w:noProof/>
                <w:webHidden/>
              </w:rPr>
              <w:t>31</w:t>
            </w:r>
            <w:r w:rsidR="0056687A">
              <w:rPr>
                <w:noProof/>
                <w:webHidden/>
              </w:rPr>
              <w:fldChar w:fldCharType="end"/>
            </w:r>
          </w:hyperlink>
        </w:p>
        <w:p w14:paraId="53124F8F" w14:textId="1634B5C8"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14" w:history="1">
            <w:r w:rsidR="0056687A" w:rsidRPr="0001675B">
              <w:rPr>
                <w:rStyle w:val="Hyperlink"/>
                <w:noProof/>
              </w:rPr>
              <w:t>5.4.2.</w:t>
            </w:r>
            <w:r w:rsidR="0056687A">
              <w:rPr>
                <w:rFonts w:asciiTheme="minorHAnsi" w:eastAsiaTheme="minorEastAsia" w:hAnsiTheme="minorHAnsi"/>
                <w:noProof/>
                <w:lang w:val="en-DE" w:eastAsia="en-DE"/>
              </w:rPr>
              <w:tab/>
            </w:r>
            <w:r w:rsidR="0056687A" w:rsidRPr="0001675B">
              <w:rPr>
                <w:rStyle w:val="Hyperlink"/>
                <w:noProof/>
              </w:rPr>
              <w:t>Raum</w:t>
            </w:r>
            <w:r w:rsidR="0056687A">
              <w:rPr>
                <w:noProof/>
                <w:webHidden/>
              </w:rPr>
              <w:tab/>
            </w:r>
            <w:r w:rsidR="0056687A">
              <w:rPr>
                <w:noProof/>
                <w:webHidden/>
              </w:rPr>
              <w:fldChar w:fldCharType="begin"/>
            </w:r>
            <w:r w:rsidR="0056687A">
              <w:rPr>
                <w:noProof/>
                <w:webHidden/>
              </w:rPr>
              <w:instrText xml:space="preserve"> PAGEREF _Toc44320814 \h </w:instrText>
            </w:r>
            <w:r w:rsidR="0056687A">
              <w:rPr>
                <w:noProof/>
                <w:webHidden/>
              </w:rPr>
            </w:r>
            <w:r w:rsidR="0056687A">
              <w:rPr>
                <w:noProof/>
                <w:webHidden/>
              </w:rPr>
              <w:fldChar w:fldCharType="separate"/>
            </w:r>
            <w:r w:rsidR="0056687A">
              <w:rPr>
                <w:noProof/>
                <w:webHidden/>
              </w:rPr>
              <w:t>31</w:t>
            </w:r>
            <w:r w:rsidR="0056687A">
              <w:rPr>
                <w:noProof/>
                <w:webHidden/>
              </w:rPr>
              <w:fldChar w:fldCharType="end"/>
            </w:r>
          </w:hyperlink>
        </w:p>
        <w:p w14:paraId="0083062E" w14:textId="55F715E7"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15" w:history="1">
            <w:r w:rsidR="0056687A" w:rsidRPr="0001675B">
              <w:rPr>
                <w:rStyle w:val="Hyperlink"/>
                <w:noProof/>
              </w:rPr>
              <w:t>5.4.3.</w:t>
            </w:r>
            <w:r w:rsidR="0056687A">
              <w:rPr>
                <w:rFonts w:asciiTheme="minorHAnsi" w:eastAsiaTheme="minorEastAsia" w:hAnsiTheme="minorHAnsi"/>
                <w:noProof/>
                <w:lang w:val="en-DE" w:eastAsia="en-DE"/>
              </w:rPr>
              <w:tab/>
            </w:r>
            <w:r w:rsidR="0056687A" w:rsidRPr="0001675B">
              <w:rPr>
                <w:rStyle w:val="Hyperlink"/>
                <w:noProof/>
              </w:rPr>
              <w:t>Bild</w:t>
            </w:r>
            <w:r w:rsidR="0056687A">
              <w:rPr>
                <w:noProof/>
                <w:webHidden/>
              </w:rPr>
              <w:tab/>
            </w:r>
            <w:r w:rsidR="0056687A">
              <w:rPr>
                <w:noProof/>
                <w:webHidden/>
              </w:rPr>
              <w:fldChar w:fldCharType="begin"/>
            </w:r>
            <w:r w:rsidR="0056687A">
              <w:rPr>
                <w:noProof/>
                <w:webHidden/>
              </w:rPr>
              <w:instrText xml:space="preserve"> PAGEREF _Toc44320815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3D90D566" w14:textId="2F8F48B2"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16" w:history="1">
            <w:r w:rsidR="0056687A" w:rsidRPr="0001675B">
              <w:rPr>
                <w:rStyle w:val="Hyperlink"/>
                <w:noProof/>
              </w:rPr>
              <w:t>5.4.4.</w:t>
            </w:r>
            <w:r w:rsidR="0056687A">
              <w:rPr>
                <w:rFonts w:asciiTheme="minorHAnsi" w:eastAsiaTheme="minorEastAsia" w:hAnsiTheme="minorHAnsi"/>
                <w:noProof/>
                <w:lang w:val="en-DE" w:eastAsia="en-DE"/>
              </w:rPr>
              <w:tab/>
            </w:r>
            <w:r w:rsidR="0056687A" w:rsidRPr="0001675B">
              <w:rPr>
                <w:rStyle w:val="Hyperlink"/>
                <w:noProof/>
              </w:rPr>
              <w:t>Person</w:t>
            </w:r>
            <w:r w:rsidR="0056687A">
              <w:rPr>
                <w:noProof/>
                <w:webHidden/>
              </w:rPr>
              <w:tab/>
            </w:r>
            <w:r w:rsidR="0056687A">
              <w:rPr>
                <w:noProof/>
                <w:webHidden/>
              </w:rPr>
              <w:fldChar w:fldCharType="begin"/>
            </w:r>
            <w:r w:rsidR="0056687A">
              <w:rPr>
                <w:noProof/>
                <w:webHidden/>
              </w:rPr>
              <w:instrText xml:space="preserve"> PAGEREF _Toc44320816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785776DB" w14:textId="303F5309"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17" w:history="1">
            <w:r w:rsidR="0056687A" w:rsidRPr="0001675B">
              <w:rPr>
                <w:rStyle w:val="Hyperlink"/>
                <w:noProof/>
              </w:rPr>
              <w:t>5.4.5.</w:t>
            </w:r>
            <w:r w:rsidR="0056687A">
              <w:rPr>
                <w:rFonts w:asciiTheme="minorHAnsi" w:eastAsiaTheme="minorEastAsia" w:hAnsiTheme="minorHAnsi"/>
                <w:noProof/>
                <w:lang w:val="en-DE" w:eastAsia="en-DE"/>
              </w:rPr>
              <w:tab/>
            </w:r>
            <w:r w:rsidR="0056687A" w:rsidRPr="0001675B">
              <w:rPr>
                <w:rStyle w:val="Hyperlink"/>
                <w:noProof/>
              </w:rPr>
              <w:t>Kontaktdaten</w:t>
            </w:r>
            <w:r w:rsidR="0056687A">
              <w:rPr>
                <w:noProof/>
                <w:webHidden/>
              </w:rPr>
              <w:tab/>
            </w:r>
            <w:r w:rsidR="0056687A">
              <w:rPr>
                <w:noProof/>
                <w:webHidden/>
              </w:rPr>
              <w:fldChar w:fldCharType="begin"/>
            </w:r>
            <w:r w:rsidR="0056687A">
              <w:rPr>
                <w:noProof/>
                <w:webHidden/>
              </w:rPr>
              <w:instrText xml:space="preserve"> PAGEREF _Toc44320817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4E779BD4" w14:textId="2DC11ED4"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18" w:history="1">
            <w:r w:rsidR="0056687A" w:rsidRPr="0001675B">
              <w:rPr>
                <w:rStyle w:val="Hyperlink"/>
                <w:noProof/>
              </w:rPr>
              <w:t>5.4.6.</w:t>
            </w:r>
            <w:r w:rsidR="0056687A">
              <w:rPr>
                <w:rFonts w:asciiTheme="minorHAnsi" w:eastAsiaTheme="minorEastAsia" w:hAnsiTheme="minorHAnsi"/>
                <w:noProof/>
                <w:lang w:val="en-DE" w:eastAsia="en-DE"/>
              </w:rPr>
              <w:tab/>
            </w:r>
            <w:r w:rsidR="0056687A" w:rsidRPr="0001675B">
              <w:rPr>
                <w:rStyle w:val="Hyperlink"/>
                <w:noProof/>
              </w:rPr>
              <w:t>Exponat</w:t>
            </w:r>
            <w:r w:rsidR="0056687A">
              <w:rPr>
                <w:noProof/>
                <w:webHidden/>
              </w:rPr>
              <w:tab/>
            </w:r>
            <w:r w:rsidR="0056687A">
              <w:rPr>
                <w:noProof/>
                <w:webHidden/>
              </w:rPr>
              <w:fldChar w:fldCharType="begin"/>
            </w:r>
            <w:r w:rsidR="0056687A">
              <w:rPr>
                <w:noProof/>
                <w:webHidden/>
              </w:rPr>
              <w:instrText xml:space="preserve"> PAGEREF _Toc44320818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5DA1FFFC" w14:textId="7A09E2C4"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19" w:history="1">
            <w:r w:rsidR="0056687A" w:rsidRPr="0001675B">
              <w:rPr>
                <w:rStyle w:val="Hyperlink"/>
                <w:noProof/>
              </w:rPr>
              <w:t>5.4.7.</w:t>
            </w:r>
            <w:r w:rsidR="0056687A">
              <w:rPr>
                <w:rFonts w:asciiTheme="minorHAnsi" w:eastAsiaTheme="minorEastAsia" w:hAnsiTheme="minorHAnsi"/>
                <w:noProof/>
                <w:lang w:val="en-DE" w:eastAsia="en-DE"/>
              </w:rPr>
              <w:tab/>
            </w:r>
            <w:r w:rsidR="0056687A" w:rsidRPr="0001675B">
              <w:rPr>
                <w:rStyle w:val="Hyperlink"/>
                <w:noProof/>
              </w:rPr>
              <w:t>Historie</w:t>
            </w:r>
            <w:r w:rsidR="0056687A">
              <w:rPr>
                <w:noProof/>
                <w:webHidden/>
              </w:rPr>
              <w:tab/>
            </w:r>
            <w:r w:rsidR="0056687A">
              <w:rPr>
                <w:noProof/>
                <w:webHidden/>
              </w:rPr>
              <w:fldChar w:fldCharType="begin"/>
            </w:r>
            <w:r w:rsidR="0056687A">
              <w:rPr>
                <w:noProof/>
                <w:webHidden/>
              </w:rPr>
              <w:instrText xml:space="preserve"> PAGEREF _Toc44320819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2AE65CEF" w14:textId="69A0879B"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20" w:history="1">
            <w:r w:rsidR="0056687A" w:rsidRPr="0001675B">
              <w:rPr>
                <w:rStyle w:val="Hyperlink"/>
                <w:noProof/>
              </w:rPr>
              <w:t>5.4.8.</w:t>
            </w:r>
            <w:r w:rsidR="0056687A">
              <w:rPr>
                <w:rFonts w:asciiTheme="minorHAnsi" w:eastAsiaTheme="minorEastAsia" w:hAnsiTheme="minorHAnsi"/>
                <w:noProof/>
                <w:lang w:val="en-DE" w:eastAsia="en-DE"/>
              </w:rPr>
              <w:tab/>
            </w:r>
            <w:r w:rsidR="0056687A" w:rsidRPr="0001675B">
              <w:rPr>
                <w:rStyle w:val="Hyperlink"/>
                <w:noProof/>
              </w:rPr>
              <w:t>Elementsuche</w:t>
            </w:r>
            <w:r w:rsidR="0056687A">
              <w:rPr>
                <w:noProof/>
                <w:webHidden/>
              </w:rPr>
              <w:tab/>
            </w:r>
            <w:r w:rsidR="0056687A">
              <w:rPr>
                <w:noProof/>
                <w:webHidden/>
              </w:rPr>
              <w:fldChar w:fldCharType="begin"/>
            </w:r>
            <w:r w:rsidR="0056687A">
              <w:rPr>
                <w:noProof/>
                <w:webHidden/>
              </w:rPr>
              <w:instrText xml:space="preserve"> PAGEREF _Toc44320820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6288165D" w14:textId="0B9DBE36"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821" w:history="1">
            <w:r w:rsidR="0056687A" w:rsidRPr="0001675B">
              <w:rPr>
                <w:rStyle w:val="Hyperlink"/>
                <w:noProof/>
              </w:rPr>
              <w:t>5.5.</w:t>
            </w:r>
            <w:r w:rsidR="0056687A">
              <w:rPr>
                <w:rFonts w:asciiTheme="minorHAnsi" w:eastAsiaTheme="minorEastAsia" w:hAnsiTheme="minorHAnsi"/>
                <w:noProof/>
                <w:lang w:val="en-DE" w:eastAsia="en-DE"/>
              </w:rPr>
              <w:tab/>
            </w:r>
            <w:r w:rsidR="0056687A" w:rsidRPr="0001675B">
              <w:rPr>
                <w:rStyle w:val="Hyperlink"/>
                <w:noProof/>
              </w:rPr>
              <w:t>Sequenzdiagramme</w:t>
            </w:r>
            <w:r w:rsidR="0056687A">
              <w:rPr>
                <w:noProof/>
                <w:webHidden/>
              </w:rPr>
              <w:tab/>
            </w:r>
            <w:r w:rsidR="0056687A">
              <w:rPr>
                <w:noProof/>
                <w:webHidden/>
              </w:rPr>
              <w:fldChar w:fldCharType="begin"/>
            </w:r>
            <w:r w:rsidR="0056687A">
              <w:rPr>
                <w:noProof/>
                <w:webHidden/>
              </w:rPr>
              <w:instrText xml:space="preserve"> PAGEREF _Toc44320821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19CEC9F3" w14:textId="17D8F8D0"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22" w:history="1">
            <w:r w:rsidR="0056687A" w:rsidRPr="0001675B">
              <w:rPr>
                <w:rStyle w:val="Hyperlink"/>
                <w:noProof/>
              </w:rPr>
              <w:t>5.5.1.</w:t>
            </w:r>
            <w:r w:rsidR="0056687A">
              <w:rPr>
                <w:rFonts w:asciiTheme="minorHAnsi" w:eastAsiaTheme="minorEastAsia" w:hAnsiTheme="minorHAnsi"/>
                <w:noProof/>
                <w:lang w:val="en-DE" w:eastAsia="en-DE"/>
              </w:rPr>
              <w:tab/>
            </w:r>
            <w:r w:rsidR="0056687A" w:rsidRPr="0001675B">
              <w:rPr>
                <w:rStyle w:val="Hyperlink"/>
                <w:noProof/>
              </w:rPr>
              <w:t>Exponat anlegen</w:t>
            </w:r>
            <w:r w:rsidR="0056687A">
              <w:rPr>
                <w:noProof/>
                <w:webHidden/>
              </w:rPr>
              <w:tab/>
            </w:r>
            <w:r w:rsidR="0056687A">
              <w:rPr>
                <w:noProof/>
                <w:webHidden/>
              </w:rPr>
              <w:fldChar w:fldCharType="begin"/>
            </w:r>
            <w:r w:rsidR="0056687A">
              <w:rPr>
                <w:noProof/>
                <w:webHidden/>
              </w:rPr>
              <w:instrText xml:space="preserve"> PAGEREF _Toc44320822 \h </w:instrText>
            </w:r>
            <w:r w:rsidR="0056687A">
              <w:rPr>
                <w:noProof/>
                <w:webHidden/>
              </w:rPr>
            </w:r>
            <w:r w:rsidR="0056687A">
              <w:rPr>
                <w:noProof/>
                <w:webHidden/>
              </w:rPr>
              <w:fldChar w:fldCharType="separate"/>
            </w:r>
            <w:r w:rsidR="0056687A">
              <w:rPr>
                <w:noProof/>
                <w:webHidden/>
              </w:rPr>
              <w:t>33</w:t>
            </w:r>
            <w:r w:rsidR="0056687A">
              <w:rPr>
                <w:noProof/>
                <w:webHidden/>
              </w:rPr>
              <w:fldChar w:fldCharType="end"/>
            </w:r>
          </w:hyperlink>
        </w:p>
        <w:p w14:paraId="2D2632CA" w14:textId="15E9DD31"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23" w:history="1">
            <w:r w:rsidR="0056687A" w:rsidRPr="0001675B">
              <w:rPr>
                <w:rStyle w:val="Hyperlink"/>
                <w:noProof/>
              </w:rPr>
              <w:t>5.5.2.</w:t>
            </w:r>
            <w:r w:rsidR="0056687A">
              <w:rPr>
                <w:rFonts w:asciiTheme="minorHAnsi" w:eastAsiaTheme="minorEastAsia" w:hAnsiTheme="minorHAnsi"/>
                <w:noProof/>
                <w:lang w:val="en-DE" w:eastAsia="en-DE"/>
              </w:rPr>
              <w:tab/>
            </w:r>
            <w:r w:rsidR="0056687A" w:rsidRPr="0001675B">
              <w:rPr>
                <w:rStyle w:val="Hyperlink"/>
                <w:noProof/>
              </w:rPr>
              <w:t>Exponat Bearbeiten</w:t>
            </w:r>
            <w:r w:rsidR="0056687A">
              <w:rPr>
                <w:noProof/>
                <w:webHidden/>
              </w:rPr>
              <w:tab/>
            </w:r>
            <w:r w:rsidR="0056687A">
              <w:rPr>
                <w:noProof/>
                <w:webHidden/>
              </w:rPr>
              <w:fldChar w:fldCharType="begin"/>
            </w:r>
            <w:r w:rsidR="0056687A">
              <w:rPr>
                <w:noProof/>
                <w:webHidden/>
              </w:rPr>
              <w:instrText xml:space="preserve"> PAGEREF _Toc44320823 \h </w:instrText>
            </w:r>
            <w:r w:rsidR="0056687A">
              <w:rPr>
                <w:noProof/>
                <w:webHidden/>
              </w:rPr>
            </w:r>
            <w:r w:rsidR="0056687A">
              <w:rPr>
                <w:noProof/>
                <w:webHidden/>
              </w:rPr>
              <w:fldChar w:fldCharType="separate"/>
            </w:r>
            <w:r w:rsidR="0056687A">
              <w:rPr>
                <w:noProof/>
                <w:webHidden/>
              </w:rPr>
              <w:t>34</w:t>
            </w:r>
            <w:r w:rsidR="0056687A">
              <w:rPr>
                <w:noProof/>
                <w:webHidden/>
              </w:rPr>
              <w:fldChar w:fldCharType="end"/>
            </w:r>
          </w:hyperlink>
        </w:p>
        <w:p w14:paraId="2D773C1C" w14:textId="62EF48B3"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24" w:history="1">
            <w:r w:rsidR="0056687A" w:rsidRPr="0001675B">
              <w:rPr>
                <w:rStyle w:val="Hyperlink"/>
                <w:noProof/>
              </w:rPr>
              <w:t>5.5.3.</w:t>
            </w:r>
            <w:r w:rsidR="0056687A">
              <w:rPr>
                <w:rFonts w:asciiTheme="minorHAnsi" w:eastAsiaTheme="minorEastAsia" w:hAnsiTheme="minorHAnsi"/>
                <w:noProof/>
                <w:lang w:val="en-DE" w:eastAsia="en-DE"/>
              </w:rPr>
              <w:tab/>
            </w:r>
            <w:r w:rsidR="0056687A" w:rsidRPr="0001675B">
              <w:rPr>
                <w:rStyle w:val="Hyperlink"/>
                <w:noProof/>
              </w:rPr>
              <w:t>Exponat löschen</w:t>
            </w:r>
            <w:r w:rsidR="0056687A">
              <w:rPr>
                <w:noProof/>
                <w:webHidden/>
              </w:rPr>
              <w:tab/>
            </w:r>
            <w:r w:rsidR="0056687A">
              <w:rPr>
                <w:noProof/>
                <w:webHidden/>
              </w:rPr>
              <w:fldChar w:fldCharType="begin"/>
            </w:r>
            <w:r w:rsidR="0056687A">
              <w:rPr>
                <w:noProof/>
                <w:webHidden/>
              </w:rPr>
              <w:instrText xml:space="preserve"> PAGEREF _Toc44320824 \h </w:instrText>
            </w:r>
            <w:r w:rsidR="0056687A">
              <w:rPr>
                <w:noProof/>
                <w:webHidden/>
              </w:rPr>
            </w:r>
            <w:r w:rsidR="0056687A">
              <w:rPr>
                <w:noProof/>
                <w:webHidden/>
              </w:rPr>
              <w:fldChar w:fldCharType="separate"/>
            </w:r>
            <w:r w:rsidR="0056687A">
              <w:rPr>
                <w:noProof/>
                <w:webHidden/>
              </w:rPr>
              <w:t>35</w:t>
            </w:r>
            <w:r w:rsidR="0056687A">
              <w:rPr>
                <w:noProof/>
                <w:webHidden/>
              </w:rPr>
              <w:fldChar w:fldCharType="end"/>
            </w:r>
          </w:hyperlink>
        </w:p>
        <w:p w14:paraId="5249D803" w14:textId="28F96F69"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25" w:history="1">
            <w:r w:rsidR="0056687A" w:rsidRPr="0001675B">
              <w:rPr>
                <w:rStyle w:val="Hyperlink"/>
                <w:noProof/>
              </w:rPr>
              <w:t>5.5.4.</w:t>
            </w:r>
            <w:r w:rsidR="0056687A">
              <w:rPr>
                <w:rFonts w:asciiTheme="minorHAnsi" w:eastAsiaTheme="minorEastAsia" w:hAnsiTheme="minorHAnsi"/>
                <w:noProof/>
                <w:lang w:val="en-DE" w:eastAsia="en-DE"/>
              </w:rPr>
              <w:tab/>
            </w:r>
            <w:r w:rsidR="0056687A" w:rsidRPr="0001675B">
              <w:rPr>
                <w:rStyle w:val="Hyperlink"/>
                <w:noProof/>
              </w:rPr>
              <w:t>Förderer Anlegen</w:t>
            </w:r>
            <w:r w:rsidR="0056687A">
              <w:rPr>
                <w:noProof/>
                <w:webHidden/>
              </w:rPr>
              <w:tab/>
            </w:r>
            <w:r w:rsidR="0056687A">
              <w:rPr>
                <w:noProof/>
                <w:webHidden/>
              </w:rPr>
              <w:fldChar w:fldCharType="begin"/>
            </w:r>
            <w:r w:rsidR="0056687A">
              <w:rPr>
                <w:noProof/>
                <w:webHidden/>
              </w:rPr>
              <w:instrText xml:space="preserve"> PAGEREF _Toc44320825 \h </w:instrText>
            </w:r>
            <w:r w:rsidR="0056687A">
              <w:rPr>
                <w:noProof/>
                <w:webHidden/>
              </w:rPr>
            </w:r>
            <w:r w:rsidR="0056687A">
              <w:rPr>
                <w:noProof/>
                <w:webHidden/>
              </w:rPr>
              <w:fldChar w:fldCharType="separate"/>
            </w:r>
            <w:r w:rsidR="0056687A">
              <w:rPr>
                <w:noProof/>
                <w:webHidden/>
              </w:rPr>
              <w:t>36</w:t>
            </w:r>
            <w:r w:rsidR="0056687A">
              <w:rPr>
                <w:noProof/>
                <w:webHidden/>
              </w:rPr>
              <w:fldChar w:fldCharType="end"/>
            </w:r>
          </w:hyperlink>
        </w:p>
        <w:p w14:paraId="75F0BCC2" w14:textId="4D25827C"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826" w:history="1">
            <w:r w:rsidR="0056687A" w:rsidRPr="0001675B">
              <w:rPr>
                <w:rStyle w:val="Hyperlink"/>
                <w:noProof/>
              </w:rPr>
              <w:t>5.6.</w:t>
            </w:r>
            <w:r w:rsidR="0056687A">
              <w:rPr>
                <w:rFonts w:asciiTheme="minorHAnsi" w:eastAsiaTheme="minorEastAsia" w:hAnsiTheme="minorHAnsi"/>
                <w:noProof/>
                <w:lang w:val="en-DE" w:eastAsia="en-DE"/>
              </w:rPr>
              <w:tab/>
            </w:r>
            <w:r w:rsidR="0056687A" w:rsidRPr="0001675B">
              <w:rPr>
                <w:rStyle w:val="Hyperlink"/>
                <w:noProof/>
              </w:rPr>
              <w:t>Aktivitätsdiagramme</w:t>
            </w:r>
            <w:r w:rsidR="0056687A">
              <w:rPr>
                <w:noProof/>
                <w:webHidden/>
              </w:rPr>
              <w:tab/>
            </w:r>
            <w:r w:rsidR="0056687A">
              <w:rPr>
                <w:noProof/>
                <w:webHidden/>
              </w:rPr>
              <w:fldChar w:fldCharType="begin"/>
            </w:r>
            <w:r w:rsidR="0056687A">
              <w:rPr>
                <w:noProof/>
                <w:webHidden/>
              </w:rPr>
              <w:instrText xml:space="preserve"> PAGEREF _Toc44320826 \h </w:instrText>
            </w:r>
            <w:r w:rsidR="0056687A">
              <w:rPr>
                <w:noProof/>
                <w:webHidden/>
              </w:rPr>
            </w:r>
            <w:r w:rsidR="0056687A">
              <w:rPr>
                <w:noProof/>
                <w:webHidden/>
              </w:rPr>
              <w:fldChar w:fldCharType="separate"/>
            </w:r>
            <w:r w:rsidR="0056687A">
              <w:rPr>
                <w:noProof/>
                <w:webHidden/>
              </w:rPr>
              <w:t>37</w:t>
            </w:r>
            <w:r w:rsidR="0056687A">
              <w:rPr>
                <w:noProof/>
                <w:webHidden/>
              </w:rPr>
              <w:fldChar w:fldCharType="end"/>
            </w:r>
          </w:hyperlink>
        </w:p>
        <w:p w14:paraId="2F865E3B" w14:textId="06A33BFD"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27" w:history="1">
            <w:r w:rsidR="0056687A" w:rsidRPr="0001675B">
              <w:rPr>
                <w:rStyle w:val="Hyperlink"/>
                <w:noProof/>
              </w:rPr>
              <w:t>5.6.1.</w:t>
            </w:r>
            <w:r w:rsidR="0056687A">
              <w:rPr>
                <w:rFonts w:asciiTheme="minorHAnsi" w:eastAsiaTheme="minorEastAsia" w:hAnsiTheme="minorHAnsi"/>
                <w:noProof/>
                <w:lang w:val="en-DE" w:eastAsia="en-DE"/>
              </w:rPr>
              <w:tab/>
            </w:r>
            <w:r w:rsidR="0056687A" w:rsidRPr="0001675B">
              <w:rPr>
                <w:rStyle w:val="Hyperlink"/>
                <w:noProof/>
              </w:rPr>
              <w:t>Elemente suchen</w:t>
            </w:r>
            <w:r w:rsidR="0056687A">
              <w:rPr>
                <w:noProof/>
                <w:webHidden/>
              </w:rPr>
              <w:tab/>
            </w:r>
            <w:r w:rsidR="0056687A">
              <w:rPr>
                <w:noProof/>
                <w:webHidden/>
              </w:rPr>
              <w:fldChar w:fldCharType="begin"/>
            </w:r>
            <w:r w:rsidR="0056687A">
              <w:rPr>
                <w:noProof/>
                <w:webHidden/>
              </w:rPr>
              <w:instrText xml:space="preserve"> PAGEREF _Toc44320827 \h </w:instrText>
            </w:r>
            <w:r w:rsidR="0056687A">
              <w:rPr>
                <w:noProof/>
                <w:webHidden/>
              </w:rPr>
            </w:r>
            <w:r w:rsidR="0056687A">
              <w:rPr>
                <w:noProof/>
                <w:webHidden/>
              </w:rPr>
              <w:fldChar w:fldCharType="separate"/>
            </w:r>
            <w:r w:rsidR="0056687A">
              <w:rPr>
                <w:noProof/>
                <w:webHidden/>
              </w:rPr>
              <w:t>37</w:t>
            </w:r>
            <w:r w:rsidR="0056687A">
              <w:rPr>
                <w:noProof/>
                <w:webHidden/>
              </w:rPr>
              <w:fldChar w:fldCharType="end"/>
            </w:r>
          </w:hyperlink>
        </w:p>
        <w:p w14:paraId="50D9CBBC" w14:textId="4646245A"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28" w:history="1">
            <w:r w:rsidR="0056687A" w:rsidRPr="0001675B">
              <w:rPr>
                <w:rStyle w:val="Hyperlink"/>
                <w:noProof/>
              </w:rPr>
              <w:t>5.6.2.</w:t>
            </w:r>
            <w:r w:rsidR="0056687A">
              <w:rPr>
                <w:rFonts w:asciiTheme="minorHAnsi" w:eastAsiaTheme="minorEastAsia" w:hAnsiTheme="minorHAnsi"/>
                <w:noProof/>
                <w:lang w:val="en-DE" w:eastAsia="en-DE"/>
              </w:rPr>
              <w:tab/>
            </w:r>
            <w:r w:rsidR="0056687A" w:rsidRPr="0001675B">
              <w:rPr>
                <w:rStyle w:val="Hyperlink"/>
                <w:noProof/>
              </w:rPr>
              <w:t>Importieren</w:t>
            </w:r>
            <w:r w:rsidR="0056687A">
              <w:rPr>
                <w:noProof/>
                <w:webHidden/>
              </w:rPr>
              <w:tab/>
            </w:r>
            <w:r w:rsidR="0056687A">
              <w:rPr>
                <w:noProof/>
                <w:webHidden/>
              </w:rPr>
              <w:fldChar w:fldCharType="begin"/>
            </w:r>
            <w:r w:rsidR="0056687A">
              <w:rPr>
                <w:noProof/>
                <w:webHidden/>
              </w:rPr>
              <w:instrText xml:space="preserve"> PAGEREF _Toc44320828 \h </w:instrText>
            </w:r>
            <w:r w:rsidR="0056687A">
              <w:rPr>
                <w:noProof/>
                <w:webHidden/>
              </w:rPr>
            </w:r>
            <w:r w:rsidR="0056687A">
              <w:rPr>
                <w:noProof/>
                <w:webHidden/>
              </w:rPr>
              <w:fldChar w:fldCharType="separate"/>
            </w:r>
            <w:r w:rsidR="0056687A">
              <w:rPr>
                <w:noProof/>
                <w:webHidden/>
              </w:rPr>
              <w:t>37</w:t>
            </w:r>
            <w:r w:rsidR="0056687A">
              <w:rPr>
                <w:noProof/>
                <w:webHidden/>
              </w:rPr>
              <w:fldChar w:fldCharType="end"/>
            </w:r>
          </w:hyperlink>
        </w:p>
        <w:p w14:paraId="4E69BE04" w14:textId="5BD7124B"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29" w:history="1">
            <w:r w:rsidR="0056687A" w:rsidRPr="0001675B">
              <w:rPr>
                <w:rStyle w:val="Hyperlink"/>
                <w:noProof/>
              </w:rPr>
              <w:t>5.6.3.</w:t>
            </w:r>
            <w:r w:rsidR="0056687A">
              <w:rPr>
                <w:rFonts w:asciiTheme="minorHAnsi" w:eastAsiaTheme="minorEastAsia" w:hAnsiTheme="minorHAnsi"/>
                <w:noProof/>
                <w:lang w:val="en-DE" w:eastAsia="en-DE"/>
              </w:rPr>
              <w:tab/>
            </w:r>
            <w:r w:rsidR="0056687A" w:rsidRPr="0001675B">
              <w:rPr>
                <w:rStyle w:val="Hyperlink"/>
                <w:noProof/>
              </w:rPr>
              <w:t>Exportieren</w:t>
            </w:r>
            <w:r w:rsidR="0056687A">
              <w:rPr>
                <w:noProof/>
                <w:webHidden/>
              </w:rPr>
              <w:tab/>
            </w:r>
            <w:r w:rsidR="0056687A">
              <w:rPr>
                <w:noProof/>
                <w:webHidden/>
              </w:rPr>
              <w:fldChar w:fldCharType="begin"/>
            </w:r>
            <w:r w:rsidR="0056687A">
              <w:rPr>
                <w:noProof/>
                <w:webHidden/>
              </w:rPr>
              <w:instrText xml:space="preserve"> PAGEREF _Toc44320829 \h </w:instrText>
            </w:r>
            <w:r w:rsidR="0056687A">
              <w:rPr>
                <w:noProof/>
                <w:webHidden/>
              </w:rPr>
            </w:r>
            <w:r w:rsidR="0056687A">
              <w:rPr>
                <w:noProof/>
                <w:webHidden/>
              </w:rPr>
              <w:fldChar w:fldCharType="separate"/>
            </w:r>
            <w:r w:rsidR="0056687A">
              <w:rPr>
                <w:noProof/>
                <w:webHidden/>
              </w:rPr>
              <w:t>38</w:t>
            </w:r>
            <w:r w:rsidR="0056687A">
              <w:rPr>
                <w:noProof/>
                <w:webHidden/>
              </w:rPr>
              <w:fldChar w:fldCharType="end"/>
            </w:r>
          </w:hyperlink>
        </w:p>
        <w:p w14:paraId="49AB8DAC" w14:textId="64F7778D"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30" w:history="1">
            <w:r w:rsidR="0056687A" w:rsidRPr="0001675B">
              <w:rPr>
                <w:rStyle w:val="Hyperlink"/>
                <w:noProof/>
              </w:rPr>
              <w:t>5.6.4.</w:t>
            </w:r>
            <w:r w:rsidR="0056687A">
              <w:rPr>
                <w:rFonts w:asciiTheme="minorHAnsi" w:eastAsiaTheme="minorEastAsia" w:hAnsiTheme="minorHAnsi"/>
                <w:noProof/>
                <w:lang w:val="en-DE" w:eastAsia="en-DE"/>
              </w:rPr>
              <w:tab/>
            </w:r>
            <w:r w:rsidR="0056687A" w:rsidRPr="0001675B">
              <w:rPr>
                <w:rStyle w:val="Hyperlink"/>
                <w:noProof/>
              </w:rPr>
              <w:t>Nutzer Anlegen</w:t>
            </w:r>
            <w:r w:rsidR="0056687A">
              <w:rPr>
                <w:noProof/>
                <w:webHidden/>
              </w:rPr>
              <w:tab/>
            </w:r>
            <w:r w:rsidR="0056687A">
              <w:rPr>
                <w:noProof/>
                <w:webHidden/>
              </w:rPr>
              <w:fldChar w:fldCharType="begin"/>
            </w:r>
            <w:r w:rsidR="0056687A">
              <w:rPr>
                <w:noProof/>
                <w:webHidden/>
              </w:rPr>
              <w:instrText xml:space="preserve"> PAGEREF _Toc44320830 \h </w:instrText>
            </w:r>
            <w:r w:rsidR="0056687A">
              <w:rPr>
                <w:noProof/>
                <w:webHidden/>
              </w:rPr>
            </w:r>
            <w:r w:rsidR="0056687A">
              <w:rPr>
                <w:noProof/>
                <w:webHidden/>
              </w:rPr>
              <w:fldChar w:fldCharType="separate"/>
            </w:r>
            <w:r w:rsidR="0056687A">
              <w:rPr>
                <w:noProof/>
                <w:webHidden/>
              </w:rPr>
              <w:t>39</w:t>
            </w:r>
            <w:r w:rsidR="0056687A">
              <w:rPr>
                <w:noProof/>
                <w:webHidden/>
              </w:rPr>
              <w:fldChar w:fldCharType="end"/>
            </w:r>
          </w:hyperlink>
        </w:p>
        <w:p w14:paraId="5566E0BE" w14:textId="325003E6"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31" w:history="1">
            <w:r w:rsidR="0056687A" w:rsidRPr="0001675B">
              <w:rPr>
                <w:rStyle w:val="Hyperlink"/>
                <w:noProof/>
              </w:rPr>
              <w:t>5.6.5.</w:t>
            </w:r>
            <w:r w:rsidR="0056687A">
              <w:rPr>
                <w:rFonts w:asciiTheme="minorHAnsi" w:eastAsiaTheme="minorEastAsia" w:hAnsiTheme="minorHAnsi"/>
                <w:noProof/>
                <w:lang w:val="en-DE" w:eastAsia="en-DE"/>
              </w:rPr>
              <w:tab/>
            </w:r>
            <w:r w:rsidR="0056687A" w:rsidRPr="0001675B">
              <w:rPr>
                <w:rStyle w:val="Hyperlink"/>
                <w:noProof/>
              </w:rPr>
              <w:t>Raum bearbeiten</w:t>
            </w:r>
            <w:r w:rsidR="0056687A">
              <w:rPr>
                <w:noProof/>
                <w:webHidden/>
              </w:rPr>
              <w:tab/>
            </w:r>
            <w:r w:rsidR="0056687A">
              <w:rPr>
                <w:noProof/>
                <w:webHidden/>
              </w:rPr>
              <w:fldChar w:fldCharType="begin"/>
            </w:r>
            <w:r w:rsidR="0056687A">
              <w:rPr>
                <w:noProof/>
                <w:webHidden/>
              </w:rPr>
              <w:instrText xml:space="preserve"> PAGEREF _Toc44320831 \h </w:instrText>
            </w:r>
            <w:r w:rsidR="0056687A">
              <w:rPr>
                <w:noProof/>
                <w:webHidden/>
              </w:rPr>
            </w:r>
            <w:r w:rsidR="0056687A">
              <w:rPr>
                <w:noProof/>
                <w:webHidden/>
              </w:rPr>
              <w:fldChar w:fldCharType="separate"/>
            </w:r>
            <w:r w:rsidR="0056687A">
              <w:rPr>
                <w:noProof/>
                <w:webHidden/>
              </w:rPr>
              <w:t>39</w:t>
            </w:r>
            <w:r w:rsidR="0056687A">
              <w:rPr>
                <w:noProof/>
                <w:webHidden/>
              </w:rPr>
              <w:fldChar w:fldCharType="end"/>
            </w:r>
          </w:hyperlink>
        </w:p>
        <w:p w14:paraId="66C8AA05" w14:textId="4C1EFA11"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32" w:history="1">
            <w:r w:rsidR="0056687A" w:rsidRPr="0001675B">
              <w:rPr>
                <w:rStyle w:val="Hyperlink"/>
                <w:noProof/>
              </w:rPr>
              <w:t>5.6.6.</w:t>
            </w:r>
            <w:r w:rsidR="0056687A">
              <w:rPr>
                <w:rFonts w:asciiTheme="minorHAnsi" w:eastAsiaTheme="minorEastAsia" w:hAnsiTheme="minorHAnsi"/>
                <w:noProof/>
                <w:lang w:val="en-DE" w:eastAsia="en-DE"/>
              </w:rPr>
              <w:tab/>
            </w:r>
            <w:r w:rsidR="0056687A" w:rsidRPr="0001675B">
              <w:rPr>
                <w:rStyle w:val="Hyperlink"/>
                <w:noProof/>
              </w:rPr>
              <w:t>Exponat löschen</w:t>
            </w:r>
            <w:r w:rsidR="0056687A">
              <w:rPr>
                <w:noProof/>
                <w:webHidden/>
              </w:rPr>
              <w:tab/>
            </w:r>
            <w:r w:rsidR="0056687A">
              <w:rPr>
                <w:noProof/>
                <w:webHidden/>
              </w:rPr>
              <w:fldChar w:fldCharType="begin"/>
            </w:r>
            <w:r w:rsidR="0056687A">
              <w:rPr>
                <w:noProof/>
                <w:webHidden/>
              </w:rPr>
              <w:instrText xml:space="preserve"> PAGEREF _Toc44320832 \h </w:instrText>
            </w:r>
            <w:r w:rsidR="0056687A">
              <w:rPr>
                <w:noProof/>
                <w:webHidden/>
              </w:rPr>
            </w:r>
            <w:r w:rsidR="0056687A">
              <w:rPr>
                <w:noProof/>
                <w:webHidden/>
              </w:rPr>
              <w:fldChar w:fldCharType="separate"/>
            </w:r>
            <w:r w:rsidR="0056687A">
              <w:rPr>
                <w:noProof/>
                <w:webHidden/>
              </w:rPr>
              <w:t>40</w:t>
            </w:r>
            <w:r w:rsidR="0056687A">
              <w:rPr>
                <w:noProof/>
                <w:webHidden/>
              </w:rPr>
              <w:fldChar w:fldCharType="end"/>
            </w:r>
          </w:hyperlink>
        </w:p>
        <w:p w14:paraId="3B2F6938" w14:textId="763E80D3"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833" w:history="1">
            <w:r w:rsidR="0056687A" w:rsidRPr="0001675B">
              <w:rPr>
                <w:rStyle w:val="Hyperlink"/>
                <w:noProof/>
              </w:rPr>
              <w:t>5.7.</w:t>
            </w:r>
            <w:r w:rsidR="0056687A">
              <w:rPr>
                <w:rFonts w:asciiTheme="minorHAnsi" w:eastAsiaTheme="minorEastAsia" w:hAnsiTheme="minorHAnsi"/>
                <w:noProof/>
                <w:lang w:val="en-DE" w:eastAsia="en-DE"/>
              </w:rPr>
              <w:tab/>
            </w:r>
            <w:r w:rsidR="0056687A" w:rsidRPr="0001675B">
              <w:rPr>
                <w:rStyle w:val="Hyperlink"/>
                <w:noProof/>
              </w:rPr>
              <w:t>Entwurfsklassendiagramm</w:t>
            </w:r>
            <w:r w:rsidR="0056687A">
              <w:rPr>
                <w:noProof/>
                <w:webHidden/>
              </w:rPr>
              <w:tab/>
            </w:r>
            <w:r w:rsidR="0056687A">
              <w:rPr>
                <w:noProof/>
                <w:webHidden/>
              </w:rPr>
              <w:fldChar w:fldCharType="begin"/>
            </w:r>
            <w:r w:rsidR="0056687A">
              <w:rPr>
                <w:noProof/>
                <w:webHidden/>
              </w:rPr>
              <w:instrText xml:space="preserve"> PAGEREF _Toc44320833 \h </w:instrText>
            </w:r>
            <w:r w:rsidR="0056687A">
              <w:rPr>
                <w:noProof/>
                <w:webHidden/>
              </w:rPr>
            </w:r>
            <w:r w:rsidR="0056687A">
              <w:rPr>
                <w:noProof/>
                <w:webHidden/>
              </w:rPr>
              <w:fldChar w:fldCharType="separate"/>
            </w:r>
            <w:r w:rsidR="0056687A">
              <w:rPr>
                <w:noProof/>
                <w:webHidden/>
              </w:rPr>
              <w:t>41</w:t>
            </w:r>
            <w:r w:rsidR="0056687A">
              <w:rPr>
                <w:noProof/>
                <w:webHidden/>
              </w:rPr>
              <w:fldChar w:fldCharType="end"/>
            </w:r>
          </w:hyperlink>
        </w:p>
        <w:p w14:paraId="24E4564C" w14:textId="3D59AA93"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34" w:history="1">
            <w:r w:rsidR="0056687A" w:rsidRPr="0001675B">
              <w:rPr>
                <w:rStyle w:val="Hyperlink"/>
                <w:noProof/>
              </w:rPr>
              <w:t>5.7.1.</w:t>
            </w:r>
            <w:r w:rsidR="0056687A">
              <w:rPr>
                <w:rFonts w:asciiTheme="minorHAnsi" w:eastAsiaTheme="minorEastAsia" w:hAnsiTheme="minorHAnsi"/>
                <w:noProof/>
                <w:lang w:val="en-DE" w:eastAsia="en-DE"/>
              </w:rPr>
              <w:tab/>
            </w:r>
            <w:r w:rsidR="0056687A" w:rsidRPr="0001675B">
              <w:rPr>
                <w:rStyle w:val="Hyperlink"/>
                <w:noProof/>
              </w:rPr>
              <w:t>ObjectManagementPackage</w:t>
            </w:r>
            <w:r w:rsidR="0056687A">
              <w:rPr>
                <w:noProof/>
                <w:webHidden/>
              </w:rPr>
              <w:tab/>
            </w:r>
            <w:r w:rsidR="0056687A">
              <w:rPr>
                <w:noProof/>
                <w:webHidden/>
              </w:rPr>
              <w:fldChar w:fldCharType="begin"/>
            </w:r>
            <w:r w:rsidR="0056687A">
              <w:rPr>
                <w:noProof/>
                <w:webHidden/>
              </w:rPr>
              <w:instrText xml:space="preserve"> PAGEREF _Toc44320834 \h </w:instrText>
            </w:r>
            <w:r w:rsidR="0056687A">
              <w:rPr>
                <w:noProof/>
                <w:webHidden/>
              </w:rPr>
            </w:r>
            <w:r w:rsidR="0056687A">
              <w:rPr>
                <w:noProof/>
                <w:webHidden/>
              </w:rPr>
              <w:fldChar w:fldCharType="separate"/>
            </w:r>
            <w:r w:rsidR="0056687A">
              <w:rPr>
                <w:noProof/>
                <w:webHidden/>
              </w:rPr>
              <w:t>42</w:t>
            </w:r>
            <w:r w:rsidR="0056687A">
              <w:rPr>
                <w:noProof/>
                <w:webHidden/>
              </w:rPr>
              <w:fldChar w:fldCharType="end"/>
            </w:r>
          </w:hyperlink>
        </w:p>
        <w:p w14:paraId="66CF69FD" w14:textId="6D0508ED"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35" w:history="1">
            <w:r w:rsidR="0056687A" w:rsidRPr="0001675B">
              <w:rPr>
                <w:rStyle w:val="Hyperlink"/>
                <w:noProof/>
              </w:rPr>
              <w:t>5.7.2.</w:t>
            </w:r>
            <w:r w:rsidR="0056687A">
              <w:rPr>
                <w:rFonts w:asciiTheme="minorHAnsi" w:eastAsiaTheme="minorEastAsia" w:hAnsiTheme="minorHAnsi"/>
                <w:noProof/>
                <w:lang w:val="en-DE" w:eastAsia="en-DE"/>
              </w:rPr>
              <w:tab/>
            </w:r>
            <w:r w:rsidR="0056687A" w:rsidRPr="0001675B">
              <w:rPr>
                <w:rStyle w:val="Hyperlink"/>
                <w:noProof/>
              </w:rPr>
              <w:t>Manager</w:t>
            </w:r>
            <w:r w:rsidR="0056687A">
              <w:rPr>
                <w:noProof/>
                <w:webHidden/>
              </w:rPr>
              <w:tab/>
            </w:r>
            <w:r w:rsidR="0056687A">
              <w:rPr>
                <w:noProof/>
                <w:webHidden/>
              </w:rPr>
              <w:fldChar w:fldCharType="begin"/>
            </w:r>
            <w:r w:rsidR="0056687A">
              <w:rPr>
                <w:noProof/>
                <w:webHidden/>
              </w:rPr>
              <w:instrText xml:space="preserve"> PAGEREF _Toc44320835 \h </w:instrText>
            </w:r>
            <w:r w:rsidR="0056687A">
              <w:rPr>
                <w:noProof/>
                <w:webHidden/>
              </w:rPr>
            </w:r>
            <w:r w:rsidR="0056687A">
              <w:rPr>
                <w:noProof/>
                <w:webHidden/>
              </w:rPr>
              <w:fldChar w:fldCharType="separate"/>
            </w:r>
            <w:r w:rsidR="0056687A">
              <w:rPr>
                <w:noProof/>
                <w:webHidden/>
              </w:rPr>
              <w:t>42</w:t>
            </w:r>
            <w:r w:rsidR="0056687A">
              <w:rPr>
                <w:noProof/>
                <w:webHidden/>
              </w:rPr>
              <w:fldChar w:fldCharType="end"/>
            </w:r>
          </w:hyperlink>
        </w:p>
        <w:p w14:paraId="3E21FA95" w14:textId="777A81A4"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36" w:history="1">
            <w:r w:rsidR="0056687A" w:rsidRPr="0001675B">
              <w:rPr>
                <w:rStyle w:val="Hyperlink"/>
                <w:noProof/>
              </w:rPr>
              <w:t>5.7.3.</w:t>
            </w:r>
            <w:r w:rsidR="0056687A">
              <w:rPr>
                <w:rFonts w:asciiTheme="minorHAnsi" w:eastAsiaTheme="minorEastAsia" w:hAnsiTheme="minorHAnsi"/>
                <w:noProof/>
                <w:lang w:val="en-DE" w:eastAsia="en-DE"/>
              </w:rPr>
              <w:tab/>
            </w:r>
            <w:r w:rsidR="0056687A" w:rsidRPr="0001675B">
              <w:rPr>
                <w:rStyle w:val="Hyperlink"/>
                <w:noProof/>
              </w:rPr>
              <w:t>Factories</w:t>
            </w:r>
            <w:r w:rsidR="0056687A">
              <w:rPr>
                <w:noProof/>
                <w:webHidden/>
              </w:rPr>
              <w:tab/>
            </w:r>
            <w:r w:rsidR="0056687A">
              <w:rPr>
                <w:noProof/>
                <w:webHidden/>
              </w:rPr>
              <w:fldChar w:fldCharType="begin"/>
            </w:r>
            <w:r w:rsidR="0056687A">
              <w:rPr>
                <w:noProof/>
                <w:webHidden/>
              </w:rPr>
              <w:instrText xml:space="preserve"> PAGEREF _Toc44320836 \h </w:instrText>
            </w:r>
            <w:r w:rsidR="0056687A">
              <w:rPr>
                <w:noProof/>
                <w:webHidden/>
              </w:rPr>
            </w:r>
            <w:r w:rsidR="0056687A">
              <w:rPr>
                <w:noProof/>
                <w:webHidden/>
              </w:rPr>
              <w:fldChar w:fldCharType="separate"/>
            </w:r>
            <w:r w:rsidR="0056687A">
              <w:rPr>
                <w:noProof/>
                <w:webHidden/>
              </w:rPr>
              <w:t>42</w:t>
            </w:r>
            <w:r w:rsidR="0056687A">
              <w:rPr>
                <w:noProof/>
                <w:webHidden/>
              </w:rPr>
              <w:fldChar w:fldCharType="end"/>
            </w:r>
          </w:hyperlink>
        </w:p>
        <w:p w14:paraId="389700A5" w14:textId="5E895212"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37" w:history="1">
            <w:r w:rsidR="0056687A" w:rsidRPr="0001675B">
              <w:rPr>
                <w:rStyle w:val="Hyperlink"/>
                <w:noProof/>
              </w:rPr>
              <w:t>5.7.4.</w:t>
            </w:r>
            <w:r w:rsidR="0056687A">
              <w:rPr>
                <w:rFonts w:asciiTheme="minorHAnsi" w:eastAsiaTheme="minorEastAsia" w:hAnsiTheme="minorHAnsi"/>
                <w:noProof/>
                <w:lang w:val="en-DE" w:eastAsia="en-DE"/>
              </w:rPr>
              <w:tab/>
            </w:r>
            <w:r w:rsidR="0056687A" w:rsidRPr="0001675B">
              <w:rPr>
                <w:rStyle w:val="Hyperlink"/>
                <w:noProof/>
              </w:rPr>
              <w:t>PersonPackage</w:t>
            </w:r>
            <w:r w:rsidR="0056687A">
              <w:rPr>
                <w:noProof/>
                <w:webHidden/>
              </w:rPr>
              <w:tab/>
            </w:r>
            <w:r w:rsidR="0056687A">
              <w:rPr>
                <w:noProof/>
                <w:webHidden/>
              </w:rPr>
              <w:fldChar w:fldCharType="begin"/>
            </w:r>
            <w:r w:rsidR="0056687A">
              <w:rPr>
                <w:noProof/>
                <w:webHidden/>
              </w:rPr>
              <w:instrText xml:space="preserve"> PAGEREF _Toc44320837 \h </w:instrText>
            </w:r>
            <w:r w:rsidR="0056687A">
              <w:rPr>
                <w:noProof/>
                <w:webHidden/>
              </w:rPr>
            </w:r>
            <w:r w:rsidR="0056687A">
              <w:rPr>
                <w:noProof/>
                <w:webHidden/>
              </w:rPr>
              <w:fldChar w:fldCharType="separate"/>
            </w:r>
            <w:r w:rsidR="0056687A">
              <w:rPr>
                <w:noProof/>
                <w:webHidden/>
              </w:rPr>
              <w:t>43</w:t>
            </w:r>
            <w:r w:rsidR="0056687A">
              <w:rPr>
                <w:noProof/>
                <w:webHidden/>
              </w:rPr>
              <w:fldChar w:fldCharType="end"/>
            </w:r>
          </w:hyperlink>
        </w:p>
        <w:p w14:paraId="14007D9B" w14:textId="53BB49CD"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38" w:history="1">
            <w:r w:rsidR="0056687A" w:rsidRPr="0001675B">
              <w:rPr>
                <w:rStyle w:val="Hyperlink"/>
                <w:noProof/>
              </w:rPr>
              <w:t>5.7.5.</w:t>
            </w:r>
            <w:r w:rsidR="0056687A">
              <w:rPr>
                <w:rFonts w:asciiTheme="minorHAnsi" w:eastAsiaTheme="minorEastAsia" w:hAnsiTheme="minorHAnsi"/>
                <w:noProof/>
                <w:lang w:val="en-DE" w:eastAsia="en-DE"/>
              </w:rPr>
              <w:tab/>
            </w:r>
            <w:r w:rsidR="0056687A" w:rsidRPr="0001675B">
              <w:rPr>
                <w:rStyle w:val="Hyperlink"/>
                <w:noProof/>
              </w:rPr>
              <w:t>Person</w:t>
            </w:r>
            <w:r w:rsidR="0056687A">
              <w:rPr>
                <w:noProof/>
                <w:webHidden/>
              </w:rPr>
              <w:tab/>
            </w:r>
            <w:r w:rsidR="0056687A">
              <w:rPr>
                <w:noProof/>
                <w:webHidden/>
              </w:rPr>
              <w:fldChar w:fldCharType="begin"/>
            </w:r>
            <w:r w:rsidR="0056687A">
              <w:rPr>
                <w:noProof/>
                <w:webHidden/>
              </w:rPr>
              <w:instrText xml:space="preserve"> PAGEREF _Toc44320838 \h </w:instrText>
            </w:r>
            <w:r w:rsidR="0056687A">
              <w:rPr>
                <w:noProof/>
                <w:webHidden/>
              </w:rPr>
            </w:r>
            <w:r w:rsidR="0056687A">
              <w:rPr>
                <w:noProof/>
                <w:webHidden/>
              </w:rPr>
              <w:fldChar w:fldCharType="separate"/>
            </w:r>
            <w:r w:rsidR="0056687A">
              <w:rPr>
                <w:noProof/>
                <w:webHidden/>
              </w:rPr>
              <w:t>43</w:t>
            </w:r>
            <w:r w:rsidR="0056687A">
              <w:rPr>
                <w:noProof/>
                <w:webHidden/>
              </w:rPr>
              <w:fldChar w:fldCharType="end"/>
            </w:r>
          </w:hyperlink>
        </w:p>
        <w:p w14:paraId="71DF579B" w14:textId="35E34342"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39" w:history="1">
            <w:r w:rsidR="0056687A" w:rsidRPr="0001675B">
              <w:rPr>
                <w:rStyle w:val="Hyperlink"/>
                <w:noProof/>
              </w:rPr>
              <w:t>5.7.6.</w:t>
            </w:r>
            <w:r w:rsidR="0056687A">
              <w:rPr>
                <w:rFonts w:asciiTheme="minorHAnsi" w:eastAsiaTheme="minorEastAsia" w:hAnsiTheme="minorHAnsi"/>
                <w:noProof/>
                <w:lang w:val="en-DE" w:eastAsia="en-DE"/>
              </w:rPr>
              <w:tab/>
            </w:r>
            <w:r w:rsidR="0056687A" w:rsidRPr="0001675B">
              <w:rPr>
                <w:rStyle w:val="Hyperlink"/>
                <w:noProof/>
              </w:rPr>
              <w:t>Förderer</w:t>
            </w:r>
            <w:r w:rsidR="0056687A">
              <w:rPr>
                <w:noProof/>
                <w:webHidden/>
              </w:rPr>
              <w:tab/>
            </w:r>
            <w:r w:rsidR="0056687A">
              <w:rPr>
                <w:noProof/>
                <w:webHidden/>
              </w:rPr>
              <w:fldChar w:fldCharType="begin"/>
            </w:r>
            <w:r w:rsidR="0056687A">
              <w:rPr>
                <w:noProof/>
                <w:webHidden/>
              </w:rPr>
              <w:instrText xml:space="preserve"> PAGEREF _Toc44320839 \h </w:instrText>
            </w:r>
            <w:r w:rsidR="0056687A">
              <w:rPr>
                <w:noProof/>
                <w:webHidden/>
              </w:rPr>
            </w:r>
            <w:r w:rsidR="0056687A">
              <w:rPr>
                <w:noProof/>
                <w:webHidden/>
              </w:rPr>
              <w:fldChar w:fldCharType="separate"/>
            </w:r>
            <w:r w:rsidR="0056687A">
              <w:rPr>
                <w:noProof/>
                <w:webHidden/>
              </w:rPr>
              <w:t>43</w:t>
            </w:r>
            <w:r w:rsidR="0056687A">
              <w:rPr>
                <w:noProof/>
                <w:webHidden/>
              </w:rPr>
              <w:fldChar w:fldCharType="end"/>
            </w:r>
          </w:hyperlink>
        </w:p>
        <w:p w14:paraId="2030CD45" w14:textId="6FBA36B8"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40" w:history="1">
            <w:r w:rsidR="0056687A" w:rsidRPr="0001675B">
              <w:rPr>
                <w:rStyle w:val="Hyperlink"/>
                <w:noProof/>
              </w:rPr>
              <w:t>5.7.7.</w:t>
            </w:r>
            <w:r w:rsidR="0056687A">
              <w:rPr>
                <w:rFonts w:asciiTheme="minorHAnsi" w:eastAsiaTheme="minorEastAsia" w:hAnsiTheme="minorHAnsi"/>
                <w:noProof/>
                <w:lang w:val="en-DE" w:eastAsia="en-DE"/>
              </w:rPr>
              <w:tab/>
            </w:r>
            <w:r w:rsidR="0056687A" w:rsidRPr="0001675B">
              <w:rPr>
                <w:rStyle w:val="Hyperlink"/>
                <w:noProof/>
              </w:rPr>
              <w:t>Mitarbeiter</w:t>
            </w:r>
            <w:r w:rsidR="0056687A">
              <w:rPr>
                <w:noProof/>
                <w:webHidden/>
              </w:rPr>
              <w:tab/>
            </w:r>
            <w:r w:rsidR="0056687A">
              <w:rPr>
                <w:noProof/>
                <w:webHidden/>
              </w:rPr>
              <w:fldChar w:fldCharType="begin"/>
            </w:r>
            <w:r w:rsidR="0056687A">
              <w:rPr>
                <w:noProof/>
                <w:webHidden/>
              </w:rPr>
              <w:instrText xml:space="preserve"> PAGEREF _Toc44320840 \h </w:instrText>
            </w:r>
            <w:r w:rsidR="0056687A">
              <w:rPr>
                <w:noProof/>
                <w:webHidden/>
              </w:rPr>
            </w:r>
            <w:r w:rsidR="0056687A">
              <w:rPr>
                <w:noProof/>
                <w:webHidden/>
              </w:rPr>
              <w:fldChar w:fldCharType="separate"/>
            </w:r>
            <w:r w:rsidR="0056687A">
              <w:rPr>
                <w:noProof/>
                <w:webHidden/>
              </w:rPr>
              <w:t>43</w:t>
            </w:r>
            <w:r w:rsidR="0056687A">
              <w:rPr>
                <w:noProof/>
                <w:webHidden/>
              </w:rPr>
              <w:fldChar w:fldCharType="end"/>
            </w:r>
          </w:hyperlink>
        </w:p>
        <w:p w14:paraId="0B3FA291" w14:textId="18E4A895"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41" w:history="1">
            <w:r w:rsidR="0056687A" w:rsidRPr="0001675B">
              <w:rPr>
                <w:rStyle w:val="Hyperlink"/>
                <w:noProof/>
              </w:rPr>
              <w:t>5.7.8.</w:t>
            </w:r>
            <w:r w:rsidR="0056687A">
              <w:rPr>
                <w:rFonts w:asciiTheme="minorHAnsi" w:eastAsiaTheme="minorEastAsia" w:hAnsiTheme="minorHAnsi"/>
                <w:noProof/>
                <w:lang w:val="en-DE" w:eastAsia="en-DE"/>
              </w:rPr>
              <w:tab/>
            </w:r>
            <w:r w:rsidR="0056687A" w:rsidRPr="0001675B">
              <w:rPr>
                <w:rStyle w:val="Hyperlink"/>
                <w:noProof/>
              </w:rPr>
              <w:t>ExponatPackage</w:t>
            </w:r>
            <w:r w:rsidR="0056687A">
              <w:rPr>
                <w:noProof/>
                <w:webHidden/>
              </w:rPr>
              <w:tab/>
            </w:r>
            <w:r w:rsidR="0056687A">
              <w:rPr>
                <w:noProof/>
                <w:webHidden/>
              </w:rPr>
              <w:fldChar w:fldCharType="begin"/>
            </w:r>
            <w:r w:rsidR="0056687A">
              <w:rPr>
                <w:noProof/>
                <w:webHidden/>
              </w:rPr>
              <w:instrText xml:space="preserve"> PAGEREF _Toc44320841 \h </w:instrText>
            </w:r>
            <w:r w:rsidR="0056687A">
              <w:rPr>
                <w:noProof/>
                <w:webHidden/>
              </w:rPr>
            </w:r>
            <w:r w:rsidR="0056687A">
              <w:rPr>
                <w:noProof/>
                <w:webHidden/>
              </w:rPr>
              <w:fldChar w:fldCharType="separate"/>
            </w:r>
            <w:r w:rsidR="0056687A">
              <w:rPr>
                <w:noProof/>
                <w:webHidden/>
              </w:rPr>
              <w:t>44</w:t>
            </w:r>
            <w:r w:rsidR="0056687A">
              <w:rPr>
                <w:noProof/>
                <w:webHidden/>
              </w:rPr>
              <w:fldChar w:fldCharType="end"/>
            </w:r>
          </w:hyperlink>
        </w:p>
        <w:p w14:paraId="234C47A1" w14:textId="2CB83069"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42" w:history="1">
            <w:r w:rsidR="0056687A" w:rsidRPr="0001675B">
              <w:rPr>
                <w:rStyle w:val="Hyperlink"/>
                <w:noProof/>
              </w:rPr>
              <w:t>5.7.9.</w:t>
            </w:r>
            <w:r w:rsidR="0056687A">
              <w:rPr>
                <w:rFonts w:asciiTheme="minorHAnsi" w:eastAsiaTheme="minorEastAsia" w:hAnsiTheme="minorHAnsi"/>
                <w:noProof/>
                <w:lang w:val="en-DE" w:eastAsia="en-DE"/>
              </w:rPr>
              <w:tab/>
            </w:r>
            <w:r w:rsidR="0056687A" w:rsidRPr="0001675B">
              <w:rPr>
                <w:rStyle w:val="Hyperlink"/>
                <w:noProof/>
              </w:rPr>
              <w:t>RaumPackage</w:t>
            </w:r>
            <w:r w:rsidR="0056687A">
              <w:rPr>
                <w:noProof/>
                <w:webHidden/>
              </w:rPr>
              <w:tab/>
            </w:r>
            <w:r w:rsidR="0056687A">
              <w:rPr>
                <w:noProof/>
                <w:webHidden/>
              </w:rPr>
              <w:fldChar w:fldCharType="begin"/>
            </w:r>
            <w:r w:rsidR="0056687A">
              <w:rPr>
                <w:noProof/>
                <w:webHidden/>
              </w:rPr>
              <w:instrText xml:space="preserve"> PAGEREF _Toc44320842 \h </w:instrText>
            </w:r>
            <w:r w:rsidR="0056687A">
              <w:rPr>
                <w:noProof/>
                <w:webHidden/>
              </w:rPr>
            </w:r>
            <w:r w:rsidR="0056687A">
              <w:rPr>
                <w:noProof/>
                <w:webHidden/>
              </w:rPr>
              <w:fldChar w:fldCharType="separate"/>
            </w:r>
            <w:r w:rsidR="0056687A">
              <w:rPr>
                <w:noProof/>
                <w:webHidden/>
              </w:rPr>
              <w:t>45</w:t>
            </w:r>
            <w:r w:rsidR="0056687A">
              <w:rPr>
                <w:noProof/>
                <w:webHidden/>
              </w:rPr>
              <w:fldChar w:fldCharType="end"/>
            </w:r>
          </w:hyperlink>
        </w:p>
        <w:p w14:paraId="4064B2BF" w14:textId="3CEC2A04" w:rsidR="0056687A" w:rsidRDefault="00CD685B">
          <w:pPr>
            <w:pStyle w:val="Verzeichnis3"/>
            <w:tabs>
              <w:tab w:val="left" w:pos="1540"/>
              <w:tab w:val="right" w:leader="dot" w:pos="9062"/>
            </w:tabs>
            <w:rPr>
              <w:rFonts w:asciiTheme="minorHAnsi" w:eastAsiaTheme="minorEastAsia" w:hAnsiTheme="minorHAnsi"/>
              <w:noProof/>
              <w:lang w:val="en-DE" w:eastAsia="en-DE"/>
            </w:rPr>
          </w:pPr>
          <w:hyperlink w:anchor="_Toc44320843" w:history="1">
            <w:r w:rsidR="0056687A" w:rsidRPr="0001675B">
              <w:rPr>
                <w:rStyle w:val="Hyperlink"/>
                <w:noProof/>
              </w:rPr>
              <w:t>5.7.10.</w:t>
            </w:r>
            <w:r w:rsidR="0056687A">
              <w:rPr>
                <w:rFonts w:asciiTheme="minorHAnsi" w:eastAsiaTheme="minorEastAsia" w:hAnsiTheme="minorHAnsi"/>
                <w:noProof/>
                <w:lang w:val="en-DE" w:eastAsia="en-DE"/>
              </w:rPr>
              <w:tab/>
            </w:r>
            <w:r w:rsidR="0056687A" w:rsidRPr="0001675B">
              <w:rPr>
                <w:rStyle w:val="Hyperlink"/>
                <w:noProof/>
              </w:rPr>
              <w:t>BildPackage</w:t>
            </w:r>
            <w:r w:rsidR="0056687A">
              <w:rPr>
                <w:noProof/>
                <w:webHidden/>
              </w:rPr>
              <w:tab/>
            </w:r>
            <w:r w:rsidR="0056687A">
              <w:rPr>
                <w:noProof/>
                <w:webHidden/>
              </w:rPr>
              <w:fldChar w:fldCharType="begin"/>
            </w:r>
            <w:r w:rsidR="0056687A">
              <w:rPr>
                <w:noProof/>
                <w:webHidden/>
              </w:rPr>
              <w:instrText xml:space="preserve"> PAGEREF _Toc44320843 \h </w:instrText>
            </w:r>
            <w:r w:rsidR="0056687A">
              <w:rPr>
                <w:noProof/>
                <w:webHidden/>
              </w:rPr>
            </w:r>
            <w:r w:rsidR="0056687A">
              <w:rPr>
                <w:noProof/>
                <w:webHidden/>
              </w:rPr>
              <w:fldChar w:fldCharType="separate"/>
            </w:r>
            <w:r w:rsidR="0056687A">
              <w:rPr>
                <w:noProof/>
                <w:webHidden/>
              </w:rPr>
              <w:t>45</w:t>
            </w:r>
            <w:r w:rsidR="0056687A">
              <w:rPr>
                <w:noProof/>
                <w:webHidden/>
              </w:rPr>
              <w:fldChar w:fldCharType="end"/>
            </w:r>
          </w:hyperlink>
        </w:p>
        <w:p w14:paraId="722A1942" w14:textId="6FDA862E" w:rsidR="0056687A" w:rsidRDefault="00CD685B">
          <w:pPr>
            <w:pStyle w:val="Verzeichnis2"/>
            <w:tabs>
              <w:tab w:val="left" w:pos="880"/>
              <w:tab w:val="right" w:leader="dot" w:pos="9062"/>
            </w:tabs>
            <w:rPr>
              <w:rFonts w:asciiTheme="minorHAnsi" w:eastAsiaTheme="minorEastAsia" w:hAnsiTheme="minorHAnsi"/>
              <w:noProof/>
              <w:lang w:val="en-DE" w:eastAsia="en-DE"/>
            </w:rPr>
          </w:pPr>
          <w:hyperlink w:anchor="_Toc44320844" w:history="1">
            <w:r w:rsidR="0056687A" w:rsidRPr="0001675B">
              <w:rPr>
                <w:rStyle w:val="Hyperlink"/>
                <w:noProof/>
              </w:rPr>
              <w:t>5.8.</w:t>
            </w:r>
            <w:r w:rsidR="0056687A">
              <w:rPr>
                <w:rFonts w:asciiTheme="minorHAnsi" w:eastAsiaTheme="minorEastAsia" w:hAnsiTheme="minorHAnsi"/>
                <w:noProof/>
                <w:lang w:val="en-DE" w:eastAsia="en-DE"/>
              </w:rPr>
              <w:tab/>
            </w:r>
            <w:r w:rsidR="0056687A" w:rsidRPr="0001675B">
              <w:rPr>
                <w:rStyle w:val="Hyperlink"/>
                <w:noProof/>
              </w:rPr>
              <w:t>GUI Entwurf</w:t>
            </w:r>
            <w:r w:rsidR="0056687A">
              <w:rPr>
                <w:noProof/>
                <w:webHidden/>
              </w:rPr>
              <w:tab/>
            </w:r>
            <w:r w:rsidR="0056687A">
              <w:rPr>
                <w:noProof/>
                <w:webHidden/>
              </w:rPr>
              <w:fldChar w:fldCharType="begin"/>
            </w:r>
            <w:r w:rsidR="0056687A">
              <w:rPr>
                <w:noProof/>
                <w:webHidden/>
              </w:rPr>
              <w:instrText xml:space="preserve"> PAGEREF _Toc44320844 \h </w:instrText>
            </w:r>
            <w:r w:rsidR="0056687A">
              <w:rPr>
                <w:noProof/>
                <w:webHidden/>
              </w:rPr>
            </w:r>
            <w:r w:rsidR="0056687A">
              <w:rPr>
                <w:noProof/>
                <w:webHidden/>
              </w:rPr>
              <w:fldChar w:fldCharType="separate"/>
            </w:r>
            <w:r w:rsidR="0056687A">
              <w:rPr>
                <w:noProof/>
                <w:webHidden/>
              </w:rPr>
              <w:t>46</w:t>
            </w:r>
            <w:r w:rsidR="0056687A">
              <w:rPr>
                <w:noProof/>
                <w:webHidden/>
              </w:rPr>
              <w:fldChar w:fldCharType="end"/>
            </w:r>
          </w:hyperlink>
        </w:p>
        <w:p w14:paraId="5417EAF1" w14:textId="1FC6543B" w:rsidR="0056687A" w:rsidRDefault="00CD685B">
          <w:pPr>
            <w:pStyle w:val="Verzeichnis3"/>
            <w:tabs>
              <w:tab w:val="left" w:pos="1320"/>
              <w:tab w:val="right" w:leader="dot" w:pos="9062"/>
            </w:tabs>
            <w:rPr>
              <w:rFonts w:asciiTheme="minorHAnsi" w:eastAsiaTheme="minorEastAsia" w:hAnsiTheme="minorHAnsi"/>
              <w:noProof/>
              <w:lang w:val="en-DE" w:eastAsia="en-DE"/>
            </w:rPr>
          </w:pPr>
          <w:hyperlink w:anchor="_Toc44320845" w:history="1">
            <w:r w:rsidR="0056687A" w:rsidRPr="0001675B">
              <w:rPr>
                <w:rStyle w:val="Hyperlink"/>
                <w:noProof/>
              </w:rPr>
              <w:t>5.8.1.</w:t>
            </w:r>
            <w:r w:rsidR="0056687A">
              <w:rPr>
                <w:rFonts w:asciiTheme="minorHAnsi" w:eastAsiaTheme="minorEastAsia" w:hAnsiTheme="minorHAnsi"/>
                <w:noProof/>
                <w:lang w:val="en-DE" w:eastAsia="en-DE"/>
              </w:rPr>
              <w:tab/>
            </w:r>
            <w:r w:rsidR="0056687A" w:rsidRPr="0001675B">
              <w:rPr>
                <w:rStyle w:val="Hyperlink"/>
                <w:noProof/>
              </w:rPr>
              <w:t>MuseumsGUI</w:t>
            </w:r>
            <w:r w:rsidR="0056687A">
              <w:rPr>
                <w:noProof/>
                <w:webHidden/>
              </w:rPr>
              <w:tab/>
            </w:r>
            <w:r w:rsidR="0056687A">
              <w:rPr>
                <w:noProof/>
                <w:webHidden/>
              </w:rPr>
              <w:fldChar w:fldCharType="begin"/>
            </w:r>
            <w:r w:rsidR="0056687A">
              <w:rPr>
                <w:noProof/>
                <w:webHidden/>
              </w:rPr>
              <w:instrText xml:space="preserve"> PAGEREF _Toc44320845 \h </w:instrText>
            </w:r>
            <w:r w:rsidR="0056687A">
              <w:rPr>
                <w:noProof/>
                <w:webHidden/>
              </w:rPr>
            </w:r>
            <w:r w:rsidR="0056687A">
              <w:rPr>
                <w:noProof/>
                <w:webHidden/>
              </w:rPr>
              <w:fldChar w:fldCharType="separate"/>
            </w:r>
            <w:r w:rsidR="0056687A">
              <w:rPr>
                <w:noProof/>
                <w:webHidden/>
              </w:rPr>
              <w:t>46</w:t>
            </w:r>
            <w:r w:rsidR="0056687A">
              <w:rPr>
                <w:noProof/>
                <w:webHidden/>
              </w:rPr>
              <w:fldChar w:fldCharType="end"/>
            </w:r>
          </w:hyperlink>
        </w:p>
        <w:p w14:paraId="349D0408" w14:textId="13478FEA" w:rsidR="0056687A" w:rsidRDefault="00CD685B">
          <w:pPr>
            <w:pStyle w:val="Verzeichnis1"/>
            <w:rPr>
              <w:rFonts w:asciiTheme="minorHAnsi" w:eastAsiaTheme="minorEastAsia" w:hAnsiTheme="minorHAnsi"/>
              <w:noProof/>
              <w:lang w:val="en-DE" w:eastAsia="en-DE"/>
            </w:rPr>
          </w:pPr>
          <w:hyperlink w:anchor="_Toc44320846" w:history="1">
            <w:r w:rsidR="0056687A" w:rsidRPr="0001675B">
              <w:rPr>
                <w:rStyle w:val="Hyperlink"/>
                <w:noProof/>
              </w:rPr>
              <w:t>6.</w:t>
            </w:r>
            <w:r w:rsidR="0056687A">
              <w:rPr>
                <w:rFonts w:asciiTheme="minorHAnsi" w:eastAsiaTheme="minorEastAsia" w:hAnsiTheme="minorHAnsi"/>
                <w:noProof/>
                <w:lang w:val="en-DE" w:eastAsia="en-DE"/>
              </w:rPr>
              <w:tab/>
            </w:r>
            <w:r w:rsidR="0056687A" w:rsidRPr="0001675B">
              <w:rPr>
                <w:rStyle w:val="Hyperlink"/>
                <w:noProof/>
              </w:rPr>
              <w:t>Besonderheiten</w:t>
            </w:r>
            <w:r w:rsidR="0056687A">
              <w:rPr>
                <w:noProof/>
                <w:webHidden/>
              </w:rPr>
              <w:tab/>
            </w:r>
            <w:r w:rsidR="0056687A">
              <w:rPr>
                <w:noProof/>
                <w:webHidden/>
              </w:rPr>
              <w:fldChar w:fldCharType="begin"/>
            </w:r>
            <w:r w:rsidR="0056687A">
              <w:rPr>
                <w:noProof/>
                <w:webHidden/>
              </w:rPr>
              <w:instrText xml:space="preserve"> PAGEREF _Toc44320846 \h </w:instrText>
            </w:r>
            <w:r w:rsidR="0056687A">
              <w:rPr>
                <w:noProof/>
                <w:webHidden/>
              </w:rPr>
            </w:r>
            <w:r w:rsidR="0056687A">
              <w:rPr>
                <w:noProof/>
                <w:webHidden/>
              </w:rPr>
              <w:fldChar w:fldCharType="separate"/>
            </w:r>
            <w:r w:rsidR="0056687A">
              <w:rPr>
                <w:noProof/>
                <w:webHidden/>
              </w:rPr>
              <w:t>47</w:t>
            </w:r>
            <w:r w:rsidR="0056687A">
              <w:rPr>
                <w:noProof/>
                <w:webHidden/>
              </w:rPr>
              <w:fldChar w:fldCharType="end"/>
            </w:r>
          </w:hyperlink>
        </w:p>
        <w:p w14:paraId="3CEDE59F" w14:textId="06B070A4" w:rsidR="00C32AFE" w:rsidRDefault="00C32AFE">
          <w:r>
            <w:rPr>
              <w:b/>
            </w:rPr>
            <w:fldChar w:fldCharType="end"/>
          </w:r>
        </w:p>
      </w:sdtContent>
    </w:sdt>
    <w:p w14:paraId="0D8ECAF9" w14:textId="77777777" w:rsidR="005805DC" w:rsidRDefault="005805DC"/>
    <w:p w14:paraId="3A0D6D80" w14:textId="4D036DE9" w:rsidR="007F3BC1" w:rsidRDefault="005805DC" w:rsidP="00C32AFE">
      <w:pPr>
        <w:pStyle w:val="berschrift1"/>
      </w:pPr>
      <w:r>
        <w:br w:type="column"/>
      </w:r>
      <w:bookmarkStart w:id="1" w:name="_Toc5638518"/>
      <w:bookmarkStart w:id="2" w:name="_Toc5640497"/>
      <w:bookmarkStart w:id="3" w:name="_Toc44320773"/>
      <w:r w:rsidR="00DC2529" w:rsidRPr="00FD6464">
        <w:lastRenderedPageBreak/>
        <w:t>Einleitung</w:t>
      </w:r>
      <w:bookmarkEnd w:id="1"/>
      <w:bookmarkEnd w:id="2"/>
      <w:bookmarkEnd w:id="3"/>
    </w:p>
    <w:p w14:paraId="302EA66F" w14:textId="77777777" w:rsidR="00DC2529" w:rsidRDefault="005A2AB3" w:rsidP="00DC2529">
      <w:pPr>
        <w:pStyle w:val="absatzlinks"/>
      </w:pPr>
      <w:r w:rsidRPr="00DA4224">
        <w:t xml:space="preserve">Für unser </w:t>
      </w:r>
      <w:r w:rsidR="006C58A7">
        <w:t xml:space="preserve">inzwischen </w:t>
      </w:r>
      <w:r w:rsidRPr="00DA4224">
        <w:t>international bekanntes Museum</w:t>
      </w:r>
      <w:r>
        <w:t xml:space="preserve"> „</w:t>
      </w:r>
      <w:r w:rsidR="00C1375B">
        <w:rPr>
          <w:i/>
        </w:rPr>
        <w:t>Musée Déabe</w:t>
      </w:r>
      <w:r w:rsidRPr="006C58A7">
        <w:rPr>
          <w:i/>
        </w:rPr>
        <w:t>vé</w:t>
      </w:r>
      <w:r w:rsidR="00C1375B">
        <w:rPr>
          <w:i/>
        </w:rPr>
        <w:t>e</w:t>
      </w:r>
      <w:r w:rsidR="006C58A7">
        <w:t>“</w:t>
      </w:r>
      <w:r w:rsidR="00DC2529">
        <w:t xml:space="preserve"> benötigen wir ein </w:t>
      </w:r>
      <w:r w:rsidR="005544C5">
        <w:t>Verwaltungs</w:t>
      </w:r>
      <w:r w:rsidR="00DC2529">
        <w:t xml:space="preserve">system, um </w:t>
      </w:r>
      <w:r w:rsidR="00F40F84">
        <w:t xml:space="preserve">alle </w:t>
      </w:r>
      <w:r w:rsidR="002657FB">
        <w:t>Daten</w:t>
      </w:r>
      <w:r>
        <w:t xml:space="preserve"> besser und effizienter erfassen und verwalten zu können</w:t>
      </w:r>
      <w:r w:rsidR="00DC2529">
        <w:t>.</w:t>
      </w:r>
    </w:p>
    <w:p w14:paraId="08B3CF7D" w14:textId="77777777" w:rsidR="005A2AB3" w:rsidRDefault="005A2AB3" w:rsidP="00DC2529">
      <w:pPr>
        <w:pStyle w:val="absatzlinks"/>
      </w:pPr>
      <w:r>
        <w:t xml:space="preserve">Unser Museum hat inzwischen zahlreiche </w:t>
      </w:r>
      <w:r w:rsidR="00C1375B">
        <w:t>Angestellte</w:t>
      </w:r>
      <w:r>
        <w:t>, die neben der Erfassung und Pflege der Exponate auch für den intensiven Kontakt zu unseren Förder</w:t>
      </w:r>
      <w:r w:rsidR="006C58A7">
        <w:t>innen und Förder</w:t>
      </w:r>
      <w:r>
        <w:t>ern zuständig sind.</w:t>
      </w:r>
    </w:p>
    <w:p w14:paraId="752B95BF" w14:textId="77777777" w:rsidR="00DC2529" w:rsidRDefault="00093FEB" w:rsidP="00DC2529">
      <w:pPr>
        <w:pStyle w:val="absatzlinks"/>
      </w:pPr>
      <w:r>
        <w:t xml:space="preserve">Bisher vor kurzem war es möglich, mit Hilfe von </w:t>
      </w:r>
      <w:r w:rsidRPr="00093FEB">
        <w:rPr>
          <w:i/>
        </w:rPr>
        <w:t>Excel</w:t>
      </w:r>
      <w:r>
        <w:t xml:space="preserve"> die Verwaltung </w:t>
      </w:r>
      <w:r w:rsidR="00B14AA2">
        <w:t xml:space="preserve">unserer Daten durchzuführen, </w:t>
      </w:r>
      <w:r w:rsidR="005C7C6C">
        <w:t xml:space="preserve">was durch die </w:t>
      </w:r>
      <w:r w:rsidR="00B14AA2">
        <w:t xml:space="preserve">stark </w:t>
      </w:r>
      <w:r w:rsidR="005C7C6C">
        <w:t xml:space="preserve">steigende Anzahl an </w:t>
      </w:r>
      <w:r w:rsidR="00B14AA2">
        <w:t>Exponaten, Förderer</w:t>
      </w:r>
      <w:r w:rsidR="006C58A7">
        <w:t>innen und Förderer</w:t>
      </w:r>
      <w:r w:rsidR="00B14AA2">
        <w:t xml:space="preserve">n und auch Räumen </w:t>
      </w:r>
      <w:r w:rsidR="005C7C6C">
        <w:t>nun nicht mehr auf Dauer realisierbar ist.</w:t>
      </w:r>
    </w:p>
    <w:p w14:paraId="241CA817" w14:textId="77777777" w:rsidR="00DC2529" w:rsidRDefault="00DC2529" w:rsidP="00C32AFE">
      <w:pPr>
        <w:pStyle w:val="berschrift1"/>
      </w:pPr>
      <w:bookmarkStart w:id="4" w:name="_Toc5638519"/>
      <w:bookmarkStart w:id="5" w:name="_Toc5640498"/>
      <w:bookmarkStart w:id="6" w:name="_Toc44320774"/>
      <w:r w:rsidRPr="00C32AFE">
        <w:t>Lastenheft</w:t>
      </w:r>
      <w:bookmarkEnd w:id="4"/>
      <w:bookmarkEnd w:id="5"/>
      <w:bookmarkEnd w:id="6"/>
    </w:p>
    <w:p w14:paraId="7A693CD0" w14:textId="77777777" w:rsidR="00DC2529" w:rsidRDefault="006C58C5" w:rsidP="00D90FE3">
      <w:pPr>
        <w:pStyle w:val="berschrift2"/>
      </w:pPr>
      <w:bookmarkStart w:id="7" w:name="_Toc5638520"/>
      <w:bookmarkStart w:id="8" w:name="_Toc5640499"/>
      <w:bookmarkStart w:id="9" w:name="_Toc44320775"/>
      <w:r w:rsidRPr="00D90FE3">
        <w:t>Zielsetzung</w:t>
      </w:r>
      <w:bookmarkEnd w:id="7"/>
      <w:bookmarkEnd w:id="8"/>
      <w:bookmarkEnd w:id="9"/>
    </w:p>
    <w:p w14:paraId="324EFC30" w14:textId="77777777" w:rsidR="006C58C5" w:rsidRDefault="006C58C5" w:rsidP="006C58C5">
      <w:pPr>
        <w:pStyle w:val="absatzlinks"/>
      </w:pPr>
      <w:r>
        <w:t xml:space="preserve">Ziel des Entwicklungsauftrags soll eine Software für die Verwaltung von </w:t>
      </w:r>
      <w:r w:rsidR="00B14AA2">
        <w:t xml:space="preserve">Exponaten, </w:t>
      </w:r>
      <w:r w:rsidR="0056778A">
        <w:t>von fördernden Personen (im Folgenden zur Vereinfachung als „</w:t>
      </w:r>
      <w:r w:rsidR="00B14AA2">
        <w:t>Förder</w:t>
      </w:r>
      <w:r w:rsidR="006C58A7">
        <w:t>nde</w:t>
      </w:r>
      <w:r w:rsidR="0056778A">
        <w:t>“ bezeichnet)</w:t>
      </w:r>
      <w:r w:rsidR="00B14AA2">
        <w:t xml:space="preserve">, Räumen </w:t>
      </w:r>
      <w:r>
        <w:t xml:space="preserve">und </w:t>
      </w:r>
      <w:r w:rsidR="00C1375B">
        <w:t>Angestellte</w:t>
      </w:r>
      <w:r>
        <w:t xml:space="preserve">n sein, wozu </w:t>
      </w:r>
      <w:r w:rsidR="00B14AA2">
        <w:t xml:space="preserve">vor allem die Dokumentation aller zu einem Exponat zugeordneten Daten </w:t>
      </w:r>
      <w:r>
        <w:t xml:space="preserve">eine wesentliche Rolle spielt. </w:t>
      </w:r>
      <w:r w:rsidR="00503C50">
        <w:t xml:space="preserve">Alle Daten sollen zentral gespeichert </w:t>
      </w:r>
      <w:r>
        <w:t>werden, da durch geplante Erweiterung</w:t>
      </w:r>
      <w:r w:rsidR="00B14AA2">
        <w:t>en</w:t>
      </w:r>
      <w:r>
        <w:t xml:space="preserve"> mehrere Benutzer gleichzeitig auf die Daten und Termine zugreifen werden.</w:t>
      </w:r>
    </w:p>
    <w:p w14:paraId="1B2D8466" w14:textId="77777777" w:rsidR="006C58C5" w:rsidRDefault="006C58C5" w:rsidP="006C58C5">
      <w:pPr>
        <w:pStyle w:val="absatzlinks"/>
      </w:pPr>
      <w:r>
        <w:t>Ein selektiver Import und Export von Daten über lesbare Dateien muss für Backups und zum Datenaustausch möglich sein.</w:t>
      </w:r>
    </w:p>
    <w:p w14:paraId="3C3CF10E" w14:textId="77777777" w:rsidR="006C58A7" w:rsidRDefault="006C58C5" w:rsidP="004271A8">
      <w:pPr>
        <w:pStyle w:val="absatzlinks"/>
      </w:pPr>
      <w:r>
        <w:t>Eine intuitive, leicht bedienbare Benutzeroberfläche setzen wir als selbstverständlich voraus. Es sollen keine besonderen Computerkenntnisse zur Bedienung der Software erforderlich sein.</w:t>
      </w:r>
      <w:r w:rsidR="004271A8">
        <w:t xml:space="preserve"> </w:t>
      </w:r>
    </w:p>
    <w:p w14:paraId="08F8822D" w14:textId="77777777" w:rsidR="006C58C5" w:rsidRDefault="00C32AFE" w:rsidP="006C58A7">
      <w:pPr>
        <w:pStyle w:val="berschrift2"/>
      </w:pPr>
      <w:bookmarkStart w:id="10" w:name="_Toc44320776"/>
      <w:r>
        <w:t>Anwendungsbereiche</w:t>
      </w:r>
      <w:bookmarkEnd w:id="10"/>
    </w:p>
    <w:p w14:paraId="40A6B4E4" w14:textId="77777777" w:rsidR="00C32AFE" w:rsidRDefault="00C32AFE" w:rsidP="00DC2529">
      <w:pPr>
        <w:pStyle w:val="absatzlinks"/>
      </w:pPr>
      <w:r w:rsidRPr="00C32AFE">
        <w:t xml:space="preserve">Die Software soll ausschließlich für die Verwaltung von </w:t>
      </w:r>
      <w:r w:rsidR="004271A8">
        <w:t xml:space="preserve">Exponaten, </w:t>
      </w:r>
      <w:r w:rsidR="006C58A7">
        <w:t>Fördernde</w:t>
      </w:r>
      <w:r w:rsidR="004271A8">
        <w:t xml:space="preserve">n, Räumen und </w:t>
      </w:r>
      <w:r w:rsidR="00C1375B">
        <w:t>Angestellte</w:t>
      </w:r>
      <w:r w:rsidR="004271A8">
        <w:t xml:space="preserve">n </w:t>
      </w:r>
      <w:r>
        <w:t xml:space="preserve">und </w:t>
      </w:r>
      <w:r w:rsidR="004271A8">
        <w:t xml:space="preserve">den </w:t>
      </w:r>
      <w:r>
        <w:t xml:space="preserve">damit direkt verbundenen Elementen </w:t>
      </w:r>
      <w:r w:rsidRPr="00C32AFE">
        <w:t xml:space="preserve">eingesetzt werden. Sie soll ausschließlich </w:t>
      </w:r>
      <w:r w:rsidR="004271A8">
        <w:t xml:space="preserve">innerhalb der Museumsräume </w:t>
      </w:r>
      <w:r>
        <w:t>einge</w:t>
      </w:r>
      <w:r w:rsidRPr="00C32AFE">
        <w:t>setzt werden.</w:t>
      </w:r>
    </w:p>
    <w:p w14:paraId="56765FAD" w14:textId="77777777" w:rsidR="00DC2529" w:rsidRDefault="006C58C5" w:rsidP="00D90FE3">
      <w:pPr>
        <w:pStyle w:val="berschrift2"/>
      </w:pPr>
      <w:bookmarkStart w:id="11" w:name="_Toc5638521"/>
      <w:bookmarkStart w:id="12" w:name="_Toc5640500"/>
      <w:bookmarkStart w:id="13" w:name="_Toc44320777"/>
      <w:r w:rsidRPr="006C58C5">
        <w:t xml:space="preserve">Zielgruppen, </w:t>
      </w:r>
      <w:r w:rsidRPr="00D90FE3">
        <w:t>Benutzerrollen</w:t>
      </w:r>
      <w:r w:rsidRPr="006C58C5">
        <w:t xml:space="preserve"> und Verantwortlichkeiten</w:t>
      </w:r>
      <w:bookmarkEnd w:id="11"/>
      <w:bookmarkEnd w:id="12"/>
      <w:bookmarkEnd w:id="13"/>
    </w:p>
    <w:p w14:paraId="16414951" w14:textId="77777777" w:rsidR="006C58C5" w:rsidRDefault="006C58C5" w:rsidP="00DC2529">
      <w:pPr>
        <w:pStyle w:val="absatzlinks"/>
      </w:pPr>
      <w:r>
        <w:t xml:space="preserve">Es gibt folgende </w:t>
      </w:r>
      <w:r w:rsidRPr="006C58C5">
        <w:t>Benutzerrollen:</w:t>
      </w:r>
    </w:p>
    <w:p w14:paraId="61A65741" w14:textId="77777777" w:rsidR="006C58C5" w:rsidRDefault="00610CDA" w:rsidP="006C58C5">
      <w:pPr>
        <w:pStyle w:val="absatzaufzstd"/>
      </w:pPr>
      <w:r>
        <w:t>Benutzer(in</w:t>
      </w:r>
      <w:r w:rsidR="004271A8">
        <w:t>nen</w:t>
      </w:r>
      <w:r>
        <w:t>) zur Pflege der</w:t>
      </w:r>
      <w:r w:rsidR="004271A8">
        <w:t xml:space="preserve"> Daten über die</w:t>
      </w:r>
      <w:r>
        <w:t xml:space="preserve"> </w:t>
      </w:r>
      <w:r w:rsidR="004271A8">
        <w:t>Exponate</w:t>
      </w:r>
      <w:r>
        <w:t>. Diese gehören grundsätzlich zum geschulten Fachpersonal.</w:t>
      </w:r>
    </w:p>
    <w:p w14:paraId="456E469C" w14:textId="77777777" w:rsidR="00610CDA" w:rsidRDefault="004271A8" w:rsidP="006C58C5">
      <w:pPr>
        <w:pStyle w:val="absatzaufzstd"/>
      </w:pPr>
      <w:r>
        <w:t>Angestellte</w:t>
      </w:r>
      <w:r w:rsidR="00FC7AA5">
        <w:t xml:space="preserve"> </w:t>
      </w:r>
      <w:r w:rsidR="00610CDA">
        <w:t xml:space="preserve">zur </w:t>
      </w:r>
      <w:r w:rsidR="00C1375B">
        <w:t>Pflege der</w:t>
      </w:r>
      <w:r w:rsidR="00610CDA">
        <w:t xml:space="preserve"> </w:t>
      </w:r>
      <w:r w:rsidR="006C58A7">
        <w:t>Fördernde</w:t>
      </w:r>
      <w:r w:rsidR="00C1375B">
        <w:t>n und</w:t>
      </w:r>
      <w:r w:rsidR="00610CDA">
        <w:t xml:space="preserve"> </w:t>
      </w:r>
      <w:r w:rsidR="00C1375B">
        <w:t>Angestellte</w:t>
      </w:r>
      <w:r w:rsidR="006C58A7">
        <w:t>n</w:t>
      </w:r>
      <w:r w:rsidR="00FC7AA5">
        <w:t xml:space="preserve"> im System</w:t>
      </w:r>
    </w:p>
    <w:p w14:paraId="32979B06" w14:textId="77777777" w:rsidR="006C58C5" w:rsidRDefault="006C58C5" w:rsidP="006C58C5">
      <w:pPr>
        <w:pStyle w:val="absatzaufzstd"/>
      </w:pPr>
      <w:r>
        <w:t>Ein</w:t>
      </w:r>
      <w:r w:rsidR="006C58A7">
        <w:t>e hauptverantwortliche Person (</w:t>
      </w:r>
      <w:r>
        <w:t>Administrator</w:t>
      </w:r>
      <w:r w:rsidR="006C58A7">
        <w:t>)</w:t>
      </w:r>
      <w:r>
        <w:t xml:space="preserve"> hat Vollzugriff auf sämtliche Daten, vor allem für deren Import und Export sowie deren Backup. </w:t>
      </w:r>
    </w:p>
    <w:p w14:paraId="7D231289" w14:textId="77777777" w:rsidR="006C58C5" w:rsidRDefault="009E3125" w:rsidP="00D90FE3">
      <w:pPr>
        <w:pStyle w:val="berschrift2"/>
      </w:pPr>
      <w:bookmarkStart w:id="14" w:name="_Toc5638522"/>
      <w:bookmarkStart w:id="15" w:name="_Toc5640501"/>
      <w:bookmarkStart w:id="16" w:name="_Toc44320778"/>
      <w:r>
        <w:t xml:space="preserve">Zusammenspiel mit anderen </w:t>
      </w:r>
      <w:r w:rsidRPr="00F1024A">
        <w:t>Systemen</w:t>
      </w:r>
      <w:bookmarkEnd w:id="14"/>
      <w:bookmarkEnd w:id="15"/>
      <w:bookmarkEnd w:id="16"/>
    </w:p>
    <w:p w14:paraId="458B1E69" w14:textId="77777777" w:rsidR="009E3125" w:rsidRDefault="009E3125" w:rsidP="009E3125">
      <w:pPr>
        <w:pStyle w:val="absatzlinks"/>
      </w:pPr>
      <w:r>
        <w:t xml:space="preserve">Die Daten über die </w:t>
      </w:r>
      <w:r w:rsidR="00C1375B">
        <w:t>Angestellten</w:t>
      </w:r>
      <w:r>
        <w:t xml:space="preserve"> (Gehälter bzw. Löhne, Steuern, Kranken- und Rentenversicherung usw.) werden separat durch ein vorhandenes Personalbuch</w:t>
      </w:r>
      <w:r w:rsidR="00FC7AA5">
        <w:softHyphen/>
      </w:r>
      <w:r>
        <w:t>haltungs</w:t>
      </w:r>
      <w:r w:rsidR="00FC7AA5">
        <w:softHyphen/>
      </w:r>
      <w:r>
        <w:t>programm verwaltet und müssen hier nicht berücksichtigt werden.</w:t>
      </w:r>
      <w:r w:rsidR="00FC7AA5">
        <w:t xml:space="preserve"> Die finanztechnischen Daten </w:t>
      </w:r>
      <w:r w:rsidR="004271A8">
        <w:t xml:space="preserve">werden über </w:t>
      </w:r>
      <w:r w:rsidR="00FC7AA5">
        <w:t xml:space="preserve">unser vorhandenes Finanzsystem </w:t>
      </w:r>
      <w:r w:rsidR="004271A8">
        <w:t xml:space="preserve">erfasst und müssen hier </w:t>
      </w:r>
      <w:r w:rsidR="006C58A7">
        <w:t>ebenfalls</w:t>
      </w:r>
      <w:r w:rsidR="004271A8">
        <w:t xml:space="preserve"> nicht berücksichtigt werden</w:t>
      </w:r>
      <w:r w:rsidR="00FC7AA5">
        <w:t>.</w:t>
      </w:r>
    </w:p>
    <w:p w14:paraId="051A79BD" w14:textId="77777777" w:rsidR="009E3125" w:rsidRDefault="009E3125" w:rsidP="009E3125">
      <w:pPr>
        <w:pStyle w:val="absatzlinks"/>
      </w:pPr>
      <w:r>
        <w:t xml:space="preserve">Ein </w:t>
      </w:r>
      <w:r w:rsidR="00503C50">
        <w:t xml:space="preserve">sicherer Web-Zugriff auf unser Angebot </w:t>
      </w:r>
      <w:r w:rsidR="004271A8">
        <w:t xml:space="preserve">(Teilinformationen über unsere Exponate) </w:t>
      </w:r>
      <w:r w:rsidR="00503C50">
        <w:t xml:space="preserve">muss </w:t>
      </w:r>
      <w:r w:rsidR="00FC7AA5">
        <w:t xml:space="preserve">erst </w:t>
      </w:r>
      <w:r>
        <w:t xml:space="preserve">in einer späteren Erweiterung </w:t>
      </w:r>
      <w:r w:rsidR="00FC7AA5">
        <w:t>über</w:t>
      </w:r>
      <w:r>
        <w:t xml:space="preserve"> </w:t>
      </w:r>
      <w:r w:rsidR="00FC7AA5">
        <w:t xml:space="preserve">eine </w:t>
      </w:r>
      <w:r>
        <w:t xml:space="preserve">Web-Seite möglich sein. </w:t>
      </w:r>
      <w:r w:rsidR="00FC7AA5">
        <w:t>Jedoch</w:t>
      </w:r>
      <w:r>
        <w:t xml:space="preserve"> sollen bereits </w:t>
      </w:r>
      <w:r w:rsidR="00FC7AA5">
        <w:t xml:space="preserve">jetzt </w:t>
      </w:r>
      <w:r>
        <w:t xml:space="preserve">Schnittstellen </w:t>
      </w:r>
      <w:r w:rsidR="00FC7AA5">
        <w:t>da</w:t>
      </w:r>
      <w:r>
        <w:t>für definiert werden.</w:t>
      </w:r>
    </w:p>
    <w:p w14:paraId="63BD0819" w14:textId="77777777" w:rsidR="006C58C5" w:rsidRDefault="00FC7AA5" w:rsidP="00DC2529">
      <w:pPr>
        <w:pStyle w:val="absatzlinks"/>
      </w:pPr>
      <w:r>
        <w:lastRenderedPageBreak/>
        <w:t>Möglichst a</w:t>
      </w:r>
      <w:r w:rsidR="00503C50">
        <w:t>lle Daten sollen vom alten in das neue System übertragen werden.</w:t>
      </w:r>
    </w:p>
    <w:p w14:paraId="65EC8903" w14:textId="77777777" w:rsidR="006C58C5" w:rsidRDefault="00503C50" w:rsidP="00D90FE3">
      <w:pPr>
        <w:pStyle w:val="berschrift2"/>
      </w:pPr>
      <w:bookmarkStart w:id="17" w:name="_Toc5638523"/>
      <w:bookmarkStart w:id="18" w:name="_Toc5640502"/>
      <w:bookmarkStart w:id="19" w:name="_Toc44320779"/>
      <w:r>
        <w:t>Produktfunktionen</w:t>
      </w:r>
      <w:bookmarkEnd w:id="17"/>
      <w:bookmarkEnd w:id="18"/>
      <w:bookmarkEnd w:id="19"/>
    </w:p>
    <w:tbl>
      <w:tblPr>
        <w:tblStyle w:val="Tabellenraster"/>
        <w:tblW w:w="9209" w:type="dxa"/>
        <w:tblLook w:val="04A0" w:firstRow="1" w:lastRow="0" w:firstColumn="1" w:lastColumn="0" w:noHBand="0" w:noVBand="1"/>
      </w:tblPr>
      <w:tblGrid>
        <w:gridCol w:w="988"/>
        <w:gridCol w:w="8221"/>
      </w:tblGrid>
      <w:tr w:rsidR="00503C50" w14:paraId="4F39F61C" w14:textId="77777777" w:rsidTr="00FC7AA5">
        <w:tc>
          <w:tcPr>
            <w:tcW w:w="988" w:type="dxa"/>
          </w:tcPr>
          <w:p w14:paraId="3E512170" w14:textId="77777777" w:rsidR="00503C50" w:rsidRDefault="00503C50" w:rsidP="008F7720">
            <w:pPr>
              <w:pStyle w:val="tabellel11"/>
            </w:pPr>
            <w:r>
              <w:t>/LF10/</w:t>
            </w:r>
          </w:p>
        </w:tc>
        <w:tc>
          <w:tcPr>
            <w:tcW w:w="8221" w:type="dxa"/>
          </w:tcPr>
          <w:p w14:paraId="497CAE5D" w14:textId="77777777" w:rsidR="00503C50" w:rsidRDefault="00503C50" w:rsidP="008F7720">
            <w:pPr>
              <w:pStyle w:val="tabellel11"/>
            </w:pPr>
            <w:r w:rsidRPr="00503C50">
              <w:t>Der jeweilige Benutzer muss die Möglichkeit haben, über eine grafische Be</w:t>
            </w:r>
            <w:r w:rsidR="008F7720">
              <w:t>nutzerober</w:t>
            </w:r>
            <w:r w:rsidRPr="00503C50">
              <w:t>fläche alle für ihn relevanten Daten einfach und übersichtlich zu verwalten.</w:t>
            </w:r>
          </w:p>
        </w:tc>
      </w:tr>
      <w:tr w:rsidR="00503C50" w14:paraId="7A6CC3A0" w14:textId="77777777" w:rsidTr="00FC7AA5">
        <w:tc>
          <w:tcPr>
            <w:tcW w:w="988" w:type="dxa"/>
          </w:tcPr>
          <w:p w14:paraId="7DA35F38" w14:textId="77777777" w:rsidR="00503C50" w:rsidRDefault="00503C50" w:rsidP="008F7720">
            <w:pPr>
              <w:pStyle w:val="tabellel11"/>
            </w:pPr>
            <w:r>
              <w:t>/LF20/</w:t>
            </w:r>
          </w:p>
        </w:tc>
        <w:tc>
          <w:tcPr>
            <w:tcW w:w="8221" w:type="dxa"/>
          </w:tcPr>
          <w:p w14:paraId="7F88D962" w14:textId="77777777" w:rsidR="004271A8" w:rsidRDefault="008F7720" w:rsidP="008F7720">
            <w:pPr>
              <w:pStyle w:val="tabellel11"/>
            </w:pPr>
            <w:r>
              <w:t xml:space="preserve">Verwaltet werden sollen </w:t>
            </w:r>
            <w:r w:rsidR="004271A8">
              <w:t xml:space="preserve">in erster Linie unsere Exponate. Dabei soll es den berechtigten </w:t>
            </w:r>
            <w:r w:rsidR="00C1375B">
              <w:t>Angestellte</w:t>
            </w:r>
            <w:r w:rsidR="002657FB">
              <w:t xml:space="preserve">n </w:t>
            </w:r>
            <w:r w:rsidR="004271A8">
              <w:t xml:space="preserve">möglich sein, die Exponate zu erfassen, zu ändern, zu löschen und mit vorgegebenen Kriterien </w:t>
            </w:r>
            <w:r w:rsidR="002657FB">
              <w:t xml:space="preserve">nach ihnen </w:t>
            </w:r>
            <w:r w:rsidR="004271A8">
              <w:t>zu suchen.</w:t>
            </w:r>
          </w:p>
          <w:p w14:paraId="40087020" w14:textId="77777777" w:rsidR="004271A8" w:rsidRDefault="004271A8" w:rsidP="008F7720">
            <w:pPr>
              <w:pStyle w:val="tabellel11"/>
            </w:pPr>
            <w:r>
              <w:t xml:space="preserve">Die Exponate sind aufgeteilt in unterschiedliche Kategorien (Bilder, Skulpturen, Videos, Audios, </w:t>
            </w:r>
            <w:r w:rsidR="0018613A">
              <w:t xml:space="preserve">usw.) und mindestens einem oder mehreren Exponattypen (Epochen usw.) zugeordnet wie z.B. Renaissance, Realismus, Surrealismus, Heimatgeschichte uvm. Diese Exponattypen müssen im </w:t>
            </w:r>
            <w:r w:rsidR="003549AB">
              <w:t xml:space="preserve">zu erstellenden </w:t>
            </w:r>
            <w:r w:rsidR="0018613A">
              <w:t>System leicht erweiterbar sein.</w:t>
            </w:r>
          </w:p>
          <w:p w14:paraId="1EC24847" w14:textId="77777777" w:rsidR="0018613A" w:rsidRDefault="0018613A" w:rsidP="008F7720">
            <w:pPr>
              <w:pStyle w:val="tabellel11"/>
            </w:pPr>
            <w:r>
              <w:t xml:space="preserve">Jedem Exponat ist mindestens ein Besitzer zugeordnet. Ein Besitzer kann unser Museum selbst sein oder eine oder mehrere beliebige juristische Personen, die uns das Exponat zu Ausstellungen zur Verfügung stellen. </w:t>
            </w:r>
          </w:p>
          <w:p w14:paraId="1E5B9EAB" w14:textId="77777777" w:rsidR="003549AB" w:rsidRDefault="0018613A" w:rsidP="008F7720">
            <w:pPr>
              <w:pStyle w:val="tabellel11"/>
            </w:pPr>
            <w:r>
              <w:t xml:space="preserve">Jedes Exponat ist charakterisiert durch eine Inventarnummer, </w:t>
            </w:r>
            <w:r w:rsidR="003549AB">
              <w:t xml:space="preserve">dem Erstellungsjahr, </w:t>
            </w:r>
            <w:r>
              <w:t xml:space="preserve">dem Einkaufswert, dem aktuellen Schätzwert, </w:t>
            </w:r>
            <w:r w:rsidR="003549AB">
              <w:t>dem Leihwert (pro Zeiteinheit)</w:t>
            </w:r>
            <w:r w:rsidR="002657FB">
              <w:t>, einer Historie, Besitzer</w:t>
            </w:r>
            <w:r w:rsidR="003549AB">
              <w:t xml:space="preserve"> uvm.</w:t>
            </w:r>
          </w:p>
          <w:p w14:paraId="3BE2B58D" w14:textId="77777777" w:rsidR="003549AB" w:rsidRDefault="003549AB" w:rsidP="008F7720">
            <w:pPr>
              <w:pStyle w:val="tabellel11"/>
            </w:pPr>
            <w:r>
              <w:t xml:space="preserve">Zusätzliche sind folgende </w:t>
            </w:r>
            <w:r w:rsidR="0018613A">
              <w:t xml:space="preserve">Datumsangaben </w:t>
            </w:r>
            <w:r>
              <w:t>anzugeben:</w:t>
            </w:r>
          </w:p>
          <w:p w14:paraId="035BBB3E" w14:textId="77777777" w:rsidR="003549AB" w:rsidRDefault="0018613A" w:rsidP="003549AB">
            <w:pPr>
              <w:pStyle w:val="tabellel11"/>
              <w:numPr>
                <w:ilvl w:val="0"/>
                <w:numId w:val="11"/>
              </w:numPr>
            </w:pPr>
            <w:r>
              <w:t>Erwerb</w:t>
            </w:r>
            <w:r w:rsidR="003549AB">
              <w:t xml:space="preserve"> des Exponats</w:t>
            </w:r>
            <w:r w:rsidR="002657FB">
              <w:t xml:space="preserve"> durch das Museum</w:t>
            </w:r>
          </w:p>
          <w:p w14:paraId="712AE4E7" w14:textId="77777777" w:rsidR="00C1375B" w:rsidRDefault="00C1375B" w:rsidP="003549AB">
            <w:pPr>
              <w:pStyle w:val="tabellel11"/>
              <w:numPr>
                <w:ilvl w:val="0"/>
                <w:numId w:val="11"/>
              </w:numPr>
            </w:pPr>
            <w:r>
              <w:t>Ausleihe</w:t>
            </w:r>
            <w:r w:rsidR="003549AB">
              <w:t xml:space="preserve"> (Eingang im Museum</w:t>
            </w:r>
            <w:r>
              <w:t>)</w:t>
            </w:r>
          </w:p>
          <w:p w14:paraId="159C78A4" w14:textId="77777777" w:rsidR="008F7720" w:rsidRDefault="003549AB" w:rsidP="003549AB">
            <w:pPr>
              <w:pStyle w:val="tabellel11"/>
              <w:numPr>
                <w:ilvl w:val="0"/>
                <w:numId w:val="11"/>
              </w:numPr>
            </w:pPr>
            <w:r>
              <w:t>Ausleihen an andere Museen und/oder Ausstellungen sowie deren Rückgaben</w:t>
            </w:r>
            <w:r w:rsidR="00C1375B">
              <w:t xml:space="preserve"> (Ausgang </w:t>
            </w:r>
            <w:r w:rsidR="002E5AFF">
              <w:t>bzw. Eingang)</w:t>
            </w:r>
          </w:p>
          <w:p w14:paraId="2ECCF5D5" w14:textId="77777777" w:rsidR="002E5AFF" w:rsidRDefault="002E5AFF" w:rsidP="002E5AFF">
            <w:pPr>
              <w:pStyle w:val="tabellel11"/>
              <w:numPr>
                <w:ilvl w:val="0"/>
                <w:numId w:val="11"/>
              </w:numPr>
            </w:pPr>
            <w:r>
              <w:t>Verkauf (Details können der Historie hinzugefügt werden)</w:t>
            </w:r>
          </w:p>
          <w:p w14:paraId="07FFC672" w14:textId="77777777" w:rsidR="008003AA" w:rsidRDefault="008003AA" w:rsidP="003549AB">
            <w:pPr>
              <w:pStyle w:val="tabellel11"/>
              <w:numPr>
                <w:ilvl w:val="0"/>
                <w:numId w:val="11"/>
              </w:numPr>
            </w:pPr>
            <w:r>
              <w:t>Anlage und letzte Änderung im System</w:t>
            </w:r>
          </w:p>
        </w:tc>
      </w:tr>
      <w:tr w:rsidR="00503C50" w14:paraId="65FA5F91" w14:textId="77777777" w:rsidTr="00FC7AA5">
        <w:tc>
          <w:tcPr>
            <w:tcW w:w="988" w:type="dxa"/>
          </w:tcPr>
          <w:p w14:paraId="3999C484" w14:textId="77777777" w:rsidR="00503C50" w:rsidRDefault="00503C50" w:rsidP="008F7720">
            <w:pPr>
              <w:pStyle w:val="tabellel11"/>
            </w:pPr>
            <w:r>
              <w:t>/LF30/</w:t>
            </w:r>
          </w:p>
        </w:tc>
        <w:tc>
          <w:tcPr>
            <w:tcW w:w="8221" w:type="dxa"/>
          </w:tcPr>
          <w:p w14:paraId="5B14CB4D" w14:textId="77777777" w:rsidR="00503C50" w:rsidRDefault="003549AB" w:rsidP="008003AA">
            <w:pPr>
              <w:pStyle w:val="tabellel11"/>
            </w:pPr>
            <w:r>
              <w:t xml:space="preserve">Als </w:t>
            </w:r>
            <w:r w:rsidR="006C58A7">
              <w:t>Fördernde</w:t>
            </w:r>
            <w:r>
              <w:t xml:space="preserve"> gelten alle juristische</w:t>
            </w:r>
            <w:r w:rsidR="002E5AFF">
              <w:t>n</w:t>
            </w:r>
            <w:r>
              <w:t xml:space="preserve"> Personen, die entweder ausgewählte Exponate finanziell sponsern (</w:t>
            </w:r>
            <w:r w:rsidR="008003AA">
              <w:t xml:space="preserve">Schenkung, </w:t>
            </w:r>
            <w:r>
              <w:t xml:space="preserve">Kauf, </w:t>
            </w:r>
            <w:r w:rsidR="002E5AFF">
              <w:t>Ausleihen</w:t>
            </w:r>
            <w:r w:rsidR="008003AA">
              <w:t xml:space="preserve">, </w:t>
            </w:r>
            <w:r>
              <w:t>Unterhalt (Zuschüsse zu Leihgebühren, zur Pflege usw.)</w:t>
            </w:r>
            <w:r w:rsidR="008003AA">
              <w:t xml:space="preserve">) oder die auf eine andere Art das Museum finanziell unterstützen. Die finanztechnischen Abläufe werden mit unserem Finanzsystem erfasst und verarbeitet, im neuen System soll allerdings auf einfache Weise festgehalten werden, in welcher Form und mit welchen Mitteln ein </w:t>
            </w:r>
            <w:r w:rsidR="006C58A7">
              <w:t>Fördernde</w:t>
            </w:r>
            <w:r w:rsidR="002657FB">
              <w:t>r</w:t>
            </w:r>
            <w:r w:rsidR="008003AA">
              <w:t xml:space="preserve"> das Museum unterstützt.</w:t>
            </w:r>
          </w:p>
          <w:p w14:paraId="47C83086" w14:textId="77777777" w:rsidR="008003AA" w:rsidRDefault="008003AA" w:rsidP="008003AA">
            <w:pPr>
              <w:pStyle w:val="tabellel11"/>
            </w:pPr>
            <w:r>
              <w:t xml:space="preserve">Einem </w:t>
            </w:r>
            <w:r w:rsidR="002657FB">
              <w:t xml:space="preserve">Fördernden </w:t>
            </w:r>
            <w:r>
              <w:t>sind alle ihn betreffenden Exponate zugeordnet und umgekehrt kann auch ein Exponat von mehreren Förderern finanziert werden.</w:t>
            </w:r>
          </w:p>
        </w:tc>
      </w:tr>
      <w:tr w:rsidR="00503C50" w14:paraId="3FB45F09" w14:textId="77777777" w:rsidTr="00FC7AA5">
        <w:tc>
          <w:tcPr>
            <w:tcW w:w="988" w:type="dxa"/>
          </w:tcPr>
          <w:p w14:paraId="5131242D" w14:textId="77777777" w:rsidR="00503C50" w:rsidRDefault="00503C50" w:rsidP="008F7720">
            <w:pPr>
              <w:pStyle w:val="tabellel11"/>
            </w:pPr>
            <w:r>
              <w:t>/LF40/</w:t>
            </w:r>
          </w:p>
        </w:tc>
        <w:tc>
          <w:tcPr>
            <w:tcW w:w="8221" w:type="dxa"/>
          </w:tcPr>
          <w:p w14:paraId="6545BEC4" w14:textId="77777777" w:rsidR="00823A11" w:rsidRDefault="008003AA" w:rsidP="008F7720">
            <w:pPr>
              <w:pStyle w:val="tabellel11"/>
            </w:pPr>
            <w:r>
              <w:t>Um den Förderern auf einfache Weise Mails und Informationsmaterialien zukommen zu lassen, sind ihre Kontaktdaten so vollständig wie möglich zu erfassen.</w:t>
            </w:r>
          </w:p>
        </w:tc>
      </w:tr>
      <w:tr w:rsidR="00AE2D0E" w14:paraId="604DD565" w14:textId="77777777" w:rsidTr="00FC7AA5">
        <w:tc>
          <w:tcPr>
            <w:tcW w:w="988" w:type="dxa"/>
          </w:tcPr>
          <w:p w14:paraId="05AEC373" w14:textId="77777777" w:rsidR="00AE2D0E" w:rsidRDefault="00AE2D0E" w:rsidP="00AE2D0E">
            <w:pPr>
              <w:pStyle w:val="tabellel11"/>
            </w:pPr>
            <w:r>
              <w:t>/LF50/</w:t>
            </w:r>
          </w:p>
        </w:tc>
        <w:tc>
          <w:tcPr>
            <w:tcW w:w="8221" w:type="dxa"/>
          </w:tcPr>
          <w:p w14:paraId="1C8CCAD4" w14:textId="77777777" w:rsidR="00AE2D0E" w:rsidRDefault="00AE2D0E" w:rsidP="00AE2D0E">
            <w:pPr>
              <w:pStyle w:val="tabellel11"/>
            </w:pPr>
            <w:r>
              <w:t xml:space="preserve">Alle Angestellten müssen verwaltet werden. Jedem Exponateintrag im System müssen die </w:t>
            </w:r>
            <w:r w:rsidR="00C1375B">
              <w:t>Angestellten</w:t>
            </w:r>
            <w:r>
              <w:t xml:space="preserve"> zugeordnet sein, die das Exponat anlegen bzw. ändern </w:t>
            </w:r>
          </w:p>
        </w:tc>
      </w:tr>
      <w:tr w:rsidR="00AE2D0E" w14:paraId="27F9A246" w14:textId="77777777" w:rsidTr="00FC7AA5">
        <w:tc>
          <w:tcPr>
            <w:tcW w:w="988" w:type="dxa"/>
          </w:tcPr>
          <w:p w14:paraId="25006E3E" w14:textId="77777777" w:rsidR="00AE2D0E" w:rsidRDefault="00AE2D0E" w:rsidP="00AE2D0E">
            <w:pPr>
              <w:pStyle w:val="tabellel11"/>
            </w:pPr>
            <w:r>
              <w:t>/LF60/</w:t>
            </w:r>
          </w:p>
        </w:tc>
        <w:tc>
          <w:tcPr>
            <w:tcW w:w="8221" w:type="dxa"/>
          </w:tcPr>
          <w:p w14:paraId="1C91FF3E" w14:textId="77777777" w:rsidR="00AE2D0E" w:rsidRDefault="00AE2D0E" w:rsidP="00AE2D0E">
            <w:pPr>
              <w:pStyle w:val="tabellel11"/>
            </w:pPr>
            <w:r w:rsidRPr="000C6B1D">
              <w:t>Zur einfacheren Eingabe der Daten soll es Auswahllisten für der</w:t>
            </w:r>
            <w:r>
              <w:t>en Eigenschaften ge</w:t>
            </w:r>
            <w:r w:rsidRPr="000C6B1D">
              <w:t xml:space="preserve">ben, wo immer es möglich ist. Die Auswahllisten sollen auf einfache Weise erweiterbar und für sämtliche </w:t>
            </w:r>
            <w:r w:rsidR="00C1375B">
              <w:t>Angestellte</w:t>
            </w:r>
            <w:r w:rsidRPr="000C6B1D">
              <w:t xml:space="preserve"> im System verfügbar sein.</w:t>
            </w:r>
          </w:p>
        </w:tc>
      </w:tr>
      <w:tr w:rsidR="00AE2D0E" w14:paraId="0EE6B40D" w14:textId="77777777" w:rsidTr="00FC7AA5">
        <w:tc>
          <w:tcPr>
            <w:tcW w:w="988" w:type="dxa"/>
          </w:tcPr>
          <w:p w14:paraId="2ED32C7A" w14:textId="77777777" w:rsidR="00AE2D0E" w:rsidRDefault="00AE2D0E" w:rsidP="00AE2D0E">
            <w:pPr>
              <w:pStyle w:val="tabellel11"/>
            </w:pPr>
            <w:r>
              <w:t>/LF70/</w:t>
            </w:r>
          </w:p>
        </w:tc>
        <w:tc>
          <w:tcPr>
            <w:tcW w:w="8221" w:type="dxa"/>
          </w:tcPr>
          <w:p w14:paraId="765DFE03" w14:textId="77777777" w:rsidR="00AE2D0E" w:rsidRPr="000C6B1D" w:rsidRDefault="00AE2D0E" w:rsidP="00AE2D0E">
            <w:pPr>
              <w:pStyle w:val="tabellel11"/>
            </w:pPr>
            <w:r>
              <w:t xml:space="preserve">Sämtlichen Elementen sollen mehrere Bilder </w:t>
            </w:r>
            <w:r w:rsidR="002657FB">
              <w:t xml:space="preserve">mit Titel </w:t>
            </w:r>
            <w:r>
              <w:t>zugeordnet werden können, die zentral auf einem Verzeichnis liegen sollen</w:t>
            </w:r>
          </w:p>
        </w:tc>
      </w:tr>
    </w:tbl>
    <w:p w14:paraId="43960D0C" w14:textId="77777777" w:rsidR="00AE2D0E" w:rsidRDefault="00AE2D0E" w:rsidP="00AE2D0E">
      <w:pPr>
        <w:pStyle w:val="Spezial"/>
      </w:pPr>
      <w:bookmarkStart w:id="20" w:name="_Toc5638524"/>
      <w:bookmarkStart w:id="21" w:name="_Toc5640503"/>
    </w:p>
    <w:p w14:paraId="6E7F5348" w14:textId="77777777" w:rsidR="00AE2D0E" w:rsidRDefault="00AE2D0E" w:rsidP="00AE2D0E">
      <w:pPr>
        <w:pStyle w:val="Spezial"/>
      </w:pPr>
    </w:p>
    <w:p w14:paraId="25AAEDC4" w14:textId="77777777" w:rsidR="006C58C5" w:rsidRDefault="00F47A92" w:rsidP="00D90FE3">
      <w:pPr>
        <w:pStyle w:val="berschrift2"/>
      </w:pPr>
      <w:bookmarkStart w:id="22" w:name="_Toc44320780"/>
      <w:r>
        <w:lastRenderedPageBreak/>
        <w:t>Produktdaten</w:t>
      </w:r>
      <w:bookmarkEnd w:id="20"/>
      <w:bookmarkEnd w:id="21"/>
      <w:bookmarkEnd w:id="22"/>
    </w:p>
    <w:tbl>
      <w:tblPr>
        <w:tblStyle w:val="Tabellenraster"/>
        <w:tblW w:w="9209" w:type="dxa"/>
        <w:tblLook w:val="04A0" w:firstRow="1" w:lastRow="0" w:firstColumn="1" w:lastColumn="0" w:noHBand="0" w:noVBand="1"/>
      </w:tblPr>
      <w:tblGrid>
        <w:gridCol w:w="988"/>
        <w:gridCol w:w="8221"/>
      </w:tblGrid>
      <w:tr w:rsidR="00F47A92" w14:paraId="2DDF328E" w14:textId="77777777" w:rsidTr="00FC7AA5">
        <w:tc>
          <w:tcPr>
            <w:tcW w:w="988" w:type="dxa"/>
          </w:tcPr>
          <w:p w14:paraId="29702E61" w14:textId="77777777" w:rsidR="00F47A92" w:rsidRDefault="00F47A92" w:rsidP="00F47A92">
            <w:pPr>
              <w:pStyle w:val="tabellel11"/>
            </w:pPr>
            <w:r>
              <w:t>/LD10/</w:t>
            </w:r>
          </w:p>
        </w:tc>
        <w:tc>
          <w:tcPr>
            <w:tcW w:w="8221" w:type="dxa"/>
          </w:tcPr>
          <w:p w14:paraId="4FAFFF3A" w14:textId="77777777" w:rsidR="00F47A92" w:rsidRDefault="00F47A92" w:rsidP="002E5AFF">
            <w:pPr>
              <w:pStyle w:val="tabellel11"/>
            </w:pPr>
            <w:r w:rsidRPr="00F47A92">
              <w:t xml:space="preserve">Die Daten sollen </w:t>
            </w:r>
            <w:r w:rsidR="002E5AFF">
              <w:t xml:space="preserve">in einer </w:t>
            </w:r>
            <w:r w:rsidRPr="00F47A92">
              <w:t>zentral</w:t>
            </w:r>
            <w:r w:rsidR="002E5AFF">
              <w:t>en</w:t>
            </w:r>
            <w:r w:rsidRPr="00F47A92">
              <w:t xml:space="preserve"> Datenba</w:t>
            </w:r>
            <w:r w:rsidR="002E5AFF">
              <w:t>sis (lesbare Dateien)</w:t>
            </w:r>
            <w:r w:rsidRPr="00F47A92">
              <w:t xml:space="preserve"> abgespeichert werden.</w:t>
            </w:r>
          </w:p>
        </w:tc>
      </w:tr>
    </w:tbl>
    <w:p w14:paraId="66A34D4C" w14:textId="77777777" w:rsidR="00F47A92" w:rsidRDefault="00F47A92" w:rsidP="00D90FE3">
      <w:pPr>
        <w:pStyle w:val="berschrift2"/>
      </w:pPr>
      <w:bookmarkStart w:id="23" w:name="_Toc5638525"/>
      <w:bookmarkStart w:id="24" w:name="_Toc5640504"/>
      <w:bookmarkStart w:id="25" w:name="_Toc44320781"/>
      <w:r>
        <w:t>Produktleistungen</w:t>
      </w:r>
      <w:bookmarkEnd w:id="23"/>
      <w:bookmarkEnd w:id="24"/>
      <w:bookmarkEnd w:id="25"/>
    </w:p>
    <w:tbl>
      <w:tblPr>
        <w:tblStyle w:val="Tabellenraster"/>
        <w:tblW w:w="9209" w:type="dxa"/>
        <w:tblLook w:val="04A0" w:firstRow="1" w:lastRow="0" w:firstColumn="1" w:lastColumn="0" w:noHBand="0" w:noVBand="1"/>
      </w:tblPr>
      <w:tblGrid>
        <w:gridCol w:w="988"/>
        <w:gridCol w:w="8221"/>
      </w:tblGrid>
      <w:tr w:rsidR="00BE0C5F" w14:paraId="0395B1CD" w14:textId="77777777" w:rsidTr="00FC7AA5">
        <w:tc>
          <w:tcPr>
            <w:tcW w:w="988" w:type="dxa"/>
          </w:tcPr>
          <w:p w14:paraId="21D9430A" w14:textId="77777777" w:rsidR="00BE0C5F" w:rsidRDefault="00BE0C5F" w:rsidP="00BE0C5F">
            <w:pPr>
              <w:pStyle w:val="tabellel11"/>
            </w:pPr>
            <w:r>
              <w:t>/LL10/</w:t>
            </w:r>
          </w:p>
        </w:tc>
        <w:tc>
          <w:tcPr>
            <w:tcW w:w="8221" w:type="dxa"/>
          </w:tcPr>
          <w:p w14:paraId="26ED95B9" w14:textId="77777777" w:rsidR="00BE0C5F" w:rsidRDefault="00BE0C5F" w:rsidP="00BE0C5F">
            <w:pPr>
              <w:pStyle w:val="tabellel11"/>
            </w:pPr>
            <w:r w:rsidRPr="00BE0C5F">
              <w:t>Die Anzahl der zu verwaltenden Elemente wird auf ca. 10.000 geschätzt.</w:t>
            </w:r>
          </w:p>
        </w:tc>
      </w:tr>
      <w:tr w:rsidR="00BE0C5F" w14:paraId="6FB5B9C0" w14:textId="77777777" w:rsidTr="00FC7AA5">
        <w:tc>
          <w:tcPr>
            <w:tcW w:w="988" w:type="dxa"/>
          </w:tcPr>
          <w:p w14:paraId="20D2C5EA" w14:textId="77777777" w:rsidR="00BE0C5F" w:rsidRDefault="00BE0C5F" w:rsidP="00BE0C5F">
            <w:pPr>
              <w:pStyle w:val="tabellel11"/>
            </w:pPr>
            <w:r>
              <w:t>/LL20/</w:t>
            </w:r>
          </w:p>
        </w:tc>
        <w:tc>
          <w:tcPr>
            <w:tcW w:w="8221" w:type="dxa"/>
          </w:tcPr>
          <w:p w14:paraId="50FF5D93" w14:textId="77777777" w:rsidR="00BE0C5F" w:rsidRDefault="00BE0C5F" w:rsidP="00BE0C5F">
            <w:pPr>
              <w:pStyle w:val="tabellel11"/>
            </w:pPr>
            <w:r w:rsidRPr="00BE0C5F">
              <w:t xml:space="preserve">Um bei </w:t>
            </w:r>
            <w:r>
              <w:t>HW- und SW-</w:t>
            </w:r>
            <w:r w:rsidRPr="00BE0C5F">
              <w:t xml:space="preserve">Anschaffungen und </w:t>
            </w:r>
            <w:r>
              <w:t>-n</w:t>
            </w:r>
            <w:r w:rsidRPr="00BE0C5F">
              <w:t>euerungen flexibel zu bleiben, ist auf Plattformunabhängigkeit besonders zu achten.</w:t>
            </w:r>
          </w:p>
        </w:tc>
      </w:tr>
    </w:tbl>
    <w:p w14:paraId="29A3E36D" w14:textId="77777777" w:rsidR="00F47A92" w:rsidRDefault="00F47A92" w:rsidP="00DC2529">
      <w:pPr>
        <w:pStyle w:val="absatzlinks"/>
      </w:pPr>
    </w:p>
    <w:p w14:paraId="0F589D00" w14:textId="77777777" w:rsidR="006C58C5" w:rsidRDefault="00BE0C5F" w:rsidP="00D90FE3">
      <w:pPr>
        <w:pStyle w:val="berschrift2"/>
      </w:pPr>
      <w:bookmarkStart w:id="26" w:name="_Toc5638526"/>
      <w:bookmarkStart w:id="27" w:name="_Toc5640505"/>
      <w:bookmarkStart w:id="28" w:name="_Toc44320782"/>
      <w:r>
        <w:t>Qualitätsanforderungen</w:t>
      </w:r>
      <w:bookmarkEnd w:id="26"/>
      <w:bookmarkEnd w:id="27"/>
      <w:bookmarkEnd w:id="28"/>
    </w:p>
    <w:tbl>
      <w:tblPr>
        <w:tblStyle w:val="Tabellenraster"/>
        <w:tblW w:w="9209" w:type="dxa"/>
        <w:tblLayout w:type="fixed"/>
        <w:tblLook w:val="04A0" w:firstRow="1" w:lastRow="0" w:firstColumn="1" w:lastColumn="0" w:noHBand="0" w:noVBand="1"/>
      </w:tblPr>
      <w:tblGrid>
        <w:gridCol w:w="2405"/>
        <w:gridCol w:w="1701"/>
        <w:gridCol w:w="1701"/>
        <w:gridCol w:w="1701"/>
        <w:gridCol w:w="1701"/>
      </w:tblGrid>
      <w:tr w:rsidR="00BE0C5F" w14:paraId="333C8981" w14:textId="77777777" w:rsidTr="00BE0C5F">
        <w:tc>
          <w:tcPr>
            <w:tcW w:w="2405" w:type="dxa"/>
          </w:tcPr>
          <w:p w14:paraId="558BB8A7" w14:textId="77777777" w:rsidR="00BE0C5F" w:rsidRPr="006E10BC" w:rsidRDefault="00BE0C5F" w:rsidP="00BE0C5F">
            <w:pPr>
              <w:pStyle w:val="tabellel11"/>
            </w:pPr>
            <w:r w:rsidRPr="006E10BC">
              <w:t>Produktqualität</w:t>
            </w:r>
          </w:p>
        </w:tc>
        <w:tc>
          <w:tcPr>
            <w:tcW w:w="1701" w:type="dxa"/>
          </w:tcPr>
          <w:p w14:paraId="6C37CC96" w14:textId="77777777" w:rsidR="00BE0C5F" w:rsidRPr="006E10BC" w:rsidRDefault="00BE0C5F" w:rsidP="00BE0C5F">
            <w:pPr>
              <w:pStyle w:val="tabellez11"/>
            </w:pPr>
            <w:r w:rsidRPr="006E10BC">
              <w:t>sehr gut</w:t>
            </w:r>
          </w:p>
        </w:tc>
        <w:tc>
          <w:tcPr>
            <w:tcW w:w="1701" w:type="dxa"/>
          </w:tcPr>
          <w:p w14:paraId="33B0823D" w14:textId="77777777" w:rsidR="00BE0C5F" w:rsidRPr="006E10BC" w:rsidRDefault="00BE0C5F" w:rsidP="00BE0C5F">
            <w:pPr>
              <w:pStyle w:val="tabellez11"/>
            </w:pPr>
            <w:r w:rsidRPr="006E10BC">
              <w:t>gut</w:t>
            </w:r>
          </w:p>
        </w:tc>
        <w:tc>
          <w:tcPr>
            <w:tcW w:w="1701" w:type="dxa"/>
          </w:tcPr>
          <w:p w14:paraId="15813FCB" w14:textId="77777777" w:rsidR="00BE0C5F" w:rsidRPr="006E10BC" w:rsidRDefault="00BE0C5F" w:rsidP="00BE0C5F">
            <w:pPr>
              <w:pStyle w:val="tabellez11"/>
            </w:pPr>
            <w:r w:rsidRPr="006E10BC">
              <w:t>normal</w:t>
            </w:r>
          </w:p>
        </w:tc>
        <w:tc>
          <w:tcPr>
            <w:tcW w:w="1701" w:type="dxa"/>
          </w:tcPr>
          <w:p w14:paraId="1A791C39" w14:textId="77777777" w:rsidR="00BE0C5F" w:rsidRPr="006E10BC" w:rsidRDefault="00BE0C5F" w:rsidP="00BE0C5F">
            <w:pPr>
              <w:pStyle w:val="tabellez11"/>
            </w:pPr>
            <w:r w:rsidRPr="006E10BC">
              <w:t>nicht relevant</w:t>
            </w:r>
          </w:p>
        </w:tc>
      </w:tr>
      <w:tr w:rsidR="00BE0C5F" w14:paraId="594C5766" w14:textId="77777777" w:rsidTr="00BE0C5F">
        <w:tc>
          <w:tcPr>
            <w:tcW w:w="2405" w:type="dxa"/>
          </w:tcPr>
          <w:p w14:paraId="3473E8B0" w14:textId="77777777" w:rsidR="00BE0C5F" w:rsidRPr="006E10BC" w:rsidRDefault="00BE0C5F" w:rsidP="00BE0C5F">
            <w:pPr>
              <w:pStyle w:val="tabellel11"/>
            </w:pPr>
            <w:r w:rsidRPr="006E10BC">
              <w:t>Funktionalität</w:t>
            </w:r>
          </w:p>
        </w:tc>
        <w:tc>
          <w:tcPr>
            <w:tcW w:w="1701" w:type="dxa"/>
          </w:tcPr>
          <w:p w14:paraId="5DB28512" w14:textId="77777777" w:rsidR="00BE0C5F" w:rsidRPr="006E10BC" w:rsidRDefault="00BE0C5F" w:rsidP="00BE0C5F">
            <w:pPr>
              <w:pStyle w:val="tabellez11"/>
            </w:pPr>
            <w:r w:rsidRPr="006E10BC">
              <w:t>X</w:t>
            </w:r>
          </w:p>
        </w:tc>
        <w:tc>
          <w:tcPr>
            <w:tcW w:w="1701" w:type="dxa"/>
          </w:tcPr>
          <w:p w14:paraId="24A7FB47" w14:textId="77777777" w:rsidR="00BE0C5F" w:rsidRPr="006E10BC" w:rsidRDefault="00BE0C5F" w:rsidP="00BE0C5F">
            <w:pPr>
              <w:pStyle w:val="tabellez11"/>
            </w:pPr>
          </w:p>
        </w:tc>
        <w:tc>
          <w:tcPr>
            <w:tcW w:w="1701" w:type="dxa"/>
          </w:tcPr>
          <w:p w14:paraId="5B5F904F" w14:textId="77777777" w:rsidR="00BE0C5F" w:rsidRPr="006E10BC" w:rsidRDefault="00BE0C5F" w:rsidP="00BE0C5F">
            <w:pPr>
              <w:pStyle w:val="tabellez11"/>
            </w:pPr>
          </w:p>
        </w:tc>
        <w:tc>
          <w:tcPr>
            <w:tcW w:w="1701" w:type="dxa"/>
          </w:tcPr>
          <w:p w14:paraId="7C300568" w14:textId="77777777" w:rsidR="00BE0C5F" w:rsidRPr="006E10BC" w:rsidRDefault="00BE0C5F" w:rsidP="00BE0C5F">
            <w:pPr>
              <w:pStyle w:val="tabellez11"/>
            </w:pPr>
          </w:p>
        </w:tc>
      </w:tr>
      <w:tr w:rsidR="00BE0C5F" w14:paraId="106BF9A3" w14:textId="77777777" w:rsidTr="00BE0C5F">
        <w:tc>
          <w:tcPr>
            <w:tcW w:w="2405" w:type="dxa"/>
          </w:tcPr>
          <w:p w14:paraId="60C1BE31" w14:textId="77777777" w:rsidR="00BE0C5F" w:rsidRPr="006E10BC" w:rsidRDefault="00BE0C5F" w:rsidP="00BE0C5F">
            <w:pPr>
              <w:pStyle w:val="tabellel11"/>
            </w:pPr>
            <w:r w:rsidRPr="006E10BC">
              <w:t>Zuverlässigkeit</w:t>
            </w:r>
          </w:p>
        </w:tc>
        <w:tc>
          <w:tcPr>
            <w:tcW w:w="1701" w:type="dxa"/>
          </w:tcPr>
          <w:p w14:paraId="03AA4B5A" w14:textId="77777777" w:rsidR="00BE0C5F" w:rsidRPr="006E10BC" w:rsidRDefault="00BE0C5F" w:rsidP="00BE0C5F">
            <w:pPr>
              <w:pStyle w:val="tabellez11"/>
            </w:pPr>
          </w:p>
        </w:tc>
        <w:tc>
          <w:tcPr>
            <w:tcW w:w="1701" w:type="dxa"/>
          </w:tcPr>
          <w:p w14:paraId="37195E3D" w14:textId="77777777" w:rsidR="00BE0C5F" w:rsidRPr="006E10BC" w:rsidRDefault="00BE0C5F" w:rsidP="00BE0C5F">
            <w:pPr>
              <w:pStyle w:val="tabellez11"/>
            </w:pPr>
            <w:r w:rsidRPr="006E10BC">
              <w:t>X</w:t>
            </w:r>
          </w:p>
        </w:tc>
        <w:tc>
          <w:tcPr>
            <w:tcW w:w="1701" w:type="dxa"/>
          </w:tcPr>
          <w:p w14:paraId="634119E2" w14:textId="77777777" w:rsidR="00BE0C5F" w:rsidRPr="006E10BC" w:rsidRDefault="00BE0C5F" w:rsidP="00BE0C5F">
            <w:pPr>
              <w:pStyle w:val="tabellez11"/>
            </w:pPr>
          </w:p>
        </w:tc>
        <w:tc>
          <w:tcPr>
            <w:tcW w:w="1701" w:type="dxa"/>
          </w:tcPr>
          <w:p w14:paraId="538AD721" w14:textId="77777777" w:rsidR="00BE0C5F" w:rsidRPr="006E10BC" w:rsidRDefault="00BE0C5F" w:rsidP="00BE0C5F">
            <w:pPr>
              <w:pStyle w:val="tabellez11"/>
            </w:pPr>
          </w:p>
        </w:tc>
      </w:tr>
      <w:tr w:rsidR="00BE0C5F" w14:paraId="7B6539B7" w14:textId="77777777" w:rsidTr="00BE0C5F">
        <w:tc>
          <w:tcPr>
            <w:tcW w:w="2405" w:type="dxa"/>
          </w:tcPr>
          <w:p w14:paraId="1954A43B" w14:textId="77777777" w:rsidR="00BE0C5F" w:rsidRPr="006E10BC" w:rsidRDefault="00BE0C5F" w:rsidP="00BE0C5F">
            <w:pPr>
              <w:pStyle w:val="tabellel11"/>
            </w:pPr>
            <w:r w:rsidRPr="006E10BC">
              <w:t>Effizienz</w:t>
            </w:r>
          </w:p>
        </w:tc>
        <w:tc>
          <w:tcPr>
            <w:tcW w:w="1701" w:type="dxa"/>
          </w:tcPr>
          <w:p w14:paraId="5F2D1FE2" w14:textId="77777777" w:rsidR="00BE0C5F" w:rsidRPr="006E10BC" w:rsidRDefault="00BE0C5F" w:rsidP="00BE0C5F">
            <w:pPr>
              <w:pStyle w:val="tabellez11"/>
            </w:pPr>
          </w:p>
        </w:tc>
        <w:tc>
          <w:tcPr>
            <w:tcW w:w="1701" w:type="dxa"/>
          </w:tcPr>
          <w:p w14:paraId="612D00A2" w14:textId="77777777" w:rsidR="00BE0C5F" w:rsidRPr="006E10BC" w:rsidRDefault="00AE2D0E" w:rsidP="00BE0C5F">
            <w:pPr>
              <w:pStyle w:val="tabellez11"/>
            </w:pPr>
            <w:r w:rsidRPr="006E10BC">
              <w:t>X</w:t>
            </w:r>
          </w:p>
        </w:tc>
        <w:tc>
          <w:tcPr>
            <w:tcW w:w="1701" w:type="dxa"/>
          </w:tcPr>
          <w:p w14:paraId="167E3766" w14:textId="77777777" w:rsidR="00BE0C5F" w:rsidRPr="006E10BC" w:rsidRDefault="00BE0C5F" w:rsidP="00BE0C5F">
            <w:pPr>
              <w:pStyle w:val="tabellez11"/>
            </w:pPr>
          </w:p>
        </w:tc>
        <w:tc>
          <w:tcPr>
            <w:tcW w:w="1701" w:type="dxa"/>
          </w:tcPr>
          <w:p w14:paraId="031FF0CA" w14:textId="77777777" w:rsidR="00BE0C5F" w:rsidRPr="006E10BC" w:rsidRDefault="00BE0C5F" w:rsidP="00BE0C5F">
            <w:pPr>
              <w:pStyle w:val="tabellez11"/>
            </w:pPr>
          </w:p>
        </w:tc>
      </w:tr>
      <w:tr w:rsidR="00BE0C5F" w14:paraId="179E3EF8" w14:textId="77777777" w:rsidTr="00BE0C5F">
        <w:tc>
          <w:tcPr>
            <w:tcW w:w="2405" w:type="dxa"/>
          </w:tcPr>
          <w:p w14:paraId="7564147F" w14:textId="77777777" w:rsidR="00BE0C5F" w:rsidRPr="006E10BC" w:rsidRDefault="00BE0C5F" w:rsidP="00BE0C5F">
            <w:pPr>
              <w:pStyle w:val="tabellel11"/>
            </w:pPr>
            <w:r w:rsidRPr="006E10BC">
              <w:t>Benutzbarkeit</w:t>
            </w:r>
          </w:p>
        </w:tc>
        <w:tc>
          <w:tcPr>
            <w:tcW w:w="1701" w:type="dxa"/>
          </w:tcPr>
          <w:p w14:paraId="1B733603" w14:textId="77777777" w:rsidR="00BE0C5F" w:rsidRPr="006E10BC" w:rsidRDefault="00BE0C5F" w:rsidP="00BE0C5F">
            <w:pPr>
              <w:pStyle w:val="tabellez11"/>
            </w:pPr>
            <w:r w:rsidRPr="006E10BC">
              <w:t>X</w:t>
            </w:r>
          </w:p>
        </w:tc>
        <w:tc>
          <w:tcPr>
            <w:tcW w:w="1701" w:type="dxa"/>
          </w:tcPr>
          <w:p w14:paraId="2DEBDDE5" w14:textId="77777777" w:rsidR="00BE0C5F" w:rsidRPr="006E10BC" w:rsidRDefault="00BE0C5F" w:rsidP="00BE0C5F">
            <w:pPr>
              <w:pStyle w:val="tabellez11"/>
            </w:pPr>
          </w:p>
        </w:tc>
        <w:tc>
          <w:tcPr>
            <w:tcW w:w="1701" w:type="dxa"/>
          </w:tcPr>
          <w:p w14:paraId="4CAC54A3" w14:textId="77777777" w:rsidR="00BE0C5F" w:rsidRPr="006E10BC" w:rsidRDefault="00BE0C5F" w:rsidP="00BE0C5F">
            <w:pPr>
              <w:pStyle w:val="tabellez11"/>
            </w:pPr>
          </w:p>
        </w:tc>
        <w:tc>
          <w:tcPr>
            <w:tcW w:w="1701" w:type="dxa"/>
          </w:tcPr>
          <w:p w14:paraId="0A37BEC5" w14:textId="77777777" w:rsidR="00BE0C5F" w:rsidRPr="006E10BC" w:rsidRDefault="00BE0C5F" w:rsidP="00BE0C5F">
            <w:pPr>
              <w:pStyle w:val="tabellez11"/>
            </w:pPr>
          </w:p>
        </w:tc>
      </w:tr>
      <w:tr w:rsidR="00BE0C5F" w14:paraId="1722603E" w14:textId="77777777" w:rsidTr="00BE0C5F">
        <w:tc>
          <w:tcPr>
            <w:tcW w:w="2405" w:type="dxa"/>
          </w:tcPr>
          <w:p w14:paraId="2CE27ACC" w14:textId="77777777" w:rsidR="00BE0C5F" w:rsidRPr="006E10BC" w:rsidRDefault="00BE0C5F" w:rsidP="00BE0C5F">
            <w:pPr>
              <w:pStyle w:val="tabellel11"/>
            </w:pPr>
            <w:r w:rsidRPr="006E10BC">
              <w:t>Änderbarkeit</w:t>
            </w:r>
          </w:p>
        </w:tc>
        <w:tc>
          <w:tcPr>
            <w:tcW w:w="1701" w:type="dxa"/>
          </w:tcPr>
          <w:p w14:paraId="078DC1A0" w14:textId="77777777" w:rsidR="00BE0C5F" w:rsidRPr="006E10BC" w:rsidRDefault="00BE0C5F" w:rsidP="00BE0C5F">
            <w:pPr>
              <w:pStyle w:val="tabellez11"/>
            </w:pPr>
          </w:p>
        </w:tc>
        <w:tc>
          <w:tcPr>
            <w:tcW w:w="1701" w:type="dxa"/>
          </w:tcPr>
          <w:p w14:paraId="6449BE9C" w14:textId="77777777" w:rsidR="00BE0C5F" w:rsidRPr="006E10BC" w:rsidRDefault="00BE0C5F" w:rsidP="00BE0C5F">
            <w:pPr>
              <w:pStyle w:val="tabellez11"/>
            </w:pPr>
          </w:p>
        </w:tc>
        <w:tc>
          <w:tcPr>
            <w:tcW w:w="1701" w:type="dxa"/>
          </w:tcPr>
          <w:p w14:paraId="7C225C4E" w14:textId="77777777" w:rsidR="00BE0C5F" w:rsidRPr="006E10BC" w:rsidRDefault="00BE0C5F" w:rsidP="00BE0C5F">
            <w:pPr>
              <w:pStyle w:val="tabellez11"/>
            </w:pPr>
            <w:r w:rsidRPr="006E10BC">
              <w:t>X</w:t>
            </w:r>
          </w:p>
        </w:tc>
        <w:tc>
          <w:tcPr>
            <w:tcW w:w="1701" w:type="dxa"/>
          </w:tcPr>
          <w:p w14:paraId="4D3C2348" w14:textId="77777777" w:rsidR="00BE0C5F" w:rsidRPr="006E10BC" w:rsidRDefault="00BE0C5F" w:rsidP="00BE0C5F">
            <w:pPr>
              <w:pStyle w:val="tabellez11"/>
            </w:pPr>
          </w:p>
        </w:tc>
      </w:tr>
      <w:tr w:rsidR="00BE0C5F" w14:paraId="7A4785E7" w14:textId="77777777" w:rsidTr="00BE0C5F">
        <w:tc>
          <w:tcPr>
            <w:tcW w:w="2405" w:type="dxa"/>
          </w:tcPr>
          <w:p w14:paraId="1CD2F142" w14:textId="77777777" w:rsidR="00BE0C5F" w:rsidRPr="006E10BC" w:rsidRDefault="00BE0C5F" w:rsidP="00BE0C5F">
            <w:pPr>
              <w:pStyle w:val="tabellel11"/>
            </w:pPr>
            <w:r w:rsidRPr="006E10BC">
              <w:t>Übertragbarkeit</w:t>
            </w:r>
          </w:p>
        </w:tc>
        <w:tc>
          <w:tcPr>
            <w:tcW w:w="1701" w:type="dxa"/>
          </w:tcPr>
          <w:p w14:paraId="637E366F" w14:textId="77777777" w:rsidR="00BE0C5F" w:rsidRPr="006E10BC" w:rsidRDefault="00BE0C5F" w:rsidP="00BE0C5F">
            <w:pPr>
              <w:pStyle w:val="tabellez11"/>
            </w:pPr>
          </w:p>
        </w:tc>
        <w:tc>
          <w:tcPr>
            <w:tcW w:w="1701" w:type="dxa"/>
          </w:tcPr>
          <w:p w14:paraId="7BFB28C5" w14:textId="77777777" w:rsidR="00BE0C5F" w:rsidRPr="006E10BC" w:rsidRDefault="00BE0C5F" w:rsidP="00BE0C5F">
            <w:pPr>
              <w:pStyle w:val="tabellez11"/>
            </w:pPr>
          </w:p>
        </w:tc>
        <w:tc>
          <w:tcPr>
            <w:tcW w:w="1701" w:type="dxa"/>
          </w:tcPr>
          <w:p w14:paraId="6D5815B5" w14:textId="77777777" w:rsidR="00BE0C5F" w:rsidRPr="006E10BC" w:rsidRDefault="00BE0C5F" w:rsidP="00BE0C5F">
            <w:pPr>
              <w:pStyle w:val="tabellez11"/>
            </w:pPr>
            <w:r w:rsidRPr="006E10BC">
              <w:t>X</w:t>
            </w:r>
          </w:p>
        </w:tc>
        <w:tc>
          <w:tcPr>
            <w:tcW w:w="1701" w:type="dxa"/>
          </w:tcPr>
          <w:p w14:paraId="6745C29A" w14:textId="77777777" w:rsidR="00BE0C5F" w:rsidRPr="006E10BC" w:rsidRDefault="00BE0C5F" w:rsidP="00BE0C5F">
            <w:pPr>
              <w:pStyle w:val="tabellez11"/>
            </w:pPr>
          </w:p>
        </w:tc>
      </w:tr>
    </w:tbl>
    <w:p w14:paraId="24E8E7B4" w14:textId="77777777" w:rsidR="00BE0C5F" w:rsidRDefault="00BE0C5F" w:rsidP="00DC2529">
      <w:pPr>
        <w:pStyle w:val="absatzlinks"/>
      </w:pPr>
    </w:p>
    <w:p w14:paraId="160DB6BD" w14:textId="77777777" w:rsidR="002702CE" w:rsidRDefault="00A94DF9" w:rsidP="00C32AFE">
      <w:pPr>
        <w:pStyle w:val="berschrift1"/>
      </w:pPr>
      <w:bookmarkStart w:id="29" w:name="_Toc5638527"/>
      <w:bookmarkStart w:id="30" w:name="_Toc5640506"/>
      <w:r>
        <w:br w:type="column"/>
      </w:r>
      <w:bookmarkStart w:id="31" w:name="_Toc44320783"/>
      <w:r w:rsidR="002702CE" w:rsidRPr="00FD6464">
        <w:lastRenderedPageBreak/>
        <w:t>Aufgaben</w:t>
      </w:r>
      <w:bookmarkEnd w:id="29"/>
      <w:bookmarkEnd w:id="30"/>
      <w:bookmarkEnd w:id="31"/>
    </w:p>
    <w:p w14:paraId="27283C0A" w14:textId="77777777" w:rsidR="002702CE" w:rsidRDefault="002702CE" w:rsidP="002702CE">
      <w:pPr>
        <w:pStyle w:val="absatzlinks"/>
      </w:pPr>
      <w:r>
        <w:t xml:space="preserve">Einzelne Lastenheftpunkte sind bewusst </w:t>
      </w:r>
      <w:r w:rsidR="002E5AFF">
        <w:t>offengehalten</w:t>
      </w:r>
      <w:r>
        <w:t xml:space="preserve">. Denken Sie darüber nach, welche Informationen zusätzlich sinnvoll oder auch notwendig sind. </w:t>
      </w:r>
      <w:r w:rsidR="002E5AFF">
        <w:t>Recherchieren</w:t>
      </w:r>
      <w:r>
        <w:t xml:space="preserve"> Sie evtl. nach einze</w:t>
      </w:r>
      <w:r w:rsidR="002E5AFF">
        <w:t>lnen Zusammenhängen im Internet.</w:t>
      </w:r>
    </w:p>
    <w:p w14:paraId="4D941B22" w14:textId="77777777" w:rsidR="002702CE" w:rsidRDefault="002702CE" w:rsidP="00D90FE3">
      <w:pPr>
        <w:pStyle w:val="berschrift2"/>
      </w:pPr>
      <w:bookmarkStart w:id="32" w:name="_Toc5638528"/>
      <w:bookmarkStart w:id="33" w:name="_Toc5640507"/>
      <w:bookmarkStart w:id="34" w:name="_Toc44320784"/>
      <w:r>
        <w:t>Analyse</w:t>
      </w:r>
      <w:bookmarkEnd w:id="32"/>
      <w:bookmarkEnd w:id="33"/>
      <w:bookmarkEnd w:id="34"/>
      <w:r>
        <w:t xml:space="preserve"> </w:t>
      </w:r>
    </w:p>
    <w:p w14:paraId="45E1B67A" w14:textId="77777777" w:rsidR="002702CE" w:rsidRDefault="002702CE" w:rsidP="002702CE">
      <w:pPr>
        <w:pStyle w:val="absatzlinks"/>
      </w:pPr>
      <w:r>
        <w:t>Für die Analyse sind zu erstellen:</w:t>
      </w:r>
    </w:p>
    <w:p w14:paraId="7F2238F6" w14:textId="77777777" w:rsidR="002702CE" w:rsidRDefault="002702CE" w:rsidP="002702CE">
      <w:pPr>
        <w:pStyle w:val="absatzaufzstd"/>
      </w:pPr>
      <w:r>
        <w:t xml:space="preserve">Analyse des Lastenhefts (Fragen und Antworten). </w:t>
      </w:r>
    </w:p>
    <w:p w14:paraId="5EF042FB" w14:textId="77777777" w:rsidR="002702CE" w:rsidRDefault="002702CE" w:rsidP="002702CE">
      <w:pPr>
        <w:pStyle w:val="absatzaufzstd"/>
      </w:pPr>
      <w:r>
        <w:t>Ein Use-Case-Diagramm der gesamten Anwendung incl. Beschreibung.</w:t>
      </w:r>
    </w:p>
    <w:p w14:paraId="42467CB6" w14:textId="77777777" w:rsidR="002702CE" w:rsidRDefault="002702CE" w:rsidP="002702CE">
      <w:pPr>
        <w:pStyle w:val="absatzaufzstd"/>
      </w:pPr>
      <w:r>
        <w:t>Eine Verfeinerung des Use-Case-Diagramms incl. Beschreibung. (nach Absprache)</w:t>
      </w:r>
    </w:p>
    <w:p w14:paraId="252B30AE" w14:textId="77777777" w:rsidR="002702CE" w:rsidRDefault="002702CE" w:rsidP="002702CE">
      <w:pPr>
        <w:pStyle w:val="absatzaufzstd"/>
      </w:pPr>
      <w:r>
        <w:t>Ein Analyse-Klassendiagramm incl. Beschreibung (Untersuchen Sie dabei den Einsatz geeigneter Analysemuster)</w:t>
      </w:r>
    </w:p>
    <w:p w14:paraId="04F73F88" w14:textId="77777777" w:rsidR="00E11C8F" w:rsidRDefault="00E11C8F" w:rsidP="002702CE">
      <w:pPr>
        <w:pStyle w:val="absatzaufzstd"/>
      </w:pPr>
      <w:r>
        <w:t>Einfache GUI-Skizzen (Mockups) der wesentlichen GUI-Komponenten (Hauptseite, Tabs, etc.). Die Skizzen können mit einem einfachen Grafikprogramm erstellt werden. Auch sorgfältige Handzeichnungen sind erlaubt.</w:t>
      </w:r>
      <w:r w:rsidR="004C325D">
        <w:t xml:space="preserve"> Bitte keine Login-GUI skizzieren!</w:t>
      </w:r>
    </w:p>
    <w:p w14:paraId="1C4D005A" w14:textId="77777777" w:rsidR="002702CE" w:rsidRDefault="002702CE" w:rsidP="00D90FE3">
      <w:pPr>
        <w:pStyle w:val="berschrift2"/>
      </w:pPr>
      <w:bookmarkStart w:id="35" w:name="_Toc5638529"/>
      <w:bookmarkStart w:id="36" w:name="_Toc5640508"/>
      <w:bookmarkStart w:id="37" w:name="_Toc44320785"/>
      <w:r>
        <w:t>Sequenzdiagramm und Aktivitätsdiagramm (Analyse oder Entwurf)</w:t>
      </w:r>
      <w:bookmarkEnd w:id="35"/>
      <w:bookmarkEnd w:id="36"/>
      <w:bookmarkEnd w:id="37"/>
    </w:p>
    <w:p w14:paraId="51133C29" w14:textId="77777777" w:rsidR="002702CE" w:rsidRDefault="002702CE" w:rsidP="002702CE">
      <w:pPr>
        <w:pStyle w:val="absatzlinks"/>
      </w:pPr>
      <w:r>
        <w:t>Erstellen Sie ein Sequenzdiagramm und ein Aktivitätsdiagramm (incl. Beschreibung) für folgende Szenarios (ein AD für das eine Szenario, ein SD für das andere Szenario):</w:t>
      </w:r>
    </w:p>
    <w:p w14:paraId="69F7C4F6" w14:textId="77777777" w:rsidR="0056778A" w:rsidRDefault="0056778A" w:rsidP="002702CE">
      <w:pPr>
        <w:pStyle w:val="absatzaufzstd"/>
      </w:pPr>
      <w:r>
        <w:t xml:space="preserve">Die </w:t>
      </w:r>
      <w:r w:rsidR="002702CE">
        <w:t>Aktion</w:t>
      </w:r>
      <w:r>
        <w:t>en</w:t>
      </w:r>
      <w:r w:rsidR="002702CE">
        <w:t xml:space="preserve"> „</w:t>
      </w:r>
      <w:r w:rsidR="00AE2D0E">
        <w:t>Exponat anlegen</w:t>
      </w:r>
      <w:r w:rsidR="002702CE">
        <w:t xml:space="preserve">“ </w:t>
      </w:r>
      <w:r>
        <w:t xml:space="preserve">und „Exponat löschen“ </w:t>
      </w:r>
      <w:r w:rsidR="002702CE">
        <w:t xml:space="preserve">durchführen. Ausgehend von einem neuen </w:t>
      </w:r>
      <w:r>
        <w:t xml:space="preserve">Exponat </w:t>
      </w:r>
      <w:r w:rsidR="002702CE">
        <w:t>werden dessen</w:t>
      </w:r>
      <w:r w:rsidR="002E5AFF">
        <w:t xml:space="preserve"> gesamte</w:t>
      </w:r>
      <w:r w:rsidR="002702CE">
        <w:t xml:space="preserve"> Daten erfasst und </w:t>
      </w:r>
      <w:r>
        <w:t xml:space="preserve">in das System </w:t>
      </w:r>
      <w:r w:rsidR="002702CE">
        <w:t>ein</w:t>
      </w:r>
      <w:r>
        <w:t>getragen</w:t>
      </w:r>
      <w:r w:rsidR="00E11C8F">
        <w:t xml:space="preserve"> bzw. alle relevanten Daten eines Exponats gelöscht</w:t>
      </w:r>
      <w:r>
        <w:t>.</w:t>
      </w:r>
    </w:p>
    <w:p w14:paraId="614C09ED" w14:textId="77777777" w:rsidR="00823A11" w:rsidRDefault="0056778A" w:rsidP="002702CE">
      <w:pPr>
        <w:pStyle w:val="absatzaufzstd"/>
      </w:pPr>
      <w:r>
        <w:t xml:space="preserve">Die </w:t>
      </w:r>
      <w:r w:rsidR="002702CE">
        <w:t>Aktion</w:t>
      </w:r>
      <w:r>
        <w:t>en</w:t>
      </w:r>
      <w:r w:rsidR="002702CE">
        <w:t xml:space="preserve"> „</w:t>
      </w:r>
      <w:r>
        <w:t>Förderer anlegen“ und „Förderer löschen</w:t>
      </w:r>
      <w:r w:rsidR="002702CE">
        <w:t>“</w:t>
      </w:r>
      <w:r>
        <w:t xml:space="preserve"> durchführen</w:t>
      </w:r>
      <w:r w:rsidR="002702CE">
        <w:t xml:space="preserve">. </w:t>
      </w:r>
      <w:r>
        <w:t>Dabei soll das Anlegen eines Förderers die Anforderungen aus LF30 erfüllen.</w:t>
      </w:r>
    </w:p>
    <w:p w14:paraId="3D25ACE7" w14:textId="77777777" w:rsidR="0056778A" w:rsidRDefault="002E5AFF" w:rsidP="002E5AFF">
      <w:pPr>
        <w:pStyle w:val="absatzlinks"/>
      </w:pPr>
      <w:r>
        <w:t>Fassen Sie</w:t>
      </w:r>
      <w:r w:rsidR="0056778A">
        <w:t xml:space="preserve"> </w:t>
      </w:r>
      <w:r w:rsidR="00E11C8F">
        <w:t>bei beiden Diagrammen</w:t>
      </w:r>
      <w:r>
        <w:t xml:space="preserve"> die Eingabe aller primitiven Attribute (Name, Datum</w:t>
      </w:r>
      <w:r w:rsidR="00E11C8F">
        <w:t>s</w:t>
      </w:r>
      <w:r w:rsidR="00E11C8F">
        <w:softHyphen/>
        <w:t>angaben</w:t>
      </w:r>
      <w:r>
        <w:t xml:space="preserve">, …) in einer </w:t>
      </w:r>
      <w:r w:rsidR="00E11C8F">
        <w:t>einzigen</w:t>
      </w:r>
      <w:r>
        <w:t xml:space="preserve"> Aktion zusammen (z.B. „Attribute eintragen“).</w:t>
      </w:r>
    </w:p>
    <w:p w14:paraId="6966F1A8" w14:textId="77777777" w:rsidR="00582112" w:rsidRDefault="00582112" w:rsidP="00582112">
      <w:pPr>
        <w:pStyle w:val="absatzlinks"/>
      </w:pPr>
      <w:r>
        <w:t>Für beide Diagrammarten ist das jeweilige Szenario ausführlich zu entwickeln (</w:t>
      </w:r>
      <w:r w:rsidR="002E5AFF">
        <w:t xml:space="preserve">idealerweise </w:t>
      </w:r>
      <w:r w:rsidR="00A94DF9">
        <w:t>mit Pseudo</w:t>
      </w:r>
      <w:r>
        <w:t xml:space="preserve">code). Es sind sämtliche referenzierten Elemente zu berücksichtigen und es sollen jeweils mehrere beteiligte Personen zugeordnet werden. </w:t>
      </w:r>
    </w:p>
    <w:p w14:paraId="2D51AEC5" w14:textId="77777777" w:rsidR="00582112" w:rsidRDefault="00582112" w:rsidP="00582112">
      <w:pPr>
        <w:pStyle w:val="absatzlinks"/>
      </w:pPr>
      <w:r>
        <w:t>In allen Fällen wird eine (noch) leere Datenba</w:t>
      </w:r>
      <w:r w:rsidR="002E5AFF">
        <w:t>sis</w:t>
      </w:r>
      <w:r>
        <w:t xml:space="preserve"> angenommen. Denken Sie an geeignete Diagrammverfeinerungen.</w:t>
      </w:r>
      <w:r w:rsidR="0056778A">
        <w:t xml:space="preserve"> Sie können beim Neuanlegen eines Exponats oder Förderers </w:t>
      </w:r>
      <w:r w:rsidR="00984358">
        <w:t xml:space="preserve">auf das jeweils andere Diagramm </w:t>
      </w:r>
      <w:r w:rsidR="004B7C5B">
        <w:t xml:space="preserve">(AD, SD) </w:t>
      </w:r>
      <w:r w:rsidR="00984358">
        <w:t>verweisen. Beachten Sie allerdings, dass es möglich sein muss, entweder ein Exponat oder einen Förderer ohne Referenzen anlegen zu können.</w:t>
      </w:r>
    </w:p>
    <w:p w14:paraId="31AA9542" w14:textId="77777777" w:rsidR="00823A11" w:rsidRDefault="00582112" w:rsidP="00D90FE3">
      <w:pPr>
        <w:pStyle w:val="berschrift2"/>
      </w:pPr>
      <w:bookmarkStart w:id="38" w:name="_Toc5638530"/>
      <w:bookmarkStart w:id="39" w:name="_Toc5640509"/>
      <w:bookmarkStart w:id="40" w:name="_Toc44320786"/>
      <w:r>
        <w:t>Entwurf</w:t>
      </w:r>
      <w:bookmarkEnd w:id="38"/>
      <w:bookmarkEnd w:id="39"/>
      <w:bookmarkEnd w:id="40"/>
    </w:p>
    <w:p w14:paraId="782CC8B5" w14:textId="77777777" w:rsidR="004B7C5B" w:rsidRDefault="004B7C5B" w:rsidP="004B7C5B">
      <w:pPr>
        <w:pStyle w:val="absatzlinks"/>
      </w:pPr>
      <w:bookmarkStart w:id="41" w:name="_Toc5638531"/>
      <w:bookmarkStart w:id="42" w:name="_Toc5640510"/>
      <w:r>
        <w:t>Abzuliefern sind hier (alle Diagramme und GUIs jeweils mit Beschreibung):</w:t>
      </w:r>
    </w:p>
    <w:p w14:paraId="691CCFBF" w14:textId="77777777" w:rsidR="004B7C5B" w:rsidRDefault="004B7C5B" w:rsidP="004B7C5B">
      <w:pPr>
        <w:pStyle w:val="absatzaufzstd"/>
      </w:pPr>
      <w:r>
        <w:t>Entwurfsklassendiagramm (Untersuchen Sie dabei den Einsatz geeigneter Entwurfsmuster)</w:t>
      </w:r>
    </w:p>
    <w:p w14:paraId="115AC64E" w14:textId="77777777" w:rsidR="004B7C5B" w:rsidRDefault="004B7C5B" w:rsidP="004B7C5B">
      <w:pPr>
        <w:pStyle w:val="absatzaufzstd"/>
      </w:pPr>
      <w:r>
        <w:t>GUI-Modellierung:</w:t>
      </w:r>
      <w:r>
        <w:br/>
        <w:t xml:space="preserve">Es ist das Kommunikationsschema eines Teils der während der Analyse skizzierten GUI mit </w:t>
      </w:r>
      <w:r w:rsidRPr="0096478F">
        <w:rPr>
          <w:b/>
        </w:rPr>
        <w:t>UML</w:t>
      </w:r>
      <w:r>
        <w:t xml:space="preserve"> zu modellieren. Die Anwendung selbst soll dabei nach dem einfachen Model-View-Control-Muster aufgebaut sein. Dazu sind mindestens ein Controller, die erforder</w:t>
      </w:r>
      <w:r>
        <w:softHyphen/>
        <w:t>lichen Modellklassen sowie eine unabhängige GUI (View) erforderlich.</w:t>
      </w:r>
    </w:p>
    <w:p w14:paraId="627651BC" w14:textId="77777777" w:rsidR="00E11C8F" w:rsidRDefault="004B7C5B" w:rsidP="004B7C5B">
      <w:pPr>
        <w:pStyle w:val="absatzaufzstd"/>
        <w:numPr>
          <w:ilvl w:val="0"/>
          <w:numId w:val="0"/>
        </w:numPr>
        <w:ind w:left="641"/>
      </w:pPr>
      <w:r>
        <w:t>Die meisten GUI-Elemente werden über eine einfache kleine Java-Bibliothek zur Verfügung gestellt (</w:t>
      </w:r>
      <w:r w:rsidRPr="00EF7A53">
        <w:rPr>
          <w:i/>
        </w:rPr>
        <w:t>swe</w:t>
      </w:r>
      <w:r>
        <w:rPr>
          <w:i/>
        </w:rPr>
        <w:t>-</w:t>
      </w:r>
      <w:r w:rsidRPr="00EF7A53">
        <w:rPr>
          <w:i/>
        </w:rPr>
        <w:t>utils</w:t>
      </w:r>
      <w:r>
        <w:t>.</w:t>
      </w:r>
      <w:r w:rsidRPr="00EF7A53">
        <w:rPr>
          <w:i/>
        </w:rPr>
        <w:t>jar</w:t>
      </w:r>
      <w:r>
        <w:t>), deren GUI-Komponenten in das Klassendia</w:t>
      </w:r>
      <w:r>
        <w:softHyphen/>
        <w:t>gramm zu integrieren sind, wenn sie</w:t>
      </w:r>
      <w:r w:rsidRPr="0096478F">
        <w:t xml:space="preserve"> </w:t>
      </w:r>
      <w:r>
        <w:t>verwendet werden.</w:t>
      </w:r>
    </w:p>
    <w:p w14:paraId="702A8A5C" w14:textId="77777777" w:rsidR="004B7C5B" w:rsidRDefault="004B7C5B" w:rsidP="004B7C5B">
      <w:pPr>
        <w:pStyle w:val="absatzaufzstd"/>
        <w:numPr>
          <w:ilvl w:val="0"/>
          <w:numId w:val="0"/>
        </w:numPr>
        <w:ind w:left="641"/>
      </w:pPr>
      <w:r>
        <w:lastRenderedPageBreak/>
        <w:t xml:space="preserve">Die GUI-Modellierung kann in einem separaten Diagramm mit den relevanten Modellklassen erfolgen, falls das Entwurfsklassendiagramm sonst zu komplex werden würde. </w:t>
      </w:r>
    </w:p>
    <w:p w14:paraId="2B0AEF4C" w14:textId="77777777" w:rsidR="00582112" w:rsidRDefault="00582112" w:rsidP="00D90FE3">
      <w:pPr>
        <w:pStyle w:val="berschrift2"/>
      </w:pPr>
      <w:bookmarkStart w:id="43" w:name="_Toc44320787"/>
      <w:r>
        <w:t>Implementierung</w:t>
      </w:r>
      <w:bookmarkEnd w:id="41"/>
      <w:bookmarkEnd w:id="42"/>
      <w:bookmarkEnd w:id="43"/>
    </w:p>
    <w:p w14:paraId="5D8B0475" w14:textId="77777777" w:rsidR="004B7C5B" w:rsidRDefault="004B7C5B" w:rsidP="004B7C5B">
      <w:pPr>
        <w:pStyle w:val="absatzlinks"/>
      </w:pPr>
      <w:bookmarkStart w:id="44" w:name="_Toc5638532"/>
      <w:bookmarkStart w:id="45" w:name="_Toc5640511"/>
      <w:r>
        <w:t xml:space="preserve">Es ist eine einfache Java-Applikation zu implementieren, die es ermöglicht, </w:t>
      </w:r>
      <w:r w:rsidR="00E11C8F">
        <w:t>Museumsdaten anzule</w:t>
      </w:r>
      <w:r>
        <w:t xml:space="preserve">gen, zu ändern und zu löschen. </w:t>
      </w:r>
    </w:p>
    <w:p w14:paraId="3936F224" w14:textId="77777777" w:rsidR="004B7C5B" w:rsidRDefault="004B7C5B" w:rsidP="004B7C5B">
      <w:pPr>
        <w:pStyle w:val="absatzlinks"/>
      </w:pPr>
      <w:r>
        <w:t>Zur Realisierung wird die oben bei der Entwurfsaufgabe erwähnte Java-Bibliothek zur Verfügung gestellt (</w:t>
      </w:r>
      <w:r w:rsidRPr="00EF7A53">
        <w:rPr>
          <w:i/>
        </w:rPr>
        <w:t>swe</w:t>
      </w:r>
      <w:r>
        <w:rPr>
          <w:i/>
        </w:rPr>
        <w:t>-</w:t>
      </w:r>
      <w:r w:rsidRPr="00EF7A53">
        <w:rPr>
          <w:i/>
        </w:rPr>
        <w:t>utils</w:t>
      </w:r>
      <w:r>
        <w:t>.</w:t>
      </w:r>
      <w:r w:rsidRPr="00EF7A53">
        <w:rPr>
          <w:i/>
        </w:rPr>
        <w:t>jar</w:t>
      </w:r>
      <w:r>
        <w:t xml:space="preserve">), die neben mehreren GUI-Komponenten einen </w:t>
      </w:r>
      <w:r w:rsidRPr="00EF7A53">
        <w:rPr>
          <w:i/>
        </w:rPr>
        <w:t>CSVReader</w:t>
      </w:r>
      <w:r>
        <w:rPr>
          <w:i/>
        </w:rPr>
        <w:t>,</w:t>
      </w:r>
      <w:r>
        <w:t xml:space="preserve"> einen </w:t>
      </w:r>
      <w:r w:rsidRPr="00EF7A53">
        <w:rPr>
          <w:i/>
        </w:rPr>
        <w:t>CSVWriter</w:t>
      </w:r>
      <w:r>
        <w:t xml:space="preserve"> sowie mehrere Interfaces bereitstellt (in den Packages </w:t>
      </w:r>
      <w:r>
        <w:rPr>
          <w:i/>
        </w:rPr>
        <w:t xml:space="preserve">event </w:t>
      </w:r>
      <w:r>
        <w:t xml:space="preserve">und </w:t>
      </w:r>
      <w:r>
        <w:rPr>
          <w:i/>
        </w:rPr>
        <w:t>model</w:t>
      </w:r>
      <w:r>
        <w:t xml:space="preserve">). </w:t>
      </w:r>
    </w:p>
    <w:p w14:paraId="0BF42FAA" w14:textId="77777777" w:rsidR="004B7C5B" w:rsidRDefault="004B7C5B" w:rsidP="004B7C5B">
      <w:pPr>
        <w:pStyle w:val="absatzlinks"/>
      </w:pPr>
      <w:r>
        <w:t xml:space="preserve">Daneben ist eine Mini-Test-Applikation gegeben, die die Funktionsfähigkeit der GUI-Komponenten demonstriert (Start mit </w:t>
      </w:r>
      <w:r w:rsidRPr="00EF7A53">
        <w:rPr>
          <w:i/>
        </w:rPr>
        <w:t>java -jar swe-utils.jar</w:t>
      </w:r>
      <w:r>
        <w:t>). Details sind der Java-Dokumentation der Bibliothek zu entnehmen.</w:t>
      </w:r>
    </w:p>
    <w:p w14:paraId="31D54568" w14:textId="77777777" w:rsidR="004B7C5B" w:rsidRDefault="004B7C5B" w:rsidP="004B7C5B">
      <w:pPr>
        <w:pStyle w:val="absatzlinks"/>
      </w:pPr>
      <w:r w:rsidRPr="00555ACF">
        <w:t xml:space="preserve">Zur </w:t>
      </w:r>
      <w:r w:rsidR="00555ACF" w:rsidRPr="00555ACF">
        <w:t xml:space="preserve">leichteren </w:t>
      </w:r>
      <w:r w:rsidRPr="00555ACF">
        <w:t xml:space="preserve">und </w:t>
      </w:r>
      <w:r w:rsidR="00555ACF" w:rsidRPr="00555ACF">
        <w:t xml:space="preserve">zukunftssicheren </w:t>
      </w:r>
      <w:r w:rsidRPr="00555ACF">
        <w:t xml:space="preserve">Evaluation Ihres Programmentwurfs </w:t>
      </w:r>
      <w:r w:rsidR="00555ACF" w:rsidRPr="00555ACF">
        <w:t xml:space="preserve">soll die Java-Applikation als eine Desktop-Applikation mit CSV-Dateien </w:t>
      </w:r>
      <w:r w:rsidR="00E11C8F">
        <w:t xml:space="preserve">(alternativ XML oder JSON) </w:t>
      </w:r>
      <w:r w:rsidR="00555ACF" w:rsidRPr="00555ACF">
        <w:t>als zentrale Datenbasis realisiert werden, die von beliebigen Rechnern aus gestartet wird.</w:t>
      </w:r>
      <w:r w:rsidRPr="00555ACF">
        <w:t xml:space="preserve"> Dabei sind mehrere Dateien analog zu Datenbanktabellen zu erzeugen.</w:t>
      </w:r>
    </w:p>
    <w:p w14:paraId="5DD4668B" w14:textId="77777777" w:rsidR="004B7C5B" w:rsidRDefault="004B7C5B" w:rsidP="004B7C5B">
      <w:pPr>
        <w:pStyle w:val="absatzberschrift"/>
      </w:pPr>
      <w:r>
        <w:t xml:space="preserve">Einzelne Aufgaben </w:t>
      </w:r>
    </w:p>
    <w:p w14:paraId="386ED271" w14:textId="77777777" w:rsidR="004B7C5B" w:rsidRDefault="004B7C5B" w:rsidP="004B7C5B">
      <w:pPr>
        <w:pStyle w:val="absatzaufzstd"/>
      </w:pPr>
      <w:r>
        <w:t>Hauptaufgabe ist die Realisierung einer MVC-Applikation mithilfe des Observer-Patterns entsprechend des vorgegebenen GUI-Entwurfs und der gegebenen Java-Bibliothek.</w:t>
      </w:r>
    </w:p>
    <w:p w14:paraId="0E8BFAC4" w14:textId="77777777" w:rsidR="004B7C5B" w:rsidRPr="00AA72C2" w:rsidRDefault="004B7C5B" w:rsidP="004B7C5B">
      <w:pPr>
        <w:pStyle w:val="absatzaufzstd"/>
        <w:rPr>
          <w:i/>
        </w:rPr>
      </w:pPr>
      <w:r>
        <w:t>Die Erzeugung der Instanzen soll in einer Entity-Factory erfolgen und zur Verwaltung der Instanzen ist ein Entity-Manager zu realisieren (beides siehe Vorlesung).</w:t>
      </w:r>
    </w:p>
    <w:p w14:paraId="2B1FF025" w14:textId="77777777" w:rsidR="004B7C5B" w:rsidRPr="00AA72C2" w:rsidRDefault="004B7C5B" w:rsidP="004B7C5B">
      <w:pPr>
        <w:pStyle w:val="absatzaufzstd"/>
        <w:rPr>
          <w:i/>
        </w:rPr>
      </w:pPr>
      <w:r>
        <w:t xml:space="preserve">Neben der </w:t>
      </w:r>
      <w:r w:rsidR="00E11C8F">
        <w:t>Haupt-</w:t>
      </w:r>
      <w:r>
        <w:t xml:space="preserve">GUI ist </w:t>
      </w:r>
      <w:r w:rsidRPr="00AA72C2">
        <w:rPr>
          <w:b/>
        </w:rPr>
        <w:t>ein</w:t>
      </w:r>
      <w:r>
        <w:t xml:space="preserve"> beliebiger weiterer TAB aus diesem GUI-Entwurf zu </w:t>
      </w:r>
      <w:r w:rsidR="004C325D">
        <w:t>implement</w:t>
      </w:r>
      <w:r>
        <w:t>ieren.</w:t>
      </w:r>
    </w:p>
    <w:p w14:paraId="034C851A" w14:textId="77777777" w:rsidR="005A5A42" w:rsidRDefault="004B7C5B" w:rsidP="005A5A42">
      <w:pPr>
        <w:pStyle w:val="absatzaufzstd"/>
      </w:pPr>
      <w:r>
        <w:t xml:space="preserve">Es muss eine ausführbare JAR-Datei abgegeben </w:t>
      </w:r>
      <w:r w:rsidRPr="005A5A42">
        <w:t>werden</w:t>
      </w:r>
      <w:r>
        <w:t>, die mit</w:t>
      </w:r>
    </w:p>
    <w:p w14:paraId="299AD8C4" w14:textId="77777777" w:rsidR="005A5A42" w:rsidRPr="00BF1BA5" w:rsidRDefault="004B7C5B" w:rsidP="009709D5">
      <w:pPr>
        <w:pStyle w:val="absatzEinrckung"/>
        <w:rPr>
          <w:sz w:val="18"/>
          <w:szCs w:val="18"/>
          <w:lang w:val="de-DE"/>
        </w:rPr>
      </w:pPr>
      <w:r w:rsidRPr="00BF1BA5">
        <w:rPr>
          <w:sz w:val="18"/>
          <w:szCs w:val="18"/>
          <w:lang w:val="de-DE"/>
        </w:rPr>
        <w:t>„java -jar SWE-PE-2020_</w:t>
      </w:r>
      <w:r w:rsidR="009709D5" w:rsidRPr="00BF1BA5">
        <w:rPr>
          <w:sz w:val="18"/>
          <w:szCs w:val="18"/>
          <w:lang w:val="de-DE"/>
        </w:rPr>
        <w:t>Museum_</w:t>
      </w:r>
      <w:r w:rsidRPr="00BF1BA5">
        <w:rPr>
          <w:sz w:val="18"/>
          <w:szCs w:val="18"/>
          <w:lang w:val="de-DE"/>
        </w:rPr>
        <w:t xml:space="preserve">&lt;name1&gt;_&lt;name2&gt;.jar OPTIONEN“ </w:t>
      </w:r>
    </w:p>
    <w:p w14:paraId="347A9206" w14:textId="77777777" w:rsidR="004B7C5B" w:rsidRPr="00BF1BA5" w:rsidRDefault="004B7C5B" w:rsidP="009709D5">
      <w:pPr>
        <w:pStyle w:val="absatzEinrckung"/>
        <w:rPr>
          <w:lang w:val="de-DE"/>
        </w:rPr>
      </w:pPr>
      <w:r w:rsidRPr="00BF1BA5">
        <w:rPr>
          <w:lang w:val="de-DE"/>
        </w:rPr>
        <w:t xml:space="preserve">gestartet werden kann. Hierfür ist ein BASH-Skript namens </w:t>
      </w:r>
      <w:r w:rsidRPr="00BF1BA5">
        <w:rPr>
          <w:i/>
          <w:lang w:val="de-DE"/>
        </w:rPr>
        <w:t>startApp</w:t>
      </w:r>
      <w:r w:rsidRPr="00BF1BA5">
        <w:rPr>
          <w:lang w:val="de-DE"/>
        </w:rPr>
        <w:t xml:space="preserve"> zu erstellen.</w:t>
      </w:r>
    </w:p>
    <w:p w14:paraId="5D40D136" w14:textId="77777777" w:rsidR="004B7C5B" w:rsidRDefault="004B7C5B" w:rsidP="004B7C5B">
      <w:pPr>
        <w:pStyle w:val="absatzberschrift"/>
      </w:pPr>
      <w:r>
        <w:t>Verwendung von CSV-Dateien:</w:t>
      </w:r>
    </w:p>
    <w:p w14:paraId="1AA6E713" w14:textId="77777777" w:rsidR="004B7C5B" w:rsidRDefault="004B7C5B" w:rsidP="004B7C5B">
      <w:pPr>
        <w:pStyle w:val="absatzaufzstd"/>
      </w:pPr>
      <w:r>
        <w:t xml:space="preserve">Die Daten sollen in CSV-Dateien vorliegen und können mittels den gegebenen Bibliotheksklassen </w:t>
      </w:r>
      <w:r w:rsidRPr="00E27B33">
        <w:rPr>
          <w:i/>
        </w:rPr>
        <w:t>CSVReader</w:t>
      </w:r>
      <w:r>
        <w:t xml:space="preserve"> und </w:t>
      </w:r>
      <w:r w:rsidRPr="00E27B33">
        <w:rPr>
          <w:i/>
        </w:rPr>
        <w:t>CSVWriter</w:t>
      </w:r>
      <w:r>
        <w:t xml:space="preserve"> gelesen bzw. beschrieben werden</w:t>
      </w:r>
      <w:r w:rsidR="00E11C8F">
        <w:t>. Zur Vereinfachung können die Daten jeweils komplett geschrieben werden.</w:t>
      </w:r>
      <w:r>
        <w:t xml:space="preserve"> </w:t>
      </w:r>
    </w:p>
    <w:p w14:paraId="0FFB914E" w14:textId="77777777" w:rsidR="004B7C5B" w:rsidRDefault="004B7C5B" w:rsidP="004B7C5B">
      <w:pPr>
        <w:pStyle w:val="absatzaufzstd"/>
      </w:pPr>
      <w:r>
        <w:t>Abgegeben werden soll ein ZIP-File (oder TAR-File)</w:t>
      </w:r>
      <w:r w:rsidRPr="00E27B33">
        <w:t xml:space="preserve"> </w:t>
      </w:r>
      <w:r>
        <w:t>mit allen Java- und CSV-Dateien (</w:t>
      </w:r>
      <w:r w:rsidR="00555ACF">
        <w:t xml:space="preserve">letztere </w:t>
      </w:r>
      <w:r w:rsidRPr="00AF4CAC">
        <w:t>gesammelt</w:t>
      </w:r>
      <w:r>
        <w:t xml:space="preserve"> in einem </w:t>
      </w:r>
      <w:r w:rsidR="00555ACF">
        <w:t xml:space="preserve">eigenen </w:t>
      </w:r>
      <w:r>
        <w:t>Verzeichnis)</w:t>
      </w:r>
      <w:r w:rsidR="00FA5B0C">
        <w:t>:</w:t>
      </w:r>
    </w:p>
    <w:p w14:paraId="4102292A" w14:textId="77777777" w:rsidR="00FA5B0C" w:rsidRPr="00BF1BA5" w:rsidRDefault="00FA5B0C" w:rsidP="00FA5B0C">
      <w:pPr>
        <w:pStyle w:val="absatzEinrckung"/>
        <w:rPr>
          <w:sz w:val="18"/>
          <w:szCs w:val="18"/>
          <w:lang w:val="de-DE"/>
        </w:rPr>
      </w:pPr>
      <w:r w:rsidRPr="00BF1BA5">
        <w:rPr>
          <w:sz w:val="18"/>
          <w:szCs w:val="18"/>
          <w:lang w:val="de-DE"/>
        </w:rPr>
        <w:t xml:space="preserve">„SWE-PE-2020_Museum_&lt;n1&gt;_&lt;n2&gt;.zip (tar oder tar.z) </w:t>
      </w:r>
    </w:p>
    <w:p w14:paraId="0AF20335" w14:textId="77777777" w:rsidR="005A5A42" w:rsidRDefault="004B7C5B" w:rsidP="004B7C5B">
      <w:pPr>
        <w:pStyle w:val="absatzaufzstd"/>
      </w:pPr>
      <w:r>
        <w:t>Als OPTIONEN in der Startanweisung soll der Pfad zu den CSV-Dateien sowie zu einer Properties-Datei angegeben werden können:</w:t>
      </w:r>
    </w:p>
    <w:p w14:paraId="0171BEA8" w14:textId="77777777" w:rsidR="004B7C5B" w:rsidRPr="00BF1BA5" w:rsidRDefault="004B7C5B" w:rsidP="009709D5">
      <w:pPr>
        <w:pStyle w:val="absatzEinrckung"/>
        <w:rPr>
          <w:sz w:val="18"/>
          <w:szCs w:val="18"/>
        </w:rPr>
      </w:pPr>
      <w:r w:rsidRPr="00BF1BA5">
        <w:rPr>
          <w:sz w:val="18"/>
          <w:szCs w:val="18"/>
        </w:rPr>
        <w:t>„java -jar SWE-PE-20</w:t>
      </w:r>
      <w:r w:rsidR="00555ACF" w:rsidRPr="00BF1BA5">
        <w:rPr>
          <w:sz w:val="18"/>
          <w:szCs w:val="18"/>
        </w:rPr>
        <w:t>20</w:t>
      </w:r>
      <w:r w:rsidRPr="00BF1BA5">
        <w:rPr>
          <w:sz w:val="18"/>
          <w:szCs w:val="18"/>
        </w:rPr>
        <w:t>_</w:t>
      </w:r>
      <w:r w:rsidR="005A5A42" w:rsidRPr="00BF1BA5">
        <w:rPr>
          <w:sz w:val="18"/>
          <w:szCs w:val="18"/>
        </w:rPr>
        <w:t>Museum_</w:t>
      </w:r>
      <w:r w:rsidRPr="00BF1BA5">
        <w:rPr>
          <w:sz w:val="18"/>
          <w:szCs w:val="18"/>
        </w:rPr>
        <w:t>&lt;n1&gt;_&lt;n2&gt;.jar</w:t>
      </w:r>
      <w:r w:rsidRPr="00BF1BA5">
        <w:rPr>
          <w:b/>
          <w:sz w:val="18"/>
          <w:szCs w:val="18"/>
        </w:rPr>
        <w:t xml:space="preserve"> –d &lt;csvpath&gt; –p &lt;propfile&gt;</w:t>
      </w:r>
      <w:r w:rsidRPr="00BF1BA5">
        <w:rPr>
          <w:sz w:val="18"/>
          <w:szCs w:val="18"/>
        </w:rPr>
        <w:t xml:space="preserve">“ </w:t>
      </w:r>
    </w:p>
    <w:p w14:paraId="03ABE191" w14:textId="77777777" w:rsidR="00582112" w:rsidRDefault="00582112" w:rsidP="00C32AFE">
      <w:pPr>
        <w:pStyle w:val="berschrift1"/>
      </w:pPr>
      <w:bookmarkStart w:id="46" w:name="_Toc44320788"/>
      <w:r>
        <w:t>Vereinfachungen für den Programmentwurf</w:t>
      </w:r>
      <w:bookmarkEnd w:id="44"/>
      <w:bookmarkEnd w:id="45"/>
      <w:bookmarkEnd w:id="46"/>
    </w:p>
    <w:p w14:paraId="73F9236F" w14:textId="77777777" w:rsidR="00582112" w:rsidRDefault="00582112" w:rsidP="00582112">
      <w:pPr>
        <w:pStyle w:val="absatzaufzabc"/>
      </w:pPr>
      <w:r>
        <w:t xml:space="preserve">Es muss nicht dafür gesorgt werden, dass auf dieselben Daten </w:t>
      </w:r>
      <w:r w:rsidR="00555ACF">
        <w:t>bzw. CSV-</w:t>
      </w:r>
      <w:r>
        <w:t>Date</w:t>
      </w:r>
      <w:r w:rsidR="004C325D">
        <w:t>ie</w:t>
      </w:r>
      <w:r>
        <w:t xml:space="preserve">n nicht gleichzeitig zugegriffen werden kann, d.h. es ist kein </w:t>
      </w:r>
      <w:r w:rsidRPr="00582112">
        <w:rPr>
          <w:i/>
        </w:rPr>
        <w:t>Locking</w:t>
      </w:r>
      <w:r>
        <w:t xml:space="preserve">-Mechanismus erforderlich. </w:t>
      </w:r>
    </w:p>
    <w:p w14:paraId="37D141A8" w14:textId="77777777" w:rsidR="00582112" w:rsidRDefault="00582112" w:rsidP="00582112">
      <w:pPr>
        <w:pStyle w:val="absatzaufzabc"/>
      </w:pPr>
      <w:r>
        <w:t>Eine Protokollierfunktion und ein Login-Vorgang sind für die Anwendung nicht erforderlich (in der Realität natürlich schon!).</w:t>
      </w:r>
    </w:p>
    <w:p w14:paraId="12A7A889" w14:textId="34DC044D" w:rsidR="00E73EFD" w:rsidRDefault="00E73EFD" w:rsidP="00E73EFD">
      <w:pPr>
        <w:pStyle w:val="berschrift1"/>
      </w:pPr>
      <w:bookmarkStart w:id="47" w:name="_Toc44320789"/>
      <w:bookmarkStart w:id="48" w:name="_Toc38899003"/>
      <w:r>
        <w:lastRenderedPageBreak/>
        <w:t>Analyse</w:t>
      </w:r>
      <w:bookmarkEnd w:id="47"/>
    </w:p>
    <w:p w14:paraId="51F688FE" w14:textId="189B2358" w:rsidR="00E73EFD" w:rsidRDefault="00E73EFD" w:rsidP="00E73EFD">
      <w:pPr>
        <w:pStyle w:val="berschrift2"/>
      </w:pPr>
      <w:bookmarkStart w:id="49" w:name="_Toc44320790"/>
      <w:r>
        <w:t>Einleitung</w:t>
      </w:r>
      <w:bookmarkEnd w:id="48"/>
      <w:bookmarkEnd w:id="49"/>
    </w:p>
    <w:p w14:paraId="79F251CF" w14:textId="57C7BE64" w:rsidR="00F83107" w:rsidRDefault="00E73EFD" w:rsidP="00F83107">
      <w:pPr>
        <w:pBdr>
          <w:top w:val="nil"/>
          <w:left w:val="nil"/>
          <w:bottom w:val="nil"/>
          <w:right w:val="nil"/>
          <w:between w:val="nil"/>
        </w:pBdr>
        <w:spacing w:before="80" w:after="0" w:line="240" w:lineRule="auto"/>
        <w:ind w:firstLine="113"/>
        <w:rPr>
          <w:color w:val="000000"/>
        </w:rPr>
      </w:pPr>
      <w:r w:rsidRPr="64A2CEC8">
        <w:rPr>
          <w:color w:val="000000" w:themeColor="text1"/>
        </w:rPr>
        <w:t>Für unser inzwischen international bekanntes Museum „</w:t>
      </w:r>
      <w:r w:rsidRPr="64A2CEC8">
        <w:rPr>
          <w:i/>
          <w:color w:val="000000" w:themeColor="text1"/>
        </w:rPr>
        <w:t>Musée Déabevée</w:t>
      </w:r>
      <w:r w:rsidRPr="64A2CEC8">
        <w:rPr>
          <w:color w:val="000000" w:themeColor="text1"/>
        </w:rPr>
        <w:t>“ benötigen wir ein Verwaltungssystem, um alle Daten besser und effizienter erfassen und verwalten zu können.</w:t>
      </w:r>
    </w:p>
    <w:p w14:paraId="1A04876B" w14:textId="4C1CB953" w:rsidR="001A5648" w:rsidRPr="00BF1BA5" w:rsidRDefault="7BD28B68" w:rsidP="001A5648">
      <w:pPr>
        <w:pStyle w:val="Frage0"/>
      </w:pPr>
      <w:r w:rsidRPr="00BF1BA5">
        <w:t xml:space="preserve">F: Sollen zukünftig auch weitere Sprachen </w:t>
      </w:r>
      <w:r w:rsidR="626034D9" w:rsidRPr="00BF1BA5">
        <w:t>unterstützt werden? Bzw soll das System für mehr Sprachen erweiterbar sein?</w:t>
      </w:r>
    </w:p>
    <w:p w14:paraId="43CEA596" w14:textId="5C2B704C" w:rsidR="626034D9" w:rsidRPr="00BF1BA5" w:rsidRDefault="6C1CEBF8" w:rsidP="626034D9">
      <w:pPr>
        <w:pStyle w:val="Antwort0"/>
      </w:pPr>
      <w:r w:rsidRPr="00BF1BA5">
        <w:t xml:space="preserve">A: Nein die Anwendung soll nur auf Deutsch zur </w:t>
      </w:r>
      <w:r w:rsidR="11DEBE11" w:rsidRPr="00BF1BA5">
        <w:t>verfügung stehen</w:t>
      </w:r>
    </w:p>
    <w:p w14:paraId="786798F6" w14:textId="2C0937F1" w:rsidR="00084E43" w:rsidRDefault="00E73EFD" w:rsidP="00584E02">
      <w:pPr>
        <w:pBdr>
          <w:top w:val="nil"/>
          <w:left w:val="nil"/>
          <w:bottom w:val="nil"/>
          <w:right w:val="nil"/>
          <w:between w:val="nil"/>
        </w:pBdr>
        <w:spacing w:before="80" w:after="0" w:line="240" w:lineRule="auto"/>
        <w:ind w:firstLine="113"/>
        <w:rPr>
          <w:color w:val="000000"/>
        </w:rPr>
      </w:pPr>
      <w:r w:rsidRPr="64A2CEC8">
        <w:rPr>
          <w:color w:val="000000" w:themeColor="text1"/>
        </w:rPr>
        <w:t>Unser Museum hat inzwischen zahlreiche Angestellte, die neben der Erfassung und Pflege der Exponate auch für den intensiven Kontakt zu unseren Förderinnen und Förderern zuständig sind.</w:t>
      </w:r>
    </w:p>
    <w:p w14:paraId="6A766F33" w14:textId="60D89536" w:rsidR="00584E02" w:rsidRPr="00BF1BA5" w:rsidRDefault="00584E02" w:rsidP="004C77EF">
      <w:pPr>
        <w:pStyle w:val="Frage0"/>
      </w:pPr>
      <w:r w:rsidRPr="00BF1BA5">
        <w:t xml:space="preserve">F: Welche Kontaktmöglichkeiten werden aktuell für den Kontakt zu </w:t>
      </w:r>
      <w:r w:rsidR="004C77EF" w:rsidRPr="00BF1BA5">
        <w:t>Förderern genutzt?</w:t>
      </w:r>
    </w:p>
    <w:p w14:paraId="7E2F1BE6" w14:textId="66EA0320" w:rsidR="004C77EF" w:rsidRPr="00BF1BA5" w:rsidRDefault="004C77EF" w:rsidP="004C77EF">
      <w:pPr>
        <w:pStyle w:val="Antwort0"/>
        <w:rPr>
          <w:lang w:val="en-US"/>
        </w:rPr>
      </w:pPr>
      <w:r w:rsidRPr="00BF1BA5">
        <w:rPr>
          <w:lang w:val="en-US"/>
        </w:rPr>
        <w:t xml:space="preserve">A: </w:t>
      </w:r>
      <w:r w:rsidR="00680D24" w:rsidRPr="00BF1BA5">
        <w:rPr>
          <w:lang w:val="en-US"/>
        </w:rPr>
        <w:t xml:space="preserve">Email, Telefon, Fax, Facebook, </w:t>
      </w:r>
      <w:r w:rsidR="006808E9" w:rsidRPr="00BF1BA5">
        <w:rPr>
          <w:lang w:val="en-US"/>
        </w:rPr>
        <w:t>Brieftaube</w:t>
      </w:r>
      <w:r w:rsidRPr="00BF1BA5">
        <w:rPr>
          <w:lang w:val="en-US"/>
        </w:rPr>
        <w:t>.</w:t>
      </w:r>
    </w:p>
    <w:p w14:paraId="173FC73C"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 xml:space="preserve">Bisher vor kurzem war es möglich, mit Hilfe von </w:t>
      </w:r>
      <w:r>
        <w:rPr>
          <w:i/>
          <w:color w:val="000000"/>
        </w:rPr>
        <w:t>Excel</w:t>
      </w:r>
      <w:r>
        <w:rPr>
          <w:color w:val="000000"/>
        </w:rPr>
        <w:t xml:space="preserve"> die Verwaltung unserer Daten durchzuführen, was durch die stark steigende Anzahl an Exponaten, </w:t>
      </w:r>
      <w:r>
        <w:t>Förderinnen</w:t>
      </w:r>
      <w:r>
        <w:rPr>
          <w:color w:val="000000"/>
        </w:rPr>
        <w:t xml:space="preserve"> und Förderern und auch Räumen nun nicht mehr auf Dauer realisierbar ist.</w:t>
      </w:r>
    </w:p>
    <w:p w14:paraId="04CAFD1A" w14:textId="77777777" w:rsidR="00E73EFD" w:rsidRPr="00BF1BA5" w:rsidRDefault="00E73EFD" w:rsidP="00E73EFD">
      <w:pPr>
        <w:pStyle w:val="Frage0"/>
      </w:pPr>
      <w:bookmarkStart w:id="50" w:name="_tl7wutj3j6dl" w:colFirst="0" w:colLast="0"/>
      <w:bookmarkEnd w:id="50"/>
      <w:r w:rsidRPr="00BF1BA5">
        <w:t>F: Wie sieht diese Excel-Organisation aus?</w:t>
      </w:r>
    </w:p>
    <w:p w14:paraId="60B4F983" w14:textId="2A93AEC0" w:rsidR="008B5F7D" w:rsidRPr="00BF1BA5" w:rsidRDefault="00E73EFD" w:rsidP="00C26BCD">
      <w:pPr>
        <w:pStyle w:val="Antwort0"/>
      </w:pPr>
      <w:bookmarkStart w:id="51" w:name="_64b8makylxz2" w:colFirst="0" w:colLast="0"/>
      <w:bookmarkEnd w:id="51"/>
      <w:r w:rsidRPr="00BF1BA5">
        <w:t xml:space="preserve">A: </w:t>
      </w:r>
    </w:p>
    <w:p w14:paraId="7A37CCCA" w14:textId="2A93AEC0" w:rsidR="00A7691E" w:rsidRPr="00BF1BA5" w:rsidRDefault="00A7691E" w:rsidP="00C26BCD">
      <w:pPr>
        <w:pStyle w:val="Antwort0"/>
      </w:pPr>
      <w:r w:rsidRPr="00BF1BA5">
        <w:t xml:space="preserve">Exponat: </w:t>
      </w:r>
    </w:p>
    <w:tbl>
      <w:tblPr>
        <w:tblW w:w="9481" w:type="dxa"/>
        <w:tblCellMar>
          <w:left w:w="0" w:type="dxa"/>
          <w:right w:w="0" w:type="dxa"/>
        </w:tblCellMar>
        <w:tblLook w:val="04A0" w:firstRow="1" w:lastRow="0" w:firstColumn="1" w:lastColumn="0" w:noHBand="0" w:noVBand="1"/>
      </w:tblPr>
      <w:tblGrid>
        <w:gridCol w:w="1433"/>
        <w:gridCol w:w="1990"/>
        <w:gridCol w:w="1235"/>
        <w:gridCol w:w="846"/>
        <w:gridCol w:w="2094"/>
        <w:gridCol w:w="1845"/>
        <w:gridCol w:w="14"/>
        <w:gridCol w:w="6"/>
        <w:gridCol w:w="6"/>
        <w:gridCol w:w="6"/>
        <w:gridCol w:w="6"/>
      </w:tblGrid>
      <w:tr w:rsidR="002467C0" w:rsidRPr="00A7691E" w14:paraId="39B958B9" w14:textId="77777777" w:rsidTr="002467C0">
        <w:trPr>
          <w:gridAfter w:val="5"/>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8AE7C"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AA903"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Entstehungsdatum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128307"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Förderer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395A18"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Urheber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420731"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benötigte Austellungsfläche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1A9D52"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HistorienID-Geschichte</w:t>
            </w:r>
          </w:p>
        </w:tc>
      </w:tr>
      <w:tr w:rsidR="002467C0" w:rsidRPr="00A7691E" w14:paraId="282F9C2B" w14:textId="01D1D24D"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2D4EAF4" w14:textId="4A39CB66"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HistorienID-Besitz</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D468E9B" w14:textId="263CF587"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HistorienID-Bearbeitung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6D983DC" w14:textId="0BA3FDFC"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Katigorien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1A46790" w14:textId="2D535A08"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Epoche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B25D495" w14:textId="71B1A232"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55926BA" w14:textId="46A84855"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Beschreibung</w:t>
            </w:r>
          </w:p>
        </w:tc>
        <w:tc>
          <w:tcPr>
            <w:tcW w:w="0" w:type="auto"/>
            <w:vAlign w:val="bottom"/>
          </w:tcPr>
          <w:p w14:paraId="697D7C48" w14:textId="16F8217B" w:rsidR="002467C0" w:rsidRPr="00BF1BA5" w:rsidRDefault="002467C0" w:rsidP="002467C0">
            <w:pPr>
              <w:rPr>
                <w:rFonts w:eastAsia="Times New Roman" w:cs="Arial"/>
                <w:sz w:val="20"/>
                <w:szCs w:val="20"/>
                <w:lang w:val="en-DE" w:eastAsia="en-DE"/>
              </w:rPr>
            </w:pPr>
          </w:p>
        </w:tc>
        <w:tc>
          <w:tcPr>
            <w:tcW w:w="0" w:type="auto"/>
            <w:vAlign w:val="bottom"/>
          </w:tcPr>
          <w:p w14:paraId="0E15CBB9" w14:textId="7FA924DD" w:rsidR="002467C0" w:rsidRPr="00BF1BA5" w:rsidRDefault="002467C0" w:rsidP="002467C0">
            <w:pPr>
              <w:rPr>
                <w:rFonts w:eastAsia="Times New Roman" w:cs="Arial"/>
                <w:sz w:val="20"/>
                <w:szCs w:val="20"/>
                <w:lang w:val="en-DE" w:eastAsia="en-DE"/>
              </w:rPr>
            </w:pPr>
          </w:p>
        </w:tc>
        <w:tc>
          <w:tcPr>
            <w:tcW w:w="0" w:type="auto"/>
            <w:vAlign w:val="bottom"/>
          </w:tcPr>
          <w:p w14:paraId="75354275" w14:textId="372ACA8C" w:rsidR="002467C0" w:rsidRPr="00BF1BA5" w:rsidRDefault="002467C0" w:rsidP="002467C0">
            <w:pPr>
              <w:rPr>
                <w:rFonts w:eastAsia="Times New Roman" w:cs="Arial"/>
                <w:sz w:val="20"/>
                <w:szCs w:val="20"/>
                <w:lang w:val="en-DE" w:eastAsia="en-DE"/>
              </w:rPr>
            </w:pPr>
          </w:p>
        </w:tc>
        <w:tc>
          <w:tcPr>
            <w:tcW w:w="0" w:type="auto"/>
            <w:vAlign w:val="bottom"/>
          </w:tcPr>
          <w:p w14:paraId="174382EF" w14:textId="476635CD" w:rsidR="002467C0" w:rsidRPr="00BF1BA5" w:rsidRDefault="002467C0" w:rsidP="002467C0">
            <w:pPr>
              <w:rPr>
                <w:rFonts w:eastAsia="Times New Roman" w:cs="Arial"/>
                <w:sz w:val="20"/>
                <w:szCs w:val="20"/>
                <w:lang w:val="en-DE" w:eastAsia="en-DE"/>
              </w:rPr>
            </w:pPr>
          </w:p>
        </w:tc>
        <w:tc>
          <w:tcPr>
            <w:tcW w:w="0" w:type="auto"/>
            <w:vAlign w:val="bottom"/>
          </w:tcPr>
          <w:p w14:paraId="1402CB31" w14:textId="11CED8F7" w:rsidR="002467C0" w:rsidRPr="00BF1BA5" w:rsidRDefault="002467C0" w:rsidP="002467C0">
            <w:pPr>
              <w:rPr>
                <w:rFonts w:eastAsia="Times New Roman" w:cs="Arial"/>
                <w:sz w:val="20"/>
                <w:szCs w:val="20"/>
                <w:lang w:val="en-DE" w:eastAsia="en-DE"/>
              </w:rPr>
            </w:pPr>
          </w:p>
        </w:tc>
      </w:tr>
      <w:tr w:rsidR="002467C0" w:rsidRPr="00A7691E" w14:paraId="1E3414D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B8416A9" w14:textId="3ADB615A"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Herkunftsort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566496E" w14:textId="0D328DB1"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Erstellungsdatum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01BDA81" w14:textId="67728A87"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Einkaufswert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79A3CA9" w14:textId="303944F8"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Leihwert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3160946" w14:textId="2017B576"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aktueller Schätzwert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F6E772D" w14:textId="13B59CAE" w:rsidR="002467C0" w:rsidRPr="0009155D" w:rsidRDefault="0009155D" w:rsidP="002467C0">
            <w:pPr>
              <w:spacing w:after="0" w:line="240" w:lineRule="auto"/>
              <w:jc w:val="center"/>
              <w:rPr>
                <w:rFonts w:eastAsia="Times New Roman" w:cs="Arial"/>
                <w:sz w:val="20"/>
                <w:szCs w:val="20"/>
                <w:lang w:val="en-US" w:eastAsia="en-DE"/>
              </w:rPr>
            </w:pPr>
            <w:r>
              <w:rPr>
                <w:rFonts w:eastAsia="Times New Roman" w:cs="Arial"/>
                <w:sz w:val="20"/>
                <w:szCs w:val="20"/>
                <w:lang w:val="en-US" w:eastAsia="en-DE"/>
              </w:rPr>
              <w:t>Inventarnummer</w:t>
            </w:r>
          </w:p>
        </w:tc>
        <w:tc>
          <w:tcPr>
            <w:tcW w:w="0" w:type="auto"/>
            <w:vAlign w:val="bottom"/>
          </w:tcPr>
          <w:p w14:paraId="4BDEF4C2" w14:textId="77777777" w:rsidR="002467C0" w:rsidRPr="00BF1BA5" w:rsidRDefault="002467C0" w:rsidP="002467C0">
            <w:pPr>
              <w:rPr>
                <w:rFonts w:eastAsia="Times New Roman" w:cs="Arial"/>
                <w:sz w:val="20"/>
                <w:szCs w:val="20"/>
                <w:lang w:val="en-DE" w:eastAsia="en-DE"/>
              </w:rPr>
            </w:pPr>
          </w:p>
        </w:tc>
        <w:tc>
          <w:tcPr>
            <w:tcW w:w="0" w:type="auto"/>
            <w:vAlign w:val="bottom"/>
          </w:tcPr>
          <w:p w14:paraId="4360872D" w14:textId="77777777" w:rsidR="002467C0" w:rsidRPr="00BF1BA5" w:rsidRDefault="002467C0" w:rsidP="002467C0">
            <w:pPr>
              <w:rPr>
                <w:rFonts w:eastAsia="Times New Roman" w:cs="Arial"/>
                <w:sz w:val="20"/>
                <w:szCs w:val="20"/>
                <w:lang w:val="en-DE" w:eastAsia="en-DE"/>
              </w:rPr>
            </w:pPr>
          </w:p>
        </w:tc>
        <w:tc>
          <w:tcPr>
            <w:tcW w:w="0" w:type="auto"/>
            <w:vAlign w:val="bottom"/>
          </w:tcPr>
          <w:p w14:paraId="692E94E0" w14:textId="77777777" w:rsidR="002467C0" w:rsidRPr="00BF1BA5" w:rsidRDefault="002467C0" w:rsidP="002467C0">
            <w:pPr>
              <w:rPr>
                <w:rFonts w:eastAsia="Times New Roman" w:cs="Arial"/>
                <w:sz w:val="20"/>
                <w:szCs w:val="20"/>
                <w:lang w:val="en-DE" w:eastAsia="en-DE"/>
              </w:rPr>
            </w:pPr>
          </w:p>
        </w:tc>
        <w:tc>
          <w:tcPr>
            <w:tcW w:w="0" w:type="auto"/>
            <w:vAlign w:val="bottom"/>
          </w:tcPr>
          <w:p w14:paraId="3B1232D0" w14:textId="77777777" w:rsidR="002467C0" w:rsidRPr="00BF1BA5" w:rsidRDefault="002467C0" w:rsidP="002467C0">
            <w:pPr>
              <w:rPr>
                <w:rFonts w:eastAsia="Times New Roman" w:cs="Arial"/>
                <w:sz w:val="20"/>
                <w:szCs w:val="20"/>
                <w:lang w:val="en-DE" w:eastAsia="en-DE"/>
              </w:rPr>
            </w:pPr>
          </w:p>
        </w:tc>
        <w:tc>
          <w:tcPr>
            <w:tcW w:w="0" w:type="auto"/>
            <w:vAlign w:val="bottom"/>
          </w:tcPr>
          <w:p w14:paraId="44341C72" w14:textId="77777777" w:rsidR="002467C0" w:rsidRPr="00BF1BA5" w:rsidRDefault="002467C0" w:rsidP="002467C0">
            <w:pPr>
              <w:rPr>
                <w:rFonts w:eastAsia="Times New Roman" w:cs="Arial"/>
                <w:sz w:val="20"/>
                <w:szCs w:val="20"/>
                <w:lang w:val="en-DE" w:eastAsia="en-DE"/>
              </w:rPr>
            </w:pPr>
          </w:p>
        </w:tc>
      </w:tr>
    </w:tbl>
    <w:p w14:paraId="74EFB2D3" w14:textId="2A93AEC0" w:rsidR="00F5666E" w:rsidRPr="00BF1BA5" w:rsidRDefault="00A7691E" w:rsidP="00C26BCD">
      <w:pPr>
        <w:pStyle w:val="Antwort0"/>
      </w:pPr>
      <w:r w:rsidRPr="00BF1BA5">
        <w:t xml:space="preserve">Förderer: </w:t>
      </w:r>
    </w:p>
    <w:tbl>
      <w:tblPr>
        <w:tblW w:w="4220" w:type="dxa"/>
        <w:tblCellMar>
          <w:left w:w="0" w:type="dxa"/>
          <w:right w:w="0" w:type="dxa"/>
        </w:tblCellMar>
        <w:tblLook w:val="04A0" w:firstRow="1" w:lastRow="0" w:firstColumn="1" w:lastColumn="0" w:noHBand="0" w:noVBand="1"/>
      </w:tblPr>
      <w:tblGrid>
        <w:gridCol w:w="424"/>
        <w:gridCol w:w="624"/>
        <w:gridCol w:w="1269"/>
        <w:gridCol w:w="1903"/>
      </w:tblGrid>
      <w:tr w:rsidR="00677F29" w:rsidRPr="00F5666E" w14:paraId="0A1B30B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151B16"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CD909"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DEF107"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Kontaktdaten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D193AD"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geförderte Exponate</w:t>
            </w:r>
          </w:p>
        </w:tc>
      </w:tr>
    </w:tbl>
    <w:p w14:paraId="36B6383A" w14:textId="2D4C3BD0" w:rsidR="000E4F53" w:rsidRPr="00BF1BA5" w:rsidRDefault="000E4F53" w:rsidP="00C26BCD">
      <w:pPr>
        <w:pStyle w:val="Antwort0"/>
      </w:pPr>
      <w:r w:rsidRPr="00BF1BA5">
        <w:t>Geschichte</w:t>
      </w:r>
      <w:r w:rsidR="00F5666E" w:rsidRPr="00BF1BA5">
        <w:t>:</w:t>
      </w:r>
      <w:r w:rsidRPr="00BF1BA5">
        <w:t xml:space="preserve"> </w:t>
      </w:r>
    </w:p>
    <w:tbl>
      <w:tblPr>
        <w:tblW w:w="813" w:type="dxa"/>
        <w:tblCellMar>
          <w:left w:w="0" w:type="dxa"/>
          <w:right w:w="0" w:type="dxa"/>
        </w:tblCellMar>
        <w:tblLook w:val="04A0" w:firstRow="1" w:lastRow="0" w:firstColumn="1" w:lastColumn="0" w:noHBand="0" w:noVBand="1"/>
      </w:tblPr>
      <w:tblGrid>
        <w:gridCol w:w="813"/>
      </w:tblGrid>
      <w:tr w:rsidR="00677F29" w:rsidRPr="000E4F53" w14:paraId="5B1334FD" w14:textId="77777777" w:rsidTr="002467C0">
        <w:trPr>
          <w:trHeight w:val="315"/>
        </w:trPr>
        <w:tc>
          <w:tcPr>
            <w:tcW w:w="8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4D71CA" w14:textId="4E7375C7" w:rsidR="00677F29" w:rsidRPr="000E4F53" w:rsidRDefault="00677F29" w:rsidP="002467C0">
            <w:pPr>
              <w:spacing w:after="0" w:line="240" w:lineRule="auto"/>
              <w:jc w:val="center"/>
              <w:rPr>
                <w:rFonts w:eastAsia="Times New Roman" w:cs="Arial"/>
                <w:sz w:val="20"/>
                <w:szCs w:val="20"/>
                <w:lang w:val="en-US" w:eastAsia="en-DE"/>
              </w:rPr>
            </w:pPr>
            <w:r w:rsidRPr="00BF1BA5">
              <w:rPr>
                <w:rFonts w:eastAsia="Times New Roman" w:cs="Arial"/>
                <w:sz w:val="20"/>
                <w:szCs w:val="20"/>
                <w:lang w:val="en-US" w:eastAsia="en-DE"/>
              </w:rPr>
              <w:t>Ereignis</w:t>
            </w:r>
          </w:p>
        </w:tc>
      </w:tr>
    </w:tbl>
    <w:p w14:paraId="02D101C5" w14:textId="407D75AC" w:rsidR="000E4F53" w:rsidRPr="00BF1BA5" w:rsidRDefault="000E4F53" w:rsidP="00C26BCD">
      <w:pPr>
        <w:pStyle w:val="Antwort0"/>
      </w:pPr>
      <w:r w:rsidRPr="00BF1BA5">
        <w:t>Besitzer:</w:t>
      </w:r>
    </w:p>
    <w:tbl>
      <w:tblPr>
        <w:tblW w:w="813" w:type="dxa"/>
        <w:tblCellMar>
          <w:left w:w="0" w:type="dxa"/>
          <w:right w:w="0" w:type="dxa"/>
        </w:tblCellMar>
        <w:tblLook w:val="04A0" w:firstRow="1" w:lastRow="0" w:firstColumn="1" w:lastColumn="0" w:noHBand="0" w:noVBand="1"/>
      </w:tblPr>
      <w:tblGrid>
        <w:gridCol w:w="813"/>
      </w:tblGrid>
      <w:tr w:rsidR="00677F29" w:rsidRPr="00677F29" w14:paraId="117D822F"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B7AD3B" w14:textId="2C149E95" w:rsidR="00677F29" w:rsidRPr="00677F29" w:rsidRDefault="00677F29" w:rsidP="002467C0">
            <w:pPr>
              <w:spacing w:after="0" w:line="240" w:lineRule="auto"/>
              <w:jc w:val="center"/>
              <w:rPr>
                <w:rFonts w:eastAsia="Times New Roman" w:cs="Arial"/>
                <w:sz w:val="20"/>
                <w:szCs w:val="20"/>
                <w:lang w:val="en-US" w:eastAsia="en-DE"/>
              </w:rPr>
            </w:pPr>
            <w:r w:rsidRPr="00BF1BA5">
              <w:rPr>
                <w:rFonts w:eastAsia="Times New Roman" w:cs="Arial"/>
                <w:sz w:val="20"/>
                <w:szCs w:val="20"/>
                <w:lang w:val="en-US" w:eastAsia="en-DE"/>
              </w:rPr>
              <w:t>Ereignis</w:t>
            </w:r>
          </w:p>
        </w:tc>
      </w:tr>
    </w:tbl>
    <w:p w14:paraId="2650463D" w14:textId="313ED693" w:rsidR="00677F29" w:rsidRPr="00BF1BA5" w:rsidRDefault="00677F29" w:rsidP="00C26BCD">
      <w:pPr>
        <w:pStyle w:val="Antwort0"/>
      </w:pPr>
      <w:r w:rsidRPr="00BF1BA5">
        <w:t>Bearbeitung:</w:t>
      </w:r>
    </w:p>
    <w:tbl>
      <w:tblPr>
        <w:tblW w:w="813" w:type="dxa"/>
        <w:tblCellMar>
          <w:left w:w="0" w:type="dxa"/>
          <w:right w:w="0" w:type="dxa"/>
        </w:tblCellMar>
        <w:tblLook w:val="04A0" w:firstRow="1" w:lastRow="0" w:firstColumn="1" w:lastColumn="0" w:noHBand="0" w:noVBand="1"/>
      </w:tblPr>
      <w:tblGrid>
        <w:gridCol w:w="813"/>
      </w:tblGrid>
      <w:tr w:rsidR="0019767E" w:rsidRPr="0019767E" w14:paraId="09077DCD"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C1EF55" w14:textId="116E21F3" w:rsidR="0019767E" w:rsidRPr="0019767E" w:rsidRDefault="0019767E" w:rsidP="002467C0">
            <w:pPr>
              <w:spacing w:after="0" w:line="240" w:lineRule="auto"/>
              <w:jc w:val="center"/>
              <w:rPr>
                <w:rFonts w:eastAsia="Times New Roman" w:cs="Arial"/>
                <w:sz w:val="20"/>
                <w:szCs w:val="20"/>
                <w:lang w:val="en-US" w:eastAsia="en-DE"/>
              </w:rPr>
            </w:pPr>
            <w:r w:rsidRPr="00BF1BA5">
              <w:rPr>
                <w:rFonts w:eastAsia="Times New Roman" w:cs="Arial"/>
                <w:sz w:val="20"/>
                <w:szCs w:val="20"/>
                <w:lang w:val="en-US" w:eastAsia="en-DE"/>
              </w:rPr>
              <w:t>Ereignis</w:t>
            </w:r>
          </w:p>
        </w:tc>
      </w:tr>
    </w:tbl>
    <w:p w14:paraId="2E627B54" w14:textId="6E745E8B" w:rsidR="00677F29" w:rsidRPr="00BF1BA5" w:rsidRDefault="0019767E" w:rsidP="00C26BCD">
      <w:pPr>
        <w:pStyle w:val="Antwort0"/>
      </w:pPr>
      <w:r w:rsidRPr="00BF1BA5">
        <w:t>Mitarbeiter:</w:t>
      </w:r>
    </w:p>
    <w:tbl>
      <w:tblPr>
        <w:tblW w:w="0" w:type="dxa"/>
        <w:tblCellMar>
          <w:left w:w="0" w:type="dxa"/>
          <w:right w:w="0" w:type="dxa"/>
        </w:tblCellMar>
        <w:tblLook w:val="04A0" w:firstRow="1" w:lastRow="0" w:firstColumn="1" w:lastColumn="0" w:noHBand="0" w:noVBand="1"/>
      </w:tblPr>
      <w:tblGrid>
        <w:gridCol w:w="624"/>
        <w:gridCol w:w="546"/>
        <w:gridCol w:w="1269"/>
        <w:gridCol w:w="1358"/>
        <w:gridCol w:w="424"/>
      </w:tblGrid>
      <w:tr w:rsidR="00EF0AF5" w:rsidRPr="00EF0AF5" w14:paraId="3ECB8786"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FA81C8"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5178CC"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Rolle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40B38"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Kontaktdaten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F3D68"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Geburtsdatum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63A55C"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Bild</w:t>
            </w:r>
          </w:p>
        </w:tc>
      </w:tr>
    </w:tbl>
    <w:p w14:paraId="61A6D349" w14:textId="6E745E8B" w:rsidR="0019767E" w:rsidRPr="00BF1BA5" w:rsidRDefault="0019767E" w:rsidP="00C26BCD">
      <w:pPr>
        <w:pStyle w:val="Antwort0"/>
      </w:pPr>
      <w:r w:rsidRPr="00BF1BA5">
        <w:t>Raum:</w:t>
      </w:r>
    </w:p>
    <w:tbl>
      <w:tblPr>
        <w:tblW w:w="0" w:type="dxa"/>
        <w:tblCellMar>
          <w:left w:w="0" w:type="dxa"/>
          <w:right w:w="0" w:type="dxa"/>
        </w:tblCellMar>
        <w:tblLook w:val="04A0" w:firstRow="1" w:lastRow="0" w:firstColumn="1" w:lastColumn="0" w:noHBand="0" w:noVBand="1"/>
      </w:tblPr>
      <w:tblGrid>
        <w:gridCol w:w="1629"/>
        <w:gridCol w:w="1357"/>
        <w:gridCol w:w="1758"/>
        <w:gridCol w:w="1780"/>
        <w:gridCol w:w="1530"/>
        <w:gridCol w:w="1002"/>
      </w:tblGrid>
      <w:tr w:rsidR="00EF0AF5" w:rsidRPr="00EF0AF5" w14:paraId="680D6715"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FAFC91"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ausgestellte Exponate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3B57"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Raumnummer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C94B66"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Ausstellungsfläche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E7D3F"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Ausstellungsthema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790A8"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verwaltende Person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7574C4"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Raumplan</w:t>
            </w:r>
          </w:p>
        </w:tc>
      </w:tr>
    </w:tbl>
    <w:p w14:paraId="225C1B12" w14:textId="6E745E8B" w:rsidR="00EF0AF5" w:rsidRPr="00BF1BA5" w:rsidRDefault="00EF0AF5" w:rsidP="00C26BCD">
      <w:pPr>
        <w:pStyle w:val="Antwort0"/>
      </w:pPr>
    </w:p>
    <w:p w14:paraId="48B4DAA2" w14:textId="77777777" w:rsidR="00E73EFD" w:rsidRPr="00BF1BA5" w:rsidRDefault="00E73EFD" w:rsidP="00E73EFD">
      <w:pPr>
        <w:pStyle w:val="Frage0"/>
      </w:pPr>
      <w:r w:rsidRPr="00BF1BA5">
        <w:t>F: Wie wurde bisher darauf zugegriffen (händisch, mit anderen Programmen)?</w:t>
      </w:r>
    </w:p>
    <w:p w14:paraId="5D344B32" w14:textId="5F685EA2" w:rsidR="00E73EFD" w:rsidRPr="00BF1BA5" w:rsidRDefault="00E73EFD" w:rsidP="00E73EFD">
      <w:pPr>
        <w:pStyle w:val="Antwort0"/>
      </w:pPr>
      <w:bookmarkStart w:id="52" w:name="_nph1ol3l7czs" w:colFirst="0" w:colLast="0"/>
      <w:bookmarkEnd w:id="52"/>
      <w:r w:rsidRPr="00BF1BA5">
        <w:t>A:</w:t>
      </w:r>
      <w:r w:rsidRPr="00BF1BA5">
        <w:rPr>
          <w:color w:val="7B7B7B" w:themeColor="accent3" w:themeShade="BF"/>
        </w:rPr>
        <w:t xml:space="preserve"> </w:t>
      </w:r>
      <w:r w:rsidR="5D4C537F" w:rsidRPr="00BF1BA5">
        <w:t>Händisch</w:t>
      </w:r>
      <w:r w:rsidRPr="00BF1BA5">
        <w:rPr>
          <w:color w:val="7B7B7B" w:themeColor="accent3" w:themeShade="BF"/>
        </w:rPr>
        <w:t>.</w:t>
      </w:r>
    </w:p>
    <w:p w14:paraId="3A35AEE8" w14:textId="77B6EE6C" w:rsidR="00E73EFD" w:rsidRPr="00BF1BA5" w:rsidRDefault="00E73EFD" w:rsidP="00E73EFD">
      <w:pPr>
        <w:pStyle w:val="Frage0"/>
      </w:pPr>
      <w:bookmarkStart w:id="53" w:name="_7dof2atdbo90" w:colFirst="0" w:colLast="0"/>
      <w:bookmarkEnd w:id="53"/>
      <w:r w:rsidRPr="00BF1BA5">
        <w:t>F: Sind alle Daten in dem Excel-Dokument als richtig anzunehmen?</w:t>
      </w:r>
    </w:p>
    <w:p w14:paraId="12F24821" w14:textId="20B25196" w:rsidR="004F496C" w:rsidRPr="00BF1BA5" w:rsidRDefault="00E73EFD" w:rsidP="00E73EFD">
      <w:pPr>
        <w:pStyle w:val="Antwort0"/>
      </w:pPr>
      <w:bookmarkStart w:id="54" w:name="_wuobzj3reo5n" w:colFirst="0" w:colLast="0"/>
      <w:bookmarkEnd w:id="54"/>
      <w:r w:rsidRPr="00BF1BA5">
        <w:t xml:space="preserve">A: </w:t>
      </w:r>
      <w:r w:rsidR="006808E9" w:rsidRPr="00BF1BA5">
        <w:t>Ja</w:t>
      </w:r>
      <w:r w:rsidR="004F496C" w:rsidRPr="00BF1BA5">
        <w:t>. Die Daten wurden über Jahre hinweg angelegt und von zuverlässigen Mitarbeitern</w:t>
      </w:r>
      <w:r w:rsidR="00420A4A" w:rsidRPr="00BF1BA5">
        <w:t xml:space="preserve"> gepflegt und instandgehalten. Fehler im aktuellen Datensatz sind undenkbar.</w:t>
      </w:r>
    </w:p>
    <w:p w14:paraId="32E0CCC8" w14:textId="77777777" w:rsidR="00E73EFD" w:rsidRDefault="00E73EFD" w:rsidP="00E73EFD">
      <w:pPr>
        <w:pStyle w:val="berschrift2"/>
      </w:pPr>
      <w:bookmarkStart w:id="55" w:name="_Toc38899004"/>
      <w:bookmarkStart w:id="56" w:name="_Toc44320791"/>
      <w:r>
        <w:lastRenderedPageBreak/>
        <w:t>Lastenheft</w:t>
      </w:r>
      <w:bookmarkEnd w:id="55"/>
      <w:bookmarkEnd w:id="56"/>
    </w:p>
    <w:p w14:paraId="751CE74D" w14:textId="77777777" w:rsidR="00E73EFD" w:rsidRDefault="00E73EFD" w:rsidP="00E73EFD">
      <w:pPr>
        <w:pStyle w:val="berschrift3"/>
      </w:pPr>
      <w:bookmarkStart w:id="57" w:name="_Toc38899005"/>
      <w:bookmarkStart w:id="58" w:name="_Toc44320792"/>
      <w:r>
        <w:t>Zielsetzung</w:t>
      </w:r>
      <w:bookmarkEnd w:id="57"/>
      <w:bookmarkEnd w:id="58"/>
    </w:p>
    <w:p w14:paraId="70E25C39" w14:textId="77777777" w:rsidR="00E73EFD" w:rsidRDefault="00E73EFD" w:rsidP="009F2E92">
      <w:pPr>
        <w:pBdr>
          <w:top w:val="nil"/>
          <w:left w:val="nil"/>
          <w:bottom w:val="nil"/>
          <w:right w:val="nil"/>
          <w:between w:val="nil"/>
        </w:pBdr>
        <w:spacing w:before="80" w:after="0" w:line="240" w:lineRule="auto"/>
        <w:ind w:firstLine="113"/>
        <w:rPr>
          <w:color w:val="000000"/>
        </w:rPr>
      </w:pPr>
      <w:r>
        <w:rPr>
          <w:color w:val="000000"/>
        </w:rPr>
        <w:t>Ziel des Entwicklungsauftrags soll eine Software für die Verwaltung von Exponaten, von fördernden Personen (im Folgenden zur Vereinfachung als „Fördernde“ bezeichnet), Räumen und Angestellten sein, wozu vor allem die Dokumentation aller zu einem Exponat zugeordneten Daten eine wesentliche Rolle spielt. Alle Daten sollen zentral gespeichert werden, da durch geplante Erweiterungen mehrere Benutzer gleichzeitig auf die Daten und Termine zugreifen werden.</w:t>
      </w:r>
    </w:p>
    <w:p w14:paraId="36F8DC3C" w14:textId="77777777" w:rsidR="00E73EFD" w:rsidRPr="00BF1BA5" w:rsidRDefault="00E73EFD" w:rsidP="009F2E92">
      <w:pPr>
        <w:pStyle w:val="Frage0"/>
      </w:pPr>
      <w:bookmarkStart w:id="59" w:name="_aq7fbhumixci" w:colFirst="0" w:colLast="0"/>
      <w:bookmarkEnd w:id="59"/>
      <w:r w:rsidRPr="00BF1BA5">
        <w:t>F: Wie sieht die aktuelle Struktur der Daten aus?</w:t>
      </w:r>
    </w:p>
    <w:p w14:paraId="0425C86F" w14:textId="7679B7E0" w:rsidR="00E73EFD" w:rsidRPr="00BF1BA5" w:rsidRDefault="00E73EFD" w:rsidP="009F2E92">
      <w:pPr>
        <w:pStyle w:val="Antwort0"/>
      </w:pPr>
      <w:bookmarkStart w:id="60" w:name="_fh59kg3c7bfi" w:colFirst="0" w:colLast="0"/>
      <w:bookmarkEnd w:id="60"/>
      <w:r w:rsidRPr="00BF1BA5">
        <w:t>A</w:t>
      </w:r>
      <w:r w:rsidR="6720BC5E" w:rsidRPr="00BF1BA5">
        <w:t xml:space="preserve">: Siehe </w:t>
      </w:r>
      <w:r w:rsidR="00164267" w:rsidRPr="00BF1BA5">
        <w:t>oben</w:t>
      </w:r>
      <w:r w:rsidR="6720BC5E" w:rsidRPr="00BF1BA5">
        <w:t>.</w:t>
      </w:r>
    </w:p>
    <w:p w14:paraId="38870D9C" w14:textId="10813ED2" w:rsidR="00E73EFD" w:rsidRPr="00BF1BA5" w:rsidRDefault="00E73EFD" w:rsidP="009F2E92">
      <w:pPr>
        <w:pStyle w:val="Frage0"/>
      </w:pPr>
      <w:bookmarkStart w:id="61" w:name="_8svtjwe65s7o" w:colFirst="0" w:colLast="0"/>
      <w:bookmarkEnd w:id="61"/>
      <w:r w:rsidRPr="00BF1BA5">
        <w:t>F: Welche Informationen werden für die jeweiligen Datenelemente gespeichert?</w:t>
      </w:r>
    </w:p>
    <w:p w14:paraId="42ABB8C9" w14:textId="571FEFF2" w:rsidR="00C75401" w:rsidRPr="00BF1BA5" w:rsidRDefault="00E73EFD" w:rsidP="000D6B83">
      <w:pPr>
        <w:pStyle w:val="Antwort0"/>
      </w:pPr>
      <w:bookmarkStart w:id="62" w:name="_ou6fz7j4o0dt" w:colFirst="0" w:colLast="0"/>
      <w:bookmarkEnd w:id="62"/>
      <w:r w:rsidRPr="00BF1BA5">
        <w:t xml:space="preserve">A: </w:t>
      </w:r>
      <w:r w:rsidR="001D4A8B" w:rsidRPr="00BF1BA5">
        <w:tab/>
      </w:r>
      <w:r w:rsidR="005F5010" w:rsidRPr="00BF1BA5">
        <w:t>E</w:t>
      </w:r>
      <w:r w:rsidR="00806E8E" w:rsidRPr="00BF1BA5">
        <w:t>xponat:</w:t>
      </w:r>
      <w:r w:rsidR="00BB7DBA" w:rsidRPr="00BF1BA5">
        <w:tab/>
      </w:r>
      <w:r w:rsidR="00E967E2" w:rsidRPr="00BF1BA5">
        <w:t xml:space="preserve">ID, </w:t>
      </w:r>
      <w:r w:rsidR="003370A1" w:rsidRPr="00BF1BA5">
        <w:t>Name, Entstehungsdatum</w:t>
      </w:r>
      <w:r w:rsidR="00C76AC7" w:rsidRPr="00BF1BA5">
        <w:t xml:space="preserve">, Förderer, </w:t>
      </w:r>
      <w:r w:rsidR="00D00564" w:rsidRPr="00BF1BA5">
        <w:t>Urheber</w:t>
      </w:r>
      <w:r w:rsidR="00C76AC7" w:rsidRPr="00BF1BA5">
        <w:t xml:space="preserve">, </w:t>
      </w:r>
      <w:r w:rsidR="00426054" w:rsidRPr="00BF1BA5">
        <w:t>benötigte</w:t>
      </w:r>
      <w:r w:rsidR="00B87E36" w:rsidRPr="00BF1BA5">
        <w:br/>
      </w:r>
      <w:r w:rsidR="00B87E36" w:rsidRPr="00BF1BA5">
        <w:tab/>
      </w:r>
      <w:r w:rsidR="00B87E36" w:rsidRPr="00BF1BA5">
        <w:tab/>
      </w:r>
      <w:r w:rsidR="001D4A8B" w:rsidRPr="00BF1BA5">
        <w:tab/>
      </w:r>
      <w:r w:rsidR="00426054" w:rsidRPr="00BF1BA5">
        <w:t>Ausstellungsfläch</w:t>
      </w:r>
      <w:r w:rsidR="00B87E36" w:rsidRPr="00BF1BA5">
        <w:t xml:space="preserve">e, </w:t>
      </w:r>
      <w:r w:rsidR="00D56653" w:rsidRPr="00BF1BA5">
        <w:t>Historie</w:t>
      </w:r>
      <w:r w:rsidR="009C6341" w:rsidRPr="00BF1BA5">
        <w:t xml:space="preserve"> </w:t>
      </w:r>
      <w:r w:rsidR="00F55953" w:rsidRPr="00BF1BA5">
        <w:t xml:space="preserve">(Besitz-, Geschichts-, </w:t>
      </w:r>
      <w:r w:rsidR="000F2E61" w:rsidRPr="00BF1BA5">
        <w:t>zuletzt bearbeitet</w:t>
      </w:r>
      <w:r w:rsidR="007B2907" w:rsidRPr="00BF1BA5">
        <w:t>-</w:t>
      </w:r>
      <w:r w:rsidR="000F2E61" w:rsidRPr="00BF1BA5">
        <w:br/>
      </w:r>
      <w:r w:rsidR="000F2E61" w:rsidRPr="00BF1BA5">
        <w:tab/>
      </w:r>
      <w:r w:rsidR="000F2E61" w:rsidRPr="00BF1BA5">
        <w:tab/>
      </w:r>
      <w:r w:rsidR="001D4A8B" w:rsidRPr="00BF1BA5">
        <w:tab/>
      </w:r>
      <w:r w:rsidR="000F2E61" w:rsidRPr="00BF1BA5">
        <w:t>H</w:t>
      </w:r>
      <w:r w:rsidR="00F55953" w:rsidRPr="00BF1BA5">
        <w:t>istorie</w:t>
      </w:r>
      <w:r w:rsidR="000F2E61" w:rsidRPr="00BF1BA5">
        <w:t>)</w:t>
      </w:r>
      <w:r w:rsidR="00D56653" w:rsidRPr="00BF1BA5">
        <w:t xml:space="preserve">, </w:t>
      </w:r>
      <w:r w:rsidR="00D7262F" w:rsidRPr="00BF1BA5">
        <w:t>Epoche,</w:t>
      </w:r>
      <w:r w:rsidR="00C56514" w:rsidRPr="00BF1BA5">
        <w:t xml:space="preserve"> Bild</w:t>
      </w:r>
      <w:r w:rsidR="00CC68BD" w:rsidRPr="00BF1BA5">
        <w:t>er</w:t>
      </w:r>
      <w:r w:rsidR="00ED179D" w:rsidRPr="00BF1BA5">
        <w:t xml:space="preserve">, </w:t>
      </w:r>
      <w:r w:rsidR="00E967E2" w:rsidRPr="00BF1BA5">
        <w:t>zuletzt bearbeitet von</w:t>
      </w:r>
      <w:r w:rsidR="00C75401" w:rsidRPr="00BF1BA5">
        <w:t>,</w:t>
      </w:r>
      <w:r w:rsidR="006233A5" w:rsidRPr="00BF1BA5">
        <w:br/>
      </w:r>
      <w:r w:rsidR="00C75401" w:rsidRPr="00BF1BA5">
        <w:tab/>
      </w:r>
      <w:r w:rsidR="00C75401" w:rsidRPr="00BF1BA5">
        <w:tab/>
      </w:r>
      <w:r w:rsidR="001D4A8B" w:rsidRPr="00BF1BA5">
        <w:tab/>
      </w:r>
      <w:r w:rsidR="00C75401" w:rsidRPr="00BF1BA5">
        <w:t>Beschreibung</w:t>
      </w:r>
      <w:r w:rsidR="00EE4A5D" w:rsidRPr="00BF1BA5">
        <w:t>, Herkunftsort</w:t>
      </w:r>
      <w:r w:rsidR="00787EDA" w:rsidRPr="00BF1BA5">
        <w:t>, Erstellungsdatum</w:t>
      </w:r>
      <w:r w:rsidR="00D25ABA" w:rsidRPr="00BF1BA5">
        <w:t>, Kriterien</w:t>
      </w:r>
      <w:r w:rsidR="00C76E3E" w:rsidRPr="00BF1BA5">
        <w:t>, Einkaufswert,</w:t>
      </w:r>
      <w:r w:rsidR="00C76E3E" w:rsidRPr="00BF1BA5">
        <w:br/>
      </w:r>
      <w:r w:rsidR="00C76E3E" w:rsidRPr="00BF1BA5">
        <w:tab/>
      </w:r>
      <w:r w:rsidR="00C76E3E" w:rsidRPr="00BF1BA5">
        <w:tab/>
      </w:r>
      <w:r w:rsidR="001D4A8B" w:rsidRPr="00BF1BA5">
        <w:tab/>
      </w:r>
      <w:r w:rsidR="00C76E3E" w:rsidRPr="00BF1BA5">
        <w:t>Leihwert, aktueller Schätzwert</w:t>
      </w:r>
    </w:p>
    <w:p w14:paraId="3951DA39" w14:textId="1BBE88FD" w:rsidR="00845181" w:rsidRPr="00BF1BA5" w:rsidRDefault="00845181" w:rsidP="00845181">
      <w:pPr>
        <w:pStyle w:val="Antwort0"/>
        <w:ind w:firstLine="708"/>
      </w:pPr>
      <w:r w:rsidRPr="00BF1BA5">
        <w:t>Förderer:</w:t>
      </w:r>
      <w:r w:rsidR="00987DA1" w:rsidRPr="00BF1BA5">
        <w:tab/>
      </w:r>
      <w:r w:rsidR="00E967E2" w:rsidRPr="00BF1BA5">
        <w:t xml:space="preserve">ID, </w:t>
      </w:r>
      <w:r w:rsidR="002E6D4B" w:rsidRPr="00BF1BA5">
        <w:t xml:space="preserve">Bild, </w:t>
      </w:r>
      <w:r w:rsidR="004906DE" w:rsidRPr="00BF1BA5">
        <w:t>Kontaktdaten</w:t>
      </w:r>
      <w:r w:rsidR="00CC68BD" w:rsidRPr="00BF1BA5">
        <w:t xml:space="preserve">, </w:t>
      </w:r>
      <w:r w:rsidR="00D603AD" w:rsidRPr="00BF1BA5">
        <w:t>geförderte Exponate</w:t>
      </w:r>
    </w:p>
    <w:p w14:paraId="3021F7DC" w14:textId="79215453" w:rsidR="00E73EFD" w:rsidRPr="00BF1BA5" w:rsidRDefault="00845181" w:rsidP="00845181">
      <w:pPr>
        <w:pStyle w:val="Antwort0"/>
        <w:ind w:firstLine="708"/>
      </w:pPr>
      <w:r w:rsidRPr="00BF1BA5">
        <w:t>Mitarbeiter</w:t>
      </w:r>
      <w:r w:rsidR="00C300A2" w:rsidRPr="00BF1BA5">
        <w:t>:</w:t>
      </w:r>
      <w:r w:rsidR="00987DA1" w:rsidRPr="00BF1BA5">
        <w:tab/>
      </w:r>
      <w:r w:rsidR="00E967E2" w:rsidRPr="00BF1BA5">
        <w:t xml:space="preserve">ID, </w:t>
      </w:r>
      <w:r w:rsidR="00937904" w:rsidRPr="00BF1BA5">
        <w:t>Name</w:t>
      </w:r>
      <w:r w:rsidR="0014585B" w:rsidRPr="00BF1BA5">
        <w:t>, Rolle</w:t>
      </w:r>
      <w:r w:rsidR="003033F1" w:rsidRPr="00BF1BA5">
        <w:t>,</w:t>
      </w:r>
      <w:r w:rsidR="004906DE" w:rsidRPr="00BF1BA5">
        <w:t xml:space="preserve"> Kontaktdaten, </w:t>
      </w:r>
      <w:r w:rsidR="00ED179D" w:rsidRPr="00BF1BA5">
        <w:t>Geburtsdatum,</w:t>
      </w:r>
      <w:r w:rsidR="00C56514" w:rsidRPr="00BF1BA5">
        <w:t xml:space="preserve"> Bild</w:t>
      </w:r>
    </w:p>
    <w:p w14:paraId="597A355F" w14:textId="098C2AF7" w:rsidR="00C300A2" w:rsidRPr="00BF1BA5" w:rsidRDefault="00C93DFA" w:rsidP="00D87D75">
      <w:pPr>
        <w:pStyle w:val="Antwort0"/>
        <w:ind w:left="2124" w:hanging="1416"/>
      </w:pPr>
      <w:r w:rsidRPr="00BF1BA5">
        <w:t>Räume:</w:t>
      </w:r>
      <w:r w:rsidRPr="00BF1BA5">
        <w:tab/>
      </w:r>
      <w:r w:rsidR="00E967E2" w:rsidRPr="00BF1BA5">
        <w:t xml:space="preserve">ID, </w:t>
      </w:r>
      <w:r w:rsidR="00FA6434" w:rsidRPr="00BF1BA5">
        <w:t>ausgestellte E</w:t>
      </w:r>
      <w:r w:rsidR="00E73D62" w:rsidRPr="00BF1BA5">
        <w:t xml:space="preserve">xponate, Raumnummer, </w:t>
      </w:r>
      <w:r w:rsidR="00095640" w:rsidRPr="00BF1BA5">
        <w:t>Ausstellungsfläche</w:t>
      </w:r>
      <w:r w:rsidR="00D87D75" w:rsidRPr="00BF1BA5">
        <w:t xml:space="preserve"> </w:t>
      </w:r>
      <w:r w:rsidR="00D87D75" w:rsidRPr="00BF1BA5">
        <w:br/>
      </w:r>
      <w:r w:rsidR="001D146E" w:rsidRPr="00BF1BA5">
        <w:t>Ausstellungsthema</w:t>
      </w:r>
      <w:r w:rsidR="009F2745" w:rsidRPr="00BF1BA5">
        <w:t>, verwaltende Person</w:t>
      </w:r>
      <w:r w:rsidR="002E6D4B" w:rsidRPr="00BF1BA5">
        <w:t>, Raumplan</w:t>
      </w:r>
    </w:p>
    <w:p w14:paraId="32CD04A4" w14:textId="5060E83F" w:rsidR="003A4E16" w:rsidRPr="00BF1BA5" w:rsidRDefault="008551B8" w:rsidP="00845181">
      <w:pPr>
        <w:pStyle w:val="Antwort0"/>
        <w:ind w:firstLine="708"/>
      </w:pPr>
      <w:r w:rsidRPr="00BF1BA5">
        <w:t>Historie:</w:t>
      </w:r>
      <w:r w:rsidRPr="00BF1BA5">
        <w:tab/>
      </w:r>
      <w:r w:rsidR="00E967E2" w:rsidRPr="00BF1BA5">
        <w:t xml:space="preserve">ID, </w:t>
      </w:r>
      <w:r w:rsidR="00052DDF" w:rsidRPr="00BF1BA5">
        <w:t xml:space="preserve">Geschichte, </w:t>
      </w:r>
      <w:r w:rsidR="00937904" w:rsidRPr="00BF1BA5">
        <w:t xml:space="preserve">Verkaufs-/Besitz-Historie, </w:t>
      </w:r>
      <w:r w:rsidR="00CC68BD" w:rsidRPr="00BF1BA5">
        <w:t>Preishistorie</w:t>
      </w:r>
    </w:p>
    <w:p w14:paraId="7973E092" w14:textId="3D59EB58" w:rsidR="008551B8" w:rsidRPr="00BF1BA5" w:rsidRDefault="00E7559A" w:rsidP="00845181">
      <w:pPr>
        <w:pStyle w:val="Antwort0"/>
        <w:ind w:firstLine="708"/>
      </w:pPr>
      <w:r w:rsidRPr="00BF1BA5">
        <w:t>Museum:</w:t>
      </w:r>
      <w:r w:rsidRPr="00BF1BA5">
        <w:tab/>
      </w:r>
      <w:r w:rsidR="00E967E2" w:rsidRPr="00BF1BA5">
        <w:t xml:space="preserve">ID, </w:t>
      </w:r>
      <w:r w:rsidR="00AB0C62" w:rsidRPr="00BF1BA5">
        <w:t xml:space="preserve">alle Räume, Öffnungszeiten, alle Mitarbeiter, </w:t>
      </w:r>
      <w:r w:rsidR="00052DDF" w:rsidRPr="00BF1BA5">
        <w:t>alle Exponate</w:t>
      </w:r>
      <w:r w:rsidR="00BB793F" w:rsidRPr="00BF1BA5">
        <w:t>, alle</w:t>
      </w:r>
      <w:r w:rsidR="00BB793F" w:rsidRPr="00BF1BA5">
        <w:br/>
      </w:r>
      <w:r w:rsidR="00BB793F" w:rsidRPr="00BF1BA5">
        <w:tab/>
      </w:r>
      <w:r w:rsidR="00BB793F" w:rsidRPr="00BF1BA5">
        <w:tab/>
      </w:r>
      <w:r w:rsidR="00BB793F" w:rsidRPr="00BF1BA5">
        <w:tab/>
        <w:t>Förderer</w:t>
      </w:r>
    </w:p>
    <w:p w14:paraId="222E72C3" w14:textId="77777777" w:rsidR="00E73EFD" w:rsidRPr="00BF1BA5" w:rsidRDefault="00E73EFD" w:rsidP="009F2E92">
      <w:pPr>
        <w:pStyle w:val="Frage0"/>
      </w:pPr>
      <w:bookmarkStart w:id="63" w:name="_fwaocvfis3hh" w:colFirst="0" w:colLast="0"/>
      <w:bookmarkEnd w:id="63"/>
      <w:r w:rsidRPr="00BF1BA5">
        <w:t>F: Was bedeutet “zentral gespeichert” genau? Müssen alle Daten in einer Datei landen oder reicht ein Verzeichnis das alle Daten enthält?</w:t>
      </w:r>
    </w:p>
    <w:p w14:paraId="6AF57363" w14:textId="766375BC" w:rsidR="00E73EFD" w:rsidRPr="00BF1BA5" w:rsidRDefault="0212821A" w:rsidP="009F2E92">
      <w:pPr>
        <w:pStyle w:val="Antwort0"/>
      </w:pPr>
      <w:bookmarkStart w:id="64" w:name="_8d095itjc0kp" w:colFirst="0" w:colLast="0"/>
      <w:bookmarkEnd w:id="64"/>
      <w:r w:rsidRPr="00BF1BA5">
        <w:t xml:space="preserve">A: </w:t>
      </w:r>
      <w:r w:rsidR="28C7EBCA" w:rsidRPr="00BF1BA5">
        <w:t xml:space="preserve">Alle </w:t>
      </w:r>
      <w:r w:rsidR="00F406B5" w:rsidRPr="00BF1BA5">
        <w:t>D</w:t>
      </w:r>
      <w:r w:rsidR="28C7EBCA" w:rsidRPr="00BF1BA5">
        <w:t>aten in einem</w:t>
      </w:r>
      <w:r w:rsidRPr="00BF1BA5">
        <w:t xml:space="preserve"> </w:t>
      </w:r>
      <w:r w:rsidR="00420A4A" w:rsidRPr="00BF1BA5">
        <w:t>Verzeichnis</w:t>
      </w:r>
      <w:r w:rsidR="00F406B5" w:rsidRPr="00BF1BA5">
        <w:t xml:space="preserve"> und darin in Unterverzeichnissen verschachtelt</w:t>
      </w:r>
      <w:r w:rsidRPr="00BF1BA5">
        <w:t>.</w:t>
      </w:r>
    </w:p>
    <w:p w14:paraId="655880EB" w14:textId="77777777" w:rsidR="00E73EFD" w:rsidRPr="00BF1BA5" w:rsidRDefault="00E73EFD" w:rsidP="009F2E92">
      <w:pPr>
        <w:pStyle w:val="Frage0"/>
      </w:pPr>
      <w:bookmarkStart w:id="65" w:name="_367qigmdb5w7" w:colFirst="0" w:colLast="0"/>
      <w:bookmarkEnd w:id="65"/>
      <w:r w:rsidRPr="00BF1BA5">
        <w:t>F: Was umfasst die Definition “Termine” welche im restlichen Dokument nicht mehr konkret erwähnt wird?</w:t>
      </w:r>
    </w:p>
    <w:p w14:paraId="0F569D34" w14:textId="3A65056F" w:rsidR="00E73EFD" w:rsidRPr="00BF1BA5" w:rsidRDefault="5ECD9EF6" w:rsidP="009F2E92">
      <w:pPr>
        <w:pStyle w:val="Antwort0"/>
      </w:pPr>
      <w:bookmarkStart w:id="66" w:name="_v8yy64j7mvhb" w:colFirst="0" w:colLast="0"/>
      <w:bookmarkEnd w:id="66"/>
      <w:r w:rsidRPr="00BF1BA5">
        <w:t xml:space="preserve">A: Termine können ignoriert werden, </w:t>
      </w:r>
      <w:r w:rsidR="2922E81C" w:rsidRPr="00BF1BA5">
        <w:t xml:space="preserve">ist ein Überbleibsel aus </w:t>
      </w:r>
      <w:r w:rsidR="00EEE092" w:rsidRPr="00BF1BA5">
        <w:t>einer alten Version.</w:t>
      </w:r>
    </w:p>
    <w:p w14:paraId="08D9819A" w14:textId="77777777" w:rsidR="00E73EFD" w:rsidRPr="00BF1BA5" w:rsidRDefault="00E73EFD" w:rsidP="009F2E92">
      <w:pPr>
        <w:pStyle w:val="Frage0"/>
      </w:pPr>
      <w:bookmarkStart w:id="67" w:name="_g7wjseywhywh" w:colFirst="0" w:colLast="0"/>
      <w:bookmarkEnd w:id="67"/>
      <w:r w:rsidRPr="00BF1BA5">
        <w:t>F: Was ist bei gleichzeitigem Zugriff von mehreren Nutzern auf denselben Datensatz (vor allem bei gleichzeitigem schreiben)?</w:t>
      </w:r>
    </w:p>
    <w:p w14:paraId="1B4D9CC8" w14:textId="2188E69E" w:rsidR="00E73EFD" w:rsidRPr="00BF1BA5" w:rsidRDefault="68963CED" w:rsidP="009F2E92">
      <w:pPr>
        <w:pStyle w:val="Antwort0"/>
      </w:pPr>
      <w:r w:rsidRPr="00BF1BA5">
        <w:t>A: Müssen wir uns nicht drum kümmern.</w:t>
      </w:r>
    </w:p>
    <w:p w14:paraId="0B84621A" w14:textId="77777777" w:rsidR="00E73EFD" w:rsidRDefault="00E73EFD" w:rsidP="009F2E92">
      <w:pPr>
        <w:pBdr>
          <w:top w:val="nil"/>
          <w:left w:val="nil"/>
          <w:bottom w:val="nil"/>
          <w:right w:val="nil"/>
          <w:between w:val="nil"/>
        </w:pBdr>
        <w:spacing w:before="80" w:after="0" w:line="240" w:lineRule="auto"/>
        <w:ind w:firstLine="113"/>
        <w:rPr>
          <w:color w:val="000000"/>
        </w:rPr>
      </w:pPr>
      <w:r w:rsidRPr="64A2CEC8">
        <w:rPr>
          <w:color w:val="000000" w:themeColor="text1"/>
        </w:rPr>
        <w:t>Ein selektiver Import und Export von Daten über lesbare Dateien muss für Backups und zum Datenaustausch möglich sein.</w:t>
      </w:r>
    </w:p>
    <w:p w14:paraId="70B430D2" w14:textId="53DC290D" w:rsidR="00E73EFD" w:rsidRPr="00BF1BA5" w:rsidRDefault="00E73EFD" w:rsidP="009F2E92">
      <w:pPr>
        <w:pStyle w:val="Frage0"/>
      </w:pPr>
      <w:bookmarkStart w:id="68" w:name="_s5p8wiugymob" w:colFirst="0" w:colLast="0"/>
      <w:bookmarkEnd w:id="68"/>
      <w:r w:rsidRPr="00BF1BA5">
        <w:t xml:space="preserve">F: Was ist lesbar (menschenlesbar vs. </w:t>
      </w:r>
      <w:r w:rsidR="68963CED" w:rsidRPr="00BF1BA5">
        <w:t>computerlesbar</w:t>
      </w:r>
      <w:r w:rsidR="00795A86" w:rsidRPr="00BF1BA5">
        <w:t>, XML, CSS</w:t>
      </w:r>
      <w:r w:rsidR="00020D6F" w:rsidRPr="00BF1BA5">
        <w:t xml:space="preserve"> etc.</w:t>
      </w:r>
      <w:r w:rsidRPr="00BF1BA5">
        <w:t>)?</w:t>
      </w:r>
    </w:p>
    <w:p w14:paraId="4BC1DD07" w14:textId="6C36A920" w:rsidR="00E73EFD" w:rsidRPr="00BF1BA5" w:rsidRDefault="6D1B83A6" w:rsidP="009F2E92">
      <w:pPr>
        <w:pStyle w:val="Antwort0"/>
      </w:pPr>
      <w:bookmarkStart w:id="69" w:name="_hmz00t2xowkq" w:colFirst="0" w:colLast="0"/>
      <w:bookmarkEnd w:id="69"/>
      <w:r w:rsidRPr="00BF1BA5">
        <w:t>A: Für den Menschenlesbar. Der logische Aufbau entspricht einer Baumstruktur und ist damit</w:t>
      </w:r>
      <w:r w:rsidR="5B77E74B" w:rsidRPr="00BF1BA5">
        <w:t xml:space="preserve"> </w:t>
      </w:r>
      <w:r w:rsidRPr="00BF1BA5">
        <w:t>hierarchisch organisiert</w:t>
      </w:r>
      <w:r w:rsidR="2DC695E2">
        <w:t>. (</w:t>
      </w:r>
      <w:r w:rsidRPr="00BF1BA5">
        <w:t>Siehe Wohlgeformtheit bei XML).</w:t>
      </w:r>
    </w:p>
    <w:p w14:paraId="67492F61" w14:textId="77777777" w:rsidR="00E73EFD" w:rsidRPr="00BF1BA5" w:rsidRDefault="00E73EFD" w:rsidP="009F2E92">
      <w:pPr>
        <w:pStyle w:val="Frage0"/>
      </w:pPr>
      <w:bookmarkStart w:id="70" w:name="_3s7wcrgedagw" w:colFirst="0" w:colLast="0"/>
      <w:bookmarkEnd w:id="70"/>
      <w:r w:rsidRPr="00BF1BA5">
        <w:t>F: Worüber soll der Datenaustausch stattfindend?</w:t>
      </w:r>
    </w:p>
    <w:p w14:paraId="7DAB9445" w14:textId="4644001B" w:rsidR="00E73EFD" w:rsidRPr="00BF1BA5" w:rsidRDefault="7A29A4FB" w:rsidP="00DB46D6">
      <w:pPr>
        <w:pStyle w:val="Antwort0"/>
      </w:pPr>
      <w:bookmarkStart w:id="71" w:name="_crg9l1l40ehs" w:colFirst="0" w:colLast="0"/>
      <w:bookmarkEnd w:id="71"/>
      <w:r w:rsidRPr="00BF1BA5">
        <w:t>A: E-Mail, SFTP (Serielle Datenübertragungstechniken).</w:t>
      </w:r>
    </w:p>
    <w:p w14:paraId="3A641AD2" w14:textId="77777777" w:rsidR="00E73EFD" w:rsidRPr="00BF1BA5" w:rsidRDefault="00E73EFD" w:rsidP="009F2E92">
      <w:pPr>
        <w:pStyle w:val="Frage0"/>
      </w:pPr>
      <w:bookmarkStart w:id="72" w:name="_e30g84cpvbq4" w:colFirst="0" w:colLast="0"/>
      <w:bookmarkEnd w:id="72"/>
      <w:r w:rsidRPr="00BF1BA5">
        <w:t>F: Was soll alles im Backup enthalten sein?</w:t>
      </w:r>
    </w:p>
    <w:p w14:paraId="2D65B897" w14:textId="4D7FC929" w:rsidR="00E73EFD" w:rsidRPr="00BF1BA5" w:rsidRDefault="7CAD439F" w:rsidP="009F2E92">
      <w:pPr>
        <w:pStyle w:val="Antwort0"/>
        <w:rPr>
          <w:color w:val="A5A5A5" w:themeColor="accent3"/>
        </w:rPr>
      </w:pPr>
      <w:bookmarkStart w:id="73" w:name="_u5x1lgadc21e" w:colFirst="0" w:colLast="0"/>
      <w:bookmarkEnd w:id="73"/>
      <w:r w:rsidRPr="00BF1BA5">
        <w:t xml:space="preserve">A: Alle Daten zu Exponaten, Mittarbeitern, </w:t>
      </w:r>
      <w:r w:rsidR="1B0DEECA" w:rsidRPr="00BF1BA5">
        <w:t>Förderer, Räume, Historien</w:t>
      </w:r>
      <w:r w:rsidRPr="00BF1BA5">
        <w:t>.</w:t>
      </w:r>
    </w:p>
    <w:p w14:paraId="3FCB349F" w14:textId="599A2A04" w:rsidR="00E73EFD" w:rsidRDefault="00E73EFD" w:rsidP="009F2E92">
      <w:pPr>
        <w:pBdr>
          <w:top w:val="nil"/>
          <w:left w:val="nil"/>
          <w:bottom w:val="nil"/>
          <w:right w:val="nil"/>
          <w:between w:val="nil"/>
        </w:pBdr>
        <w:spacing w:before="80" w:after="0" w:line="240" w:lineRule="auto"/>
        <w:ind w:firstLine="113"/>
        <w:rPr>
          <w:color w:val="000000" w:themeColor="text1"/>
        </w:rPr>
      </w:pPr>
      <w:r w:rsidRPr="64A2CEC8">
        <w:rPr>
          <w:color w:val="000000" w:themeColor="text1"/>
        </w:rPr>
        <w:t xml:space="preserve">Eine intuitive, leicht bedienbare Benutzeroberfläche setzen wir als selbstverständlich voraus. Es sollen keine besonderen Computerkenntnisse zur Bedienung der Software erforderlich sein. </w:t>
      </w:r>
      <w:bookmarkStart w:id="74" w:name="_hviof8nidrnj" w:colFirst="0" w:colLast="0"/>
      <w:bookmarkEnd w:id="74"/>
    </w:p>
    <w:p w14:paraId="587824A7" w14:textId="1E31BCCF" w:rsidR="00D412AB" w:rsidRPr="00BF1BA5" w:rsidRDefault="00D412AB" w:rsidP="00C35652">
      <w:pPr>
        <w:pStyle w:val="Frage0"/>
      </w:pPr>
      <w:r w:rsidRPr="00BF1BA5">
        <w:t>F: Welche Vorkenntnisse besitzen die Mitarbeiter? Mit welchen Software</w:t>
      </w:r>
      <w:r w:rsidR="00AF2E67" w:rsidRPr="00BF1BA5">
        <w:t xml:space="preserve">s </w:t>
      </w:r>
      <w:r w:rsidR="00C35652" w:rsidRPr="00BF1BA5">
        <w:t>sind die Mitarbeiter gewohnt zu arbeiten?</w:t>
      </w:r>
    </w:p>
    <w:p w14:paraId="29E61EDD" w14:textId="188F9845" w:rsidR="00C35652" w:rsidRPr="00BF1BA5" w:rsidRDefault="2FB1776A" w:rsidP="00C35652">
      <w:pPr>
        <w:pStyle w:val="Antwort0"/>
        <w:rPr>
          <w:lang w:val="en-US"/>
        </w:rPr>
      </w:pPr>
      <w:r w:rsidRPr="00BF1BA5">
        <w:rPr>
          <w:lang w:val="en-US"/>
        </w:rPr>
        <w:lastRenderedPageBreak/>
        <w:t>A: Excel, Word und Internet Explorer.</w:t>
      </w:r>
    </w:p>
    <w:p w14:paraId="71AE9904" w14:textId="77777777" w:rsidR="00E73EFD" w:rsidRDefault="00E73EFD" w:rsidP="00E73EFD">
      <w:pPr>
        <w:pStyle w:val="berschrift3"/>
      </w:pPr>
      <w:bookmarkStart w:id="75" w:name="_Toc38899006"/>
      <w:bookmarkStart w:id="76" w:name="_Toc44320793"/>
      <w:r>
        <w:t>Anwendungsbereiche</w:t>
      </w:r>
      <w:bookmarkEnd w:id="75"/>
      <w:bookmarkEnd w:id="76"/>
    </w:p>
    <w:p w14:paraId="523125D0" w14:textId="77777777" w:rsidR="00E73EFD" w:rsidRDefault="00E73EFD" w:rsidP="00E73EFD">
      <w:pPr>
        <w:pBdr>
          <w:top w:val="nil"/>
          <w:left w:val="nil"/>
          <w:bottom w:val="nil"/>
          <w:right w:val="nil"/>
          <w:between w:val="nil"/>
        </w:pBdr>
        <w:spacing w:before="80" w:after="0" w:line="240" w:lineRule="auto"/>
        <w:ind w:firstLine="113"/>
        <w:rPr>
          <w:color w:val="000000"/>
        </w:rPr>
      </w:pPr>
      <w:r w:rsidRPr="64A2CEC8">
        <w:rPr>
          <w:color w:val="000000" w:themeColor="text1"/>
        </w:rPr>
        <w:t>Die Software soll ausschließlich für die Verwaltung von Exponaten, Fördernden, Räumen und Angestellten und den damit direkt verbundenen Elementen eingesetzt werden. Sie soll ausschließlich innerhalb der Museumsräume eingesetzt werden.</w:t>
      </w:r>
    </w:p>
    <w:p w14:paraId="4284840A" w14:textId="77777777" w:rsidR="00E73EFD" w:rsidRPr="00BF1BA5" w:rsidRDefault="00E73EFD" w:rsidP="00E73EFD">
      <w:pPr>
        <w:pStyle w:val="Frage0"/>
      </w:pPr>
      <w:bookmarkStart w:id="77" w:name="_mg5t0ug5r04i" w:colFirst="0" w:colLast="0"/>
      <w:bookmarkEnd w:id="77"/>
      <w:r w:rsidRPr="00BF1BA5">
        <w:t>F: Wie viele Geräte haben darauf Zugriff?</w:t>
      </w:r>
    </w:p>
    <w:p w14:paraId="70CA478D" w14:textId="588C3F97" w:rsidR="00E73EFD" w:rsidRPr="00BF1BA5" w:rsidRDefault="00E73EFD" w:rsidP="00D9697A">
      <w:pPr>
        <w:pStyle w:val="Antwort0"/>
      </w:pPr>
      <w:bookmarkStart w:id="78" w:name="_ccw28swufey2" w:colFirst="0" w:colLast="0"/>
      <w:bookmarkEnd w:id="78"/>
      <w:r w:rsidRPr="00BF1BA5">
        <w:t xml:space="preserve">A: </w:t>
      </w:r>
      <w:r w:rsidR="7B58A2CC" w:rsidRPr="00BF1BA5">
        <w:t xml:space="preserve">ca. </w:t>
      </w:r>
      <w:r w:rsidR="1B0DEECA" w:rsidRPr="00BF1BA5">
        <w:t>100 Office-PCs.</w:t>
      </w:r>
    </w:p>
    <w:p w14:paraId="1B27D6D9" w14:textId="129BEAD7" w:rsidR="00E73EFD" w:rsidRPr="00BF1BA5" w:rsidRDefault="00E73EFD" w:rsidP="00E73EFD">
      <w:pPr>
        <w:pStyle w:val="Frage0"/>
      </w:pPr>
      <w:bookmarkStart w:id="79" w:name="_fsg9b7yahc8w" w:colFirst="0" w:colLast="0"/>
      <w:bookmarkEnd w:id="79"/>
      <w:r w:rsidRPr="00BF1BA5">
        <w:t xml:space="preserve">F: Was steht an aktueller Infrastruktur zur </w:t>
      </w:r>
      <w:r w:rsidR="008B1A74" w:rsidRPr="00BF1BA5">
        <w:t>Verfügung</w:t>
      </w:r>
      <w:r w:rsidRPr="00BF1BA5">
        <w:t>?</w:t>
      </w:r>
    </w:p>
    <w:p w14:paraId="626A0897" w14:textId="730C7747" w:rsidR="00E73EFD" w:rsidRPr="00BF1BA5" w:rsidRDefault="7B58A2CC" w:rsidP="4A638586">
      <w:pPr>
        <w:pStyle w:val="Antwort0"/>
      </w:pPr>
      <w:bookmarkStart w:id="80" w:name="_7kgrbpneq124" w:colFirst="0" w:colLast="0"/>
      <w:bookmarkStart w:id="81" w:name="_Toc38899007"/>
      <w:bookmarkEnd w:id="80"/>
      <w:r w:rsidRPr="00BF1BA5">
        <w:t xml:space="preserve">A: Office-PCs die über </w:t>
      </w:r>
      <w:r w:rsidR="6EC38C85" w:rsidRPr="00BF1BA5">
        <w:t>LAN mit einander verbunden sind</w:t>
      </w:r>
      <w:r w:rsidRPr="00BF1BA5">
        <w:t>.</w:t>
      </w:r>
      <w:bookmarkEnd w:id="81"/>
    </w:p>
    <w:p w14:paraId="18D866D1" w14:textId="77777777" w:rsidR="00E73EFD" w:rsidRPr="00BF1BA5" w:rsidRDefault="00E73EFD" w:rsidP="00E73EFD">
      <w:pPr>
        <w:pStyle w:val="Frage0"/>
      </w:pPr>
      <w:bookmarkStart w:id="82" w:name="_z1ip00y8pj00" w:colFirst="0" w:colLast="0"/>
      <w:bookmarkEnd w:id="82"/>
      <w:r w:rsidRPr="00BF1BA5">
        <w:t>F: Gibt es einen Zentralrechner auf dem die Verwaltung bisher stattfand?</w:t>
      </w:r>
    </w:p>
    <w:p w14:paraId="40ED3139" w14:textId="6F562B26" w:rsidR="00E73EFD" w:rsidRPr="00BF1BA5" w:rsidRDefault="658BF57E" w:rsidP="00D9697A">
      <w:pPr>
        <w:pStyle w:val="Antwort0"/>
      </w:pPr>
      <w:bookmarkStart w:id="83" w:name="_3i4q86p4dn6r" w:colFirst="0" w:colLast="0"/>
      <w:bookmarkEnd w:id="83"/>
      <w:r w:rsidRPr="00BF1BA5">
        <w:t xml:space="preserve">A: Ja, ein großer </w:t>
      </w:r>
      <w:r w:rsidR="177FD346" w:rsidRPr="00BF1BA5">
        <w:t>FileZilla</w:t>
      </w:r>
      <w:r w:rsidR="71520013" w:rsidRPr="00BF1BA5">
        <w:t xml:space="preserve"> ftp Server</w:t>
      </w:r>
      <w:r w:rsidRPr="00BF1BA5">
        <w:t xml:space="preserve"> auch einem </w:t>
      </w:r>
      <w:r w:rsidR="71520013" w:rsidRPr="00BF1BA5">
        <w:t>Windows Rechner</w:t>
      </w:r>
      <w:r w:rsidR="177FD346" w:rsidRPr="00BF1BA5">
        <w:t xml:space="preserve"> mit 42 TB Speicherplatz</w:t>
      </w:r>
      <w:r w:rsidR="00E73EFD" w:rsidRPr="00BF1BA5">
        <w:t>.</w:t>
      </w:r>
    </w:p>
    <w:p w14:paraId="6686349E" w14:textId="77777777" w:rsidR="00E73EFD" w:rsidRPr="00BF1BA5" w:rsidRDefault="00E73EFD" w:rsidP="00E73EFD">
      <w:pPr>
        <w:pStyle w:val="Frage0"/>
      </w:pPr>
      <w:bookmarkStart w:id="84" w:name="_459orgibbc3t" w:colFirst="0" w:colLast="0"/>
      <w:bookmarkEnd w:id="84"/>
      <w:r w:rsidRPr="00BF1BA5">
        <w:t>F: Was sind die “damit direkt verbundenen Elementen”?</w:t>
      </w:r>
    </w:p>
    <w:p w14:paraId="2CA1666C" w14:textId="60C48AAE" w:rsidR="3913BFA1" w:rsidRPr="00BF1BA5" w:rsidRDefault="3913BFA1" w:rsidP="3913BFA1">
      <w:pPr>
        <w:pStyle w:val="Antwort0"/>
      </w:pPr>
      <w:r w:rsidRPr="00BF1BA5">
        <w:t>A: Exponaten, Fördernden, Räumen, Historie und Angestellten.</w:t>
      </w:r>
    </w:p>
    <w:p w14:paraId="4480C550" w14:textId="77777777" w:rsidR="00E73EFD" w:rsidRDefault="00E73EFD" w:rsidP="00E73EFD">
      <w:pPr>
        <w:pStyle w:val="berschrift3"/>
      </w:pPr>
      <w:bookmarkStart w:id="85" w:name="_Toc38899008"/>
      <w:bookmarkStart w:id="86" w:name="_Toc44320794"/>
      <w:r>
        <w:t>Zielgruppen, Benutzerrollen und Verantwortlichkeiten</w:t>
      </w:r>
      <w:bookmarkEnd w:id="85"/>
      <w:bookmarkEnd w:id="86"/>
    </w:p>
    <w:p w14:paraId="1B1E6BA7"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Es gibt folgende Benutzerrollen:</w:t>
      </w:r>
    </w:p>
    <w:p w14:paraId="7914941F" w14:textId="77777777" w:rsidR="00E73EFD" w:rsidRDefault="00E73EFD" w:rsidP="00E73EFD">
      <w:pPr>
        <w:numPr>
          <w:ilvl w:val="0"/>
          <w:numId w:val="14"/>
        </w:numPr>
        <w:spacing w:before="120" w:after="0" w:line="240" w:lineRule="auto"/>
        <w:ind w:left="641" w:hanging="357"/>
      </w:pPr>
      <w:r>
        <w:t>Benutzer(innen) zur Pflege der Daten über die Exponate. Diese gehören grundsätzlich zum geschulten Fachpersonal.</w:t>
      </w:r>
      <w:bookmarkStart w:id="87" w:name="_9tgmextmgx77" w:colFirst="0" w:colLast="0"/>
      <w:bookmarkEnd w:id="87"/>
    </w:p>
    <w:p w14:paraId="25835AC8" w14:textId="77777777" w:rsidR="00E73EFD" w:rsidRPr="00BF1BA5" w:rsidRDefault="00E73EFD" w:rsidP="00E73EFD">
      <w:pPr>
        <w:pStyle w:val="Frage0"/>
      </w:pPr>
      <w:r w:rsidRPr="00BF1BA5">
        <w:t>F: Was umfasst diese “Pflege der Daten” genau?</w:t>
      </w:r>
    </w:p>
    <w:p w14:paraId="3B3E6553" w14:textId="475EA390" w:rsidR="00E73EFD" w:rsidRPr="00BF1BA5" w:rsidRDefault="3B86279B" w:rsidP="00D9697A">
      <w:pPr>
        <w:pStyle w:val="Antwort0"/>
      </w:pPr>
      <w:r w:rsidRPr="00BF1BA5">
        <w:t>A: Erstellen neuer Exponate, Deaktivieren der Exponate und das Bearbeiten von Exponaten</w:t>
      </w:r>
      <w:r w:rsidR="000AC38D" w:rsidRPr="00BF1BA5">
        <w:t>.</w:t>
      </w:r>
    </w:p>
    <w:p w14:paraId="44934E2A" w14:textId="4C3B5769" w:rsidR="008D1F4F" w:rsidRPr="00BF1BA5" w:rsidRDefault="008D1F4F" w:rsidP="008D1F4F">
      <w:pPr>
        <w:pStyle w:val="Frage0"/>
      </w:pPr>
      <w:r w:rsidRPr="00BF1BA5">
        <w:t xml:space="preserve">F: </w:t>
      </w:r>
      <w:r w:rsidR="00D47379" w:rsidRPr="00BF1BA5">
        <w:t>Auf welche Daten darf diese Benutzerrolle zugreifen</w:t>
      </w:r>
      <w:r w:rsidRPr="00BF1BA5">
        <w:t>?</w:t>
      </w:r>
      <w:r w:rsidR="00D47379" w:rsidRPr="00BF1BA5">
        <w:t xml:space="preserve"> Welche darf sie bearbeiten?</w:t>
      </w:r>
    </w:p>
    <w:p w14:paraId="559808B8" w14:textId="2FB6EF5F" w:rsidR="00AE567C" w:rsidRPr="00BF1BA5" w:rsidRDefault="000AC38D" w:rsidP="00AE567C">
      <w:pPr>
        <w:pStyle w:val="Antwort0"/>
      </w:pPr>
      <w:r w:rsidRPr="00BF1BA5">
        <w:t xml:space="preserve">A: Alle Daten </w:t>
      </w:r>
      <w:r w:rsidR="00A418A5" w:rsidRPr="00BF1BA5">
        <w:t>in</w:t>
      </w:r>
      <w:r w:rsidRPr="00BF1BA5">
        <w:t xml:space="preserve"> </w:t>
      </w:r>
      <w:r w:rsidR="005B107C" w:rsidRPr="00BF1BA5">
        <w:t>Bezug</w:t>
      </w:r>
      <w:r w:rsidRPr="00BF1BA5">
        <w:t xml:space="preserve"> auf Exponate.</w:t>
      </w:r>
    </w:p>
    <w:p w14:paraId="49A5AA93" w14:textId="5DBD3660" w:rsidR="00973126" w:rsidRPr="00BF1BA5" w:rsidRDefault="0A99F4DA" w:rsidP="00973126">
      <w:pPr>
        <w:pStyle w:val="Frage0"/>
      </w:pPr>
      <w:r w:rsidRPr="00BF1BA5">
        <w:t>F: Gibt es ein Alias für diese Rolle?</w:t>
      </w:r>
    </w:p>
    <w:p w14:paraId="481B1939" w14:textId="3CE46484" w:rsidR="685E3E87" w:rsidRPr="00BF1BA5" w:rsidRDefault="685E3E87" w:rsidP="685E3E87">
      <w:pPr>
        <w:pStyle w:val="Antwort0"/>
      </w:pPr>
      <w:r w:rsidRPr="00BF1BA5">
        <w:t>A: User</w:t>
      </w:r>
      <w:r w:rsidR="03CD8782" w:rsidRPr="00BF1BA5">
        <w:t>.</w:t>
      </w:r>
    </w:p>
    <w:p w14:paraId="63C2039B" w14:textId="77777777" w:rsidR="00E73EFD" w:rsidRDefault="00E73EFD" w:rsidP="00E73EFD">
      <w:pPr>
        <w:numPr>
          <w:ilvl w:val="0"/>
          <w:numId w:val="14"/>
        </w:numPr>
        <w:pBdr>
          <w:top w:val="nil"/>
          <w:left w:val="nil"/>
          <w:bottom w:val="nil"/>
          <w:right w:val="nil"/>
          <w:between w:val="nil"/>
        </w:pBdr>
        <w:spacing w:before="120" w:after="0" w:line="240" w:lineRule="auto"/>
        <w:ind w:left="641" w:hanging="357"/>
        <w:rPr>
          <w:color w:val="000000"/>
        </w:rPr>
      </w:pPr>
      <w:r>
        <w:rPr>
          <w:color w:val="000000"/>
        </w:rPr>
        <w:t>Angestellte zur Pflege der Fördernden und Angestellten im System</w:t>
      </w:r>
    </w:p>
    <w:p w14:paraId="25114513" w14:textId="2B5AB12A" w:rsidR="00E73EFD" w:rsidRPr="00BF1BA5" w:rsidRDefault="00E73EFD" w:rsidP="00E73EFD">
      <w:pPr>
        <w:pStyle w:val="Frage0"/>
      </w:pPr>
      <w:bookmarkStart w:id="88" w:name="_fzb9e2rpgk5w" w:colFirst="0" w:colLast="0"/>
      <w:bookmarkEnd w:id="88"/>
      <w:r w:rsidRPr="00BF1BA5">
        <w:t xml:space="preserve">F: </w:t>
      </w:r>
      <w:r w:rsidR="00812DB3" w:rsidRPr="00BF1BA5">
        <w:t>Auf welche Daten darf diese Benutzerrolle zugreifen? Welche darf sie bearbeiten</w:t>
      </w:r>
      <w:r w:rsidRPr="00BF1BA5">
        <w:t>?</w:t>
      </w:r>
    </w:p>
    <w:p w14:paraId="46AF2980" w14:textId="3D88C98D" w:rsidR="00812DB3" w:rsidRPr="00BF1BA5" w:rsidRDefault="38D90C2F" w:rsidP="00812DB3">
      <w:pPr>
        <w:pStyle w:val="Antwort0"/>
      </w:pPr>
      <w:bookmarkStart w:id="89" w:name="_7mjinlqoflti" w:colFirst="0" w:colLast="0"/>
      <w:bookmarkEnd w:id="89"/>
      <w:r w:rsidRPr="00BF1BA5">
        <w:t xml:space="preserve">A: Alles mit </w:t>
      </w:r>
      <w:r w:rsidR="00F406B5" w:rsidRPr="00BF1BA5">
        <w:t>Bezug</w:t>
      </w:r>
      <w:r w:rsidRPr="00BF1BA5">
        <w:t xml:space="preserve"> auf Förderer</w:t>
      </w:r>
      <w:r w:rsidR="0A23D797" w:rsidRPr="00BF1BA5">
        <w:t xml:space="preserve"> und Users</w:t>
      </w:r>
      <w:r w:rsidRPr="00BF1BA5">
        <w:t>.</w:t>
      </w:r>
    </w:p>
    <w:p w14:paraId="4EF695D2" w14:textId="12F0D219" w:rsidR="0A23D797" w:rsidRPr="00BF1BA5" w:rsidRDefault="427E8E65" w:rsidP="0A23D797">
      <w:pPr>
        <w:pStyle w:val="Frage0"/>
      </w:pPr>
      <w:bookmarkStart w:id="90" w:name="_lbrps79261uy" w:colFirst="0" w:colLast="0"/>
      <w:bookmarkEnd w:id="90"/>
      <w:r w:rsidRPr="00BF1BA5">
        <w:t>F: Gibt es ein Alias für diese Rolle?</w:t>
      </w:r>
    </w:p>
    <w:p w14:paraId="51CA1D50" w14:textId="5824B837" w:rsidR="427E8E65" w:rsidRPr="00BF1BA5" w:rsidRDefault="7871378C" w:rsidP="427E8E65">
      <w:pPr>
        <w:pStyle w:val="Antwort0"/>
      </w:pPr>
      <w:r w:rsidRPr="00BF1BA5">
        <w:t>A: Human Resources (HR)</w:t>
      </w:r>
      <w:r w:rsidR="00F406B5" w:rsidRPr="00BF1BA5">
        <w:t>.</w:t>
      </w:r>
    </w:p>
    <w:p w14:paraId="48D7E865" w14:textId="3CB5EDF3" w:rsidR="00E73EFD" w:rsidRDefault="00E73EFD" w:rsidP="00E73EFD">
      <w:pPr>
        <w:numPr>
          <w:ilvl w:val="0"/>
          <w:numId w:val="14"/>
        </w:numPr>
        <w:pBdr>
          <w:top w:val="nil"/>
          <w:left w:val="nil"/>
          <w:bottom w:val="nil"/>
          <w:right w:val="nil"/>
          <w:between w:val="nil"/>
        </w:pBdr>
        <w:spacing w:before="120" w:after="0" w:line="240" w:lineRule="auto"/>
        <w:ind w:left="641" w:hanging="357"/>
        <w:rPr>
          <w:color w:val="000000"/>
        </w:rPr>
      </w:pPr>
      <w:r w:rsidRPr="55B1BE38">
        <w:rPr>
          <w:color w:val="000000" w:themeColor="text1"/>
        </w:rPr>
        <w:t xml:space="preserve">Eine hauptverantwortliche Person (Administrator) hat Vollzugriff auf sämtliche Daten, vor allem für deren Import und Export sowie deren Backup. </w:t>
      </w:r>
    </w:p>
    <w:p w14:paraId="40C79C36" w14:textId="3CB5EDF3" w:rsidR="00812DB3" w:rsidRPr="00BF1BA5" w:rsidRDefault="00812DB3" w:rsidP="00812DB3">
      <w:pPr>
        <w:pStyle w:val="Frage0"/>
      </w:pPr>
      <w:r w:rsidRPr="00BF1BA5">
        <w:t>F:</w:t>
      </w:r>
      <w:r w:rsidRPr="00BF1BA5">
        <w:rPr>
          <w:color w:val="000000" w:themeColor="text1"/>
        </w:rPr>
        <w:t xml:space="preserve"> </w:t>
      </w:r>
      <w:r w:rsidRPr="00BF1BA5">
        <w:t>Auf welche Daten darf diese Benutzerrolle zugreifen? Welche darf sie bearbeiten?</w:t>
      </w:r>
    </w:p>
    <w:p w14:paraId="496225BF" w14:textId="3CE46484" w:rsidR="00886C9E" w:rsidRPr="00BF1BA5" w:rsidRDefault="7DE6C253" w:rsidP="00886C9E">
      <w:pPr>
        <w:pStyle w:val="Antwort0"/>
      </w:pPr>
      <w:r w:rsidRPr="00BF1BA5">
        <w:t>A: Alle Daten jeglicher art.</w:t>
      </w:r>
    </w:p>
    <w:p w14:paraId="4F43DEFB" w14:textId="3CE46484" w:rsidR="03CD8782" w:rsidRPr="00BF1BA5" w:rsidRDefault="03CD8782" w:rsidP="03CD8782">
      <w:pPr>
        <w:pStyle w:val="Frage0"/>
      </w:pPr>
      <w:r w:rsidRPr="00BF1BA5">
        <w:t>F: gibt es ein Alias für diese Rolle?</w:t>
      </w:r>
    </w:p>
    <w:p w14:paraId="3B0F89AE" w14:textId="04B925F6" w:rsidR="03CD8782" w:rsidRPr="00BF1BA5" w:rsidRDefault="0A23D797" w:rsidP="03CD8782">
      <w:pPr>
        <w:pStyle w:val="Antwort0"/>
      </w:pPr>
      <w:r w:rsidRPr="00BF1BA5">
        <w:t>A: Admin.</w:t>
      </w:r>
    </w:p>
    <w:p w14:paraId="1DFB3CD1" w14:textId="77777777" w:rsidR="00E73EFD" w:rsidRDefault="00E73EFD" w:rsidP="00E73EFD">
      <w:pPr>
        <w:pStyle w:val="berschrift3"/>
      </w:pPr>
      <w:bookmarkStart w:id="91" w:name="_Toc38899009"/>
      <w:bookmarkStart w:id="92" w:name="_Toc44320795"/>
      <w:r>
        <w:t>Zusammenspiel mit anderen Systemen</w:t>
      </w:r>
      <w:bookmarkEnd w:id="91"/>
      <w:bookmarkEnd w:id="92"/>
    </w:p>
    <w:p w14:paraId="4A58D466"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Die Daten über die Angestellten (Gehälter bzw. Löhne, Steuern, Kranken- und Rentenversicherung usw.) werden separat durch ein vorhandenes Personalbuchhaltungsprogramm verwaltet und müssen hier nicht berücksichtigt werden. Die finanztechnischen Daten werden über unser vorhandenes Finanzsystem erfasst und müssen hier ebenfalls nicht berücksichtigt werden.</w:t>
      </w:r>
    </w:p>
    <w:p w14:paraId="4CD928EB" w14:textId="77777777" w:rsidR="00E73EFD" w:rsidRDefault="00E73EFD" w:rsidP="00E73EFD">
      <w:pPr>
        <w:pBdr>
          <w:top w:val="nil"/>
          <w:left w:val="nil"/>
          <w:bottom w:val="nil"/>
          <w:right w:val="nil"/>
          <w:between w:val="nil"/>
        </w:pBdr>
        <w:spacing w:before="80" w:after="0" w:line="240" w:lineRule="auto"/>
        <w:ind w:firstLine="113"/>
      </w:pPr>
      <w:r>
        <w:rPr>
          <w:color w:val="000000"/>
        </w:rPr>
        <w:lastRenderedPageBreak/>
        <w:t>Ein sicherer Web-Zugriff auf unser Angebot (Teilinformationen über unsere Exponate) muss erst in einer späteren Erweiterung über eine Web-Seite möglich sein. Jedoch sollen bereits jetzt Schnittstellen dafür definiert werden.</w:t>
      </w:r>
    </w:p>
    <w:p w14:paraId="42038D5F" w14:textId="77777777" w:rsidR="00E73EFD" w:rsidRPr="00BF1BA5" w:rsidRDefault="00E73EFD" w:rsidP="00E73EFD">
      <w:pPr>
        <w:pStyle w:val="Frage0"/>
      </w:pPr>
      <w:bookmarkStart w:id="93" w:name="_vaokl5a4e4kd" w:colFirst="0" w:colLast="0"/>
      <w:bookmarkEnd w:id="93"/>
      <w:r w:rsidRPr="00BF1BA5">
        <w:t>F: Welche Teilinformation sollen Abrufbar sein?</w:t>
      </w:r>
    </w:p>
    <w:p w14:paraId="1D5352BA" w14:textId="20AD93A1" w:rsidR="00E73EFD" w:rsidRPr="00BF1BA5" w:rsidRDefault="12856E63" w:rsidP="00987DA1">
      <w:pPr>
        <w:pStyle w:val="Antwort0"/>
      </w:pPr>
      <w:bookmarkStart w:id="94" w:name="_fwo220hdzcc5" w:colFirst="0" w:colLast="0"/>
      <w:bookmarkEnd w:id="94"/>
      <w:r w:rsidRPr="00BF1BA5">
        <w:t xml:space="preserve">A: </w:t>
      </w:r>
      <w:r w:rsidR="4D7C1613" w:rsidRPr="00BF1BA5">
        <w:t>Das</w:t>
      </w:r>
      <w:r w:rsidRPr="00BF1BA5">
        <w:t xml:space="preserve"> soll durch die Benutzer beim jeweiligen Exponat angegeben werden können.</w:t>
      </w:r>
    </w:p>
    <w:p w14:paraId="20995B8D" w14:textId="096D2FD0" w:rsidR="00E73EFD" w:rsidRPr="00BF1BA5" w:rsidRDefault="00E73EFD" w:rsidP="00E73EFD">
      <w:pPr>
        <w:pStyle w:val="Frage0"/>
      </w:pPr>
      <w:bookmarkStart w:id="95" w:name="_4mbsc7p5c2w3" w:colFirst="0" w:colLast="0"/>
      <w:bookmarkEnd w:id="95"/>
      <w:r w:rsidRPr="00BF1BA5">
        <w:t xml:space="preserve">F: Was für eine Schnittstelle? Wie soll diese </w:t>
      </w:r>
      <w:r w:rsidR="00E94B1E" w:rsidRPr="00BF1BA5">
        <w:t>a</w:t>
      </w:r>
      <w:r w:rsidRPr="00BF1BA5">
        <w:t>ussehen (abfrage mit Java-Methoden, von anderen Programmtypen ansprechbar, REST-API, Interface etc.)?</w:t>
      </w:r>
    </w:p>
    <w:p w14:paraId="3659E99E" w14:textId="0E414897" w:rsidR="00E73EFD" w:rsidRPr="00BF1BA5" w:rsidRDefault="12856E63" w:rsidP="00E73EFD">
      <w:pPr>
        <w:pStyle w:val="Antwort0"/>
      </w:pPr>
      <w:bookmarkStart w:id="96" w:name="_dg80nbpomgih" w:colFirst="0" w:colLast="0"/>
      <w:bookmarkEnd w:id="96"/>
      <w:r w:rsidRPr="00BF1BA5">
        <w:t>A: RMI-Schnittstelle.</w:t>
      </w:r>
    </w:p>
    <w:p w14:paraId="48C07117" w14:textId="0A9AD593" w:rsidR="00391506" w:rsidRPr="00BF1BA5" w:rsidRDefault="00391506" w:rsidP="00391506">
      <w:pPr>
        <w:pStyle w:val="Frage0"/>
      </w:pPr>
      <w:r w:rsidRPr="00BF1BA5">
        <w:t>F: An wen soll diese Schnittstelle zugänglich sein</w:t>
      </w:r>
      <w:r w:rsidR="00E94B1E" w:rsidRPr="00BF1BA5">
        <w:t xml:space="preserve"> (offen zum Internet, </w:t>
      </w:r>
      <w:r w:rsidR="0070579F" w:rsidRPr="00BF1BA5">
        <w:t>nur Intern, nur auf der selben Maschine etc.)</w:t>
      </w:r>
      <w:r w:rsidRPr="00BF1BA5">
        <w:t>?</w:t>
      </w:r>
    </w:p>
    <w:p w14:paraId="7554940B" w14:textId="03FA31D9" w:rsidR="00391506" w:rsidRPr="00BF1BA5" w:rsidRDefault="12856E63" w:rsidP="00391506">
      <w:pPr>
        <w:pStyle w:val="Antwort0"/>
      </w:pPr>
      <w:r w:rsidRPr="00BF1BA5">
        <w:t xml:space="preserve">A: Nur im localen </w:t>
      </w:r>
      <w:r w:rsidR="7D9AC397" w:rsidRPr="00BF1BA5">
        <w:t>Museums LAN.</w:t>
      </w:r>
    </w:p>
    <w:p w14:paraId="3264317C"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Möglichst alle Daten sollen vom alten in das neue System übertragen werden.</w:t>
      </w:r>
    </w:p>
    <w:p w14:paraId="48CB28C7" w14:textId="77777777" w:rsidR="00E73EFD" w:rsidRPr="00BF1BA5" w:rsidRDefault="00E73EFD" w:rsidP="00E73EFD">
      <w:pPr>
        <w:pStyle w:val="Frage0"/>
      </w:pPr>
      <w:bookmarkStart w:id="97" w:name="_kshq0pmsqxjx" w:colFirst="0" w:colLast="0"/>
      <w:bookmarkEnd w:id="97"/>
      <w:r w:rsidRPr="00BF1BA5">
        <w:t>F: Wie sieht das alte System aus? Besitzt es Schnittstellen, ist es eine händisch veränderte Excel-Datei etc.?</w:t>
      </w:r>
    </w:p>
    <w:p w14:paraId="34E8461E" w14:textId="02297F55" w:rsidR="00E73EFD" w:rsidRPr="00BF1BA5" w:rsidRDefault="7D9AC397" w:rsidP="00E73EFD">
      <w:pPr>
        <w:pStyle w:val="Antwort0"/>
      </w:pPr>
      <w:bookmarkStart w:id="98" w:name="_h97s11xl5gm" w:colFirst="0" w:colLast="0"/>
      <w:bookmarkEnd w:id="98"/>
      <w:r w:rsidRPr="00BF1BA5">
        <w:t xml:space="preserve">A: Es besitzt keine </w:t>
      </w:r>
      <w:r w:rsidR="00D552E6" w:rsidRPr="00BF1BA5">
        <w:t>Schnittstellen</w:t>
      </w:r>
      <w:r w:rsidRPr="00BF1BA5">
        <w:t>.</w:t>
      </w:r>
      <w:r w:rsidR="6981538E" w:rsidRPr="00BF1BA5">
        <w:t xml:space="preserve"> Aber es gibt Excel-Tabellen für Exponate, Föderer, Historien-Bearbeitung, Historien-Besitz, Historien-Geschichte, Mitarbeiter und Räume die </w:t>
      </w:r>
      <w:r w:rsidR="00D04EA8" w:rsidRPr="00BF1BA5">
        <w:t>h</w:t>
      </w:r>
      <w:r w:rsidR="6981538E" w:rsidRPr="00BF1BA5">
        <w:t>ändisch verwaltet werden.</w:t>
      </w:r>
    </w:p>
    <w:p w14:paraId="241EB071" w14:textId="2DD4AFB6" w:rsidR="0070579F" w:rsidRPr="00BF1BA5" w:rsidRDefault="0070579F" w:rsidP="0070579F">
      <w:pPr>
        <w:pStyle w:val="Frage0"/>
      </w:pPr>
      <w:r w:rsidRPr="00BF1BA5">
        <w:t xml:space="preserve">F: </w:t>
      </w:r>
      <w:r w:rsidR="000145B2" w:rsidRPr="00BF1BA5">
        <w:t>Gibt es irgendwelche Vorgaben an die Struktur im neu</w:t>
      </w:r>
      <w:r w:rsidR="00992F3E" w:rsidRPr="00BF1BA5">
        <w:t>e</w:t>
      </w:r>
      <w:r w:rsidR="000145B2" w:rsidRPr="00BF1BA5">
        <w:t>n System</w:t>
      </w:r>
      <w:r w:rsidRPr="00BF1BA5">
        <w:t>?</w:t>
      </w:r>
      <w:r w:rsidR="00B8589B" w:rsidRPr="00BF1BA5">
        <w:t xml:space="preserve"> Können wir alles umstr</w:t>
      </w:r>
      <w:r w:rsidR="009832A6" w:rsidRPr="00BF1BA5">
        <w:t>ukturieren?</w:t>
      </w:r>
    </w:p>
    <w:p w14:paraId="2C57171E" w14:textId="224E204C" w:rsidR="0070579F" w:rsidRPr="00BF1BA5" w:rsidRDefault="2C666BDF" w:rsidP="0070579F">
      <w:pPr>
        <w:pStyle w:val="Antwort0"/>
      </w:pPr>
      <w:r w:rsidRPr="00BF1BA5">
        <w:t xml:space="preserve">A: Ja wie es am </w:t>
      </w:r>
      <w:r w:rsidR="191EB562" w:rsidRPr="00BF1BA5">
        <w:t>besten</w:t>
      </w:r>
      <w:r w:rsidRPr="00BF1BA5">
        <w:t xml:space="preserve"> passt.</w:t>
      </w:r>
    </w:p>
    <w:p w14:paraId="4DD6AEFC" w14:textId="77777777" w:rsidR="00E73EFD" w:rsidRDefault="00E73EFD" w:rsidP="00E73EFD">
      <w:pPr>
        <w:pStyle w:val="berschrift3"/>
      </w:pPr>
      <w:bookmarkStart w:id="99" w:name="_Toc38899010"/>
      <w:bookmarkStart w:id="100" w:name="_Toc44320796"/>
      <w:r>
        <w:t>Produktfunktionen</w:t>
      </w:r>
      <w:bookmarkEnd w:id="99"/>
      <w:bookmarkEnd w:id="10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11FCC482" w14:textId="77777777" w:rsidTr="00B54C58">
        <w:trPr>
          <w:trHeight w:val="220"/>
        </w:trPr>
        <w:tc>
          <w:tcPr>
            <w:tcW w:w="988" w:type="dxa"/>
            <w:shd w:val="clear" w:color="auto" w:fill="auto"/>
          </w:tcPr>
          <w:p w14:paraId="4003DB54" w14:textId="77777777" w:rsidR="00E73EFD" w:rsidRDefault="00E73EFD" w:rsidP="00B54C58">
            <w:pPr>
              <w:pBdr>
                <w:top w:val="nil"/>
                <w:left w:val="nil"/>
                <w:bottom w:val="nil"/>
                <w:right w:val="nil"/>
                <w:between w:val="nil"/>
              </w:pBdr>
              <w:spacing w:before="60"/>
              <w:rPr>
                <w:color w:val="000000"/>
              </w:rPr>
            </w:pPr>
            <w:r>
              <w:rPr>
                <w:color w:val="000000"/>
              </w:rPr>
              <w:t>/LF10/</w:t>
            </w:r>
          </w:p>
        </w:tc>
        <w:tc>
          <w:tcPr>
            <w:tcW w:w="8220" w:type="dxa"/>
            <w:shd w:val="clear" w:color="auto" w:fill="auto"/>
          </w:tcPr>
          <w:p w14:paraId="6F0200ED" w14:textId="77777777" w:rsidR="00E73EFD" w:rsidRDefault="00E73EFD" w:rsidP="00B54C58">
            <w:pPr>
              <w:pBdr>
                <w:top w:val="nil"/>
                <w:left w:val="nil"/>
                <w:bottom w:val="nil"/>
                <w:right w:val="nil"/>
                <w:between w:val="nil"/>
              </w:pBdr>
              <w:spacing w:before="60"/>
              <w:rPr>
                <w:color w:val="000000"/>
              </w:rPr>
            </w:pPr>
            <w:r>
              <w:rPr>
                <w:color w:val="000000"/>
              </w:rPr>
              <w:t>Der jeweilige Benutzer muss die Möglichkeit haben, über eine grafische Benutzeroberfläche alle für ihn relevanten Daten einfach und übersichtlich zu verwalten.</w:t>
            </w:r>
          </w:p>
          <w:p w14:paraId="3AEA7504" w14:textId="667CC82E"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1" w:name="_id3cmi527qja" w:colFirst="0" w:colLast="0"/>
            <w:bookmarkEnd w:id="101"/>
            <w:r w:rsidRPr="00BF1BA5">
              <w:t>F: Welche Programme verwenden die aktuellen Mitarbeiter am häufigsten?</w:t>
            </w:r>
          </w:p>
          <w:p w14:paraId="59FD228F" w14:textId="6C6F5F73" w:rsidR="00E73EFD" w:rsidRPr="00BF1BA5" w:rsidRDefault="245E1B13"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lang w:val="en-US"/>
              </w:rPr>
            </w:pPr>
            <w:bookmarkStart w:id="102" w:name="_g3mamndw86lv" w:colFirst="0" w:colLast="0"/>
            <w:bookmarkEnd w:id="102"/>
            <w:r w:rsidRPr="00BF1BA5">
              <w:rPr>
                <w:lang w:val="en-US"/>
              </w:rPr>
              <w:t xml:space="preserve">A: </w:t>
            </w:r>
            <w:r w:rsidR="650F74AC" w:rsidRPr="00BF1BA5">
              <w:rPr>
                <w:lang w:val="en-US"/>
              </w:rPr>
              <w:t>MS Offlice</w:t>
            </w:r>
            <w:r w:rsidRPr="00BF1BA5">
              <w:rPr>
                <w:lang w:val="en-US"/>
              </w:rPr>
              <w:t xml:space="preserve">, MS Internet Explorer, </w:t>
            </w:r>
            <w:r w:rsidR="4A4C0717" w:rsidRPr="00BF1BA5">
              <w:rPr>
                <w:lang w:val="en-US"/>
              </w:rPr>
              <w:t>Outlook</w:t>
            </w:r>
            <w:r w:rsidRPr="00BF1BA5">
              <w:rPr>
                <w:color w:val="7B7B7B" w:themeColor="accent3" w:themeShade="BF"/>
                <w:lang w:val="en-US"/>
              </w:rPr>
              <w:t>.</w:t>
            </w:r>
          </w:p>
          <w:p w14:paraId="5F23A8D4" w14:textId="3D3343C3" w:rsidR="00E63E62" w:rsidRPr="00BF1BA5" w:rsidRDefault="00E63E62" w:rsidP="00E63E62">
            <w:pPr>
              <w:pStyle w:val="Frage0"/>
            </w:pPr>
            <w:r w:rsidRPr="00BF1BA5">
              <w:t xml:space="preserve">F: </w:t>
            </w:r>
            <w:r w:rsidR="009832A6" w:rsidRPr="00BF1BA5">
              <w:t xml:space="preserve">Soll es verschiedenen Oberflächen für verschiedene Berechtigungsklassen geben oder soll alles über </w:t>
            </w:r>
            <w:r w:rsidR="00AA7157" w:rsidRPr="00BF1BA5">
              <w:t>eine geschehen auf der manche Nutzer bestimmte Funktionen nicht nutzen können</w:t>
            </w:r>
            <w:r w:rsidRPr="00BF1BA5">
              <w:t>?</w:t>
            </w:r>
          </w:p>
          <w:p w14:paraId="659B39B4" w14:textId="56D9184E" w:rsidR="00FE2BDF" w:rsidRDefault="1866CED6"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lastRenderedPageBreak/>
              <w:t xml:space="preserve">A: Alle sollen die gleiche </w:t>
            </w:r>
            <w:r w:rsidR="78A503EE" w:rsidRPr="00BF1BA5">
              <w:t>Oberfläche</w:t>
            </w:r>
            <w:r w:rsidRPr="00BF1BA5">
              <w:t xml:space="preserve"> haben und </w:t>
            </w:r>
            <w:r w:rsidR="2D4AC416" w:rsidRPr="00BF1BA5">
              <w:t>Funktionen für die der Nutzer keine rechte hat sollen ausgeblendet sein.</w:t>
            </w:r>
            <w:r w:rsidR="002D1D6E" w:rsidRPr="00BF1BA5">
              <w:rPr>
                <w:noProof/>
              </w:rPr>
              <w:drawing>
                <wp:inline distT="0" distB="0" distL="0" distR="0" wp14:anchorId="770950AE" wp14:editId="32D64B9E">
                  <wp:extent cx="5082540" cy="3886200"/>
                  <wp:effectExtent l="0" t="0" r="3810" b="0"/>
                  <wp:docPr id="741074156" name="Grafik 74107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6" name="Mockup Miatarbeiter.png"/>
                          <pic:cNvPicPr/>
                        </pic:nvPicPr>
                        <pic:blipFill>
                          <a:blip r:embed="rId8">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61865EA5"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0A68277" w14:textId="0064E45F" w:rsidR="00FE2BDF"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drawing>
                <wp:inline distT="0" distB="0" distL="0" distR="0" wp14:anchorId="2243EE45" wp14:editId="75FF7B1C">
                  <wp:extent cx="5082540" cy="3886200"/>
                  <wp:effectExtent l="0" t="0" r="3810" b="0"/>
                  <wp:docPr id="741074157" name="Grafik 74107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7" name="Mockup Förderer.png"/>
                          <pic:cNvPicPr/>
                        </pic:nvPicPr>
                        <pic:blipFill>
                          <a:blip r:embed="rId9">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3999B1B5"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3318BB60" w14:textId="2E73009A" w:rsidR="00FE2BDF"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lastRenderedPageBreak/>
              <w:drawing>
                <wp:inline distT="0" distB="0" distL="0" distR="0" wp14:anchorId="22F1531E" wp14:editId="024A5E5F">
                  <wp:extent cx="5082540" cy="3886200"/>
                  <wp:effectExtent l="0" t="0" r="3810" b="0"/>
                  <wp:docPr id="741074158" name="Grafik 74107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8" name="Mockup Räume.png"/>
                          <pic:cNvPicPr/>
                        </pic:nvPicPr>
                        <pic:blipFill>
                          <a:blip r:embed="rId10">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0CEADEE1"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F97EA1A" w14:textId="4EE7F116" w:rsidR="00E63E62" w:rsidRPr="00BF1BA5" w:rsidRDefault="00A169D2"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drawing>
                <wp:inline distT="0" distB="0" distL="0" distR="0" wp14:anchorId="688A5C5C" wp14:editId="0B42888A">
                  <wp:extent cx="5082540" cy="3884930"/>
                  <wp:effectExtent l="0" t="0" r="3810" b="1270"/>
                  <wp:docPr id="741074160" name="Grafik 7410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60" name="WhatsApp Image 2020-05-11 at 15.44.35.jpeg"/>
                          <pic:cNvPicPr/>
                        </pic:nvPicPr>
                        <pic:blipFill>
                          <a:blip r:embed="rId11">
                            <a:extLst>
                              <a:ext uri="{28A0092B-C50C-407E-A947-70E740481C1C}">
                                <a14:useLocalDpi xmlns:a14="http://schemas.microsoft.com/office/drawing/2010/main" val="0"/>
                              </a:ext>
                            </a:extLst>
                          </a:blip>
                          <a:stretch>
                            <a:fillRect/>
                          </a:stretch>
                        </pic:blipFill>
                        <pic:spPr>
                          <a:xfrm>
                            <a:off x="0" y="0"/>
                            <a:ext cx="5082540" cy="3884930"/>
                          </a:xfrm>
                          <a:prstGeom prst="rect">
                            <a:avLst/>
                          </a:prstGeom>
                        </pic:spPr>
                      </pic:pic>
                    </a:graphicData>
                  </a:graphic>
                </wp:inline>
              </w:drawing>
            </w:r>
          </w:p>
        </w:tc>
      </w:tr>
      <w:tr w:rsidR="00E73EFD" w14:paraId="0B720D5D" w14:textId="77777777" w:rsidTr="00B54C58">
        <w:trPr>
          <w:trHeight w:val="220"/>
        </w:trPr>
        <w:tc>
          <w:tcPr>
            <w:tcW w:w="988" w:type="dxa"/>
            <w:shd w:val="clear" w:color="auto" w:fill="auto"/>
          </w:tcPr>
          <w:p w14:paraId="290B79A2" w14:textId="77777777" w:rsidR="00E73EFD" w:rsidRDefault="00E73EFD" w:rsidP="00B54C58">
            <w:pPr>
              <w:pBdr>
                <w:top w:val="nil"/>
                <w:left w:val="nil"/>
                <w:bottom w:val="nil"/>
                <w:right w:val="nil"/>
                <w:between w:val="nil"/>
              </w:pBdr>
              <w:spacing w:before="60"/>
              <w:rPr>
                <w:color w:val="000000"/>
              </w:rPr>
            </w:pPr>
            <w:r>
              <w:rPr>
                <w:color w:val="000000"/>
              </w:rPr>
              <w:lastRenderedPageBreak/>
              <w:t>/LF20/</w:t>
            </w:r>
          </w:p>
        </w:tc>
        <w:tc>
          <w:tcPr>
            <w:tcW w:w="8220" w:type="dxa"/>
            <w:shd w:val="clear" w:color="auto" w:fill="auto"/>
          </w:tcPr>
          <w:p w14:paraId="3845FD7D" w14:textId="77777777" w:rsidR="00E73EFD" w:rsidRDefault="00E73EFD" w:rsidP="00B54C58">
            <w:pPr>
              <w:pBdr>
                <w:top w:val="nil"/>
                <w:left w:val="nil"/>
                <w:bottom w:val="nil"/>
                <w:right w:val="nil"/>
                <w:between w:val="nil"/>
              </w:pBdr>
              <w:spacing w:before="60"/>
              <w:rPr>
                <w:color w:val="000000"/>
              </w:rPr>
            </w:pPr>
            <w:r>
              <w:rPr>
                <w:color w:val="000000"/>
              </w:rPr>
              <w:t>Verwaltet werden sollen in erster Linie unsere Exponate. Dabei soll es den berechtigten Angestellten möglich sein, die Exponate zu erfassen, zu ändern, zu löschen und mit vorgegebenen Kriterien nach ihnen zu suchen.</w:t>
            </w:r>
          </w:p>
          <w:p w14:paraId="701A82BE" w14:textId="020F3676"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3" w:name="_txpztbiu3vh7" w:colFirst="0" w:colLast="0"/>
            <w:bookmarkEnd w:id="103"/>
            <w:r w:rsidRPr="00BF1BA5">
              <w:t>F: Was umfasst der Begriff Kriterien?</w:t>
            </w:r>
          </w:p>
          <w:p w14:paraId="62EFD333" w14:textId="67BB5CE9" w:rsidR="00823696" w:rsidRPr="00BF1BA5" w:rsidRDefault="006233A5" w:rsidP="004E5986">
            <w:pPr>
              <w:pStyle w:val="Antwort0"/>
            </w:pPr>
            <w:bookmarkStart w:id="104" w:name="_22ng8duljr70" w:colFirst="0" w:colLast="0"/>
            <w:bookmarkEnd w:id="104"/>
            <w:r w:rsidRPr="00BF1BA5">
              <w:lastRenderedPageBreak/>
              <w:t xml:space="preserve">A: </w:t>
            </w:r>
            <w:r w:rsidR="00D243D3" w:rsidRPr="00BF1BA5">
              <w:t>Name, Entstehungsdatum, Förderer, Urheber, benötigte Ausstellungsfläche, Historie (Besitz-, Geschichts-, zuletzt bearbeitet</w:t>
            </w:r>
            <w:r w:rsidR="00DE3293" w:rsidRPr="00BF1BA5">
              <w:t>-</w:t>
            </w:r>
            <w:r w:rsidR="00D243D3" w:rsidRPr="00BF1BA5">
              <w:t xml:space="preserve">Historie), Epoche, zuletzt bearbeitet von, Beschreibung, Wert, Herkunftsort, Erstellungsdatum, </w:t>
            </w:r>
            <w:r w:rsidR="00DE3293" w:rsidRPr="00BF1BA5">
              <w:t xml:space="preserve">manuell hinzugefügte </w:t>
            </w:r>
            <w:r w:rsidR="00D243D3" w:rsidRPr="00BF1BA5">
              <w:t>Kriterien</w:t>
            </w:r>
          </w:p>
          <w:p w14:paraId="3417BEB7"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5" w:name="_wbqcpgtf2dc8" w:colFirst="0" w:colLast="0"/>
            <w:bookmarkEnd w:id="105"/>
            <w:r w:rsidRPr="00BF1BA5">
              <w:t>F: Können über die Zeit hinweg mehr Kriterien hinzukommen?</w:t>
            </w:r>
          </w:p>
          <w:p w14:paraId="0DFC3EC3" w14:textId="112B3ADE" w:rsidR="00E73EFD" w:rsidRPr="00BF1BA5" w:rsidRDefault="61DF7269" w:rsidP="3AD2983C">
            <w:pPr>
              <w:pStyle w:val="Antwort0"/>
            </w:pPr>
            <w:bookmarkStart w:id="106" w:name="_lct575i56144" w:colFirst="0" w:colLast="0"/>
            <w:bookmarkEnd w:id="106"/>
            <w:r w:rsidRPr="00BF1BA5">
              <w:t>A: Ja die Kriterien sollen einfach erweiterbar und reduzierbar sein.</w:t>
            </w:r>
          </w:p>
          <w:p w14:paraId="21006EDF" w14:textId="3B15FC94" w:rsidR="003A3782" w:rsidRDefault="00E73EFD" w:rsidP="003A3782">
            <w:pPr>
              <w:pBdr>
                <w:top w:val="nil"/>
                <w:left w:val="nil"/>
                <w:bottom w:val="nil"/>
                <w:right w:val="nil"/>
                <w:between w:val="nil"/>
              </w:pBdr>
              <w:spacing w:before="60"/>
              <w:rPr>
                <w:color w:val="000000" w:themeColor="text1"/>
              </w:rPr>
            </w:pPr>
            <w:r w:rsidRPr="10FBADFD">
              <w:rPr>
                <w:color w:val="000000" w:themeColor="text1"/>
              </w:rPr>
              <w:t xml:space="preserve">Die Exponate sind aufgeteilt in unterschiedliche Kategorien (Bilder, Skulpturen, Videos, Audios, usw.) und mindestens </w:t>
            </w:r>
            <w:r w:rsidR="00987DA1" w:rsidRPr="00987DA1">
              <w:rPr>
                <w:color w:val="000000" w:themeColor="text1"/>
              </w:rPr>
              <w:t>einer oder mehreren Epochen zugeordnet wie z.B. Renaissance</w:t>
            </w:r>
            <w:r w:rsidRPr="10FBADFD">
              <w:rPr>
                <w:color w:val="000000" w:themeColor="text1"/>
              </w:rPr>
              <w:t xml:space="preserve">, </w:t>
            </w:r>
            <w:r w:rsidR="00987DA1" w:rsidRPr="00987DA1">
              <w:rPr>
                <w:color w:val="000000" w:themeColor="text1"/>
              </w:rPr>
              <w:t>Mittelalterliche Malerei</w:t>
            </w:r>
            <w:r w:rsidRPr="10FBADFD">
              <w:rPr>
                <w:color w:val="000000" w:themeColor="text1"/>
              </w:rPr>
              <w:t xml:space="preserve">, </w:t>
            </w:r>
            <w:r w:rsidR="00987DA1" w:rsidRPr="00987DA1">
              <w:rPr>
                <w:color w:val="000000" w:themeColor="text1"/>
              </w:rPr>
              <w:t>Mittelalterliche Malerei - Gotik</w:t>
            </w:r>
            <w:r w:rsidRPr="10FBADFD">
              <w:rPr>
                <w:color w:val="000000" w:themeColor="text1"/>
              </w:rPr>
              <w:t xml:space="preserve">, </w:t>
            </w:r>
            <w:r w:rsidR="00987DA1" w:rsidRPr="00987DA1">
              <w:rPr>
                <w:color w:val="000000" w:themeColor="text1"/>
              </w:rPr>
              <w:t>Mittelalterliche Malerei - Romanik</w:t>
            </w:r>
            <w:r w:rsidRPr="10FBADFD">
              <w:rPr>
                <w:color w:val="000000" w:themeColor="text1"/>
              </w:rPr>
              <w:t xml:space="preserve"> uvm. </w:t>
            </w:r>
            <w:r w:rsidR="61DF7269" w:rsidRPr="61DF7269">
              <w:rPr>
                <w:color w:val="000000" w:themeColor="text1"/>
              </w:rPr>
              <w:t>Diese Epoche müssen</w:t>
            </w:r>
            <w:r w:rsidRPr="10FBADFD">
              <w:rPr>
                <w:color w:val="000000" w:themeColor="text1"/>
              </w:rPr>
              <w:t xml:space="preserve"> im zu erstellenden System leicht erweiterbar sein.</w:t>
            </w:r>
          </w:p>
          <w:p w14:paraId="5644112E" w14:textId="70871C2D" w:rsidR="009435A7" w:rsidRPr="00BF1BA5" w:rsidRDefault="009435A7" w:rsidP="009435A7">
            <w:pPr>
              <w:pStyle w:val="Frage0"/>
            </w:pPr>
            <w:r w:rsidRPr="00BF1BA5">
              <w:t>F: Müssen zu den Exponattypen weitere Informationen dazu gespeichert werden (</w:t>
            </w:r>
            <w:r w:rsidR="009E19AB" w:rsidRPr="00BF1BA5">
              <w:t>wie sie aufzubewahren sind, was bei der Ausstellung zu beachten ist etc.)</w:t>
            </w:r>
            <w:r w:rsidRPr="00BF1BA5">
              <w:t>?</w:t>
            </w:r>
          </w:p>
          <w:p w14:paraId="7C5EA746" w14:textId="438C4D9B" w:rsidR="009435A7" w:rsidRPr="00BF1BA5" w:rsidRDefault="3BA2D1EB" w:rsidP="00E675F8">
            <w:pPr>
              <w:pStyle w:val="Antwort0"/>
              <w:rPr>
                <w:color w:val="000000"/>
              </w:rPr>
            </w:pPr>
            <w:r w:rsidRPr="00BF1BA5">
              <w:t xml:space="preserve">A: Nein, Exponattypen gibt es nicht mehr, allerdings soll unter </w:t>
            </w:r>
            <w:r w:rsidR="57C0C40B" w:rsidRPr="00BF1BA5">
              <w:t xml:space="preserve">dem Punkt “Bemerkungen” </w:t>
            </w:r>
            <w:r w:rsidR="07845760" w:rsidRPr="00BF1BA5">
              <w:t>Hinweisen zur Art der Aufbewahrung</w:t>
            </w:r>
            <w:r w:rsidRPr="00BF1BA5">
              <w:t>.</w:t>
            </w:r>
          </w:p>
          <w:p w14:paraId="753A73D5" w14:textId="3CCF01FD" w:rsidR="27DD7F8A" w:rsidRPr="00BF1BA5" w:rsidRDefault="27DD7F8A" w:rsidP="27DD7F8A">
            <w:pPr>
              <w:pStyle w:val="Frage0"/>
            </w:pPr>
            <w:r w:rsidRPr="00BF1BA5">
              <w:t>F: Wie umfangreich sind die Kategorien aktuell?</w:t>
            </w:r>
          </w:p>
          <w:p w14:paraId="354153AF" w14:textId="029D11FA" w:rsidR="27DD7F8A" w:rsidRPr="00BF1BA5" w:rsidRDefault="27DD7F8A" w:rsidP="27DD7F8A">
            <w:pPr>
              <w:pStyle w:val="Antwort0"/>
            </w:pPr>
            <w:r w:rsidRPr="00BF1BA5">
              <w:t xml:space="preserve">A: </w:t>
            </w:r>
            <w:r w:rsidR="76259305" w:rsidRPr="00BF1BA5">
              <w:t>ca. 50</w:t>
            </w:r>
            <w:r w:rsidRPr="00BF1BA5">
              <w:t>.</w:t>
            </w:r>
          </w:p>
          <w:p w14:paraId="28AA250C" w14:textId="1661D551"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 xml:space="preserve">F: Wie umfangreich sind die </w:t>
            </w:r>
            <w:r w:rsidR="71EFDABD" w:rsidRPr="00BF1BA5">
              <w:t>Epochen</w:t>
            </w:r>
            <w:r w:rsidRPr="00BF1BA5">
              <w:t xml:space="preserve"> aktuell?</w:t>
            </w:r>
          </w:p>
          <w:p w14:paraId="225C1481" w14:textId="2B910DA7" w:rsidR="00454001" w:rsidRPr="00BF1BA5" w:rsidRDefault="00E73EFD" w:rsidP="00454001">
            <w:pPr>
              <w:pStyle w:val="Antwort0"/>
              <w:pBdr>
                <w:top w:val="none" w:sz="0" w:space="0" w:color="auto"/>
                <w:left w:val="none" w:sz="0" w:space="0" w:color="auto"/>
                <w:bottom w:val="none" w:sz="0" w:space="0" w:color="auto"/>
                <w:right w:val="none" w:sz="0" w:space="0" w:color="auto"/>
                <w:between w:val="none" w:sz="0" w:space="0" w:color="auto"/>
              </w:pBdr>
            </w:pPr>
            <w:bookmarkStart w:id="107" w:name="_fln0u2vaf4dz" w:colFirst="0" w:colLast="0"/>
            <w:bookmarkEnd w:id="107"/>
            <w:r w:rsidRPr="00BF1BA5">
              <w:t xml:space="preserve">A: </w:t>
            </w:r>
            <w:r w:rsidR="6C170CDB" w:rsidRPr="00BF1BA5">
              <w:t>20</w:t>
            </w:r>
            <w:r w:rsidR="2EC3361E" w:rsidRPr="00BF1BA5">
              <w:t>-30</w:t>
            </w:r>
            <w:r w:rsidRPr="00BF1BA5">
              <w:t>.</w:t>
            </w:r>
          </w:p>
          <w:p w14:paraId="7CCD4838" w14:textId="75767F1A" w:rsidR="00F406B5" w:rsidRPr="00BF1BA5" w:rsidRDefault="2EC3361E" w:rsidP="00F406B5">
            <w:pPr>
              <w:pStyle w:val="Frage0"/>
            </w:pPr>
            <w:bookmarkStart w:id="108" w:name="_h5khyiqka72" w:colFirst="0" w:colLast="0"/>
            <w:bookmarkEnd w:id="108"/>
            <w:r w:rsidRPr="00BF1BA5">
              <w:t xml:space="preserve">F: Haben die Epochen weiter </w:t>
            </w:r>
            <w:r w:rsidR="1064F87F" w:rsidRPr="00BF1BA5">
              <w:t>Unterkategoriene</w:t>
            </w:r>
            <w:r w:rsidR="0052448F" w:rsidRPr="00BF1BA5">
              <w:t>n</w:t>
            </w:r>
            <w:r w:rsidRPr="00BF1BA5">
              <w:t xml:space="preserve"> wie z.B. </w:t>
            </w:r>
            <w:r w:rsidR="1064F87F" w:rsidRPr="00BF1BA5">
              <w:t>Stiele der Epoche?</w:t>
            </w:r>
          </w:p>
          <w:p w14:paraId="7E1BDF14" w14:textId="3E755EB5" w:rsidR="1064F87F" w:rsidRPr="00BF1BA5" w:rsidRDefault="1064F87F" w:rsidP="1064F87F">
            <w:pPr>
              <w:pStyle w:val="Antwort0"/>
            </w:pPr>
            <w:r w:rsidRPr="00BF1BA5">
              <w:t>A:</w:t>
            </w:r>
            <w:r w:rsidR="00904D7E" w:rsidRPr="00BF1BA5">
              <w:t xml:space="preserve"> Ja, aber es reicht diese einfach mit einem Bindestrich hinten an die Epoche zu hängen.</w:t>
            </w:r>
          </w:p>
          <w:p w14:paraId="418B55DB"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F: Wer darf die Exponattpen bearbeiten und wer darf den Typ eines Exponates ändern?</w:t>
            </w:r>
          </w:p>
          <w:p w14:paraId="196986DB" w14:textId="6A149534" w:rsidR="009435A7" w:rsidRPr="00BF1BA5" w:rsidRDefault="3E6E918A" w:rsidP="00B54C58">
            <w:pPr>
              <w:pStyle w:val="Antwort0"/>
              <w:pBdr>
                <w:top w:val="none" w:sz="0" w:space="0" w:color="auto"/>
                <w:left w:val="none" w:sz="0" w:space="0" w:color="auto"/>
                <w:bottom w:val="none" w:sz="0" w:space="0" w:color="auto"/>
                <w:right w:val="none" w:sz="0" w:space="0" w:color="auto"/>
                <w:between w:val="none" w:sz="0" w:space="0" w:color="auto"/>
              </w:pBdr>
            </w:pPr>
            <w:bookmarkStart w:id="109" w:name="_ri0w9r4cj85p" w:colFirst="0" w:colLast="0"/>
            <w:bookmarkEnd w:id="109"/>
            <w:r w:rsidRPr="00BF1BA5">
              <w:t>A: Admin und User.</w:t>
            </w:r>
          </w:p>
          <w:p w14:paraId="0067404D" w14:textId="77777777" w:rsidR="00E73EFD" w:rsidRDefault="00E73EFD" w:rsidP="00B54C58">
            <w:pPr>
              <w:pBdr>
                <w:top w:val="nil"/>
                <w:left w:val="nil"/>
                <w:bottom w:val="nil"/>
                <w:right w:val="nil"/>
                <w:between w:val="nil"/>
              </w:pBdr>
              <w:spacing w:before="60"/>
              <w:rPr>
                <w:color w:val="000000"/>
              </w:rPr>
            </w:pPr>
            <w:r>
              <w:rPr>
                <w:color w:val="000000"/>
              </w:rPr>
              <w:t xml:space="preserve">Jedem Exponat ist mindestens ein Besitzer zugeordnet. Ein Besitzer kann unser Museum selbst sein oder eine oder mehrere beliebige juristische Personen, die uns das Exponat zu Ausstellungen zur Verfügung stellen. </w:t>
            </w:r>
          </w:p>
          <w:p w14:paraId="141A7B0E"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0" w:name="_bt01eav84fxk" w:colFirst="0" w:colLast="0"/>
            <w:bookmarkEnd w:id="110"/>
            <w:r w:rsidRPr="00BF1BA5">
              <w:t>F: Kann dieser Besitzer verändert, erweitert oder komplett geändert werden?</w:t>
            </w:r>
          </w:p>
          <w:p w14:paraId="56EF7A97" w14:textId="5E319E0F" w:rsidR="00E73EFD" w:rsidRPr="00BF1BA5" w:rsidRDefault="1D0C9841"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rPr>
            </w:pPr>
            <w:bookmarkStart w:id="111" w:name="_kqkx002bu34k" w:colFirst="0" w:colLast="0"/>
            <w:bookmarkEnd w:id="111"/>
            <w:r w:rsidRPr="00BF1BA5">
              <w:t xml:space="preserve">A: Ja allerdings ist drauf zu achten das </w:t>
            </w:r>
            <w:r w:rsidR="0CCBD4D5" w:rsidRPr="00BF1BA5">
              <w:t>dies nur User und Admin dürfen</w:t>
            </w:r>
            <w:r w:rsidRPr="00BF1BA5">
              <w:rPr>
                <w:color w:val="7B7B7B" w:themeColor="accent3" w:themeShade="BF"/>
              </w:rPr>
              <w:t>.</w:t>
            </w:r>
          </w:p>
          <w:p w14:paraId="644C2894" w14:textId="62020AD2" w:rsidR="00CA49F5" w:rsidRPr="00BF1BA5" w:rsidRDefault="00CA49F5" w:rsidP="00CA49F5">
            <w:pPr>
              <w:pStyle w:val="Frage0"/>
            </w:pPr>
            <w:r w:rsidRPr="00BF1BA5">
              <w:t>F: Soll es eine Historie der Besitzer geben?</w:t>
            </w:r>
          </w:p>
          <w:p w14:paraId="0CD4FAAF" w14:textId="60B20B93" w:rsidR="17EC6682" w:rsidRPr="00BF1BA5" w:rsidRDefault="17EC6682" w:rsidP="17EC6682">
            <w:pPr>
              <w:pStyle w:val="Antwort0"/>
            </w:pPr>
            <w:r w:rsidRPr="00BF1BA5">
              <w:t xml:space="preserve">A: Ja diese ist in </w:t>
            </w:r>
            <w:r w:rsidR="22DDB21B" w:rsidRPr="00BF1BA5">
              <w:t xml:space="preserve">Chronologischer </w:t>
            </w:r>
            <w:r w:rsidRPr="00BF1BA5">
              <w:t xml:space="preserve">Reihenfolge </w:t>
            </w:r>
            <w:r w:rsidR="22DDB21B" w:rsidRPr="00BF1BA5">
              <w:t>anzulegen.</w:t>
            </w:r>
          </w:p>
          <w:p w14:paraId="2704D30A" w14:textId="11447A88" w:rsidR="00767E4D" w:rsidRPr="00BF1BA5" w:rsidRDefault="00767E4D" w:rsidP="00767E4D">
            <w:pPr>
              <w:pStyle w:val="Frage0"/>
            </w:pPr>
            <w:r w:rsidRPr="00BF1BA5">
              <w:t>F: Was passiert bei Tot eines Besitzers?</w:t>
            </w:r>
            <w:r w:rsidR="00FC726C" w:rsidRPr="00BF1BA5">
              <w:t xml:space="preserve"> Gibt es einen „defaut“-Besitzer auf den das Exponat übergehen kann?</w:t>
            </w:r>
          </w:p>
          <w:p w14:paraId="048CC240" w14:textId="7FB00760" w:rsidR="00767E4D" w:rsidRPr="00BF1BA5" w:rsidRDefault="6A8A2EE9" w:rsidP="00767E4D">
            <w:pPr>
              <w:pStyle w:val="Antwort0"/>
              <w:pBdr>
                <w:top w:val="none" w:sz="0" w:space="0" w:color="auto"/>
                <w:left w:val="none" w:sz="0" w:space="0" w:color="auto"/>
                <w:bottom w:val="none" w:sz="0" w:space="0" w:color="auto"/>
                <w:right w:val="none" w:sz="0" w:space="0" w:color="auto"/>
                <w:between w:val="none" w:sz="0" w:space="0" w:color="auto"/>
              </w:pBdr>
            </w:pPr>
            <w:r w:rsidRPr="00BF1BA5">
              <w:t>A: Der neue Besitzer wird eingetragen.</w:t>
            </w:r>
            <w:r w:rsidR="00902B93" w:rsidRPr="00BF1BA5">
              <w:t xml:space="preserve"> Wenn ein </w:t>
            </w:r>
            <w:r w:rsidR="00EA33CF" w:rsidRPr="00BF1BA5">
              <w:t>Exponat den Besitzer wechselt wird es entsprechend auch umgetragen.</w:t>
            </w:r>
          </w:p>
          <w:p w14:paraId="0009ABC0" w14:textId="0085E9A1" w:rsidR="00491F17" w:rsidRPr="00BF1BA5" w:rsidRDefault="00491F17" w:rsidP="00491F17">
            <w:pPr>
              <w:pStyle w:val="Frage0"/>
            </w:pPr>
            <w:r w:rsidRPr="00BF1BA5">
              <w:t xml:space="preserve">F: Was </w:t>
            </w:r>
            <w:r w:rsidR="0066684B" w:rsidRPr="00BF1BA5">
              <w:t>passiert,</w:t>
            </w:r>
            <w:r w:rsidRPr="00BF1BA5">
              <w:t xml:space="preserve"> wenn aus </w:t>
            </w:r>
            <w:r w:rsidR="6A8A2EE9" w:rsidRPr="00BF1BA5">
              <w:t>irgendeinem</w:t>
            </w:r>
            <w:r w:rsidRPr="00BF1BA5">
              <w:t xml:space="preserve"> Grund ein Exponat vorliegt oder gefunden wird das keinen Besitzer hat?</w:t>
            </w:r>
          </w:p>
          <w:p w14:paraId="4A2B73E3" w14:textId="04ECD768" w:rsidR="00491F17" w:rsidRPr="00BF1BA5" w:rsidRDefault="65BFC47E" w:rsidP="00491F17">
            <w:pPr>
              <w:pStyle w:val="Antwort0"/>
              <w:pBdr>
                <w:top w:val="none" w:sz="0" w:space="0" w:color="auto"/>
                <w:left w:val="none" w:sz="0" w:space="0" w:color="auto"/>
                <w:bottom w:val="none" w:sz="0" w:space="0" w:color="auto"/>
                <w:right w:val="none" w:sz="0" w:space="0" w:color="auto"/>
                <w:between w:val="none" w:sz="0" w:space="0" w:color="auto"/>
              </w:pBdr>
            </w:pPr>
            <w:r w:rsidRPr="00BF1BA5">
              <w:t>A: Dann hat es den Besitzer “Unbekannt”.</w:t>
            </w:r>
          </w:p>
          <w:p w14:paraId="3C3EC509" w14:textId="77777777" w:rsidR="00E73EFD" w:rsidRDefault="00E73EFD" w:rsidP="00B54C58">
            <w:pPr>
              <w:pBdr>
                <w:top w:val="nil"/>
                <w:left w:val="nil"/>
                <w:bottom w:val="nil"/>
                <w:right w:val="nil"/>
                <w:between w:val="nil"/>
              </w:pBdr>
              <w:spacing w:before="60"/>
              <w:rPr>
                <w:color w:val="000000"/>
              </w:rPr>
            </w:pPr>
            <w:r>
              <w:rPr>
                <w:color w:val="000000"/>
              </w:rPr>
              <w:t>Jedes Exponat ist charakterisiert durch eine Inventarnummer, dem Erstellungsjahr, dem Einkaufswert, dem aktuellen Schätzwert, dem Leihwert (pro Zeiteinheit), einer Historie, Besitzer uvm.</w:t>
            </w:r>
          </w:p>
          <w:p w14:paraId="4F19AF94"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2" w:name="_w1yoeu3h7i28" w:colFirst="0" w:colLast="0"/>
            <w:bookmarkEnd w:id="112"/>
            <w:r w:rsidRPr="00BF1BA5">
              <w:t>F: Was genau ist mit “Leihwert (pro Zeiteinheit)” gemeint?</w:t>
            </w:r>
          </w:p>
          <w:p w14:paraId="27719B48" w14:textId="5880C269" w:rsidR="00E73EFD" w:rsidRPr="00BF1BA5" w:rsidRDefault="356C3325" w:rsidP="00B54C58">
            <w:pPr>
              <w:pStyle w:val="Antwort0"/>
              <w:pBdr>
                <w:top w:val="none" w:sz="0" w:space="0" w:color="auto"/>
                <w:left w:val="none" w:sz="0" w:space="0" w:color="auto"/>
                <w:bottom w:val="none" w:sz="0" w:space="0" w:color="auto"/>
                <w:right w:val="none" w:sz="0" w:space="0" w:color="auto"/>
                <w:between w:val="none" w:sz="0" w:space="0" w:color="auto"/>
              </w:pBdr>
            </w:pPr>
            <w:bookmarkStart w:id="113" w:name="_m4afup6rysnf" w:colFirst="0" w:colLast="0"/>
            <w:bookmarkEnd w:id="113"/>
            <w:r w:rsidRPr="00BF1BA5">
              <w:t>A: z.B. 100€/Tag oder 2000</w:t>
            </w:r>
            <w:r w:rsidR="342A4700" w:rsidRPr="00BF1BA5">
              <w:t>€/Woche usw..</w:t>
            </w:r>
          </w:p>
          <w:p w14:paraId="08162794" w14:textId="7B819B97" w:rsidR="008A772E" w:rsidRPr="00BF1BA5" w:rsidRDefault="008A772E" w:rsidP="008A772E">
            <w:pPr>
              <w:pStyle w:val="Frage0"/>
            </w:pPr>
            <w:r w:rsidRPr="00BF1BA5">
              <w:t xml:space="preserve">F: Was ist in der Historie alles festzuhalten (Besitzer, Förderer, Geschichte des Exponats, </w:t>
            </w:r>
            <w:r w:rsidR="009C3A50" w:rsidRPr="00BF1BA5">
              <w:t>Leihwert etc.)</w:t>
            </w:r>
            <w:r w:rsidRPr="00BF1BA5">
              <w:t>?</w:t>
            </w:r>
          </w:p>
          <w:p w14:paraId="0BF31916" w14:textId="7DFFE5CB" w:rsidR="008A772E" w:rsidRPr="00BF1BA5" w:rsidRDefault="008A772E" w:rsidP="008A772E">
            <w:pPr>
              <w:pStyle w:val="Antwort0"/>
              <w:pBdr>
                <w:top w:val="none" w:sz="0" w:space="0" w:color="auto"/>
                <w:left w:val="none" w:sz="0" w:space="0" w:color="auto"/>
                <w:bottom w:val="none" w:sz="0" w:space="0" w:color="auto"/>
                <w:right w:val="none" w:sz="0" w:space="0" w:color="auto"/>
                <w:between w:val="none" w:sz="0" w:space="0" w:color="auto"/>
              </w:pBdr>
            </w:pPr>
            <w:r w:rsidRPr="00BF1BA5">
              <w:lastRenderedPageBreak/>
              <w:t>A</w:t>
            </w:r>
            <w:r w:rsidR="22DDB21B" w:rsidRPr="00BF1BA5">
              <w:t>: Es gibt jeweils eine eigene Historie für Besitzer, Förderer, Geschichte des</w:t>
            </w:r>
            <w:r w:rsidR="3A5360BA" w:rsidRPr="00BF1BA5">
              <w:t xml:space="preserve"> Exponates</w:t>
            </w:r>
            <w:r w:rsidR="78538CED" w:rsidRPr="00BF1BA5">
              <w:t>, Zu letzte bearbeitet</w:t>
            </w:r>
            <w:r w:rsidR="22DDB21B" w:rsidRPr="00BF1BA5">
              <w:t>.</w:t>
            </w:r>
          </w:p>
          <w:p w14:paraId="4C5EDCD1" w14:textId="77777777" w:rsidR="00E73EFD" w:rsidRDefault="00E73EFD" w:rsidP="00B54C58">
            <w:pPr>
              <w:pBdr>
                <w:top w:val="nil"/>
                <w:left w:val="nil"/>
                <w:bottom w:val="nil"/>
                <w:right w:val="nil"/>
                <w:between w:val="nil"/>
              </w:pBdr>
              <w:spacing w:before="60"/>
              <w:rPr>
                <w:color w:val="000000"/>
              </w:rPr>
            </w:pPr>
            <w:r>
              <w:rPr>
                <w:color w:val="000000"/>
              </w:rPr>
              <w:t>Zusätzliche sind folgende Datumsangaben anzugeben:</w:t>
            </w:r>
          </w:p>
          <w:p w14:paraId="6E4A1896"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Erwerb des Exponats durch das Museum</w:t>
            </w:r>
          </w:p>
          <w:p w14:paraId="2B9E2A74"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Ausleihe (Eingang im Museum)</w:t>
            </w:r>
          </w:p>
          <w:p w14:paraId="6DCF76A2"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Ausleihen an andere Museen und/oder Ausstellungen sowie deren Rückgaben (Ausgang bzw. Eingang)</w:t>
            </w:r>
          </w:p>
          <w:p w14:paraId="4B072487"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Verkauf (Details können der Historie hinzugefügt werden)</w:t>
            </w:r>
          </w:p>
          <w:p w14:paraId="6C113CA9"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Anlage und letzte Änderung im System</w:t>
            </w:r>
          </w:p>
          <w:p w14:paraId="6C5115A1"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4" w:name="_hfc0vvtjag1j" w:colFirst="0" w:colLast="0"/>
            <w:bookmarkEnd w:id="114"/>
            <w:r w:rsidRPr="00BF1BA5">
              <w:t>F: Soll, wenn das Exponat das Museum verlässt, die Historie des Exponats beibehalten werden?</w:t>
            </w:r>
          </w:p>
          <w:p w14:paraId="7DB7B39A" w14:textId="5B3F8837" w:rsidR="00485A0D" w:rsidRPr="00BF1BA5" w:rsidRDefault="00E73EFD" w:rsidP="766CED00">
            <w:pPr>
              <w:pStyle w:val="Antwort0"/>
            </w:pPr>
            <w:r w:rsidRPr="00BF1BA5">
              <w:t xml:space="preserve">A: </w:t>
            </w:r>
            <w:r w:rsidR="269038CE" w:rsidRPr="00BF1BA5">
              <w:t>Ja</w:t>
            </w:r>
            <w:r w:rsidR="00366A4D" w:rsidRPr="00BF1BA5">
              <w:t>, damit die historische Integrität beibehalten werden kann</w:t>
            </w:r>
            <w:r w:rsidRPr="00BF1BA5">
              <w:t>.</w:t>
            </w:r>
          </w:p>
        </w:tc>
      </w:tr>
      <w:tr w:rsidR="00E73EFD" w14:paraId="1DB952C5" w14:textId="77777777" w:rsidTr="00B54C58">
        <w:tc>
          <w:tcPr>
            <w:tcW w:w="988" w:type="dxa"/>
            <w:shd w:val="clear" w:color="auto" w:fill="auto"/>
          </w:tcPr>
          <w:p w14:paraId="31776A59" w14:textId="77777777" w:rsidR="00E73EFD" w:rsidRDefault="00E73EFD" w:rsidP="00B54C58">
            <w:pPr>
              <w:pBdr>
                <w:top w:val="nil"/>
                <w:left w:val="nil"/>
                <w:bottom w:val="nil"/>
                <w:right w:val="nil"/>
                <w:between w:val="nil"/>
              </w:pBdr>
              <w:spacing w:before="60"/>
              <w:rPr>
                <w:color w:val="000000"/>
              </w:rPr>
            </w:pPr>
            <w:r>
              <w:rPr>
                <w:color w:val="000000"/>
              </w:rPr>
              <w:lastRenderedPageBreak/>
              <w:t>/LF30/</w:t>
            </w:r>
          </w:p>
        </w:tc>
        <w:tc>
          <w:tcPr>
            <w:tcW w:w="8220" w:type="dxa"/>
            <w:shd w:val="clear" w:color="auto" w:fill="auto"/>
          </w:tcPr>
          <w:p w14:paraId="4D37AFB3" w14:textId="168A2C25" w:rsidR="00E73EFD" w:rsidRDefault="00E73EFD" w:rsidP="00B54C58">
            <w:pPr>
              <w:pBdr>
                <w:top w:val="nil"/>
                <w:left w:val="nil"/>
                <w:bottom w:val="nil"/>
                <w:right w:val="nil"/>
                <w:between w:val="nil"/>
              </w:pBdr>
              <w:spacing w:before="60"/>
              <w:rPr>
                <w:color w:val="000000"/>
              </w:rPr>
            </w:pPr>
            <w:r w:rsidRPr="32DD8598">
              <w:rPr>
                <w:color w:val="000000" w:themeColor="text1"/>
              </w:rPr>
              <w:t>Als Fördernde gelten alle juristischen Personen, die entweder ausgewählte Exponate finanziell sponsern (Schenkung, Kauf, Ausleihen, Unterhalt (Zuschüsse zu Leihgebühren, zur Pflege usw.)) oder die auf eine andere Art das Museum finanziell unterstützen. Die finanztechnischen Abläufe werden mit unserem Finanzsystem erfasst und verarbeitet, im neuen System soll allerdings auf einfache Weise festgehalten werden, in welcher Form und mit welchen Mitteln ein Fördernder das Museum unterstützt.</w:t>
            </w:r>
          </w:p>
          <w:p w14:paraId="0238B789" w14:textId="168A2C25" w:rsidR="007C1DAB" w:rsidRPr="00BF1BA5" w:rsidRDefault="007C1DAB" w:rsidP="007C1DAB">
            <w:pPr>
              <w:pStyle w:val="Frage0"/>
            </w:pPr>
            <w:bookmarkStart w:id="115" w:name="_vv2kndxiebf5" w:colFirst="0" w:colLast="0"/>
            <w:bookmarkEnd w:id="115"/>
            <w:r w:rsidRPr="00BF1BA5">
              <w:t xml:space="preserve">F: </w:t>
            </w:r>
            <w:r w:rsidR="00CF2292" w:rsidRPr="00BF1BA5">
              <w:t>Was zählt als Unterstützung des Museums die festgehalten werden muss</w:t>
            </w:r>
            <w:r w:rsidRPr="00BF1BA5">
              <w:t>?</w:t>
            </w:r>
          </w:p>
          <w:p w14:paraId="202F41B5" w14:textId="6EDE4D4F" w:rsidR="79DDCD4E" w:rsidRPr="00BF1BA5" w:rsidRDefault="79DDCD4E" w:rsidP="79DDCD4E">
            <w:pPr>
              <w:pStyle w:val="Antwort0"/>
              <w:rPr>
                <w:color w:val="000000" w:themeColor="text1"/>
              </w:rPr>
            </w:pPr>
            <w:r w:rsidRPr="00BF1BA5">
              <w:t>A: Alles was Finanziell ist, also einem Wert in € entspricht, Schenkungen und Ausleihen. Oder durch die Museumsverwaltung als Unterstützung anerkannt wurde.</w:t>
            </w:r>
          </w:p>
          <w:p w14:paraId="6C5C37EC"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F: Soll dies in Form einer Historie geschehen? Wie sieht das Festhalten der Unterstützung bisher aus?</w:t>
            </w:r>
          </w:p>
          <w:p w14:paraId="28DA4708" w14:textId="1CB549D2" w:rsidR="001023F0" w:rsidRPr="00BF1BA5" w:rsidRDefault="7DF44198" w:rsidP="001023F0">
            <w:pPr>
              <w:pStyle w:val="Antwort0"/>
              <w:pBdr>
                <w:top w:val="none" w:sz="0" w:space="0" w:color="auto"/>
                <w:left w:val="none" w:sz="0" w:space="0" w:color="auto"/>
                <w:bottom w:val="none" w:sz="0" w:space="0" w:color="auto"/>
                <w:right w:val="none" w:sz="0" w:space="0" w:color="auto"/>
                <w:between w:val="none" w:sz="0" w:space="0" w:color="auto"/>
              </w:pBdr>
            </w:pPr>
            <w:bookmarkStart w:id="116" w:name="_e31wa6iq2cqo" w:colFirst="0" w:colLast="0"/>
            <w:bookmarkEnd w:id="116"/>
            <w:r w:rsidRPr="00BF1BA5">
              <w:t xml:space="preserve">A: Ja in dieser soll der Förderer selbst und die Art der Förderung festgehalten werden. </w:t>
            </w:r>
            <w:r w:rsidR="433DD172" w:rsidRPr="00BF1BA5">
              <w:t>Aktuell gibt es dazu eine Tabelle in Excel</w:t>
            </w:r>
            <w:r w:rsidR="6DD8A737" w:rsidRPr="00BF1BA5">
              <w:t>.</w:t>
            </w:r>
          </w:p>
          <w:p w14:paraId="58E3BFC4" w14:textId="77777777" w:rsidR="00E73EFD" w:rsidRDefault="00E73EFD" w:rsidP="00B54C58">
            <w:pPr>
              <w:pBdr>
                <w:top w:val="nil"/>
                <w:left w:val="nil"/>
                <w:bottom w:val="nil"/>
                <w:right w:val="nil"/>
                <w:between w:val="nil"/>
              </w:pBdr>
              <w:spacing w:before="60"/>
              <w:rPr>
                <w:color w:val="000000"/>
              </w:rPr>
            </w:pPr>
            <w:r>
              <w:rPr>
                <w:color w:val="000000"/>
              </w:rPr>
              <w:t>Einem Fördernden sind alle ihn betreffenden Exponate zugeordnet und umgekehrt kann auch ein Exponat von mehreren Förderern finanziert werden.</w:t>
            </w:r>
          </w:p>
          <w:p w14:paraId="3440B572" w14:textId="0FE09A75"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7" w:name="_r1zufgtxuleu" w:colFirst="0" w:colLast="0"/>
            <w:bookmarkEnd w:id="117"/>
            <w:r w:rsidRPr="00BF1BA5">
              <w:t xml:space="preserve">F: Was </w:t>
            </w:r>
            <w:r w:rsidR="0066684B" w:rsidRPr="00BF1BA5">
              <w:t>passiert,</w:t>
            </w:r>
            <w:r w:rsidRPr="00BF1BA5">
              <w:t xml:space="preserve"> wenn ein Exponat das Museum verlässt?</w:t>
            </w:r>
          </w:p>
          <w:p w14:paraId="42F335A1" w14:textId="46035480" w:rsidR="7D253953" w:rsidRPr="00BF1BA5" w:rsidRDefault="7D253953" w:rsidP="7D253953">
            <w:pPr>
              <w:pStyle w:val="Antwort0"/>
            </w:pPr>
            <w:bookmarkStart w:id="118" w:name="_1rlwvvv34zrs" w:colFirst="0" w:colLast="0"/>
            <w:bookmarkEnd w:id="118"/>
            <w:r w:rsidRPr="00BF1BA5">
              <w:t xml:space="preserve">A: Das Exponat wird als "außer Haus" </w:t>
            </w:r>
            <w:r w:rsidR="4406AEAB" w:rsidRPr="00BF1BA5">
              <w:t>makiert</w:t>
            </w:r>
            <w:r w:rsidRPr="00BF1BA5">
              <w:t xml:space="preserve"> und die Besitzer-Historie erweitert.</w:t>
            </w:r>
          </w:p>
          <w:p w14:paraId="3A366972" w14:textId="53BEDB2F"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 xml:space="preserve">F: Was </w:t>
            </w:r>
            <w:r w:rsidR="0066684B" w:rsidRPr="00BF1BA5">
              <w:t>passiert,</w:t>
            </w:r>
            <w:r w:rsidRPr="00BF1BA5">
              <w:t xml:space="preserve"> wenn ein Förderer verstirbt, ein </w:t>
            </w:r>
            <w:r w:rsidR="362808D8" w:rsidRPr="00BF1BA5">
              <w:t>Exponat</w:t>
            </w:r>
            <w:r w:rsidRPr="00BF1BA5">
              <w:t xml:space="preserve"> nicht mehr fördert?</w:t>
            </w:r>
          </w:p>
          <w:p w14:paraId="5478148D" w14:textId="62E0338D" w:rsidR="00E73EFD" w:rsidRPr="00BF1BA5" w:rsidRDefault="4F9A1EF0" w:rsidP="00B54C58">
            <w:pPr>
              <w:pStyle w:val="Antwort0"/>
              <w:pBdr>
                <w:top w:val="none" w:sz="0" w:space="0" w:color="auto"/>
                <w:left w:val="none" w:sz="0" w:space="0" w:color="auto"/>
                <w:bottom w:val="none" w:sz="0" w:space="0" w:color="auto"/>
                <w:right w:val="none" w:sz="0" w:space="0" w:color="auto"/>
                <w:between w:val="none" w:sz="0" w:space="0" w:color="auto"/>
              </w:pBdr>
            </w:pPr>
            <w:bookmarkStart w:id="119" w:name="_i0hqnsry3xn9" w:colFirst="0" w:colLast="0"/>
            <w:bookmarkEnd w:id="119"/>
            <w:r w:rsidRPr="00BF1BA5">
              <w:t>A: Er wird gelöscht</w:t>
            </w:r>
            <w:r w:rsidR="362808D8" w:rsidRPr="00BF1BA5">
              <w:t xml:space="preserve"> bzw. Nicht mehr dem Exponat zugeordnet</w:t>
            </w:r>
            <w:r w:rsidRPr="00BF1BA5">
              <w:t>.</w:t>
            </w:r>
          </w:p>
        </w:tc>
      </w:tr>
      <w:tr w:rsidR="00E73EFD" w14:paraId="29B2F07F" w14:textId="77777777" w:rsidTr="00B54C58">
        <w:tc>
          <w:tcPr>
            <w:tcW w:w="988" w:type="dxa"/>
            <w:shd w:val="clear" w:color="auto" w:fill="auto"/>
          </w:tcPr>
          <w:p w14:paraId="69A91878" w14:textId="77777777" w:rsidR="00E73EFD" w:rsidRDefault="00E73EFD" w:rsidP="00B54C58">
            <w:pPr>
              <w:pBdr>
                <w:top w:val="nil"/>
                <w:left w:val="nil"/>
                <w:bottom w:val="nil"/>
                <w:right w:val="nil"/>
                <w:between w:val="nil"/>
              </w:pBdr>
              <w:spacing w:before="60"/>
              <w:rPr>
                <w:color w:val="000000"/>
              </w:rPr>
            </w:pPr>
            <w:r>
              <w:rPr>
                <w:color w:val="000000"/>
              </w:rPr>
              <w:t>/LF40/</w:t>
            </w:r>
          </w:p>
        </w:tc>
        <w:tc>
          <w:tcPr>
            <w:tcW w:w="8220" w:type="dxa"/>
            <w:shd w:val="clear" w:color="auto" w:fill="auto"/>
          </w:tcPr>
          <w:p w14:paraId="171CA9AF" w14:textId="77777777" w:rsidR="00E73EFD" w:rsidRDefault="00E73EFD" w:rsidP="00B54C58">
            <w:pPr>
              <w:pBdr>
                <w:top w:val="nil"/>
                <w:left w:val="nil"/>
                <w:bottom w:val="nil"/>
                <w:right w:val="nil"/>
                <w:between w:val="nil"/>
              </w:pBdr>
              <w:spacing w:before="60"/>
              <w:rPr>
                <w:color w:val="000000"/>
              </w:rPr>
            </w:pPr>
            <w:r>
              <w:rPr>
                <w:color w:val="000000"/>
              </w:rPr>
              <w:t>Um den Förderern auf einfache Weise Mails und Informationsmaterialien zukommen zu lassen, sind ihre Kontaktdaten so vollständig wie möglich zu erfassen.</w:t>
            </w:r>
          </w:p>
          <w:p w14:paraId="41A65C3E"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0" w:name="_jh9ejn652c9i" w:colFirst="0" w:colLast="0"/>
            <w:bookmarkEnd w:id="120"/>
            <w:r w:rsidRPr="00BF1BA5">
              <w:t>F: Was geschieht mit den Daten nach Versterben des Förderers, stoppen des Förderns oder dem Fordern zur Löschung der Daten?</w:t>
            </w:r>
          </w:p>
          <w:p w14:paraId="262D7CCF" w14:textId="654E515F" w:rsidR="00E73EFD" w:rsidRPr="00BF1BA5" w:rsidRDefault="2D5DEA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21" w:name="_fpnp8ob6tbgw" w:colFirst="0" w:colLast="0"/>
            <w:bookmarkEnd w:id="121"/>
            <w:r w:rsidRPr="00BF1BA5">
              <w:t>A: Werden gelöscht sobald Er nix mehr fördert</w:t>
            </w:r>
            <w:r w:rsidR="2D57C614" w:rsidRPr="00BF1BA5">
              <w:t xml:space="preserve"> und in </w:t>
            </w:r>
            <w:r w:rsidR="4406AEAB" w:rsidRPr="00BF1BA5">
              <w:t>den</w:t>
            </w:r>
            <w:r w:rsidR="2D57C614" w:rsidRPr="00BF1BA5">
              <w:t xml:space="preserve"> anderen Fällen immer gelöscht</w:t>
            </w:r>
            <w:r w:rsidRPr="00BF1BA5">
              <w:t>.</w:t>
            </w:r>
          </w:p>
          <w:p w14:paraId="3A19D336" w14:textId="222D8ED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2" w:name="_i8txujfju1k7" w:colFirst="0" w:colLast="0"/>
            <w:bookmarkEnd w:id="122"/>
            <w:r w:rsidRPr="00BF1BA5">
              <w:t>F: Sind Kontaktinformationen verlangt um ein Förderer zu sein?</w:t>
            </w:r>
          </w:p>
          <w:p w14:paraId="331F9E6C" w14:textId="74DB150B" w:rsidR="00E73EFD" w:rsidRPr="00BF1BA5" w:rsidRDefault="3D68D8B7" w:rsidP="006E51EA">
            <w:pPr>
              <w:pStyle w:val="Antwort0"/>
            </w:pPr>
            <w:bookmarkStart w:id="123" w:name="_n0v3fgofi7j2" w:colFirst="0" w:colLast="0"/>
            <w:bookmarkEnd w:id="123"/>
            <w:r w:rsidRPr="00BF1BA5">
              <w:t>A: Ja diese dienen auch zur Verifizierung</w:t>
            </w:r>
            <w:r w:rsidR="07B2BC0C" w:rsidRPr="00BF1BA5">
              <w:t xml:space="preserve"> als natürliche Person</w:t>
            </w:r>
            <w:r w:rsidRPr="00BF1BA5">
              <w:t>.</w:t>
            </w:r>
            <w:r w:rsidR="00B04D9B" w:rsidRPr="00BF1BA5">
              <w:t xml:space="preserve"> Außerdem müssen diese aus Versicherungsgründen festgehalten werden.</w:t>
            </w:r>
          </w:p>
          <w:p w14:paraId="5F0D5E37" w14:textId="4642EA12" w:rsidR="00DC1055" w:rsidRPr="00BF1BA5" w:rsidRDefault="00DC1055" w:rsidP="00DC1055">
            <w:pPr>
              <w:pStyle w:val="Frage0"/>
            </w:pPr>
            <w:r w:rsidRPr="00BF1BA5">
              <w:t xml:space="preserve">F: </w:t>
            </w:r>
            <w:r w:rsidR="00963DAA" w:rsidRPr="00BF1BA5">
              <w:t>Darf ein Förderer seine Anonymisierung fordern</w:t>
            </w:r>
            <w:r w:rsidRPr="00BF1BA5">
              <w:t>?</w:t>
            </w:r>
          </w:p>
          <w:p w14:paraId="0BC8996F" w14:textId="2156940B" w:rsidR="00DC1055" w:rsidRPr="00BF1BA5" w:rsidRDefault="32DD8598" w:rsidP="00DC1055">
            <w:pPr>
              <w:pStyle w:val="Antwort0"/>
            </w:pPr>
            <w:r w:rsidRPr="00BF1BA5">
              <w:t>A: Nein</w:t>
            </w:r>
            <w:r w:rsidR="001C279A" w:rsidRPr="00BF1BA5">
              <w:t>,</w:t>
            </w:r>
            <w:r w:rsidR="00382408" w:rsidRPr="00BF1BA5">
              <w:t xml:space="preserve"> zumindest nicht System-intern</w:t>
            </w:r>
            <w:r w:rsidRPr="00BF1BA5">
              <w:t>.</w:t>
            </w:r>
            <w:r w:rsidR="00020D70" w:rsidRPr="00BF1BA5">
              <w:t xml:space="preserve"> Externe Anonymisierung gibt es aktuell noch nicht wäre aber </w:t>
            </w:r>
            <w:r w:rsidR="009F45E0" w:rsidRPr="00BF1BA5">
              <w:t>ein nett to have Feature das aber nicht unbedingt nötig ist.</w:t>
            </w:r>
          </w:p>
        </w:tc>
      </w:tr>
      <w:tr w:rsidR="00E73EFD" w14:paraId="3D5F3C75" w14:textId="77777777" w:rsidTr="00B54C58">
        <w:tc>
          <w:tcPr>
            <w:tcW w:w="988" w:type="dxa"/>
            <w:shd w:val="clear" w:color="auto" w:fill="auto"/>
          </w:tcPr>
          <w:p w14:paraId="50C10251" w14:textId="77777777" w:rsidR="00E73EFD" w:rsidRDefault="00E73EFD" w:rsidP="00B54C58">
            <w:pPr>
              <w:pBdr>
                <w:top w:val="nil"/>
                <w:left w:val="nil"/>
                <w:bottom w:val="nil"/>
                <w:right w:val="nil"/>
                <w:between w:val="nil"/>
              </w:pBdr>
              <w:spacing w:before="60"/>
              <w:rPr>
                <w:color w:val="000000"/>
              </w:rPr>
            </w:pPr>
            <w:r>
              <w:rPr>
                <w:color w:val="000000"/>
              </w:rPr>
              <w:lastRenderedPageBreak/>
              <w:t>/LF50/</w:t>
            </w:r>
          </w:p>
        </w:tc>
        <w:tc>
          <w:tcPr>
            <w:tcW w:w="8220" w:type="dxa"/>
            <w:shd w:val="clear" w:color="auto" w:fill="auto"/>
          </w:tcPr>
          <w:p w14:paraId="1782B086" w14:textId="77777777" w:rsidR="00E73EFD" w:rsidRDefault="00E73EFD" w:rsidP="00B54C58">
            <w:pPr>
              <w:pBdr>
                <w:top w:val="nil"/>
                <w:left w:val="nil"/>
                <w:bottom w:val="nil"/>
                <w:right w:val="nil"/>
                <w:between w:val="nil"/>
              </w:pBdr>
              <w:spacing w:before="60"/>
              <w:rPr>
                <w:color w:val="000000"/>
              </w:rPr>
            </w:pPr>
            <w:r>
              <w:rPr>
                <w:color w:val="000000"/>
              </w:rPr>
              <w:t xml:space="preserve">Alle Angestellten müssen verwaltet werden. </w:t>
            </w:r>
          </w:p>
          <w:p w14:paraId="0BBAC905" w14:textId="401167E3" w:rsidR="00E73EFD" w:rsidRPr="00BF1BA5" w:rsidRDefault="00E73EFD" w:rsidP="00B54C58">
            <w:pPr>
              <w:pStyle w:val="berschrift5"/>
              <w:rPr>
                <w:rFonts w:ascii="Arial" w:hAnsi="Arial" w:cs="Arial"/>
              </w:rPr>
            </w:pPr>
            <w:bookmarkStart w:id="124" w:name="_4e1i68cpj7m9" w:colFirst="0" w:colLast="0"/>
            <w:bookmarkStart w:id="125" w:name="_Toc38899011"/>
            <w:bookmarkEnd w:id="124"/>
            <w:r w:rsidRPr="00BF1BA5">
              <w:rPr>
                <w:rStyle w:val="FrageZchn"/>
              </w:rPr>
              <w:t xml:space="preserve">F: Was genau umfasst diese Verwaltung der </w:t>
            </w:r>
            <w:r w:rsidR="7BDC215E" w:rsidRPr="00BF1BA5">
              <w:rPr>
                <w:rStyle w:val="FrageZchn"/>
              </w:rPr>
              <w:t>Angestellten</w:t>
            </w:r>
            <w:r w:rsidRPr="00BF1BA5">
              <w:rPr>
                <w:rStyle w:val="FrageZchn"/>
              </w:rPr>
              <w:t xml:space="preserve"> (nur Zugangsdaten)?</w:t>
            </w:r>
            <w:bookmarkEnd w:id="125"/>
          </w:p>
          <w:p w14:paraId="17BE6B1C" w14:textId="5308A75B" w:rsidR="00E73EFD" w:rsidRPr="00BF1BA5" w:rsidRDefault="00E73EFD" w:rsidP="00B54C58">
            <w:pPr>
              <w:pStyle w:val="Antwort0"/>
            </w:pPr>
            <w:r w:rsidRPr="00BF1BA5">
              <w:t>A: Recht, Sichtbarkeiten und Zugangsdaten.</w:t>
            </w:r>
          </w:p>
          <w:p w14:paraId="703D5A97" w14:textId="497A4AF8" w:rsidR="00F24C51" w:rsidRPr="00BF1BA5" w:rsidRDefault="00F24C51" w:rsidP="00F24C51">
            <w:pPr>
              <w:pStyle w:val="Frage0"/>
            </w:pPr>
            <w:r w:rsidRPr="00BF1BA5">
              <w:t xml:space="preserve">F: Was passiert bei </w:t>
            </w:r>
            <w:r w:rsidR="00D20A36" w:rsidRPr="00BF1BA5">
              <w:t>Verabschiedung</w:t>
            </w:r>
            <w:r w:rsidR="00BC7ED6" w:rsidRPr="00BF1BA5">
              <w:t xml:space="preserve"> </w:t>
            </w:r>
            <w:r w:rsidRPr="00BF1BA5">
              <w:t>eines Angestellten</w:t>
            </w:r>
            <w:r w:rsidR="00D20A36" w:rsidRPr="00BF1BA5">
              <w:t xml:space="preserve"> mit seinen Daten</w:t>
            </w:r>
            <w:r w:rsidRPr="00BF1BA5">
              <w:t>?</w:t>
            </w:r>
          </w:p>
          <w:p w14:paraId="4958D703" w14:textId="7BD4FA28" w:rsidR="00F24C51" w:rsidRPr="00BF1BA5" w:rsidRDefault="719996EB" w:rsidP="00691126">
            <w:pPr>
              <w:pStyle w:val="Antwort0"/>
            </w:pPr>
            <w:r w:rsidRPr="00BF1BA5">
              <w:t>A: Sie werden gelöscht.</w:t>
            </w:r>
          </w:p>
          <w:p w14:paraId="23DF36E8" w14:textId="10C0F45C" w:rsidR="0042057C" w:rsidRPr="00BF1BA5" w:rsidRDefault="0042057C" w:rsidP="0042057C">
            <w:pPr>
              <w:pStyle w:val="Frage0"/>
            </w:pPr>
            <w:r w:rsidRPr="00BF1BA5">
              <w:t>F: Wer darf diese Verwaltungsdaten einsehen?</w:t>
            </w:r>
          </w:p>
          <w:p w14:paraId="2AA970B1" w14:textId="53D8EA1E" w:rsidR="0042057C" w:rsidRPr="00BF1BA5" w:rsidRDefault="5ED74239" w:rsidP="0042057C">
            <w:pPr>
              <w:pStyle w:val="Antwort0"/>
            </w:pPr>
            <w:r w:rsidRPr="00BF1BA5">
              <w:t>A: die HR und Admin</w:t>
            </w:r>
            <w:r w:rsidR="2C2BE4EB" w:rsidRPr="00BF1BA5">
              <w:t>-Rolle</w:t>
            </w:r>
            <w:r w:rsidRPr="00BF1BA5">
              <w:t>.</w:t>
            </w:r>
          </w:p>
          <w:p w14:paraId="7F1FBDAD" w14:textId="77777777" w:rsidR="00E73EFD" w:rsidRDefault="00E73EFD" w:rsidP="00B54C58">
            <w:pPr>
              <w:pBdr>
                <w:top w:val="nil"/>
                <w:left w:val="nil"/>
                <w:bottom w:val="nil"/>
                <w:right w:val="nil"/>
                <w:between w:val="nil"/>
              </w:pBdr>
              <w:spacing w:before="60"/>
            </w:pPr>
            <w:r>
              <w:rPr>
                <w:color w:val="000000"/>
              </w:rPr>
              <w:t>Jedem Exponateintrag im System müssen die Angestellten zugeordnet sein, die das Exponat anlegen bzw. ändern</w:t>
            </w:r>
            <w:r>
              <w:t>.</w:t>
            </w:r>
          </w:p>
          <w:p w14:paraId="7FBC9200"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6" w:name="_osg1fhrk66z5" w:colFirst="0" w:colLast="0"/>
            <w:bookmarkEnd w:id="126"/>
            <w:r w:rsidRPr="00BF1BA5">
              <w:t>F: Soll jede Änderung dokumentiert werden oder reicht die letzte Person die etwas geändert hat?</w:t>
            </w:r>
          </w:p>
          <w:p w14:paraId="003A0975" w14:textId="09F996D9" w:rsidR="00E73EFD" w:rsidRPr="00BF1BA5" w:rsidRDefault="6C94CEA8" w:rsidP="00B54C58">
            <w:pPr>
              <w:pStyle w:val="Antwort0"/>
              <w:pBdr>
                <w:top w:val="none" w:sz="0" w:space="0" w:color="auto"/>
                <w:left w:val="none" w:sz="0" w:space="0" w:color="auto"/>
                <w:bottom w:val="none" w:sz="0" w:space="0" w:color="auto"/>
                <w:right w:val="none" w:sz="0" w:space="0" w:color="auto"/>
                <w:between w:val="none" w:sz="0" w:space="0" w:color="auto"/>
              </w:pBdr>
            </w:pPr>
            <w:bookmarkStart w:id="127" w:name="_hcto2yiypw1a" w:colFirst="0" w:colLast="0"/>
            <w:bookmarkEnd w:id="127"/>
            <w:r w:rsidRPr="00BF1BA5">
              <w:t xml:space="preserve">A: Nur die letzte </w:t>
            </w:r>
            <w:r w:rsidR="009E2835" w:rsidRPr="00BF1BA5">
              <w:t>Änderung</w:t>
            </w:r>
            <w:r w:rsidRPr="00BF1BA5">
              <w:t>.</w:t>
            </w:r>
          </w:p>
          <w:p w14:paraId="4D897FEE" w14:textId="6F91ADC0"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8" w:name="_m7ecnx9w1qtb" w:colFirst="0" w:colLast="0"/>
            <w:bookmarkEnd w:id="128"/>
            <w:r w:rsidRPr="00BF1BA5">
              <w:t xml:space="preserve">F: Was </w:t>
            </w:r>
            <w:r w:rsidR="009E2835" w:rsidRPr="00BF1BA5">
              <w:t>passiert,</w:t>
            </w:r>
            <w:r w:rsidRPr="00BF1BA5">
              <w:t xml:space="preserve"> wenn ein Mitarbeiter das Museum verlässt (anonymisieren der Einträge, Löschung etc.)?</w:t>
            </w:r>
          </w:p>
          <w:p w14:paraId="2EFDB0AB" w14:textId="497331C6" w:rsidR="00E73EFD" w:rsidRPr="00BF1BA5" w:rsidRDefault="311D8EDC" w:rsidP="00B54C58">
            <w:pPr>
              <w:pStyle w:val="Antwort0"/>
              <w:pBdr>
                <w:top w:val="none" w:sz="0" w:space="0" w:color="auto"/>
                <w:left w:val="none" w:sz="0" w:space="0" w:color="auto"/>
                <w:bottom w:val="none" w:sz="0" w:space="0" w:color="auto"/>
                <w:right w:val="none" w:sz="0" w:space="0" w:color="auto"/>
                <w:between w:val="none" w:sz="0" w:space="0" w:color="auto"/>
              </w:pBdr>
            </w:pPr>
            <w:bookmarkStart w:id="129" w:name="_pdjfonba6u" w:colFirst="0" w:colLast="0"/>
            <w:bookmarkEnd w:id="129"/>
            <w:r w:rsidRPr="00BF1BA5">
              <w:t xml:space="preserve">A: Er wird gelöscht alle verweise auf hin werden </w:t>
            </w:r>
            <w:r w:rsidR="38DD7862" w:rsidRPr="00BF1BA5">
              <w:t xml:space="preserve">durch “gelöschter Mitarbeiter” </w:t>
            </w:r>
            <w:r w:rsidR="000931DB" w:rsidRPr="00BF1BA5">
              <w:t>ersetzt</w:t>
            </w:r>
            <w:r w:rsidRPr="00BF1BA5">
              <w:t>.</w:t>
            </w:r>
          </w:p>
          <w:p w14:paraId="7FBECE5C" w14:textId="36F9D93A" w:rsidR="000931DB" w:rsidRPr="00BF1BA5" w:rsidRDefault="000931DB" w:rsidP="000931DB">
            <w:pPr>
              <w:pStyle w:val="Frage0"/>
            </w:pPr>
            <w:r w:rsidRPr="00BF1BA5">
              <w:t xml:space="preserve">F: Wenn der letzte Mitarbeiter der für ein Exponat zuständig war </w:t>
            </w:r>
            <w:r w:rsidR="008B103A" w:rsidRPr="00BF1BA5">
              <w:t>verabschiedet wird, was passiert dann mit dem Exponat (Zuweisung eines zufälligen Mitarbeiters, ein „default“-Mitarbeiter etc.)</w:t>
            </w:r>
            <w:r w:rsidRPr="00BF1BA5">
              <w:t>?</w:t>
            </w:r>
          </w:p>
          <w:p w14:paraId="2505AF93" w14:textId="7E21AE71" w:rsidR="000931DB" w:rsidRPr="00BF1BA5" w:rsidRDefault="20ADB0F5" w:rsidP="72C3ED6A">
            <w:pPr>
              <w:pStyle w:val="Antwort0"/>
            </w:pPr>
            <w:r w:rsidRPr="00BF1BA5">
              <w:t>A: Dem Exponat wird der default-Mitarbeiter “</w:t>
            </w:r>
            <w:r w:rsidR="5ED74239" w:rsidRPr="00BF1BA5">
              <w:t>gelöschter</w:t>
            </w:r>
            <w:r w:rsidRPr="00BF1BA5">
              <w:t xml:space="preserve"> Mitarbeiter” zugewisen</w:t>
            </w:r>
          </w:p>
          <w:p w14:paraId="556F64DD"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0" w:name="_vushuhyx78i6" w:colFirst="0" w:colLast="0"/>
            <w:bookmarkEnd w:id="130"/>
            <w:r w:rsidRPr="00BF1BA5">
              <w:t>F: Darf jeder Mitarbeiter jedes Exponat verändern?</w:t>
            </w:r>
          </w:p>
          <w:p w14:paraId="2D7D5CD6" w14:textId="44E81A0F" w:rsidR="00E73EFD" w:rsidRPr="00BF1BA5" w:rsidRDefault="4C6DE8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31" w:name="_lw57cxy7l8fd" w:colFirst="0" w:colLast="0"/>
            <w:bookmarkEnd w:id="131"/>
            <w:r w:rsidRPr="00BF1BA5">
              <w:t xml:space="preserve">A: Ja wobei die </w:t>
            </w:r>
            <w:r w:rsidR="2ADBE269" w:rsidRPr="00BF1BA5">
              <w:t>User</w:t>
            </w:r>
            <w:r w:rsidR="5F9CFE4F" w:rsidRPr="00BF1BA5">
              <w:t xml:space="preserve"> und Admins vollen Zugriff haben und </w:t>
            </w:r>
            <w:r w:rsidR="6C762115" w:rsidRPr="00BF1BA5">
              <w:t xml:space="preserve">die </w:t>
            </w:r>
            <w:r w:rsidR="34F93897" w:rsidRPr="00BF1BA5">
              <w:t>HR role</w:t>
            </w:r>
            <w:r w:rsidR="17C0FFE5" w:rsidRPr="00BF1BA5">
              <w:t xml:space="preserve"> nur auf die Eigenschafften </w:t>
            </w:r>
            <w:r w:rsidR="53CBF504" w:rsidRPr="00BF1BA5">
              <w:t xml:space="preserve">die für ihre Aufgaben notwendig sind (also das </w:t>
            </w:r>
            <w:r w:rsidR="23A7FC2B" w:rsidRPr="00BF1BA5">
              <w:t>Bearbeiten der Förderer in einem Exponat).</w:t>
            </w:r>
          </w:p>
        </w:tc>
      </w:tr>
      <w:tr w:rsidR="00E73EFD" w14:paraId="2E9CD9D1" w14:textId="77777777" w:rsidTr="00B54C58">
        <w:tc>
          <w:tcPr>
            <w:tcW w:w="988" w:type="dxa"/>
            <w:shd w:val="clear" w:color="auto" w:fill="auto"/>
          </w:tcPr>
          <w:p w14:paraId="099F2F9F" w14:textId="77777777" w:rsidR="00E73EFD" w:rsidRDefault="00E73EFD" w:rsidP="00B54C58">
            <w:pPr>
              <w:pBdr>
                <w:top w:val="nil"/>
                <w:left w:val="nil"/>
                <w:bottom w:val="nil"/>
                <w:right w:val="nil"/>
                <w:between w:val="nil"/>
              </w:pBdr>
              <w:spacing w:before="60"/>
              <w:rPr>
                <w:color w:val="000000"/>
              </w:rPr>
            </w:pPr>
            <w:r>
              <w:rPr>
                <w:color w:val="000000"/>
              </w:rPr>
              <w:t>/LF60/</w:t>
            </w:r>
          </w:p>
        </w:tc>
        <w:tc>
          <w:tcPr>
            <w:tcW w:w="8220" w:type="dxa"/>
            <w:shd w:val="clear" w:color="auto" w:fill="auto"/>
          </w:tcPr>
          <w:p w14:paraId="3AF29571" w14:textId="77777777" w:rsidR="00E73EFD" w:rsidRDefault="00E73EFD" w:rsidP="00B54C58">
            <w:pPr>
              <w:pBdr>
                <w:top w:val="nil"/>
                <w:left w:val="nil"/>
                <w:bottom w:val="nil"/>
                <w:right w:val="nil"/>
                <w:between w:val="nil"/>
              </w:pBdr>
              <w:spacing w:before="60"/>
              <w:rPr>
                <w:color w:val="000000"/>
              </w:rPr>
            </w:pPr>
            <w:r>
              <w:rPr>
                <w:color w:val="000000"/>
              </w:rPr>
              <w:t>Zur einfacheren Eingabe der Daten soll es Auswahllisten für deren Eigenschaften geben, wo immer es möglich ist. Die Auswahllisten sollen auf einfache Weise erweiterbar und für sämtliche Angestellte im System verfügbar sein.</w:t>
            </w:r>
          </w:p>
          <w:p w14:paraId="075BF01D" w14:textId="6081EE71"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2" w:name="_uds39iigfyp5" w:colFirst="0" w:colLast="0"/>
            <w:bookmarkEnd w:id="132"/>
            <w:r w:rsidRPr="00BF1BA5">
              <w:t>F: Wer darf diese Eigenschaftenlisten bearbeiten?</w:t>
            </w:r>
          </w:p>
          <w:p w14:paraId="6D1736C3" w14:textId="05941F63" w:rsidR="009D18EC" w:rsidRPr="00BF1BA5" w:rsidRDefault="26F57C07" w:rsidP="009D18EC">
            <w:pPr>
              <w:pStyle w:val="Antwort0"/>
              <w:pBdr>
                <w:top w:val="none" w:sz="0" w:space="0" w:color="auto"/>
                <w:left w:val="none" w:sz="0" w:space="0" w:color="auto"/>
                <w:bottom w:val="none" w:sz="0" w:space="0" w:color="auto"/>
                <w:right w:val="none" w:sz="0" w:space="0" w:color="auto"/>
                <w:between w:val="none" w:sz="0" w:space="0" w:color="auto"/>
              </w:pBdr>
            </w:pPr>
            <w:bookmarkStart w:id="133" w:name="_tpjuom4q1jx5" w:colFirst="0" w:colLast="0"/>
            <w:bookmarkEnd w:id="133"/>
            <w:r w:rsidRPr="00BF1BA5">
              <w:t xml:space="preserve">A: Nur </w:t>
            </w:r>
            <w:r w:rsidR="07B2BC0C" w:rsidRPr="00BF1BA5">
              <w:t>User</w:t>
            </w:r>
            <w:r w:rsidRPr="00BF1BA5">
              <w:t xml:space="preserve"> und Admins.</w:t>
            </w:r>
          </w:p>
        </w:tc>
      </w:tr>
      <w:tr w:rsidR="00E73EFD" w14:paraId="5A6ED50D" w14:textId="77777777" w:rsidTr="00B54C58">
        <w:tc>
          <w:tcPr>
            <w:tcW w:w="988" w:type="dxa"/>
            <w:shd w:val="clear" w:color="auto" w:fill="auto"/>
          </w:tcPr>
          <w:p w14:paraId="525CEDE2" w14:textId="77777777" w:rsidR="00E73EFD" w:rsidRDefault="00E73EFD" w:rsidP="00B54C58">
            <w:pPr>
              <w:pBdr>
                <w:top w:val="nil"/>
                <w:left w:val="nil"/>
                <w:bottom w:val="nil"/>
                <w:right w:val="nil"/>
                <w:between w:val="nil"/>
              </w:pBdr>
              <w:spacing w:before="60"/>
              <w:rPr>
                <w:color w:val="000000"/>
              </w:rPr>
            </w:pPr>
            <w:r>
              <w:rPr>
                <w:color w:val="000000"/>
              </w:rPr>
              <w:t>/LF70/</w:t>
            </w:r>
          </w:p>
        </w:tc>
        <w:tc>
          <w:tcPr>
            <w:tcW w:w="8220" w:type="dxa"/>
            <w:shd w:val="clear" w:color="auto" w:fill="auto"/>
          </w:tcPr>
          <w:p w14:paraId="521ED177" w14:textId="77777777" w:rsidR="00E73EFD" w:rsidRDefault="00E73EFD" w:rsidP="00B54C58">
            <w:pPr>
              <w:pBdr>
                <w:top w:val="nil"/>
                <w:left w:val="nil"/>
                <w:bottom w:val="nil"/>
                <w:right w:val="nil"/>
                <w:between w:val="nil"/>
              </w:pBdr>
              <w:spacing w:before="60"/>
              <w:rPr>
                <w:color w:val="000000"/>
              </w:rPr>
            </w:pPr>
            <w:r>
              <w:rPr>
                <w:color w:val="000000"/>
              </w:rPr>
              <w:t>Sämtlichen Elementen sollen mehrere Bilder mit Titel zugeordnet werden können, die zentral auf einem Verzeichnis liegen sollen</w:t>
            </w:r>
          </w:p>
          <w:p w14:paraId="03569E5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4" w:name="_8ojf3xx8ul5w" w:colFirst="0" w:colLast="0"/>
            <w:bookmarkEnd w:id="134"/>
            <w:r w:rsidRPr="00BF1BA5">
              <w:t>F: Liegen alle Bilder in einem Ordner (dürfen sie mit einer Ordnerstruktur organisiert werden)?</w:t>
            </w:r>
          </w:p>
          <w:p w14:paraId="2D046C55" w14:textId="37222385" w:rsidR="00E73EFD" w:rsidRPr="00BF1BA5" w:rsidRDefault="68A849D7" w:rsidP="00B54C58">
            <w:pPr>
              <w:pStyle w:val="Antwort0"/>
              <w:pBdr>
                <w:top w:val="none" w:sz="0" w:space="0" w:color="auto"/>
                <w:left w:val="none" w:sz="0" w:space="0" w:color="auto"/>
                <w:bottom w:val="none" w:sz="0" w:space="0" w:color="auto"/>
                <w:right w:val="none" w:sz="0" w:space="0" w:color="auto"/>
                <w:between w:val="none" w:sz="0" w:space="0" w:color="auto"/>
              </w:pBdr>
            </w:pPr>
            <w:bookmarkStart w:id="135" w:name="_wd3feqncq5i8" w:colFirst="0" w:colLast="0"/>
            <w:bookmarkEnd w:id="135"/>
            <w:r w:rsidRPr="00BF1BA5">
              <w:t xml:space="preserve">A: Jedes Element hat </w:t>
            </w:r>
            <w:r w:rsidR="21CB4477" w:rsidRPr="00BF1BA5">
              <w:t>seine eigene</w:t>
            </w:r>
            <w:r w:rsidRPr="00BF1BA5">
              <w:t xml:space="preserve"> Order und darin befinden sich alle ihm </w:t>
            </w:r>
            <w:r w:rsidR="21CB4477" w:rsidRPr="00BF1BA5">
              <w:t>zugeordneten Bilder</w:t>
            </w:r>
            <w:r w:rsidRPr="00BF1BA5">
              <w:t>.</w:t>
            </w:r>
          </w:p>
          <w:p w14:paraId="1DBCC9BB"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6" w:name="_l0pe5p6wrrlh" w:colFirst="0" w:colLast="0"/>
            <w:bookmarkEnd w:id="136"/>
            <w:r w:rsidRPr="00BF1BA5">
              <w:t>F: Gibt es bereits Bilder und wenn ja wie sind sie aktuell organisiert und in Welchem Format liegen sie vor?</w:t>
            </w:r>
          </w:p>
          <w:p w14:paraId="6E93BE08" w14:textId="43EF5C39" w:rsidR="00E73EFD" w:rsidRPr="00BF1BA5" w:rsidRDefault="72C3ED6A" w:rsidP="11208982">
            <w:pPr>
              <w:pStyle w:val="Antwort0"/>
            </w:pPr>
            <w:bookmarkStart w:id="137" w:name="_byt8ogfeaajc" w:colFirst="0" w:colLast="0"/>
            <w:bookmarkEnd w:id="137"/>
            <w:r w:rsidRPr="00BF1BA5">
              <w:t xml:space="preserve">A: </w:t>
            </w:r>
            <w:r w:rsidR="00B66940" w:rsidRPr="00BF1BA5">
              <w:t>Die wenigen Bilder die wir besitzen</w:t>
            </w:r>
            <w:r w:rsidR="005706C7" w:rsidRPr="00BF1BA5">
              <w:t xml:space="preserve"> liegen alle in einem </w:t>
            </w:r>
            <w:r w:rsidR="00B66940" w:rsidRPr="00BF1BA5">
              <w:t>O</w:t>
            </w:r>
            <w:r w:rsidR="005706C7" w:rsidRPr="00BF1BA5">
              <w:t>rdern</w:t>
            </w:r>
            <w:r w:rsidR="00B66940" w:rsidRPr="00BF1BA5">
              <w:t xml:space="preserve"> </w:t>
            </w:r>
            <w:r w:rsidR="00500669" w:rsidRPr="00BF1BA5">
              <w:t xml:space="preserve">als </w:t>
            </w:r>
            <w:r w:rsidR="7993CDA4" w:rsidRPr="00BF1BA5">
              <w:t>JPG, PNG</w:t>
            </w:r>
            <w:r w:rsidRPr="00BF1BA5">
              <w:t xml:space="preserve"> oder </w:t>
            </w:r>
            <w:r w:rsidR="7993CDA4" w:rsidRPr="00BF1BA5">
              <w:t>GIF</w:t>
            </w:r>
            <w:r w:rsidR="00500669" w:rsidRPr="00BF1BA5">
              <w:t xml:space="preserve"> </w:t>
            </w:r>
            <w:r w:rsidR="00816D1D" w:rsidRPr="00BF1BA5">
              <w:t>vor</w:t>
            </w:r>
            <w:r w:rsidR="3239D658" w:rsidRPr="00BF1BA5">
              <w:t>.</w:t>
            </w:r>
          </w:p>
          <w:p w14:paraId="34EE3477"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8" w:name="_hdzboh3x1vxt" w:colFirst="0" w:colLast="0"/>
            <w:bookmarkEnd w:id="138"/>
            <w:r w:rsidRPr="00BF1BA5">
              <w:t>F: Wer darf solche Bilder zuordnen?</w:t>
            </w:r>
          </w:p>
          <w:p w14:paraId="315F80F0" w14:textId="0C265E77" w:rsidR="00E73EFD" w:rsidRPr="00BF1BA5" w:rsidRDefault="1D12CABD" w:rsidP="11208982">
            <w:pPr>
              <w:pStyle w:val="Antwort0"/>
            </w:pPr>
            <w:bookmarkStart w:id="139" w:name="_2f4tjda4wqor" w:colFirst="0" w:colLast="0"/>
            <w:bookmarkEnd w:id="139"/>
            <w:r w:rsidRPr="00BF1BA5">
              <w:t xml:space="preserve">A: Bilder für Exponate dürfen nur von der User oder Admin </w:t>
            </w:r>
            <w:r w:rsidR="042A3EC1" w:rsidRPr="00BF1BA5">
              <w:t xml:space="preserve">Rolle zuordnet werden. Bilder der Mitarbeit oder </w:t>
            </w:r>
            <w:r w:rsidR="399CC2B6" w:rsidRPr="00BF1BA5">
              <w:t>Fördern nur von der HR Rolle.</w:t>
            </w:r>
          </w:p>
          <w:p w14:paraId="37E24A8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0" w:name="_zalqljcvjbze" w:colFirst="0" w:colLast="0"/>
            <w:bookmarkEnd w:id="140"/>
            <w:r w:rsidRPr="00BF1BA5">
              <w:t>F: Wo sollen diese Bilder erscheinen?</w:t>
            </w:r>
          </w:p>
          <w:p w14:paraId="7F513676" w14:textId="52760E80" w:rsidR="00E73EFD" w:rsidRPr="00BF1BA5" w:rsidRDefault="00E73EFD" w:rsidP="11208982">
            <w:pPr>
              <w:pStyle w:val="Antwort0"/>
            </w:pPr>
            <w:bookmarkStart w:id="141" w:name="_5mb35zcxzc4v" w:colFirst="0" w:colLast="0"/>
            <w:bookmarkEnd w:id="141"/>
            <w:r w:rsidRPr="00BF1BA5">
              <w:t xml:space="preserve">A: </w:t>
            </w:r>
            <w:r w:rsidR="00A5270E" w:rsidRPr="00BF1BA5">
              <w:t>Im GUI beim verwalten der Exponate</w:t>
            </w:r>
            <w:r w:rsidR="00760A8E" w:rsidRPr="00BF1BA5">
              <w:t xml:space="preserve">, Mitarbeiter, </w:t>
            </w:r>
            <w:r w:rsidR="00AB0743" w:rsidRPr="00BF1BA5">
              <w:t>Förderer etc..</w:t>
            </w:r>
          </w:p>
          <w:p w14:paraId="7918F4EF" w14:textId="419A69EF" w:rsidR="00755CC0" w:rsidRPr="00BF1BA5" w:rsidRDefault="00755CC0" w:rsidP="00755CC0">
            <w:pPr>
              <w:pStyle w:val="Frage0"/>
            </w:pPr>
            <w:bookmarkStart w:id="142" w:name="_q612jviojop2" w:colFirst="0" w:colLast="0"/>
            <w:bookmarkEnd w:id="142"/>
            <w:r w:rsidRPr="00BF1BA5">
              <w:t>F: In welchem Format liegen die Bilder vor?</w:t>
            </w:r>
          </w:p>
          <w:p w14:paraId="24765DDF" w14:textId="6AC8D511" w:rsidR="00755CC0" w:rsidRPr="00BF1BA5" w:rsidRDefault="00755CC0" w:rsidP="00B5656A">
            <w:pPr>
              <w:pStyle w:val="Antwort0"/>
            </w:pPr>
            <w:r w:rsidRPr="00BF1BA5">
              <w:lastRenderedPageBreak/>
              <w:t>A</w:t>
            </w:r>
            <w:r w:rsidR="7993CDA4" w:rsidRPr="00BF1BA5">
              <w:t>: JPG, PNG oder GIF.</w:t>
            </w:r>
          </w:p>
          <w:p w14:paraId="30BFC6BB" w14:textId="0C8C7DBA" w:rsidR="00D06F8C" w:rsidRPr="00BF1BA5" w:rsidRDefault="00D06F8C" w:rsidP="00D06F8C">
            <w:pPr>
              <w:pStyle w:val="Frage0"/>
            </w:pPr>
            <w:r w:rsidRPr="00BF1BA5">
              <w:t xml:space="preserve">F: </w:t>
            </w:r>
            <w:r w:rsidR="007C68F2" w:rsidRPr="00BF1BA5">
              <w:t>Wofür sollen diese zugeordneten Bilder verwendet werden</w:t>
            </w:r>
            <w:r w:rsidRPr="00BF1BA5">
              <w:t>?</w:t>
            </w:r>
          </w:p>
          <w:p w14:paraId="52F058A5" w14:textId="2BCAE7FE" w:rsidR="00D06F8C" w:rsidRPr="00BF1BA5" w:rsidRDefault="00D06F8C" w:rsidP="00B5656A">
            <w:pPr>
              <w:pStyle w:val="Antwort0"/>
            </w:pPr>
            <w:r w:rsidRPr="00BF1BA5">
              <w:t xml:space="preserve">A: </w:t>
            </w:r>
            <w:r w:rsidR="00816D1D" w:rsidRPr="00BF1BA5">
              <w:t xml:space="preserve">Sie sollen </w:t>
            </w:r>
            <w:r w:rsidR="000E4F45" w:rsidRPr="00BF1BA5">
              <w:t xml:space="preserve">für die jeweiligen Elemente abfragbar sein (für Flyer </w:t>
            </w:r>
            <w:r w:rsidR="005D126A" w:rsidRPr="00BF1BA5">
              <w:t xml:space="preserve">uä.) </w:t>
            </w:r>
            <w:r w:rsidR="00DC2167" w:rsidRPr="00BF1BA5">
              <w:t>und im GUI erscheinen um die Verwaltung zu erleichtern</w:t>
            </w:r>
            <w:r w:rsidRPr="00BF1BA5">
              <w:t>.</w:t>
            </w:r>
          </w:p>
          <w:p w14:paraId="698590A6" w14:textId="3CE921AC" w:rsidR="007C68F2" w:rsidRPr="00BF1BA5" w:rsidRDefault="007C68F2" w:rsidP="007C68F2">
            <w:pPr>
              <w:pStyle w:val="Frage0"/>
            </w:pPr>
            <w:r w:rsidRPr="00BF1BA5">
              <w:t>F: Sollen diese Bilder</w:t>
            </w:r>
            <w:r w:rsidR="00501BD2" w:rsidRPr="00BF1BA5">
              <w:t xml:space="preserve"> im GUI auftauchen oder nur für die Abfragen-API zugänglich sein</w:t>
            </w:r>
            <w:r w:rsidRPr="00BF1BA5">
              <w:t>?</w:t>
            </w:r>
          </w:p>
          <w:p w14:paraId="3ABC073F" w14:textId="6565CA4E" w:rsidR="007C68F2" w:rsidRPr="00BF1BA5" w:rsidRDefault="007C68F2" w:rsidP="00B5656A">
            <w:pPr>
              <w:pStyle w:val="Antwort0"/>
            </w:pPr>
            <w:r w:rsidRPr="00BF1BA5">
              <w:t xml:space="preserve">A: </w:t>
            </w:r>
            <w:r w:rsidR="002F0821" w:rsidRPr="00BF1BA5">
              <w:t>Beides.</w:t>
            </w:r>
          </w:p>
        </w:tc>
      </w:tr>
    </w:tbl>
    <w:p w14:paraId="73EFE668" w14:textId="77777777" w:rsidR="00E73EFD" w:rsidRDefault="00E73EFD" w:rsidP="00E73EFD">
      <w:pPr>
        <w:pStyle w:val="berschrift3"/>
      </w:pPr>
      <w:bookmarkStart w:id="143" w:name="_Toc38899012"/>
      <w:bookmarkStart w:id="144" w:name="_Toc44320797"/>
      <w:r>
        <w:lastRenderedPageBreak/>
        <w:t>Produktdaten</w:t>
      </w:r>
      <w:bookmarkEnd w:id="143"/>
      <w:bookmarkEnd w:id="144"/>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2A45F12E" w14:textId="77777777" w:rsidTr="00B54C58">
        <w:tc>
          <w:tcPr>
            <w:tcW w:w="988" w:type="dxa"/>
            <w:shd w:val="clear" w:color="auto" w:fill="auto"/>
          </w:tcPr>
          <w:p w14:paraId="55670F3A" w14:textId="77777777" w:rsidR="00E73EFD" w:rsidRDefault="00E73EFD" w:rsidP="00B54C58">
            <w:pPr>
              <w:pBdr>
                <w:top w:val="nil"/>
                <w:left w:val="nil"/>
                <w:bottom w:val="nil"/>
                <w:right w:val="nil"/>
                <w:between w:val="nil"/>
              </w:pBdr>
              <w:spacing w:before="60"/>
              <w:rPr>
                <w:color w:val="000000"/>
              </w:rPr>
            </w:pPr>
            <w:r>
              <w:rPr>
                <w:color w:val="000000"/>
              </w:rPr>
              <w:t>/LD10/</w:t>
            </w:r>
          </w:p>
        </w:tc>
        <w:tc>
          <w:tcPr>
            <w:tcW w:w="8220" w:type="dxa"/>
            <w:shd w:val="clear" w:color="auto" w:fill="auto"/>
          </w:tcPr>
          <w:p w14:paraId="6DC01030" w14:textId="77777777" w:rsidR="00E73EFD" w:rsidRDefault="00E73EFD" w:rsidP="00B54C58">
            <w:pPr>
              <w:pBdr>
                <w:top w:val="nil"/>
                <w:left w:val="nil"/>
                <w:bottom w:val="nil"/>
                <w:right w:val="nil"/>
                <w:between w:val="nil"/>
              </w:pBdr>
              <w:spacing w:before="60"/>
              <w:rPr>
                <w:color w:val="000000"/>
              </w:rPr>
            </w:pPr>
            <w:r>
              <w:rPr>
                <w:color w:val="000000"/>
              </w:rPr>
              <w:t>Die Daten sollen in einer zentralen Datenbasis (lesbare Dateien) abgespeichert werden.</w:t>
            </w:r>
          </w:p>
          <w:p w14:paraId="7C3A05C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5" w:name="_tjj7pm3597o3" w:colFirst="0" w:colLast="0"/>
            <w:bookmarkEnd w:id="145"/>
            <w:r w:rsidRPr="00BF1BA5">
              <w:t>F: Gibt es ein präferiertes Format?</w:t>
            </w:r>
          </w:p>
          <w:p w14:paraId="58FBDB49" w14:textId="07B57557" w:rsidR="00E73EFD" w:rsidRPr="00BF1BA5" w:rsidRDefault="22C9943D" w:rsidP="11208982">
            <w:pPr>
              <w:pStyle w:val="Antwort0"/>
              <w:rPr>
                <w:color w:val="A5A5A5" w:themeColor="accent3"/>
              </w:rPr>
            </w:pPr>
            <w:bookmarkStart w:id="146" w:name="_kttcr9hwd6uv" w:colFirst="0" w:colLast="0"/>
            <w:bookmarkEnd w:id="146"/>
            <w:r w:rsidRPr="00BF1BA5">
              <w:t>A: CSV oder JSON.</w:t>
            </w:r>
          </w:p>
          <w:p w14:paraId="51186A71"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7" w:name="_99utirtlrb4r" w:colFirst="0" w:colLast="0"/>
            <w:bookmarkEnd w:id="147"/>
            <w:r w:rsidRPr="00BF1BA5">
              <w:t>F: Was heißt lesbar? Übersichtlich lesbar oder nur verständlich lesbar?</w:t>
            </w:r>
          </w:p>
          <w:p w14:paraId="32B423DF" w14:textId="448DF76B" w:rsidR="00E73EFD" w:rsidRPr="00BF1BA5" w:rsidRDefault="00E73EFD" w:rsidP="11208982">
            <w:pPr>
              <w:pStyle w:val="Antwort0"/>
            </w:pPr>
            <w:bookmarkStart w:id="148" w:name="_cjtd85yhwy0i" w:colFirst="0" w:colLast="0"/>
            <w:bookmarkEnd w:id="148"/>
            <w:r w:rsidRPr="00BF1BA5">
              <w:t xml:space="preserve">A: </w:t>
            </w:r>
            <w:r w:rsidR="00A6621B" w:rsidRPr="00BF1BA5">
              <w:t>Menschen lesbar reicht, da Übersichtlichkeit mit Programmen wie Excel erreicht werden können.</w:t>
            </w:r>
          </w:p>
          <w:p w14:paraId="43D0F927" w14:textId="5EE0C2D5" w:rsidR="00E83946" w:rsidRPr="00BF1BA5" w:rsidRDefault="00E83946" w:rsidP="00E83946">
            <w:pPr>
              <w:pStyle w:val="Frage0"/>
            </w:pPr>
            <w:r w:rsidRPr="00BF1BA5">
              <w:t>F: Wo liegt dieser zentrale Speicherpunkt?</w:t>
            </w:r>
          </w:p>
          <w:p w14:paraId="15D80216" w14:textId="477B8992" w:rsidR="00E83946" w:rsidRPr="00BF1BA5" w:rsidRDefault="00E83946" w:rsidP="00B5656A">
            <w:pPr>
              <w:pStyle w:val="Antwort0"/>
            </w:pPr>
            <w:r w:rsidRPr="00BF1BA5">
              <w:t xml:space="preserve">A: </w:t>
            </w:r>
            <w:r w:rsidR="00723569" w:rsidRPr="00BF1BA5">
              <w:t>Aktuell auf</w:t>
            </w:r>
            <w:r w:rsidR="003A565E" w:rsidRPr="00BF1BA5">
              <w:t xml:space="preserve"> unserem </w:t>
            </w:r>
            <w:r w:rsidR="00A80D2F" w:rsidRPr="00BF1BA5">
              <w:t>FileZilla server</w:t>
            </w:r>
            <w:r w:rsidRPr="00BF1BA5">
              <w:t>.</w:t>
            </w:r>
          </w:p>
          <w:p w14:paraId="1AD4C682" w14:textId="090593ED" w:rsidR="00AB6401" w:rsidRPr="00BF1BA5" w:rsidRDefault="00AB6401" w:rsidP="00AB6401">
            <w:pPr>
              <w:pStyle w:val="Frage0"/>
            </w:pPr>
            <w:r w:rsidRPr="00BF1BA5">
              <w:t xml:space="preserve">F: </w:t>
            </w:r>
            <w:r w:rsidR="00037219" w:rsidRPr="00BF1BA5">
              <w:t>Wie soll auf diese zentrale Datenbasis zugegriffen werden</w:t>
            </w:r>
            <w:r w:rsidRPr="00BF1BA5">
              <w:t>?</w:t>
            </w:r>
          </w:p>
          <w:p w14:paraId="67D1A365" w14:textId="4D4BF771" w:rsidR="00AB6401" w:rsidRPr="00BF1BA5" w:rsidRDefault="00AB6401" w:rsidP="007727FE">
            <w:pPr>
              <w:pStyle w:val="Antwort0"/>
            </w:pPr>
            <w:r w:rsidRPr="00BF1BA5">
              <w:t>A</w:t>
            </w:r>
            <w:r w:rsidR="11691AAA" w:rsidRPr="00BF1BA5">
              <w:t>: Über FTP.</w:t>
            </w:r>
          </w:p>
          <w:p w14:paraId="70764835" w14:textId="5A8B241A" w:rsidR="00037219" w:rsidRPr="00BF1BA5" w:rsidRDefault="00037219" w:rsidP="00037219">
            <w:pPr>
              <w:pStyle w:val="Frage0"/>
            </w:pPr>
            <w:r w:rsidRPr="00BF1BA5">
              <w:t xml:space="preserve">F: </w:t>
            </w:r>
            <w:r w:rsidR="008E2302" w:rsidRPr="00BF1BA5">
              <w:t>Wer hat auf diese zentrale Datenbasis Zugriff</w:t>
            </w:r>
            <w:r w:rsidRPr="00BF1BA5">
              <w:t>?</w:t>
            </w:r>
          </w:p>
          <w:p w14:paraId="30B8529C" w14:textId="39D03CBC" w:rsidR="00037219" w:rsidRPr="00BF1BA5" w:rsidRDefault="06EA4396" w:rsidP="007727FE">
            <w:pPr>
              <w:pStyle w:val="Antwort0"/>
              <w:rPr>
                <w:color w:val="A5A5A5" w:themeColor="accent3"/>
              </w:rPr>
            </w:pPr>
            <w:r w:rsidRPr="00BF1BA5">
              <w:t xml:space="preserve">A: Nur der </w:t>
            </w:r>
            <w:r w:rsidR="20D46C77" w:rsidRPr="00BF1BA5">
              <w:t>Admin</w:t>
            </w:r>
            <w:r w:rsidRPr="00BF1BA5">
              <w:t>.</w:t>
            </w:r>
          </w:p>
        </w:tc>
      </w:tr>
    </w:tbl>
    <w:p w14:paraId="584248A0" w14:textId="77777777" w:rsidR="00E73EFD" w:rsidRDefault="00E73EFD" w:rsidP="00E73EFD">
      <w:pPr>
        <w:pStyle w:val="berschrift3"/>
      </w:pPr>
      <w:bookmarkStart w:id="149" w:name="_Toc38899013"/>
      <w:bookmarkStart w:id="150" w:name="_Toc44320798"/>
      <w:r>
        <w:t>Produktleistungen</w:t>
      </w:r>
      <w:bookmarkEnd w:id="149"/>
      <w:bookmarkEnd w:id="15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64EBB97C" w14:textId="77777777" w:rsidTr="00B54C58">
        <w:tc>
          <w:tcPr>
            <w:tcW w:w="988" w:type="dxa"/>
            <w:shd w:val="clear" w:color="auto" w:fill="auto"/>
          </w:tcPr>
          <w:p w14:paraId="01E916F1" w14:textId="77777777" w:rsidR="00E73EFD" w:rsidRDefault="00E73EFD" w:rsidP="00B54C58">
            <w:pPr>
              <w:pBdr>
                <w:top w:val="nil"/>
                <w:left w:val="nil"/>
                <w:bottom w:val="nil"/>
                <w:right w:val="nil"/>
                <w:between w:val="nil"/>
              </w:pBdr>
              <w:spacing w:before="60"/>
              <w:rPr>
                <w:color w:val="000000"/>
              </w:rPr>
            </w:pPr>
            <w:r>
              <w:rPr>
                <w:color w:val="000000"/>
              </w:rPr>
              <w:t>/LL10/</w:t>
            </w:r>
          </w:p>
        </w:tc>
        <w:tc>
          <w:tcPr>
            <w:tcW w:w="8220" w:type="dxa"/>
            <w:shd w:val="clear" w:color="auto" w:fill="auto"/>
          </w:tcPr>
          <w:p w14:paraId="6621D5D8" w14:textId="77777777" w:rsidR="00E73EFD" w:rsidRDefault="00E73EFD" w:rsidP="00B54C58">
            <w:pPr>
              <w:pBdr>
                <w:top w:val="nil"/>
                <w:left w:val="nil"/>
                <w:bottom w:val="nil"/>
                <w:right w:val="nil"/>
                <w:between w:val="nil"/>
              </w:pBdr>
              <w:spacing w:before="60"/>
              <w:rPr>
                <w:color w:val="000000"/>
              </w:rPr>
            </w:pPr>
            <w:r>
              <w:rPr>
                <w:color w:val="000000"/>
              </w:rPr>
              <w:t>Die Anzahl der zu verwaltenden Elemente wird auf ca. 10.000 geschätzt.</w:t>
            </w:r>
          </w:p>
          <w:p w14:paraId="3B15A573"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1" w:name="_u12nmslrsc8p" w:colFirst="0" w:colLast="0"/>
            <w:bookmarkEnd w:id="151"/>
            <w:r w:rsidRPr="00BF1BA5">
              <w:t>F: Was ist ein Element (Exponat, Mitarbeiter, Förderer etc.)?</w:t>
            </w:r>
          </w:p>
          <w:p w14:paraId="07C4D056" w14:textId="1927C037" w:rsidR="00E73EFD" w:rsidRPr="00BF1BA5" w:rsidRDefault="00E73EFD" w:rsidP="11208982">
            <w:pPr>
              <w:pStyle w:val="Antwort0"/>
            </w:pPr>
            <w:bookmarkStart w:id="152" w:name="_pm8uy7tff9dg" w:colFirst="0" w:colLast="0"/>
            <w:bookmarkEnd w:id="152"/>
            <w:r w:rsidRPr="00BF1BA5">
              <w:t>A</w:t>
            </w:r>
            <w:r w:rsidR="06EA4396" w:rsidRPr="00BF1BA5">
              <w:t>: siehe oben.</w:t>
            </w:r>
          </w:p>
          <w:p w14:paraId="24793182" w14:textId="3FBFB904" w:rsidR="00F375C6" w:rsidRPr="00BF1BA5" w:rsidRDefault="00F375C6" w:rsidP="00F375C6">
            <w:pPr>
              <w:pStyle w:val="Frage0"/>
            </w:pPr>
            <w:r w:rsidRPr="00BF1BA5">
              <w:t xml:space="preserve">F: Wie ist </w:t>
            </w:r>
            <w:r w:rsidR="00E84541" w:rsidRPr="00BF1BA5">
              <w:t>das Wachstum</w:t>
            </w:r>
            <w:r w:rsidRPr="00BF1BA5">
              <w:t xml:space="preserve"> </w:t>
            </w:r>
            <w:r w:rsidR="00E84541" w:rsidRPr="00BF1BA5">
              <w:t xml:space="preserve">der Datenmenge </w:t>
            </w:r>
            <w:r w:rsidRPr="00BF1BA5">
              <w:t>in der Zukunft einzuschätzen?</w:t>
            </w:r>
          </w:p>
          <w:p w14:paraId="4878FF6C" w14:textId="75675A11" w:rsidR="00F375C6" w:rsidRPr="00BF1BA5" w:rsidRDefault="072A810F" w:rsidP="007727FE">
            <w:pPr>
              <w:pStyle w:val="Antwort0"/>
            </w:pPr>
            <w:r w:rsidRPr="00BF1BA5">
              <w:t xml:space="preserve">A: </w:t>
            </w:r>
            <w:r w:rsidR="3239D658" w:rsidRPr="00BF1BA5">
              <w:t>Und</w:t>
            </w:r>
            <w:r w:rsidRPr="00BF1BA5">
              <w:t xml:space="preserve"> die 30% mehr Daten.</w:t>
            </w:r>
          </w:p>
        </w:tc>
      </w:tr>
      <w:tr w:rsidR="00E73EFD" w14:paraId="4555DECB" w14:textId="77777777" w:rsidTr="00B54C58">
        <w:tc>
          <w:tcPr>
            <w:tcW w:w="988" w:type="dxa"/>
            <w:shd w:val="clear" w:color="auto" w:fill="auto"/>
          </w:tcPr>
          <w:p w14:paraId="4237AF6D" w14:textId="77777777" w:rsidR="00E73EFD" w:rsidRDefault="00E73EFD" w:rsidP="00B54C58">
            <w:pPr>
              <w:pBdr>
                <w:top w:val="nil"/>
                <w:left w:val="nil"/>
                <w:bottom w:val="nil"/>
                <w:right w:val="nil"/>
                <w:between w:val="nil"/>
              </w:pBdr>
              <w:spacing w:before="60"/>
              <w:rPr>
                <w:color w:val="000000"/>
              </w:rPr>
            </w:pPr>
            <w:r>
              <w:rPr>
                <w:color w:val="000000"/>
              </w:rPr>
              <w:t>/LL20/</w:t>
            </w:r>
          </w:p>
        </w:tc>
        <w:tc>
          <w:tcPr>
            <w:tcW w:w="8220" w:type="dxa"/>
            <w:shd w:val="clear" w:color="auto" w:fill="auto"/>
          </w:tcPr>
          <w:p w14:paraId="6D51B938" w14:textId="77777777" w:rsidR="00E73EFD" w:rsidRDefault="00E73EFD" w:rsidP="00B54C58">
            <w:pPr>
              <w:pBdr>
                <w:top w:val="nil"/>
                <w:left w:val="nil"/>
                <w:bottom w:val="nil"/>
                <w:right w:val="nil"/>
                <w:between w:val="nil"/>
              </w:pBdr>
              <w:spacing w:before="60"/>
              <w:rPr>
                <w:color w:val="000000"/>
              </w:rPr>
            </w:pPr>
            <w:r>
              <w:rPr>
                <w:color w:val="000000"/>
              </w:rPr>
              <w:t>Um bei HW- und SW-Anschaffungen und -neuerungen flexibel zu bleiben, ist auf Plattformunabhängigkeit besonders zu achten.</w:t>
            </w:r>
          </w:p>
          <w:p w14:paraId="733B8443"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3" w:name="_bi9zjeh7x37j" w:colFirst="0" w:colLast="0"/>
            <w:bookmarkEnd w:id="153"/>
            <w:r w:rsidRPr="00BF1BA5">
              <w:t>F: Welche Plattformen gibt es aktuell und welche sind in Planung für die Zukunft?</w:t>
            </w:r>
          </w:p>
          <w:p w14:paraId="51C61CA9" w14:textId="014B1024" w:rsidR="00E73EFD" w:rsidRPr="00BF1BA5" w:rsidRDefault="7BBE4949" w:rsidP="11208982">
            <w:pPr>
              <w:pStyle w:val="Antwort0"/>
            </w:pPr>
            <w:bookmarkStart w:id="154" w:name="_594onjc7wg1g" w:colFirst="0" w:colLast="0"/>
            <w:bookmarkEnd w:id="154"/>
            <w:r w:rsidRPr="00BF1BA5">
              <w:t xml:space="preserve">A: Windows XP und Windows Server 2003 </w:t>
            </w:r>
            <w:r w:rsidR="442FB19A" w:rsidRPr="00BF1BA5">
              <w:t>aktuell</w:t>
            </w:r>
            <w:r w:rsidRPr="00BF1BA5">
              <w:t xml:space="preserve"> und für die </w:t>
            </w:r>
            <w:r w:rsidR="442FB19A" w:rsidRPr="00BF1BA5">
              <w:t>Zukunft Windows</w:t>
            </w:r>
            <w:r w:rsidRPr="00BF1BA5">
              <w:t xml:space="preserve"> 10 und </w:t>
            </w:r>
            <w:r w:rsidR="018E306B" w:rsidRPr="00BF1BA5">
              <w:t>Ubuntu Server 18.04</w:t>
            </w:r>
            <w:r w:rsidRPr="00BF1BA5">
              <w:t>.</w:t>
            </w:r>
          </w:p>
          <w:p w14:paraId="38465018" w14:textId="5ABC9E78" w:rsidR="00EF43F8" w:rsidRPr="00BF1BA5" w:rsidRDefault="00EF43F8" w:rsidP="00EF43F8">
            <w:pPr>
              <w:pStyle w:val="Frage0"/>
            </w:pPr>
            <w:r w:rsidRPr="00BF1BA5">
              <w:t>F: Welche Plattformen sollen aktuell unterstützt werden?</w:t>
            </w:r>
          </w:p>
          <w:p w14:paraId="6BF7489C" w14:textId="20E7AD79" w:rsidR="00EF43F8" w:rsidRPr="00BF1BA5" w:rsidRDefault="2592F4AD" w:rsidP="00B90495">
            <w:pPr>
              <w:pStyle w:val="Antwort0"/>
            </w:pPr>
            <w:r w:rsidRPr="00BF1BA5">
              <w:t xml:space="preserve">A: Windows </w:t>
            </w:r>
            <w:r w:rsidR="64028DEE" w:rsidRPr="00BF1BA5">
              <w:t>10</w:t>
            </w:r>
            <w:r w:rsidRPr="00BF1BA5">
              <w:t xml:space="preserve"> und </w:t>
            </w:r>
            <w:r w:rsidR="43147259" w:rsidRPr="00BF1BA5">
              <w:t>Ubuntu 18.04</w:t>
            </w:r>
            <w:r w:rsidRPr="00BF1BA5">
              <w:t>.</w:t>
            </w:r>
          </w:p>
          <w:p w14:paraId="08A98BBA" w14:textId="71E84564" w:rsidR="00EF43F8" w:rsidRPr="00BF1BA5" w:rsidRDefault="00EF43F8" w:rsidP="00EF43F8">
            <w:pPr>
              <w:pStyle w:val="Frage0"/>
            </w:pPr>
            <w:r w:rsidRPr="00BF1BA5">
              <w:t>F: Welche HW / SW ist aktuell vorhanden mit der Interagiert werden muss?</w:t>
            </w:r>
          </w:p>
          <w:p w14:paraId="4D4E0656" w14:textId="2257F342" w:rsidR="00EF43F8" w:rsidRPr="00BF1BA5" w:rsidRDefault="0E42731D" w:rsidP="00EF43F8">
            <w:pPr>
              <w:pStyle w:val="Antwort0"/>
              <w:rPr>
                <w:color w:val="A5A5A5" w:themeColor="accent3"/>
              </w:rPr>
            </w:pPr>
            <w:r w:rsidRPr="00BF1BA5">
              <w:t>A: HW: Office-PC (</w:t>
            </w:r>
            <w:r w:rsidR="3239D658" w:rsidRPr="00BF1BA5">
              <w:t xml:space="preserve">Intel </w:t>
            </w:r>
            <w:r w:rsidRPr="00BF1BA5">
              <w:t xml:space="preserve">i3, 4GB </w:t>
            </w:r>
            <w:r w:rsidR="3239D658" w:rsidRPr="00BF1BA5">
              <w:t>Arbeitsspeicher, Maus und Tastatur).</w:t>
            </w:r>
            <w:r w:rsidR="19B37448" w:rsidRPr="00BF1BA5">
              <w:t xml:space="preserve"> </w:t>
            </w:r>
            <w:r w:rsidR="7467999A" w:rsidRPr="00BF1BA5">
              <w:t xml:space="preserve">Keine SW zum </w:t>
            </w:r>
            <w:r w:rsidR="00723569" w:rsidRPr="00BF1BA5">
              <w:t>Interagieren</w:t>
            </w:r>
            <w:r w:rsidR="7467999A" w:rsidRPr="00BF1BA5">
              <w:t>.</w:t>
            </w:r>
          </w:p>
        </w:tc>
      </w:tr>
    </w:tbl>
    <w:p w14:paraId="5D67CB4B" w14:textId="77777777" w:rsidR="00E73EFD" w:rsidRDefault="00E73EFD" w:rsidP="00E73EFD">
      <w:pPr>
        <w:pStyle w:val="berschrift3"/>
      </w:pPr>
      <w:bookmarkStart w:id="155" w:name="_Toc38899014"/>
      <w:bookmarkStart w:id="156" w:name="_Toc44320799"/>
      <w:r>
        <w:t>Qualitätsanforderungen</w:t>
      </w:r>
      <w:bookmarkEnd w:id="155"/>
      <w:bookmarkEnd w:id="156"/>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701"/>
        <w:gridCol w:w="1701"/>
        <w:gridCol w:w="1701"/>
        <w:gridCol w:w="1701"/>
      </w:tblGrid>
      <w:tr w:rsidR="00E73EFD" w14:paraId="22C9D7E2" w14:textId="77777777" w:rsidTr="00B54C58">
        <w:tc>
          <w:tcPr>
            <w:tcW w:w="2405" w:type="dxa"/>
            <w:shd w:val="clear" w:color="auto" w:fill="auto"/>
          </w:tcPr>
          <w:p w14:paraId="71EED9C1" w14:textId="77777777" w:rsidR="00E73EFD" w:rsidRDefault="00E73EFD" w:rsidP="00B54C58">
            <w:pPr>
              <w:pBdr>
                <w:top w:val="nil"/>
                <w:left w:val="nil"/>
                <w:bottom w:val="nil"/>
                <w:right w:val="nil"/>
                <w:between w:val="nil"/>
              </w:pBdr>
              <w:spacing w:before="60"/>
              <w:rPr>
                <w:color w:val="000000"/>
              </w:rPr>
            </w:pPr>
            <w:r>
              <w:rPr>
                <w:color w:val="000000"/>
              </w:rPr>
              <w:t>Produktqualität</w:t>
            </w:r>
          </w:p>
        </w:tc>
        <w:tc>
          <w:tcPr>
            <w:tcW w:w="1701" w:type="dxa"/>
            <w:shd w:val="clear" w:color="auto" w:fill="auto"/>
          </w:tcPr>
          <w:p w14:paraId="7324B553" w14:textId="77777777" w:rsidR="00E73EFD" w:rsidRDefault="00E73EFD" w:rsidP="00B54C58">
            <w:pPr>
              <w:pBdr>
                <w:top w:val="nil"/>
                <w:left w:val="nil"/>
                <w:bottom w:val="nil"/>
                <w:right w:val="nil"/>
                <w:between w:val="nil"/>
              </w:pBdr>
              <w:spacing w:before="60"/>
              <w:jc w:val="center"/>
              <w:rPr>
                <w:color w:val="000000"/>
              </w:rPr>
            </w:pPr>
            <w:r>
              <w:rPr>
                <w:color w:val="000000"/>
              </w:rPr>
              <w:t>sehr gut</w:t>
            </w:r>
          </w:p>
        </w:tc>
        <w:tc>
          <w:tcPr>
            <w:tcW w:w="1701" w:type="dxa"/>
            <w:shd w:val="clear" w:color="auto" w:fill="auto"/>
          </w:tcPr>
          <w:p w14:paraId="624D26DD" w14:textId="77777777" w:rsidR="00E73EFD" w:rsidRDefault="00E73EFD" w:rsidP="00B54C58">
            <w:pPr>
              <w:pBdr>
                <w:top w:val="nil"/>
                <w:left w:val="nil"/>
                <w:bottom w:val="nil"/>
                <w:right w:val="nil"/>
                <w:between w:val="nil"/>
              </w:pBdr>
              <w:spacing w:before="60"/>
              <w:jc w:val="center"/>
              <w:rPr>
                <w:color w:val="000000"/>
              </w:rPr>
            </w:pPr>
            <w:r>
              <w:rPr>
                <w:color w:val="000000"/>
              </w:rPr>
              <w:t>gut</w:t>
            </w:r>
          </w:p>
        </w:tc>
        <w:tc>
          <w:tcPr>
            <w:tcW w:w="1701" w:type="dxa"/>
            <w:shd w:val="clear" w:color="auto" w:fill="auto"/>
          </w:tcPr>
          <w:p w14:paraId="44D8D3E9" w14:textId="77777777" w:rsidR="00E73EFD" w:rsidRDefault="00E73EFD" w:rsidP="00B54C58">
            <w:pPr>
              <w:pBdr>
                <w:top w:val="nil"/>
                <w:left w:val="nil"/>
                <w:bottom w:val="nil"/>
                <w:right w:val="nil"/>
                <w:between w:val="nil"/>
              </w:pBdr>
              <w:spacing w:before="60"/>
              <w:jc w:val="center"/>
              <w:rPr>
                <w:color w:val="000000"/>
              </w:rPr>
            </w:pPr>
            <w:r>
              <w:rPr>
                <w:color w:val="000000"/>
              </w:rPr>
              <w:t>normal</w:t>
            </w:r>
          </w:p>
        </w:tc>
        <w:tc>
          <w:tcPr>
            <w:tcW w:w="1701" w:type="dxa"/>
            <w:shd w:val="clear" w:color="auto" w:fill="auto"/>
          </w:tcPr>
          <w:p w14:paraId="4D467380" w14:textId="77777777" w:rsidR="00E73EFD" w:rsidRDefault="00E73EFD" w:rsidP="00B54C58">
            <w:pPr>
              <w:pBdr>
                <w:top w:val="nil"/>
                <w:left w:val="nil"/>
                <w:bottom w:val="nil"/>
                <w:right w:val="nil"/>
                <w:between w:val="nil"/>
              </w:pBdr>
              <w:spacing w:before="60"/>
              <w:jc w:val="center"/>
              <w:rPr>
                <w:color w:val="000000"/>
              </w:rPr>
            </w:pPr>
            <w:r>
              <w:rPr>
                <w:color w:val="000000"/>
              </w:rPr>
              <w:t>nicht relevant</w:t>
            </w:r>
          </w:p>
        </w:tc>
      </w:tr>
      <w:tr w:rsidR="00E73EFD" w14:paraId="656F8959" w14:textId="77777777" w:rsidTr="00B54C58">
        <w:tc>
          <w:tcPr>
            <w:tcW w:w="2405" w:type="dxa"/>
            <w:shd w:val="clear" w:color="auto" w:fill="auto"/>
          </w:tcPr>
          <w:p w14:paraId="346BBF89" w14:textId="77777777" w:rsidR="00E73EFD" w:rsidRDefault="00E73EFD" w:rsidP="00B54C58">
            <w:pPr>
              <w:pBdr>
                <w:top w:val="nil"/>
                <w:left w:val="nil"/>
                <w:bottom w:val="nil"/>
                <w:right w:val="nil"/>
                <w:between w:val="nil"/>
              </w:pBdr>
              <w:spacing w:before="60"/>
              <w:rPr>
                <w:color w:val="000000"/>
              </w:rPr>
            </w:pPr>
            <w:r>
              <w:rPr>
                <w:color w:val="000000"/>
              </w:rPr>
              <w:lastRenderedPageBreak/>
              <w:t>Funktionalität</w:t>
            </w:r>
          </w:p>
        </w:tc>
        <w:tc>
          <w:tcPr>
            <w:tcW w:w="1701" w:type="dxa"/>
            <w:shd w:val="clear" w:color="auto" w:fill="auto"/>
          </w:tcPr>
          <w:p w14:paraId="249FBAB8"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1ECAF76B"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6B827DCA"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82097E3" w14:textId="77777777" w:rsidR="00E73EFD" w:rsidRDefault="00E73EFD" w:rsidP="00B54C58">
            <w:pPr>
              <w:pBdr>
                <w:top w:val="nil"/>
                <w:left w:val="nil"/>
                <w:bottom w:val="nil"/>
                <w:right w:val="nil"/>
                <w:between w:val="nil"/>
              </w:pBdr>
              <w:spacing w:before="60"/>
              <w:jc w:val="center"/>
              <w:rPr>
                <w:color w:val="000000"/>
              </w:rPr>
            </w:pPr>
          </w:p>
        </w:tc>
      </w:tr>
      <w:tr w:rsidR="00E73EFD" w14:paraId="52621A85" w14:textId="77777777" w:rsidTr="00B54C58">
        <w:tc>
          <w:tcPr>
            <w:tcW w:w="2405" w:type="dxa"/>
            <w:shd w:val="clear" w:color="auto" w:fill="auto"/>
          </w:tcPr>
          <w:p w14:paraId="02F509C8" w14:textId="77777777" w:rsidR="00E73EFD" w:rsidRDefault="00E73EFD" w:rsidP="00B54C58">
            <w:pPr>
              <w:pBdr>
                <w:top w:val="nil"/>
                <w:left w:val="nil"/>
                <w:bottom w:val="nil"/>
                <w:right w:val="nil"/>
                <w:between w:val="nil"/>
              </w:pBdr>
              <w:spacing w:before="60"/>
              <w:rPr>
                <w:color w:val="000000"/>
              </w:rPr>
            </w:pPr>
            <w:r>
              <w:rPr>
                <w:color w:val="000000"/>
              </w:rPr>
              <w:t>Zuverlässigkeit</w:t>
            </w:r>
          </w:p>
        </w:tc>
        <w:tc>
          <w:tcPr>
            <w:tcW w:w="1701" w:type="dxa"/>
            <w:shd w:val="clear" w:color="auto" w:fill="auto"/>
          </w:tcPr>
          <w:p w14:paraId="0D84E718"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3EA2485B"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72BEA438"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16AEFE65" w14:textId="77777777" w:rsidR="00E73EFD" w:rsidRDefault="00E73EFD" w:rsidP="00B54C58">
            <w:pPr>
              <w:pBdr>
                <w:top w:val="nil"/>
                <w:left w:val="nil"/>
                <w:bottom w:val="nil"/>
                <w:right w:val="nil"/>
                <w:between w:val="nil"/>
              </w:pBdr>
              <w:spacing w:before="60"/>
              <w:jc w:val="center"/>
              <w:rPr>
                <w:color w:val="000000"/>
              </w:rPr>
            </w:pPr>
          </w:p>
        </w:tc>
      </w:tr>
      <w:tr w:rsidR="00E73EFD" w14:paraId="40D9350C" w14:textId="77777777" w:rsidTr="00B54C58">
        <w:tc>
          <w:tcPr>
            <w:tcW w:w="2405" w:type="dxa"/>
            <w:shd w:val="clear" w:color="auto" w:fill="auto"/>
          </w:tcPr>
          <w:p w14:paraId="18A03224" w14:textId="77777777" w:rsidR="00E73EFD" w:rsidRDefault="00E73EFD" w:rsidP="00B54C58">
            <w:pPr>
              <w:pBdr>
                <w:top w:val="nil"/>
                <w:left w:val="nil"/>
                <w:bottom w:val="nil"/>
                <w:right w:val="nil"/>
                <w:between w:val="nil"/>
              </w:pBdr>
              <w:spacing w:before="60"/>
              <w:rPr>
                <w:color w:val="000000"/>
              </w:rPr>
            </w:pPr>
            <w:r>
              <w:rPr>
                <w:color w:val="000000"/>
              </w:rPr>
              <w:t>Effizienz</w:t>
            </w:r>
          </w:p>
        </w:tc>
        <w:tc>
          <w:tcPr>
            <w:tcW w:w="1701" w:type="dxa"/>
            <w:shd w:val="clear" w:color="auto" w:fill="auto"/>
          </w:tcPr>
          <w:p w14:paraId="54B0500A"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AFB7BFC"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6CD018AF"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64FDCE0" w14:textId="77777777" w:rsidR="00E73EFD" w:rsidRDefault="00E73EFD" w:rsidP="00B54C58">
            <w:pPr>
              <w:pBdr>
                <w:top w:val="nil"/>
                <w:left w:val="nil"/>
                <w:bottom w:val="nil"/>
                <w:right w:val="nil"/>
                <w:between w:val="nil"/>
              </w:pBdr>
              <w:spacing w:before="60"/>
              <w:jc w:val="center"/>
              <w:rPr>
                <w:color w:val="000000"/>
              </w:rPr>
            </w:pPr>
          </w:p>
        </w:tc>
      </w:tr>
      <w:tr w:rsidR="00E73EFD" w14:paraId="7E88D60D" w14:textId="77777777" w:rsidTr="00B54C58">
        <w:tc>
          <w:tcPr>
            <w:tcW w:w="2405" w:type="dxa"/>
            <w:shd w:val="clear" w:color="auto" w:fill="auto"/>
          </w:tcPr>
          <w:p w14:paraId="67D4E59F" w14:textId="77777777" w:rsidR="00E73EFD" w:rsidRDefault="00E73EFD" w:rsidP="00B54C58">
            <w:pPr>
              <w:pBdr>
                <w:top w:val="nil"/>
                <w:left w:val="nil"/>
                <w:bottom w:val="nil"/>
                <w:right w:val="nil"/>
                <w:between w:val="nil"/>
              </w:pBdr>
              <w:spacing w:before="60"/>
              <w:rPr>
                <w:color w:val="000000"/>
              </w:rPr>
            </w:pPr>
            <w:r>
              <w:rPr>
                <w:color w:val="000000"/>
              </w:rPr>
              <w:t>Benutzbarkeit</w:t>
            </w:r>
          </w:p>
        </w:tc>
        <w:tc>
          <w:tcPr>
            <w:tcW w:w="1701" w:type="dxa"/>
            <w:shd w:val="clear" w:color="auto" w:fill="auto"/>
          </w:tcPr>
          <w:p w14:paraId="6D7A03EA"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7CF50B36"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5FBC0356"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4AD8E9A9" w14:textId="77777777" w:rsidR="00E73EFD" w:rsidRDefault="00E73EFD" w:rsidP="00B54C58">
            <w:pPr>
              <w:pBdr>
                <w:top w:val="nil"/>
                <w:left w:val="nil"/>
                <w:bottom w:val="nil"/>
                <w:right w:val="nil"/>
                <w:between w:val="nil"/>
              </w:pBdr>
              <w:spacing w:before="60"/>
              <w:jc w:val="center"/>
              <w:rPr>
                <w:color w:val="000000"/>
              </w:rPr>
            </w:pPr>
          </w:p>
        </w:tc>
      </w:tr>
      <w:tr w:rsidR="00E73EFD" w14:paraId="46F24F39" w14:textId="77777777" w:rsidTr="00B54C58">
        <w:tc>
          <w:tcPr>
            <w:tcW w:w="2405" w:type="dxa"/>
            <w:shd w:val="clear" w:color="auto" w:fill="auto"/>
          </w:tcPr>
          <w:p w14:paraId="6288B2DF" w14:textId="77777777" w:rsidR="00E73EFD" w:rsidRDefault="00E73EFD" w:rsidP="00B54C58">
            <w:pPr>
              <w:pBdr>
                <w:top w:val="nil"/>
                <w:left w:val="nil"/>
                <w:bottom w:val="nil"/>
                <w:right w:val="nil"/>
                <w:between w:val="nil"/>
              </w:pBdr>
              <w:spacing w:before="60"/>
              <w:rPr>
                <w:color w:val="000000"/>
              </w:rPr>
            </w:pPr>
            <w:r>
              <w:rPr>
                <w:color w:val="000000"/>
              </w:rPr>
              <w:t>Änderbarkeit</w:t>
            </w:r>
          </w:p>
        </w:tc>
        <w:tc>
          <w:tcPr>
            <w:tcW w:w="1701" w:type="dxa"/>
            <w:shd w:val="clear" w:color="auto" w:fill="auto"/>
          </w:tcPr>
          <w:p w14:paraId="3143027C"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72C310FB"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406F6764"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0CDE4B10" w14:textId="77777777" w:rsidR="00E73EFD" w:rsidRDefault="00E73EFD" w:rsidP="00B54C58">
            <w:pPr>
              <w:pBdr>
                <w:top w:val="nil"/>
                <w:left w:val="nil"/>
                <w:bottom w:val="nil"/>
                <w:right w:val="nil"/>
                <w:between w:val="nil"/>
              </w:pBdr>
              <w:spacing w:before="60"/>
              <w:jc w:val="center"/>
              <w:rPr>
                <w:color w:val="000000"/>
              </w:rPr>
            </w:pPr>
          </w:p>
        </w:tc>
      </w:tr>
      <w:tr w:rsidR="00E73EFD" w14:paraId="2ADCF4C9" w14:textId="77777777" w:rsidTr="00B54C58">
        <w:tc>
          <w:tcPr>
            <w:tcW w:w="2405" w:type="dxa"/>
            <w:shd w:val="clear" w:color="auto" w:fill="auto"/>
          </w:tcPr>
          <w:p w14:paraId="58D61034" w14:textId="77777777" w:rsidR="00E73EFD" w:rsidRDefault="00E73EFD" w:rsidP="00B54C58">
            <w:pPr>
              <w:pBdr>
                <w:top w:val="nil"/>
                <w:left w:val="nil"/>
                <w:bottom w:val="nil"/>
                <w:right w:val="nil"/>
                <w:between w:val="nil"/>
              </w:pBdr>
              <w:spacing w:before="60"/>
              <w:rPr>
                <w:color w:val="000000"/>
              </w:rPr>
            </w:pPr>
            <w:r>
              <w:rPr>
                <w:color w:val="000000"/>
              </w:rPr>
              <w:t>Übertragbarkeit</w:t>
            </w:r>
          </w:p>
        </w:tc>
        <w:tc>
          <w:tcPr>
            <w:tcW w:w="1701" w:type="dxa"/>
            <w:shd w:val="clear" w:color="auto" w:fill="auto"/>
          </w:tcPr>
          <w:p w14:paraId="27387435"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3BCEDC83"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9EE5D78"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188469D6" w14:textId="77777777" w:rsidR="00E73EFD" w:rsidRDefault="00E73EFD" w:rsidP="00B54C58">
            <w:pPr>
              <w:pBdr>
                <w:top w:val="nil"/>
                <w:left w:val="nil"/>
                <w:bottom w:val="nil"/>
                <w:right w:val="nil"/>
                <w:between w:val="nil"/>
              </w:pBdr>
              <w:spacing w:before="60"/>
              <w:jc w:val="center"/>
              <w:rPr>
                <w:color w:val="000000"/>
              </w:rPr>
            </w:pPr>
          </w:p>
        </w:tc>
      </w:tr>
    </w:tbl>
    <w:p w14:paraId="79A785C7" w14:textId="77777777" w:rsidR="00E73EFD" w:rsidRDefault="00E73EFD" w:rsidP="00E73EFD">
      <w:pPr>
        <w:pBdr>
          <w:top w:val="nil"/>
          <w:left w:val="nil"/>
          <w:bottom w:val="nil"/>
          <w:right w:val="nil"/>
          <w:between w:val="nil"/>
        </w:pBdr>
        <w:spacing w:before="80" w:after="0" w:line="240" w:lineRule="auto"/>
        <w:ind w:firstLine="113"/>
        <w:rPr>
          <w:color w:val="000000"/>
        </w:rPr>
      </w:pPr>
    </w:p>
    <w:p w14:paraId="2C416D9C" w14:textId="01595DE3" w:rsidR="00751C1F" w:rsidRDefault="00751C1F" w:rsidP="00751C1F">
      <w:pPr>
        <w:pStyle w:val="berschrift2"/>
      </w:pPr>
      <w:bookmarkStart w:id="157" w:name="_Toc44320800"/>
      <w:r>
        <w:t>UseCase-Diagramme</w:t>
      </w:r>
      <w:bookmarkEnd w:id="157"/>
    </w:p>
    <w:p w14:paraId="2F0117D8" w14:textId="5D559DDD" w:rsidR="008E1FF0" w:rsidRPr="008E1FF0" w:rsidRDefault="008E1FF0" w:rsidP="00FE30FE">
      <w:pPr>
        <w:pStyle w:val="berschrift3"/>
      </w:pPr>
      <w:bookmarkStart w:id="158" w:name="_Toc44320801"/>
      <w:r>
        <w:t>Museumsverwaltung</w:t>
      </w:r>
      <w:bookmarkEnd w:id="158"/>
    </w:p>
    <w:p w14:paraId="2EC6FE71" w14:textId="58C81603" w:rsidR="003B4418" w:rsidRDefault="00FC15B2" w:rsidP="003B4418">
      <w:pPr>
        <w:keepNext/>
      </w:pPr>
      <w:r>
        <w:rPr>
          <w:noProof/>
        </w:rPr>
        <w:drawing>
          <wp:inline distT="0" distB="0" distL="0" distR="0" wp14:anchorId="7C35538E" wp14:editId="0370BE57">
            <wp:extent cx="5760720" cy="5011672"/>
            <wp:effectExtent l="0" t="0" r="0" b="0"/>
            <wp:docPr id="45733" name="Picture 45733"/>
            <wp:cNvGraphicFramePr/>
            <a:graphic xmlns:a="http://schemas.openxmlformats.org/drawingml/2006/main">
              <a:graphicData uri="http://schemas.openxmlformats.org/drawingml/2006/picture">
                <pic:pic xmlns:pic="http://schemas.openxmlformats.org/drawingml/2006/picture">
                  <pic:nvPicPr>
                    <pic:cNvPr id="45733" name="Picture 45733"/>
                    <pic:cNvPicPr/>
                  </pic:nvPicPr>
                  <pic:blipFill>
                    <a:blip r:embed="rId12"/>
                    <a:stretch>
                      <a:fillRect/>
                    </a:stretch>
                  </pic:blipFill>
                  <pic:spPr>
                    <a:xfrm>
                      <a:off x="0" y="0"/>
                      <a:ext cx="5760720" cy="5011672"/>
                    </a:xfrm>
                    <a:prstGeom prst="rect">
                      <a:avLst/>
                    </a:prstGeom>
                  </pic:spPr>
                </pic:pic>
              </a:graphicData>
            </a:graphic>
          </wp:inline>
        </w:drawing>
      </w:r>
    </w:p>
    <w:p w14:paraId="1C42304C" w14:textId="50545A7F"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1</w:t>
      </w:r>
      <w:r>
        <w:fldChar w:fldCharType="end"/>
      </w:r>
      <w:r>
        <w:t xml:space="preserve">: </w:t>
      </w:r>
      <w:r w:rsidR="036C3A79">
        <w:t xml:space="preserve">UseCase-Diagramm - </w:t>
      </w:r>
      <w:r>
        <w:t>Museumsverwaltung</w:t>
      </w:r>
    </w:p>
    <w:p w14:paraId="417A6CA4" w14:textId="29F9EC62" w:rsidR="415FBFF6" w:rsidRDefault="30F19315" w:rsidP="415FBFF6">
      <w:r>
        <w:t xml:space="preserve">Das Museumsverwaltung UseCase-Diagramm zeigt die auf der rechten Seite alle Arten von Nutzern und eine Übersicht alle Aktionen die diese Nutzer machen können. So kann der User Exponate und Räume verwalten und der Human Resources (abgekürzt HR) Personen </w:t>
      </w:r>
      <w:r w:rsidR="4BB9035B">
        <w:t>verwalten. Der Admin kann alle Elemente verwalten also alles was der User und HR können</w:t>
      </w:r>
      <w:r w:rsidR="1DFC1DC9">
        <w:t xml:space="preserve"> </w:t>
      </w:r>
      <w:r w:rsidR="1DFC1DC9">
        <w:lastRenderedPageBreak/>
        <w:t>zusätzlich kann er auch Elemente importieren und exportieren.</w:t>
      </w:r>
      <w:r w:rsidR="4BB9035B">
        <w:t xml:space="preserve"> Die Elementensuche besteht aus mehreren Teilsuchen und jeder kann sie nutzen</w:t>
      </w:r>
      <w:r w:rsidR="1DFC1DC9">
        <w:t>.</w:t>
      </w:r>
    </w:p>
    <w:p w14:paraId="0476B4E2" w14:textId="33D4A099" w:rsidR="1DFC1DC9" w:rsidRDefault="1DFC1DC9" w:rsidP="1DFC1DC9"/>
    <w:p w14:paraId="0FF252AA" w14:textId="133014A6" w:rsidR="00FE30FE" w:rsidRDefault="00FE30FE" w:rsidP="00FE30FE">
      <w:pPr>
        <w:pStyle w:val="berschrift3"/>
      </w:pPr>
      <w:bookmarkStart w:id="159" w:name="_Toc44320802"/>
      <w:r>
        <w:t>Elemente suchen</w:t>
      </w:r>
      <w:bookmarkEnd w:id="159"/>
    </w:p>
    <w:p w14:paraId="729910CA" w14:textId="440975E3" w:rsidR="003B4418" w:rsidRDefault="007315C4" w:rsidP="003B4418">
      <w:pPr>
        <w:keepNext/>
      </w:pPr>
      <w:r>
        <w:rPr>
          <w:noProof/>
        </w:rPr>
        <w:drawing>
          <wp:inline distT="0" distB="0" distL="0" distR="0" wp14:anchorId="39FC5976" wp14:editId="06D539C6">
            <wp:extent cx="5048834" cy="4430019"/>
            <wp:effectExtent l="0" t="0" r="0" b="8890"/>
            <wp:docPr id="1093" name="Picture 1093"/>
            <wp:cNvGraphicFramePr/>
            <a:graphic xmlns:a="http://schemas.openxmlformats.org/drawingml/2006/main">
              <a:graphicData uri="http://schemas.openxmlformats.org/drawingml/2006/picture">
                <pic:pic xmlns:pic="http://schemas.openxmlformats.org/drawingml/2006/picture">
                  <pic:nvPicPr>
                    <pic:cNvPr id="1093" name="Picture 1093"/>
                    <pic:cNvPicPr/>
                  </pic:nvPicPr>
                  <pic:blipFill>
                    <a:blip r:embed="rId13"/>
                    <a:stretch>
                      <a:fillRect/>
                    </a:stretch>
                  </pic:blipFill>
                  <pic:spPr>
                    <a:xfrm>
                      <a:off x="0" y="0"/>
                      <a:ext cx="5083015" cy="4460011"/>
                    </a:xfrm>
                    <a:prstGeom prst="rect">
                      <a:avLst/>
                    </a:prstGeom>
                  </pic:spPr>
                </pic:pic>
              </a:graphicData>
            </a:graphic>
          </wp:inline>
        </w:drawing>
      </w:r>
    </w:p>
    <w:p w14:paraId="6531B6B0" w14:textId="0A79CB8E"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3</w:t>
      </w:r>
      <w:r>
        <w:fldChar w:fldCharType="end"/>
      </w:r>
      <w:r>
        <w:t xml:space="preserve">: </w:t>
      </w:r>
      <w:r w:rsidR="036C3A79">
        <w:t xml:space="preserve">UseCase-Diagramm - </w:t>
      </w:r>
      <w:r>
        <w:t>Elemente suchen</w:t>
      </w:r>
    </w:p>
    <w:p w14:paraId="46B1D31B" w14:textId="3D8011D3" w:rsidR="07F7CCA7" w:rsidRDefault="598EF809" w:rsidP="07F7CCA7">
      <w:r>
        <w:t xml:space="preserve">Jeder </w:t>
      </w:r>
      <w:r w:rsidR="007315C4">
        <w:t>hat Zugriff auf eine übergreifende Suche mit</w:t>
      </w:r>
      <w:r>
        <w:t xml:space="preserve"> alle</w:t>
      </w:r>
      <w:r w:rsidR="007315C4">
        <w:t>n</w:t>
      </w:r>
      <w:r>
        <w:t xml:space="preserve"> </w:t>
      </w:r>
      <w:r w:rsidR="007315C4">
        <w:t>Elementen. Sie dürfen aber nur die jeweiligen Elemente verwalten die in den Zuständigkeitsbereich der Rollen fallen</w:t>
      </w:r>
      <w:r>
        <w:t>.</w:t>
      </w:r>
    </w:p>
    <w:p w14:paraId="3C2C9384" w14:textId="77777777" w:rsidR="00482C7B" w:rsidRDefault="00482C7B" w:rsidP="00482C7B">
      <w:pPr>
        <w:pStyle w:val="berschrift3"/>
      </w:pPr>
      <w:bookmarkStart w:id="160" w:name="_Toc44320803"/>
      <w:r>
        <w:lastRenderedPageBreak/>
        <w:t>Personen verwalten</w:t>
      </w:r>
      <w:bookmarkEnd w:id="160"/>
    </w:p>
    <w:p w14:paraId="355F4D6A" w14:textId="12D5A0B3" w:rsidR="003B4418" w:rsidRDefault="001B7E86" w:rsidP="003B4418">
      <w:pPr>
        <w:keepNext/>
      </w:pPr>
      <w:r>
        <w:rPr>
          <w:noProof/>
        </w:rPr>
        <w:drawing>
          <wp:inline distT="0" distB="0" distL="0" distR="0" wp14:anchorId="2882BBC9" wp14:editId="2CED7B27">
            <wp:extent cx="5760720" cy="3483482"/>
            <wp:effectExtent l="0" t="0" r="0" b="3175"/>
            <wp:docPr id="45741" name="Picture 45741"/>
            <wp:cNvGraphicFramePr/>
            <a:graphic xmlns:a="http://schemas.openxmlformats.org/drawingml/2006/main">
              <a:graphicData uri="http://schemas.openxmlformats.org/drawingml/2006/picture">
                <pic:pic xmlns:pic="http://schemas.openxmlformats.org/drawingml/2006/picture">
                  <pic:nvPicPr>
                    <pic:cNvPr id="45741" name="Picture 45741"/>
                    <pic:cNvPicPr/>
                  </pic:nvPicPr>
                  <pic:blipFill>
                    <a:blip r:embed="rId14"/>
                    <a:stretch>
                      <a:fillRect/>
                    </a:stretch>
                  </pic:blipFill>
                  <pic:spPr>
                    <a:xfrm>
                      <a:off x="0" y="0"/>
                      <a:ext cx="5760720" cy="3483482"/>
                    </a:xfrm>
                    <a:prstGeom prst="rect">
                      <a:avLst/>
                    </a:prstGeom>
                  </pic:spPr>
                </pic:pic>
              </a:graphicData>
            </a:graphic>
          </wp:inline>
        </w:drawing>
      </w:r>
    </w:p>
    <w:p w14:paraId="69E974A3" w14:textId="7B8FF2DB" w:rsidR="00482C7B"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4</w:t>
      </w:r>
      <w:r>
        <w:fldChar w:fldCharType="end"/>
      </w:r>
      <w:r>
        <w:t xml:space="preserve">: </w:t>
      </w:r>
      <w:r w:rsidR="036C3A79">
        <w:t xml:space="preserve">UseCase-Diagramm - </w:t>
      </w:r>
      <w:r>
        <w:t>Personen verwalten</w:t>
      </w:r>
    </w:p>
    <w:p w14:paraId="68A8333D" w14:textId="786625B1" w:rsidR="598EF809" w:rsidRDefault="598EF809" w:rsidP="598EF809">
      <w:r>
        <w:t xml:space="preserve">Bei </w:t>
      </w:r>
      <w:r w:rsidR="007315C4">
        <w:t>„</w:t>
      </w:r>
      <w:r>
        <w:t>Personen verwalten</w:t>
      </w:r>
      <w:r w:rsidR="007315C4">
        <w:t>“</w:t>
      </w:r>
      <w:r>
        <w:t xml:space="preserve"> gibt es Förderer und Nutzer zwischen den unterschieden wird. </w:t>
      </w:r>
      <w:r w:rsidR="007315C4">
        <w:t xml:space="preserve"> Wie der Name bereits sagt können mit „Förderer verwalten“ die Attribute eines Förderers bearbeiten, einen neuen Förderer anlegen oder einen Förderer löschen. Das gleiche Gilt für „Nutzer verwalten“. </w:t>
      </w:r>
      <w:r>
        <w:t>Human Resources kann allerdings beide</w:t>
      </w:r>
      <w:r w:rsidR="007315C4">
        <w:t xml:space="preserve"> bearbeiten, genauso wie der Admin</w:t>
      </w:r>
      <w:r>
        <w:t>.</w:t>
      </w:r>
      <w:r w:rsidR="007315C4">
        <w:t xml:space="preserve"> Zusätzlich dazu kann der Admin </w:t>
      </w:r>
      <w:r w:rsidR="004B460B">
        <w:t>beim Anlegen eines Nutzers oder eines Förderers diese aus einer Datei importieren.</w:t>
      </w:r>
    </w:p>
    <w:p w14:paraId="08EA67B0" w14:textId="77777777" w:rsidR="00925720" w:rsidRDefault="00925720" w:rsidP="00925720">
      <w:pPr>
        <w:pStyle w:val="berschrift3"/>
      </w:pPr>
      <w:bookmarkStart w:id="161" w:name="_Toc44320804"/>
      <w:r>
        <w:lastRenderedPageBreak/>
        <w:t>Nutzerdaten ändern</w:t>
      </w:r>
      <w:bookmarkEnd w:id="161"/>
    </w:p>
    <w:p w14:paraId="239887C8" w14:textId="77777777" w:rsidR="00925720" w:rsidRDefault="00925720" w:rsidP="00925720">
      <w:pPr>
        <w:keepNext/>
      </w:pPr>
      <w:r>
        <w:rPr>
          <w:noProof/>
        </w:rPr>
        <mc:AlternateContent>
          <mc:Choice Requires="wpg">
            <w:drawing>
              <wp:inline distT="0" distB="0" distL="0" distR="0" wp14:anchorId="708BAD03" wp14:editId="3979525D">
                <wp:extent cx="6128818" cy="4185052"/>
                <wp:effectExtent l="0" t="0" r="0" b="0"/>
                <wp:docPr id="41764" name="Group 43036"/>
                <wp:cNvGraphicFramePr/>
                <a:graphic xmlns:a="http://schemas.openxmlformats.org/drawingml/2006/main">
                  <a:graphicData uri="http://schemas.microsoft.com/office/word/2010/wordprocessingGroup">
                    <wpg:wgp>
                      <wpg:cNvGrpSpPr/>
                      <wpg:grpSpPr>
                        <a:xfrm>
                          <a:off x="0" y="0"/>
                          <a:ext cx="6128818" cy="4185052"/>
                          <a:chOff x="0" y="0"/>
                          <a:chExt cx="6367464" cy="4348535"/>
                        </a:xfrm>
                      </wpg:grpSpPr>
                      <wps:wsp>
                        <wps:cNvPr id="41765" name="Shape 1493"/>
                        <wps:cNvSpPr/>
                        <wps:spPr>
                          <a:xfrm>
                            <a:off x="5308918" y="3353042"/>
                            <a:ext cx="190805" cy="190792"/>
                          </a:xfrm>
                          <a:custGeom>
                            <a:avLst/>
                            <a:gdLst/>
                            <a:ahLst/>
                            <a:cxnLst/>
                            <a:rect l="0" t="0" r="0" b="0"/>
                            <a:pathLst>
                              <a:path w="190805" h="190792">
                                <a:moveTo>
                                  <a:pt x="95402" y="0"/>
                                </a:moveTo>
                                <a:cubicBezTo>
                                  <a:pt x="147955" y="0"/>
                                  <a:pt x="190805" y="42481"/>
                                  <a:pt x="190805" y="95034"/>
                                </a:cubicBezTo>
                                <a:cubicBezTo>
                                  <a:pt x="190805" y="147955"/>
                                  <a:pt x="147955" y="190792"/>
                                  <a:pt x="95402" y="190792"/>
                                </a:cubicBezTo>
                                <a:cubicBezTo>
                                  <a:pt x="42482" y="190792"/>
                                  <a:pt x="0" y="147955"/>
                                  <a:pt x="0" y="95034"/>
                                </a:cubicBezTo>
                                <a:cubicBezTo>
                                  <a:pt x="0" y="42481"/>
                                  <a:pt x="42482" y="0"/>
                                  <a:pt x="954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66" name="Shape 1494"/>
                        <wps:cNvSpPr/>
                        <wps:spPr>
                          <a:xfrm>
                            <a:off x="5308918" y="3353042"/>
                            <a:ext cx="190805" cy="190792"/>
                          </a:xfrm>
                          <a:custGeom>
                            <a:avLst/>
                            <a:gdLst/>
                            <a:ahLst/>
                            <a:cxnLst/>
                            <a:rect l="0" t="0" r="0" b="0"/>
                            <a:pathLst>
                              <a:path w="190805" h="190792">
                                <a:moveTo>
                                  <a:pt x="190805" y="95034"/>
                                </a:moveTo>
                                <a:cubicBezTo>
                                  <a:pt x="190805" y="147955"/>
                                  <a:pt x="147955" y="190792"/>
                                  <a:pt x="95402" y="190792"/>
                                </a:cubicBezTo>
                                <a:cubicBezTo>
                                  <a:pt x="42482" y="190792"/>
                                  <a:pt x="0" y="147955"/>
                                  <a:pt x="0" y="95034"/>
                                </a:cubicBezTo>
                                <a:cubicBezTo>
                                  <a:pt x="0" y="42481"/>
                                  <a:pt x="42482" y="0"/>
                                  <a:pt x="95402" y="0"/>
                                </a:cubicBezTo>
                                <a:cubicBezTo>
                                  <a:pt x="147955" y="0"/>
                                  <a:pt x="190805" y="42481"/>
                                  <a:pt x="190805" y="95034"/>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7" name="Shape 1495"/>
                        <wps:cNvSpPr/>
                        <wps:spPr>
                          <a:xfrm>
                            <a:off x="5410441" y="3543478"/>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8" name="Shape 1496"/>
                        <wps:cNvSpPr/>
                        <wps:spPr>
                          <a:xfrm>
                            <a:off x="5219992" y="3657600"/>
                            <a:ext cx="380886" cy="0"/>
                          </a:xfrm>
                          <a:custGeom>
                            <a:avLst/>
                            <a:gdLst/>
                            <a:ahLst/>
                            <a:cxnLst/>
                            <a:rect l="0" t="0" r="0" b="0"/>
                            <a:pathLst>
                              <a:path w="380886">
                                <a:moveTo>
                                  <a:pt x="0" y="0"/>
                                </a:moveTo>
                                <a:lnTo>
                                  <a:pt x="38088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9" name="Shape 1497"/>
                        <wps:cNvSpPr/>
                        <wps:spPr>
                          <a:xfrm>
                            <a:off x="5219992" y="3861004"/>
                            <a:ext cx="190805" cy="254152"/>
                          </a:xfrm>
                          <a:custGeom>
                            <a:avLst/>
                            <a:gdLst/>
                            <a:ahLst/>
                            <a:cxnLst/>
                            <a:rect l="0" t="0" r="0" b="0"/>
                            <a:pathLst>
                              <a:path w="190805" h="254152">
                                <a:moveTo>
                                  <a:pt x="190805" y="0"/>
                                </a:moveTo>
                                <a:lnTo>
                                  <a:pt x="0"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0" name="Shape 1498"/>
                        <wps:cNvSpPr/>
                        <wps:spPr>
                          <a:xfrm>
                            <a:off x="5410441" y="3861004"/>
                            <a:ext cx="190792" cy="254152"/>
                          </a:xfrm>
                          <a:custGeom>
                            <a:avLst/>
                            <a:gdLst/>
                            <a:ahLst/>
                            <a:cxnLst/>
                            <a:rect l="0" t="0" r="0" b="0"/>
                            <a:pathLst>
                              <a:path w="190792" h="254152">
                                <a:moveTo>
                                  <a:pt x="0" y="0"/>
                                </a:moveTo>
                                <a:lnTo>
                                  <a:pt x="190792"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1" name="Shape 1499"/>
                        <wps:cNvSpPr/>
                        <wps:spPr>
                          <a:xfrm>
                            <a:off x="5308918" y="2006639"/>
                            <a:ext cx="190805" cy="190805"/>
                          </a:xfrm>
                          <a:custGeom>
                            <a:avLst/>
                            <a:gdLst/>
                            <a:ahLst/>
                            <a:cxnLst/>
                            <a:rect l="0" t="0" r="0" b="0"/>
                            <a:pathLst>
                              <a:path w="190805" h="190805">
                                <a:moveTo>
                                  <a:pt x="95402" y="0"/>
                                </a:moveTo>
                                <a:cubicBezTo>
                                  <a:pt x="147955" y="0"/>
                                  <a:pt x="190805" y="42837"/>
                                  <a:pt x="190805" y="95402"/>
                                </a:cubicBezTo>
                                <a:cubicBezTo>
                                  <a:pt x="190805" y="147955"/>
                                  <a:pt x="147955" y="190805"/>
                                  <a:pt x="95402" y="190805"/>
                                </a:cubicBezTo>
                                <a:cubicBezTo>
                                  <a:pt x="42482" y="190805"/>
                                  <a:pt x="0" y="147955"/>
                                  <a:pt x="0" y="95402"/>
                                </a:cubicBezTo>
                                <a:cubicBezTo>
                                  <a:pt x="0" y="42837"/>
                                  <a:pt x="42482" y="0"/>
                                  <a:pt x="954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72" name="Shape 1500"/>
                        <wps:cNvSpPr/>
                        <wps:spPr>
                          <a:xfrm>
                            <a:off x="5308918" y="2006639"/>
                            <a:ext cx="190805" cy="190805"/>
                          </a:xfrm>
                          <a:custGeom>
                            <a:avLst/>
                            <a:gdLst/>
                            <a:ahLst/>
                            <a:cxnLst/>
                            <a:rect l="0" t="0" r="0" b="0"/>
                            <a:pathLst>
                              <a:path w="190805" h="190805">
                                <a:moveTo>
                                  <a:pt x="190805" y="95402"/>
                                </a:moveTo>
                                <a:cubicBezTo>
                                  <a:pt x="190805" y="147955"/>
                                  <a:pt x="147955" y="190805"/>
                                  <a:pt x="95402" y="190805"/>
                                </a:cubicBezTo>
                                <a:cubicBezTo>
                                  <a:pt x="42482" y="190805"/>
                                  <a:pt x="0" y="147955"/>
                                  <a:pt x="0" y="95402"/>
                                </a:cubicBezTo>
                                <a:cubicBezTo>
                                  <a:pt x="0" y="42837"/>
                                  <a:pt x="42482" y="0"/>
                                  <a:pt x="95402" y="0"/>
                                </a:cubicBezTo>
                                <a:cubicBezTo>
                                  <a:pt x="147955" y="0"/>
                                  <a:pt x="190805" y="42837"/>
                                  <a:pt x="190805" y="954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3" name="Shape 1501"/>
                        <wps:cNvSpPr/>
                        <wps:spPr>
                          <a:xfrm>
                            <a:off x="5410441" y="2197075"/>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4" name="Shape 1502"/>
                        <wps:cNvSpPr/>
                        <wps:spPr>
                          <a:xfrm>
                            <a:off x="5219992" y="2311553"/>
                            <a:ext cx="380886" cy="0"/>
                          </a:xfrm>
                          <a:custGeom>
                            <a:avLst/>
                            <a:gdLst/>
                            <a:ahLst/>
                            <a:cxnLst/>
                            <a:rect l="0" t="0" r="0" b="0"/>
                            <a:pathLst>
                              <a:path w="380886">
                                <a:moveTo>
                                  <a:pt x="0" y="0"/>
                                </a:moveTo>
                                <a:lnTo>
                                  <a:pt x="38088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5" name="Shape 1503"/>
                        <wps:cNvSpPr/>
                        <wps:spPr>
                          <a:xfrm>
                            <a:off x="5219992" y="2514600"/>
                            <a:ext cx="190805" cy="254521"/>
                          </a:xfrm>
                          <a:custGeom>
                            <a:avLst/>
                            <a:gdLst/>
                            <a:ahLst/>
                            <a:cxnLst/>
                            <a:rect l="0" t="0" r="0" b="0"/>
                            <a:pathLst>
                              <a:path w="190805" h="254521">
                                <a:moveTo>
                                  <a:pt x="190805"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6" name="Shape 1504"/>
                        <wps:cNvSpPr/>
                        <wps:spPr>
                          <a:xfrm>
                            <a:off x="5410441" y="2514600"/>
                            <a:ext cx="190792" cy="254521"/>
                          </a:xfrm>
                          <a:custGeom>
                            <a:avLst/>
                            <a:gdLst/>
                            <a:ahLst/>
                            <a:cxnLst/>
                            <a:rect l="0" t="0" r="0" b="0"/>
                            <a:pathLst>
                              <a:path w="190792" h="254521">
                                <a:moveTo>
                                  <a:pt x="0" y="0"/>
                                </a:moveTo>
                                <a:lnTo>
                                  <a:pt x="190792"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7" name="Shape 45918"/>
                        <wps:cNvSpPr/>
                        <wps:spPr>
                          <a:xfrm>
                            <a:off x="0" y="0"/>
                            <a:ext cx="3035871" cy="4102557"/>
                          </a:xfrm>
                          <a:custGeom>
                            <a:avLst/>
                            <a:gdLst/>
                            <a:ahLst/>
                            <a:cxnLst/>
                            <a:rect l="0" t="0" r="0" b="0"/>
                            <a:pathLst>
                              <a:path w="3035871" h="4102557">
                                <a:moveTo>
                                  <a:pt x="0" y="0"/>
                                </a:moveTo>
                                <a:lnTo>
                                  <a:pt x="3035871" y="0"/>
                                </a:lnTo>
                                <a:lnTo>
                                  <a:pt x="3035871" y="4102557"/>
                                </a:lnTo>
                                <a:lnTo>
                                  <a:pt x="0" y="4102557"/>
                                </a:lnTo>
                                <a:lnTo>
                                  <a:pt x="0" y="0"/>
                                </a:lnTo>
                              </a:path>
                            </a:pathLst>
                          </a:custGeom>
                          <a:ln w="0" cap="flat">
                            <a:miter lim="127000"/>
                          </a:ln>
                        </wps:spPr>
                        <wps:style>
                          <a:lnRef idx="0">
                            <a:srgbClr val="000000">
                              <a:alpha val="0"/>
                            </a:srgbClr>
                          </a:lnRef>
                          <a:fillRef idx="1">
                            <a:srgbClr val="00FFFF"/>
                          </a:fillRef>
                          <a:effectRef idx="0">
                            <a:scrgbClr r="0" g="0" b="0"/>
                          </a:effectRef>
                          <a:fontRef idx="none"/>
                        </wps:style>
                        <wps:bodyPr/>
                      </wps:wsp>
                      <wps:wsp>
                        <wps:cNvPr id="41778" name="Shape 1506"/>
                        <wps:cNvSpPr/>
                        <wps:spPr>
                          <a:xfrm>
                            <a:off x="0" y="0"/>
                            <a:ext cx="3035871" cy="4102557"/>
                          </a:xfrm>
                          <a:custGeom>
                            <a:avLst/>
                            <a:gdLst/>
                            <a:ahLst/>
                            <a:cxnLst/>
                            <a:rect l="0" t="0" r="0" b="0"/>
                            <a:pathLst>
                              <a:path w="3035871" h="4102557">
                                <a:moveTo>
                                  <a:pt x="0" y="0"/>
                                </a:moveTo>
                                <a:lnTo>
                                  <a:pt x="3035871" y="0"/>
                                </a:lnTo>
                                <a:lnTo>
                                  <a:pt x="3035871" y="4102557"/>
                                </a:lnTo>
                                <a:lnTo>
                                  <a:pt x="0" y="4102557"/>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9" name="Shape 1507"/>
                        <wps:cNvSpPr/>
                        <wps:spPr>
                          <a:xfrm>
                            <a:off x="3238564" y="2082953"/>
                            <a:ext cx="1511630" cy="609841"/>
                          </a:xfrm>
                          <a:custGeom>
                            <a:avLst/>
                            <a:gdLst/>
                            <a:ahLst/>
                            <a:cxnLst/>
                            <a:rect l="0" t="0" r="0" b="0"/>
                            <a:pathLst>
                              <a:path w="1511630" h="609841">
                                <a:moveTo>
                                  <a:pt x="755993" y="0"/>
                                </a:moveTo>
                                <a:cubicBezTo>
                                  <a:pt x="1173239" y="0"/>
                                  <a:pt x="1511630" y="136449"/>
                                  <a:pt x="1511630" y="305283"/>
                                </a:cubicBezTo>
                                <a:cubicBezTo>
                                  <a:pt x="1511630" y="473405"/>
                                  <a:pt x="1173239" y="609841"/>
                                  <a:pt x="755993" y="609841"/>
                                </a:cubicBezTo>
                                <a:cubicBezTo>
                                  <a:pt x="338760" y="609841"/>
                                  <a:pt x="0" y="473405"/>
                                  <a:pt x="0" y="305283"/>
                                </a:cubicBezTo>
                                <a:cubicBezTo>
                                  <a:pt x="0" y="136449"/>
                                  <a:pt x="338760" y="0"/>
                                  <a:pt x="75599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0" name="Shape 1508"/>
                        <wps:cNvSpPr/>
                        <wps:spPr>
                          <a:xfrm>
                            <a:off x="3238564" y="2082953"/>
                            <a:ext cx="1511630" cy="609841"/>
                          </a:xfrm>
                          <a:custGeom>
                            <a:avLst/>
                            <a:gdLst/>
                            <a:ahLst/>
                            <a:cxnLst/>
                            <a:rect l="0" t="0" r="0" b="0"/>
                            <a:pathLst>
                              <a:path w="1511630" h="609841">
                                <a:moveTo>
                                  <a:pt x="1511630" y="305283"/>
                                </a:moveTo>
                                <a:cubicBezTo>
                                  <a:pt x="1511630" y="473405"/>
                                  <a:pt x="1173239" y="609841"/>
                                  <a:pt x="755993" y="609841"/>
                                </a:cubicBezTo>
                                <a:cubicBezTo>
                                  <a:pt x="338760" y="609841"/>
                                  <a:pt x="0" y="473405"/>
                                  <a:pt x="0" y="305283"/>
                                </a:cubicBezTo>
                                <a:cubicBezTo>
                                  <a:pt x="0" y="136449"/>
                                  <a:pt x="338760" y="0"/>
                                  <a:pt x="755993" y="0"/>
                                </a:cubicBezTo>
                                <a:cubicBezTo>
                                  <a:pt x="1173239" y="0"/>
                                  <a:pt x="1511630" y="136449"/>
                                  <a:pt x="1511630" y="30528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1" name="Rectangle 1509"/>
                        <wps:cNvSpPr/>
                        <wps:spPr>
                          <a:xfrm>
                            <a:off x="889203" y="26198"/>
                            <a:ext cx="1646269" cy="207536"/>
                          </a:xfrm>
                          <a:prstGeom prst="rect">
                            <a:avLst/>
                          </a:prstGeom>
                          <a:ln>
                            <a:noFill/>
                          </a:ln>
                        </wps:spPr>
                        <wps:txbx>
                          <w:txbxContent>
                            <w:p w14:paraId="2E57F62A" w14:textId="77777777" w:rsidR="00CD685B" w:rsidRDefault="00CD685B" w:rsidP="00925720">
                              <w:r>
                                <w:rPr>
                                  <w:rFonts w:ascii="Liberation Sans" w:eastAsia="Liberation Sans" w:hAnsi="Liberation Sans" w:cs="Liberation Sans"/>
                                </w:rPr>
                                <w:t>Nutzerdaten ändern</w:t>
                              </w:r>
                            </w:p>
                          </w:txbxContent>
                        </wps:txbx>
                        <wps:bodyPr horzOverflow="overflow" vert="horz" lIns="0" tIns="0" rIns="0" bIns="0" rtlCol="0">
                          <a:noAutofit/>
                        </wps:bodyPr>
                      </wps:wsp>
                      <wps:wsp>
                        <wps:cNvPr id="41782" name="Shape 1510"/>
                        <wps:cNvSpPr/>
                        <wps:spPr>
                          <a:xfrm>
                            <a:off x="470154" y="1117804"/>
                            <a:ext cx="1219327" cy="508317"/>
                          </a:xfrm>
                          <a:custGeom>
                            <a:avLst/>
                            <a:gdLst/>
                            <a:ahLst/>
                            <a:cxnLst/>
                            <a:rect l="0" t="0" r="0" b="0"/>
                            <a:pathLst>
                              <a:path w="1219327" h="508317">
                                <a:moveTo>
                                  <a:pt x="609486" y="0"/>
                                </a:moveTo>
                                <a:cubicBezTo>
                                  <a:pt x="946087" y="0"/>
                                  <a:pt x="1219327" y="113754"/>
                                  <a:pt x="1219327" y="253796"/>
                                </a:cubicBezTo>
                                <a:cubicBezTo>
                                  <a:pt x="1219327" y="394550"/>
                                  <a:pt x="946087" y="508317"/>
                                  <a:pt x="609486" y="508317"/>
                                </a:cubicBezTo>
                                <a:cubicBezTo>
                                  <a:pt x="272885" y="508317"/>
                                  <a:pt x="0" y="394550"/>
                                  <a:pt x="0" y="253796"/>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3" name="Shape 1511"/>
                        <wps:cNvSpPr/>
                        <wps:spPr>
                          <a:xfrm>
                            <a:off x="470154" y="1117804"/>
                            <a:ext cx="1219327" cy="508317"/>
                          </a:xfrm>
                          <a:custGeom>
                            <a:avLst/>
                            <a:gdLst/>
                            <a:ahLst/>
                            <a:cxnLst/>
                            <a:rect l="0" t="0" r="0" b="0"/>
                            <a:pathLst>
                              <a:path w="1219327" h="508317">
                                <a:moveTo>
                                  <a:pt x="1219327" y="253796"/>
                                </a:moveTo>
                                <a:cubicBezTo>
                                  <a:pt x="1219327" y="394550"/>
                                  <a:pt x="946087" y="508317"/>
                                  <a:pt x="609486" y="508317"/>
                                </a:cubicBezTo>
                                <a:cubicBezTo>
                                  <a:pt x="272885" y="508317"/>
                                  <a:pt x="0" y="394550"/>
                                  <a:pt x="0" y="253796"/>
                                </a:cubicBezTo>
                                <a:cubicBezTo>
                                  <a:pt x="0" y="113754"/>
                                  <a:pt x="272885" y="0"/>
                                  <a:pt x="609486" y="0"/>
                                </a:cubicBezTo>
                                <a:cubicBezTo>
                                  <a:pt x="946087" y="0"/>
                                  <a:pt x="1219327" y="113754"/>
                                  <a:pt x="1219327" y="253796"/>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4" name="Rectangle 1512"/>
                        <wps:cNvSpPr/>
                        <wps:spPr>
                          <a:xfrm>
                            <a:off x="3467519" y="2312199"/>
                            <a:ext cx="1397713" cy="207536"/>
                          </a:xfrm>
                          <a:prstGeom prst="rect">
                            <a:avLst/>
                          </a:prstGeom>
                          <a:ln>
                            <a:noFill/>
                          </a:ln>
                        </wps:spPr>
                        <wps:txbx>
                          <w:txbxContent>
                            <w:p w14:paraId="7F8B7C46" w14:textId="77777777" w:rsidR="00CD685B" w:rsidRDefault="00CD685B" w:rsidP="00925720">
                              <w:r>
                                <w:rPr>
                                  <w:rFonts w:ascii="Liberation Sans" w:eastAsia="Liberation Sans" w:hAnsi="Liberation Sans" w:cs="Liberation Sans"/>
                                </w:rPr>
                                <w:t>Nutzer verwalten</w:t>
                              </w:r>
                            </w:p>
                          </w:txbxContent>
                        </wps:txbx>
                        <wps:bodyPr horzOverflow="overflow" vert="horz" lIns="0" tIns="0" rIns="0" bIns="0" rtlCol="0">
                          <a:noAutofit/>
                        </wps:bodyPr>
                      </wps:wsp>
                      <wps:wsp>
                        <wps:cNvPr id="41785" name="Rectangle 1513"/>
                        <wps:cNvSpPr/>
                        <wps:spPr>
                          <a:xfrm>
                            <a:off x="660603" y="1207349"/>
                            <a:ext cx="1097884" cy="207536"/>
                          </a:xfrm>
                          <a:prstGeom prst="rect">
                            <a:avLst/>
                          </a:prstGeom>
                          <a:ln>
                            <a:noFill/>
                          </a:ln>
                        </wps:spPr>
                        <wps:txbx>
                          <w:txbxContent>
                            <w:p w14:paraId="252B9386" w14:textId="77777777" w:rsidR="00CD685B" w:rsidRDefault="00CD685B" w:rsidP="00925720">
                              <w:r>
                                <w:rPr>
                                  <w:rFonts w:ascii="Liberation Sans" w:eastAsia="Liberation Sans" w:hAnsi="Liberation Sans" w:cs="Liberation Sans"/>
                                </w:rPr>
                                <w:t>Kontaktdaten</w:t>
                              </w:r>
                            </w:p>
                          </w:txbxContent>
                        </wps:txbx>
                        <wps:bodyPr horzOverflow="overflow" vert="horz" lIns="0" tIns="0" rIns="0" bIns="0" rtlCol="0">
                          <a:noAutofit/>
                        </wps:bodyPr>
                      </wps:wsp>
                      <wps:wsp>
                        <wps:cNvPr id="41786" name="Shape 1514"/>
                        <wps:cNvSpPr/>
                        <wps:spPr>
                          <a:xfrm>
                            <a:off x="470154" y="2692439"/>
                            <a:ext cx="1219327" cy="508317"/>
                          </a:xfrm>
                          <a:custGeom>
                            <a:avLst/>
                            <a:gdLst/>
                            <a:ahLst/>
                            <a:cxnLst/>
                            <a:rect l="0" t="0" r="0" b="0"/>
                            <a:pathLst>
                              <a:path w="1219327" h="508317">
                                <a:moveTo>
                                  <a:pt x="609486" y="0"/>
                                </a:moveTo>
                                <a:cubicBezTo>
                                  <a:pt x="946087" y="0"/>
                                  <a:pt x="1219327" y="113754"/>
                                  <a:pt x="1219327" y="254520"/>
                                </a:cubicBezTo>
                                <a:cubicBezTo>
                                  <a:pt x="1219327" y="394919"/>
                                  <a:pt x="946087" y="508317"/>
                                  <a:pt x="609486" y="508317"/>
                                </a:cubicBezTo>
                                <a:cubicBezTo>
                                  <a:pt x="272885" y="508317"/>
                                  <a:pt x="0" y="394919"/>
                                  <a:pt x="0" y="254520"/>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7" name="Shape 1515"/>
                        <wps:cNvSpPr/>
                        <wps:spPr>
                          <a:xfrm>
                            <a:off x="470154" y="2692439"/>
                            <a:ext cx="1219327" cy="508317"/>
                          </a:xfrm>
                          <a:custGeom>
                            <a:avLst/>
                            <a:gdLst/>
                            <a:ahLst/>
                            <a:cxnLst/>
                            <a:rect l="0" t="0" r="0" b="0"/>
                            <a:pathLst>
                              <a:path w="1219327" h="508317">
                                <a:moveTo>
                                  <a:pt x="1219327" y="254520"/>
                                </a:moveTo>
                                <a:cubicBezTo>
                                  <a:pt x="1219327" y="394919"/>
                                  <a:pt x="946087" y="508317"/>
                                  <a:pt x="609486" y="508317"/>
                                </a:cubicBezTo>
                                <a:cubicBezTo>
                                  <a:pt x="272885" y="508317"/>
                                  <a:pt x="0" y="394919"/>
                                  <a:pt x="0" y="254520"/>
                                </a:cubicBezTo>
                                <a:cubicBezTo>
                                  <a:pt x="0" y="113754"/>
                                  <a:pt x="272885" y="0"/>
                                  <a:pt x="609486" y="0"/>
                                </a:cubicBezTo>
                                <a:cubicBezTo>
                                  <a:pt x="946087" y="0"/>
                                  <a:pt x="1219327" y="113754"/>
                                  <a:pt x="1219327"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8" name="Rectangle 1516"/>
                        <wps:cNvSpPr/>
                        <wps:spPr>
                          <a:xfrm>
                            <a:off x="851395" y="1397798"/>
                            <a:ext cx="579408" cy="207536"/>
                          </a:xfrm>
                          <a:prstGeom prst="rect">
                            <a:avLst/>
                          </a:prstGeom>
                          <a:ln>
                            <a:noFill/>
                          </a:ln>
                        </wps:spPr>
                        <wps:txbx>
                          <w:txbxContent>
                            <w:p w14:paraId="13C74C88" w14:textId="77777777" w:rsidR="00CD685B" w:rsidRDefault="00CD685B" w:rsidP="00925720">
                              <w:r>
                                <w:rPr>
                                  <w:rFonts w:ascii="Liberation Sans" w:eastAsia="Liberation Sans" w:hAnsi="Liberation Sans" w:cs="Liberation Sans"/>
                                </w:rPr>
                                <w:t>ändern</w:t>
                              </w:r>
                            </w:p>
                          </w:txbxContent>
                        </wps:txbx>
                        <wps:bodyPr horzOverflow="overflow" vert="horz" lIns="0" tIns="0" rIns="0" bIns="0" rtlCol="0">
                          <a:noAutofit/>
                        </wps:bodyPr>
                      </wps:wsp>
                      <wps:wsp>
                        <wps:cNvPr id="41790" name="Shape 1517"/>
                        <wps:cNvSpPr/>
                        <wps:spPr>
                          <a:xfrm>
                            <a:off x="470154" y="3480118"/>
                            <a:ext cx="1219327" cy="508317"/>
                          </a:xfrm>
                          <a:custGeom>
                            <a:avLst/>
                            <a:gdLst/>
                            <a:ahLst/>
                            <a:cxnLst/>
                            <a:rect l="0" t="0" r="0" b="0"/>
                            <a:pathLst>
                              <a:path w="1219327" h="508317">
                                <a:moveTo>
                                  <a:pt x="609486" y="0"/>
                                </a:moveTo>
                                <a:cubicBezTo>
                                  <a:pt x="946087" y="0"/>
                                  <a:pt x="1219327" y="113399"/>
                                  <a:pt x="1219327" y="253797"/>
                                </a:cubicBezTo>
                                <a:cubicBezTo>
                                  <a:pt x="1219327" y="394195"/>
                                  <a:pt x="946087" y="508317"/>
                                  <a:pt x="609486" y="508317"/>
                                </a:cubicBezTo>
                                <a:cubicBezTo>
                                  <a:pt x="272885" y="508317"/>
                                  <a:pt x="0" y="394195"/>
                                  <a:pt x="0" y="253797"/>
                                </a:cubicBezTo>
                                <a:cubicBezTo>
                                  <a:pt x="0" y="113399"/>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91" name="Shape 1518"/>
                        <wps:cNvSpPr/>
                        <wps:spPr>
                          <a:xfrm>
                            <a:off x="470154" y="3480118"/>
                            <a:ext cx="1219327" cy="508317"/>
                          </a:xfrm>
                          <a:custGeom>
                            <a:avLst/>
                            <a:gdLst/>
                            <a:ahLst/>
                            <a:cxnLst/>
                            <a:rect l="0" t="0" r="0" b="0"/>
                            <a:pathLst>
                              <a:path w="1219327" h="508317">
                                <a:moveTo>
                                  <a:pt x="1219327" y="253797"/>
                                </a:moveTo>
                                <a:cubicBezTo>
                                  <a:pt x="1219327" y="394195"/>
                                  <a:pt x="946087" y="508317"/>
                                  <a:pt x="609486" y="508317"/>
                                </a:cubicBezTo>
                                <a:cubicBezTo>
                                  <a:pt x="272885" y="508317"/>
                                  <a:pt x="0" y="394195"/>
                                  <a:pt x="0" y="253797"/>
                                </a:cubicBezTo>
                                <a:cubicBezTo>
                                  <a:pt x="0" y="113399"/>
                                  <a:pt x="272885" y="0"/>
                                  <a:pt x="609486" y="0"/>
                                </a:cubicBezTo>
                                <a:cubicBezTo>
                                  <a:pt x="946087" y="0"/>
                                  <a:pt x="1219327" y="113399"/>
                                  <a:pt x="1219327" y="25379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97" name="Rectangle 1519"/>
                        <wps:cNvSpPr/>
                        <wps:spPr>
                          <a:xfrm>
                            <a:off x="724319" y="2870909"/>
                            <a:ext cx="940911" cy="207536"/>
                          </a:xfrm>
                          <a:prstGeom prst="rect">
                            <a:avLst/>
                          </a:prstGeom>
                          <a:ln>
                            <a:noFill/>
                          </a:ln>
                        </wps:spPr>
                        <wps:txbx>
                          <w:txbxContent>
                            <w:p w14:paraId="5FCFB081" w14:textId="77777777" w:rsidR="00CD685B" w:rsidRDefault="00CD685B" w:rsidP="00925720">
                              <w:r>
                                <w:rPr>
                                  <w:rFonts w:ascii="Liberation Sans" w:eastAsia="Liberation Sans" w:hAnsi="Liberation Sans" w:cs="Liberation Sans"/>
                                </w:rPr>
                                <w:t>Bild ändern</w:t>
                              </w:r>
                            </w:p>
                          </w:txbxContent>
                        </wps:txbx>
                        <wps:bodyPr horzOverflow="overflow" vert="horz" lIns="0" tIns="0" rIns="0" bIns="0" rtlCol="0">
                          <a:noAutofit/>
                        </wps:bodyPr>
                      </wps:wsp>
                      <wps:wsp>
                        <wps:cNvPr id="899" name="Shape 1520"/>
                        <wps:cNvSpPr/>
                        <wps:spPr>
                          <a:xfrm>
                            <a:off x="470154" y="330480"/>
                            <a:ext cx="1219327" cy="508317"/>
                          </a:xfrm>
                          <a:custGeom>
                            <a:avLst/>
                            <a:gdLst/>
                            <a:ahLst/>
                            <a:cxnLst/>
                            <a:rect l="0" t="0" r="0" b="0"/>
                            <a:pathLst>
                              <a:path w="1219327" h="508317">
                                <a:moveTo>
                                  <a:pt x="609486" y="0"/>
                                </a:moveTo>
                                <a:cubicBezTo>
                                  <a:pt x="946087" y="0"/>
                                  <a:pt x="1219327" y="113754"/>
                                  <a:pt x="1219327" y="254152"/>
                                </a:cubicBezTo>
                                <a:cubicBezTo>
                                  <a:pt x="1219327" y="394564"/>
                                  <a:pt x="946087" y="508317"/>
                                  <a:pt x="609486" y="508317"/>
                                </a:cubicBezTo>
                                <a:cubicBezTo>
                                  <a:pt x="272885" y="508317"/>
                                  <a:pt x="0" y="394564"/>
                                  <a:pt x="0" y="254152"/>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02" name="Shape 1521"/>
                        <wps:cNvSpPr/>
                        <wps:spPr>
                          <a:xfrm>
                            <a:off x="470154" y="330480"/>
                            <a:ext cx="1219327" cy="508317"/>
                          </a:xfrm>
                          <a:custGeom>
                            <a:avLst/>
                            <a:gdLst/>
                            <a:ahLst/>
                            <a:cxnLst/>
                            <a:rect l="0" t="0" r="0" b="0"/>
                            <a:pathLst>
                              <a:path w="1219327" h="508317">
                                <a:moveTo>
                                  <a:pt x="1219327" y="254152"/>
                                </a:moveTo>
                                <a:cubicBezTo>
                                  <a:pt x="1219327" y="394564"/>
                                  <a:pt x="946087" y="508317"/>
                                  <a:pt x="609486" y="508317"/>
                                </a:cubicBezTo>
                                <a:cubicBezTo>
                                  <a:pt x="272885" y="508317"/>
                                  <a:pt x="0" y="394564"/>
                                  <a:pt x="0" y="254152"/>
                                </a:cubicBezTo>
                                <a:cubicBezTo>
                                  <a:pt x="0" y="113754"/>
                                  <a:pt x="272885" y="0"/>
                                  <a:pt x="609486" y="0"/>
                                </a:cubicBezTo>
                                <a:cubicBezTo>
                                  <a:pt x="946087" y="0"/>
                                  <a:pt x="1219327" y="113754"/>
                                  <a:pt x="1219327"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04" name="Rectangle 1522"/>
                        <wps:cNvSpPr/>
                        <wps:spPr>
                          <a:xfrm>
                            <a:off x="647992" y="3658588"/>
                            <a:ext cx="1127979" cy="207537"/>
                          </a:xfrm>
                          <a:prstGeom prst="rect">
                            <a:avLst/>
                          </a:prstGeom>
                          <a:ln>
                            <a:noFill/>
                          </a:ln>
                        </wps:spPr>
                        <wps:txbx>
                          <w:txbxContent>
                            <w:p w14:paraId="3DB3406C" w14:textId="77777777" w:rsidR="00CD685B" w:rsidRDefault="00CD685B" w:rsidP="00925720">
                              <w:r>
                                <w:rPr>
                                  <w:rFonts w:ascii="Liberation Sans" w:eastAsia="Liberation Sans" w:hAnsi="Liberation Sans" w:cs="Liberation Sans"/>
                                </w:rPr>
                                <w:t>Name ändern</w:t>
                              </w:r>
                            </w:p>
                          </w:txbxContent>
                        </wps:txbx>
                        <wps:bodyPr horzOverflow="overflow" vert="horz" lIns="0" tIns="0" rIns="0" bIns="0" rtlCol="0">
                          <a:noAutofit/>
                        </wps:bodyPr>
                      </wps:wsp>
                      <wps:wsp>
                        <wps:cNvPr id="907" name="Shape 1523"/>
                        <wps:cNvSpPr/>
                        <wps:spPr>
                          <a:xfrm>
                            <a:off x="470154" y="1905115"/>
                            <a:ext cx="1219327" cy="508317"/>
                          </a:xfrm>
                          <a:custGeom>
                            <a:avLst/>
                            <a:gdLst/>
                            <a:ahLst/>
                            <a:cxnLst/>
                            <a:rect l="0" t="0" r="0" b="0"/>
                            <a:pathLst>
                              <a:path w="1219327" h="508317">
                                <a:moveTo>
                                  <a:pt x="609486" y="0"/>
                                </a:moveTo>
                                <a:cubicBezTo>
                                  <a:pt x="946087" y="0"/>
                                  <a:pt x="1219327" y="113767"/>
                                  <a:pt x="1219327" y="254165"/>
                                </a:cubicBezTo>
                                <a:cubicBezTo>
                                  <a:pt x="1219327" y="394208"/>
                                  <a:pt x="946087" y="508317"/>
                                  <a:pt x="609486" y="508317"/>
                                </a:cubicBezTo>
                                <a:cubicBezTo>
                                  <a:pt x="272885" y="508317"/>
                                  <a:pt x="0" y="394208"/>
                                  <a:pt x="0" y="254165"/>
                                </a:cubicBezTo>
                                <a:cubicBezTo>
                                  <a:pt x="0" y="113767"/>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09" name="Shape 1524"/>
                        <wps:cNvSpPr/>
                        <wps:spPr>
                          <a:xfrm>
                            <a:off x="470154" y="1905115"/>
                            <a:ext cx="1219327" cy="508317"/>
                          </a:xfrm>
                          <a:custGeom>
                            <a:avLst/>
                            <a:gdLst/>
                            <a:ahLst/>
                            <a:cxnLst/>
                            <a:rect l="0" t="0" r="0" b="0"/>
                            <a:pathLst>
                              <a:path w="1219327" h="508317">
                                <a:moveTo>
                                  <a:pt x="1219327" y="254165"/>
                                </a:moveTo>
                                <a:cubicBezTo>
                                  <a:pt x="1219327" y="394208"/>
                                  <a:pt x="946087" y="508317"/>
                                  <a:pt x="609486" y="508317"/>
                                </a:cubicBezTo>
                                <a:cubicBezTo>
                                  <a:pt x="272885" y="508317"/>
                                  <a:pt x="0" y="394208"/>
                                  <a:pt x="0" y="254165"/>
                                </a:cubicBezTo>
                                <a:cubicBezTo>
                                  <a:pt x="0" y="113767"/>
                                  <a:pt x="272885" y="0"/>
                                  <a:pt x="609486" y="0"/>
                                </a:cubicBezTo>
                                <a:cubicBezTo>
                                  <a:pt x="946087" y="0"/>
                                  <a:pt x="1219327" y="113767"/>
                                  <a:pt x="1219327"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11" name="Rectangle 1525"/>
                        <wps:cNvSpPr/>
                        <wps:spPr>
                          <a:xfrm>
                            <a:off x="673557" y="508950"/>
                            <a:ext cx="1053672" cy="207536"/>
                          </a:xfrm>
                          <a:prstGeom prst="rect">
                            <a:avLst/>
                          </a:prstGeom>
                          <a:ln>
                            <a:noFill/>
                          </a:ln>
                        </wps:spPr>
                        <wps:txbx>
                          <w:txbxContent>
                            <w:p w14:paraId="20BB36DE" w14:textId="77777777" w:rsidR="00CD685B" w:rsidRDefault="00CD685B" w:rsidP="00925720">
                              <w:r>
                                <w:rPr>
                                  <w:rFonts w:ascii="Liberation Sans" w:eastAsia="Liberation Sans" w:hAnsi="Liberation Sans" w:cs="Liberation Sans"/>
                                </w:rPr>
                                <w:t>Rolle ändern</w:t>
                              </w:r>
                            </w:p>
                          </w:txbxContent>
                        </wps:txbx>
                        <wps:bodyPr horzOverflow="overflow" vert="horz" lIns="0" tIns="0" rIns="0" bIns="0" rtlCol="0">
                          <a:noAutofit/>
                        </wps:bodyPr>
                      </wps:wsp>
                      <wps:wsp>
                        <wps:cNvPr id="913" name="Rectangle 1526"/>
                        <wps:cNvSpPr/>
                        <wps:spPr>
                          <a:xfrm>
                            <a:off x="622795" y="1994673"/>
                            <a:ext cx="1181294" cy="207536"/>
                          </a:xfrm>
                          <a:prstGeom prst="rect">
                            <a:avLst/>
                          </a:prstGeom>
                          <a:ln>
                            <a:noFill/>
                          </a:ln>
                        </wps:spPr>
                        <wps:txbx>
                          <w:txbxContent>
                            <w:p w14:paraId="4934AF00" w14:textId="77777777" w:rsidR="00CD685B" w:rsidRDefault="00CD685B" w:rsidP="00925720">
                              <w:r>
                                <w:rPr>
                                  <w:rFonts w:ascii="Liberation Sans" w:eastAsia="Liberation Sans" w:hAnsi="Liberation Sans" w:cs="Liberation Sans"/>
                                </w:rPr>
                                <w:t>Geburtsdatum</w:t>
                              </w:r>
                            </w:p>
                          </w:txbxContent>
                        </wps:txbx>
                        <wps:bodyPr horzOverflow="overflow" vert="horz" lIns="0" tIns="0" rIns="0" bIns="0" rtlCol="0">
                          <a:noAutofit/>
                        </wps:bodyPr>
                      </wps:wsp>
                      <wps:wsp>
                        <wps:cNvPr id="915" name="Shape 1527"/>
                        <wps:cNvSpPr/>
                        <wps:spPr>
                          <a:xfrm>
                            <a:off x="5791683" y="330480"/>
                            <a:ext cx="190436" cy="190792"/>
                          </a:xfrm>
                          <a:custGeom>
                            <a:avLst/>
                            <a:gdLst/>
                            <a:ahLst/>
                            <a:cxnLst/>
                            <a:rect l="0" t="0" r="0" b="0"/>
                            <a:pathLst>
                              <a:path w="190436" h="190792">
                                <a:moveTo>
                                  <a:pt x="190436" y="190792"/>
                                </a:moveTo>
                                <a:lnTo>
                                  <a:pt x="0"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17" name="Shape 1528"/>
                        <wps:cNvSpPr/>
                        <wps:spPr>
                          <a:xfrm>
                            <a:off x="3505314" y="330480"/>
                            <a:ext cx="2476805" cy="533514"/>
                          </a:xfrm>
                          <a:custGeom>
                            <a:avLst/>
                            <a:gdLst/>
                            <a:ahLst/>
                            <a:cxnLst/>
                            <a:rect l="0" t="0" r="0" b="0"/>
                            <a:pathLst>
                              <a:path w="2476805" h="533514">
                                <a:moveTo>
                                  <a:pt x="0" y="0"/>
                                </a:moveTo>
                                <a:lnTo>
                                  <a:pt x="2286368" y="0"/>
                                </a:lnTo>
                                <a:lnTo>
                                  <a:pt x="2286368" y="190792"/>
                                </a:lnTo>
                                <a:lnTo>
                                  <a:pt x="2476805" y="190792"/>
                                </a:lnTo>
                                <a:lnTo>
                                  <a:pt x="2476805" y="533514"/>
                                </a:lnTo>
                                <a:lnTo>
                                  <a:pt x="0" y="533514"/>
                                </a:lnTo>
                                <a:lnTo>
                                  <a:pt x="0"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19" name="Shape 1529"/>
                        <wps:cNvSpPr/>
                        <wps:spPr>
                          <a:xfrm>
                            <a:off x="3505314" y="330480"/>
                            <a:ext cx="2476805" cy="533514"/>
                          </a:xfrm>
                          <a:custGeom>
                            <a:avLst/>
                            <a:gdLst/>
                            <a:ahLst/>
                            <a:cxnLst/>
                            <a:rect l="0" t="0" r="0" b="0"/>
                            <a:pathLst>
                              <a:path w="2476805" h="533514">
                                <a:moveTo>
                                  <a:pt x="0" y="0"/>
                                </a:moveTo>
                                <a:lnTo>
                                  <a:pt x="2286368" y="0"/>
                                </a:lnTo>
                                <a:lnTo>
                                  <a:pt x="2476805" y="190792"/>
                                </a:lnTo>
                                <a:lnTo>
                                  <a:pt x="2286368" y="190792"/>
                                </a:lnTo>
                                <a:lnTo>
                                  <a:pt x="2286368" y="0"/>
                                </a:lnTo>
                                <a:lnTo>
                                  <a:pt x="2476805" y="190792"/>
                                </a:lnTo>
                                <a:lnTo>
                                  <a:pt x="2476805" y="533514"/>
                                </a:lnTo>
                                <a:lnTo>
                                  <a:pt x="0" y="533514"/>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21" name="Shape 1530"/>
                        <wps:cNvSpPr/>
                        <wps:spPr>
                          <a:xfrm>
                            <a:off x="3548520" y="446037"/>
                            <a:ext cx="35275" cy="82804"/>
                          </a:xfrm>
                          <a:custGeom>
                            <a:avLst/>
                            <a:gdLst/>
                            <a:ahLst/>
                            <a:cxnLst/>
                            <a:rect l="0" t="0" r="0" b="0"/>
                            <a:pathLst>
                              <a:path w="35275" h="82804">
                                <a:moveTo>
                                  <a:pt x="33477" y="0"/>
                                </a:moveTo>
                                <a:lnTo>
                                  <a:pt x="35275" y="150"/>
                                </a:lnTo>
                                <a:lnTo>
                                  <a:pt x="35275" y="10920"/>
                                </a:lnTo>
                                <a:lnTo>
                                  <a:pt x="34913" y="10795"/>
                                </a:lnTo>
                                <a:cubicBezTo>
                                  <a:pt x="34913" y="10795"/>
                                  <a:pt x="25921" y="10795"/>
                                  <a:pt x="19800" y="18364"/>
                                </a:cubicBezTo>
                                <a:cubicBezTo>
                                  <a:pt x="19800" y="18364"/>
                                  <a:pt x="14034" y="25565"/>
                                  <a:pt x="14034" y="41046"/>
                                </a:cubicBezTo>
                                <a:cubicBezTo>
                                  <a:pt x="14034" y="41046"/>
                                  <a:pt x="14034" y="56515"/>
                                  <a:pt x="20155" y="63715"/>
                                </a:cubicBezTo>
                                <a:cubicBezTo>
                                  <a:pt x="20155" y="63715"/>
                                  <a:pt x="21774" y="65608"/>
                                  <a:pt x="24474" y="67500"/>
                                </a:cubicBezTo>
                                <a:lnTo>
                                  <a:pt x="35275" y="71283"/>
                                </a:lnTo>
                                <a:lnTo>
                                  <a:pt x="35275" y="82403"/>
                                </a:lnTo>
                                <a:lnTo>
                                  <a:pt x="34201" y="82804"/>
                                </a:lnTo>
                                <a:cubicBezTo>
                                  <a:pt x="34201" y="82804"/>
                                  <a:pt x="24473" y="82804"/>
                                  <a:pt x="16916" y="77406"/>
                                </a:cubicBezTo>
                                <a:cubicBezTo>
                                  <a:pt x="16916" y="77406"/>
                                  <a:pt x="8636" y="71996"/>
                                  <a:pt x="4318" y="62636"/>
                                </a:cubicBezTo>
                                <a:cubicBezTo>
                                  <a:pt x="4318" y="62636"/>
                                  <a:pt x="0" y="53277"/>
                                  <a:pt x="0" y="41046"/>
                                </a:cubicBezTo>
                                <a:cubicBezTo>
                                  <a:pt x="0" y="41046"/>
                                  <a:pt x="0" y="29514"/>
                                  <a:pt x="3963" y="19800"/>
                                </a:cubicBezTo>
                                <a:cubicBezTo>
                                  <a:pt x="3963" y="19800"/>
                                  <a:pt x="7912" y="10084"/>
                                  <a:pt x="15837" y="5042"/>
                                </a:cubicBezTo>
                                <a:cubicBezTo>
                                  <a:pt x="15837" y="5042"/>
                                  <a:pt x="23762" y="0"/>
                                  <a:pt x="334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 name="Shape 1531"/>
                        <wps:cNvSpPr/>
                        <wps:spPr>
                          <a:xfrm>
                            <a:off x="3637801" y="480522"/>
                            <a:ext cx="34741" cy="48319"/>
                          </a:xfrm>
                          <a:custGeom>
                            <a:avLst/>
                            <a:gdLst/>
                            <a:ahLst/>
                            <a:cxnLst/>
                            <a:rect l="0" t="0" r="0" b="0"/>
                            <a:pathLst>
                              <a:path w="34741" h="48319">
                                <a:moveTo>
                                  <a:pt x="34741" y="0"/>
                                </a:moveTo>
                                <a:lnTo>
                                  <a:pt x="34741" y="11265"/>
                                </a:lnTo>
                                <a:lnTo>
                                  <a:pt x="33122" y="11591"/>
                                </a:lnTo>
                                <a:cubicBezTo>
                                  <a:pt x="33122" y="11591"/>
                                  <a:pt x="24842" y="12670"/>
                                  <a:pt x="21603" y="14473"/>
                                </a:cubicBezTo>
                                <a:cubicBezTo>
                                  <a:pt x="21603" y="14473"/>
                                  <a:pt x="17996" y="15921"/>
                                  <a:pt x="16193" y="18436"/>
                                </a:cubicBezTo>
                                <a:cubicBezTo>
                                  <a:pt x="16193" y="18436"/>
                                  <a:pt x="14402" y="21319"/>
                                  <a:pt x="14402" y="24913"/>
                                </a:cubicBezTo>
                                <a:cubicBezTo>
                                  <a:pt x="14402" y="24913"/>
                                  <a:pt x="14402" y="30310"/>
                                  <a:pt x="18352" y="33917"/>
                                </a:cubicBezTo>
                                <a:cubicBezTo>
                                  <a:pt x="18352" y="33917"/>
                                  <a:pt x="22314" y="37512"/>
                                  <a:pt x="30239" y="37512"/>
                                </a:cubicBezTo>
                                <a:lnTo>
                                  <a:pt x="34741" y="37066"/>
                                </a:lnTo>
                                <a:lnTo>
                                  <a:pt x="34741" y="47374"/>
                                </a:lnTo>
                                <a:lnTo>
                                  <a:pt x="27000" y="48319"/>
                                </a:lnTo>
                                <a:cubicBezTo>
                                  <a:pt x="27000" y="48319"/>
                                  <a:pt x="14034" y="48319"/>
                                  <a:pt x="6833" y="41474"/>
                                </a:cubicBezTo>
                                <a:cubicBezTo>
                                  <a:pt x="6833" y="41474"/>
                                  <a:pt x="0" y="35352"/>
                                  <a:pt x="0" y="25281"/>
                                </a:cubicBezTo>
                                <a:cubicBezTo>
                                  <a:pt x="0" y="25281"/>
                                  <a:pt x="0" y="19516"/>
                                  <a:pt x="2515" y="14842"/>
                                </a:cubicBezTo>
                                <a:cubicBezTo>
                                  <a:pt x="2515" y="14842"/>
                                  <a:pt x="5042" y="9800"/>
                                  <a:pt x="9716" y="6917"/>
                                </a:cubicBezTo>
                                <a:cubicBezTo>
                                  <a:pt x="9716" y="6917"/>
                                  <a:pt x="14034" y="4035"/>
                                  <a:pt x="19431" y="2599"/>
                                </a:cubicBezTo>
                                <a:cubicBezTo>
                                  <a:pt x="19431" y="2599"/>
                                  <a:pt x="23038" y="1519"/>
                                  <a:pt x="31318" y="440"/>
                                </a:cubicBezTo>
                                <a:cubicBezTo>
                                  <a:pt x="31318" y="440"/>
                                  <a:pt x="32330" y="327"/>
                                  <a:pt x="33967" y="113"/>
                                </a:cubicBezTo>
                                <a:lnTo>
                                  <a:pt x="347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 name="Shape 1532"/>
                        <wps:cNvSpPr/>
                        <wps:spPr>
                          <a:xfrm>
                            <a:off x="3639960" y="446345"/>
                            <a:ext cx="32582" cy="25613"/>
                          </a:xfrm>
                          <a:custGeom>
                            <a:avLst/>
                            <a:gdLst/>
                            <a:ahLst/>
                            <a:cxnLst/>
                            <a:rect l="0" t="0" r="0" b="0"/>
                            <a:pathLst>
                              <a:path w="32582" h="25613">
                                <a:moveTo>
                                  <a:pt x="32582" y="0"/>
                                </a:moveTo>
                                <a:lnTo>
                                  <a:pt x="32582" y="10594"/>
                                </a:lnTo>
                                <a:lnTo>
                                  <a:pt x="28569" y="10937"/>
                                </a:lnTo>
                                <a:cubicBezTo>
                                  <a:pt x="25645" y="11388"/>
                                  <a:pt x="22136" y="12290"/>
                                  <a:pt x="19799" y="14093"/>
                                </a:cubicBezTo>
                                <a:cubicBezTo>
                                  <a:pt x="19799" y="14093"/>
                                  <a:pt x="15481" y="17332"/>
                                  <a:pt x="13322" y="25613"/>
                                </a:cubicBezTo>
                                <a:lnTo>
                                  <a:pt x="0" y="23809"/>
                                </a:lnTo>
                                <a:cubicBezTo>
                                  <a:pt x="0" y="23809"/>
                                  <a:pt x="1803" y="15529"/>
                                  <a:pt x="6121" y="10131"/>
                                </a:cubicBezTo>
                                <a:cubicBezTo>
                                  <a:pt x="6121" y="10131"/>
                                  <a:pt x="10439" y="5089"/>
                                  <a:pt x="17996" y="2206"/>
                                </a:cubicBezTo>
                                <a:cubicBezTo>
                                  <a:pt x="17996" y="2206"/>
                                  <a:pt x="19977" y="1578"/>
                                  <a:pt x="23173" y="949"/>
                                </a:cubicBezTo>
                                <a:lnTo>
                                  <a:pt x="32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 name="Shape 1533"/>
                        <wps:cNvSpPr/>
                        <wps:spPr>
                          <a:xfrm>
                            <a:off x="3583794" y="417602"/>
                            <a:ext cx="33483" cy="110839"/>
                          </a:xfrm>
                          <a:custGeom>
                            <a:avLst/>
                            <a:gdLst/>
                            <a:ahLst/>
                            <a:cxnLst/>
                            <a:rect l="0" t="0" r="0" b="0"/>
                            <a:pathLst>
                              <a:path w="33483" h="110839">
                                <a:moveTo>
                                  <a:pt x="20161" y="0"/>
                                </a:moveTo>
                                <a:lnTo>
                                  <a:pt x="33483" y="0"/>
                                </a:lnTo>
                                <a:lnTo>
                                  <a:pt x="33483" y="109436"/>
                                </a:lnTo>
                                <a:lnTo>
                                  <a:pt x="20885" y="109436"/>
                                </a:lnTo>
                                <a:lnTo>
                                  <a:pt x="20885" y="98996"/>
                                </a:lnTo>
                                <a:cubicBezTo>
                                  <a:pt x="20885" y="98996"/>
                                  <a:pt x="18996" y="102057"/>
                                  <a:pt x="15307" y="105118"/>
                                </a:cubicBezTo>
                                <a:lnTo>
                                  <a:pt x="0" y="110839"/>
                                </a:lnTo>
                                <a:lnTo>
                                  <a:pt x="0" y="99718"/>
                                </a:lnTo>
                                <a:lnTo>
                                  <a:pt x="6" y="99720"/>
                                </a:lnTo>
                                <a:cubicBezTo>
                                  <a:pt x="6" y="99720"/>
                                  <a:pt x="8998" y="99720"/>
                                  <a:pt x="15119" y="92520"/>
                                </a:cubicBezTo>
                                <a:cubicBezTo>
                                  <a:pt x="15119" y="92520"/>
                                  <a:pt x="21241" y="85319"/>
                                  <a:pt x="21241" y="70562"/>
                                </a:cubicBezTo>
                                <a:cubicBezTo>
                                  <a:pt x="21241" y="70562"/>
                                  <a:pt x="21241" y="54356"/>
                                  <a:pt x="14763" y="46799"/>
                                </a:cubicBezTo>
                                <a:cubicBezTo>
                                  <a:pt x="14763" y="46799"/>
                                  <a:pt x="13233" y="44907"/>
                                  <a:pt x="10577" y="43015"/>
                                </a:cubicBezTo>
                                <a:lnTo>
                                  <a:pt x="0" y="39355"/>
                                </a:lnTo>
                                <a:lnTo>
                                  <a:pt x="0" y="28585"/>
                                </a:lnTo>
                                <a:lnTo>
                                  <a:pt x="2524" y="28796"/>
                                </a:lnTo>
                                <a:cubicBezTo>
                                  <a:pt x="5045" y="29156"/>
                                  <a:pt x="8286" y="29877"/>
                                  <a:pt x="11169" y="31318"/>
                                </a:cubicBezTo>
                                <a:cubicBezTo>
                                  <a:pt x="11169" y="31318"/>
                                  <a:pt x="16567" y="34201"/>
                                  <a:pt x="20161" y="38874"/>
                                </a:cubicBezTo>
                                <a:lnTo>
                                  <a:pt x="20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 name="Shape 1534"/>
                        <wps:cNvSpPr/>
                        <wps:spPr>
                          <a:xfrm>
                            <a:off x="4116959" y="447840"/>
                            <a:ext cx="72365" cy="79197"/>
                          </a:xfrm>
                          <a:custGeom>
                            <a:avLst/>
                            <a:gdLst/>
                            <a:ahLst/>
                            <a:cxnLst/>
                            <a:rect l="0" t="0" r="0" b="0"/>
                            <a:pathLst>
                              <a:path w="72365" h="79197">
                                <a:moveTo>
                                  <a:pt x="0" y="0"/>
                                </a:moveTo>
                                <a:lnTo>
                                  <a:pt x="14034" y="0"/>
                                </a:lnTo>
                                <a:lnTo>
                                  <a:pt x="30963" y="47155"/>
                                </a:lnTo>
                                <a:cubicBezTo>
                                  <a:pt x="30963" y="47155"/>
                                  <a:pt x="33833" y="54712"/>
                                  <a:pt x="36005" y="62992"/>
                                </a:cubicBezTo>
                                <a:cubicBezTo>
                                  <a:pt x="36005" y="62992"/>
                                  <a:pt x="37795" y="56883"/>
                                  <a:pt x="41034" y="48235"/>
                                </a:cubicBezTo>
                                <a:lnTo>
                                  <a:pt x="58674" y="0"/>
                                </a:lnTo>
                                <a:lnTo>
                                  <a:pt x="72365" y="0"/>
                                </a:lnTo>
                                <a:lnTo>
                                  <a:pt x="42482" y="79197"/>
                                </a:lnTo>
                                <a:lnTo>
                                  <a:pt x="29883" y="791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 name="Shape 1535"/>
                        <wps:cNvSpPr/>
                        <wps:spPr>
                          <a:xfrm>
                            <a:off x="3947033" y="447840"/>
                            <a:ext cx="63728" cy="81001"/>
                          </a:xfrm>
                          <a:custGeom>
                            <a:avLst/>
                            <a:gdLst/>
                            <a:ahLst/>
                            <a:cxnLst/>
                            <a:rect l="0" t="0" r="0" b="0"/>
                            <a:pathLst>
                              <a:path w="63728" h="81001">
                                <a:moveTo>
                                  <a:pt x="0" y="0"/>
                                </a:moveTo>
                                <a:lnTo>
                                  <a:pt x="13322" y="0"/>
                                </a:lnTo>
                                <a:lnTo>
                                  <a:pt x="13322" y="43561"/>
                                </a:lnTo>
                                <a:cubicBezTo>
                                  <a:pt x="13322" y="43561"/>
                                  <a:pt x="13322" y="54001"/>
                                  <a:pt x="14046" y="57595"/>
                                </a:cubicBezTo>
                                <a:cubicBezTo>
                                  <a:pt x="14046" y="57595"/>
                                  <a:pt x="15125" y="62992"/>
                                  <a:pt x="19443" y="66243"/>
                                </a:cubicBezTo>
                                <a:cubicBezTo>
                                  <a:pt x="19443" y="66243"/>
                                  <a:pt x="23406" y="69114"/>
                                  <a:pt x="29527" y="69114"/>
                                </a:cubicBezTo>
                                <a:cubicBezTo>
                                  <a:pt x="29527" y="69114"/>
                                  <a:pt x="35649" y="69114"/>
                                  <a:pt x="40691" y="66243"/>
                                </a:cubicBezTo>
                                <a:cubicBezTo>
                                  <a:pt x="40691" y="66243"/>
                                  <a:pt x="46088" y="62992"/>
                                  <a:pt x="48247" y="57595"/>
                                </a:cubicBezTo>
                                <a:cubicBezTo>
                                  <a:pt x="48247" y="57595"/>
                                  <a:pt x="50762" y="52198"/>
                                  <a:pt x="50762" y="42114"/>
                                </a:cubicBezTo>
                                <a:lnTo>
                                  <a:pt x="50762" y="0"/>
                                </a:lnTo>
                                <a:lnTo>
                                  <a:pt x="63728" y="0"/>
                                </a:lnTo>
                                <a:lnTo>
                                  <a:pt x="63728" y="79197"/>
                                </a:lnTo>
                                <a:lnTo>
                                  <a:pt x="52210" y="79197"/>
                                </a:lnTo>
                                <a:lnTo>
                                  <a:pt x="52210" y="67323"/>
                                </a:lnTo>
                                <a:cubicBezTo>
                                  <a:pt x="52210" y="67323"/>
                                  <a:pt x="42850" y="81001"/>
                                  <a:pt x="26644" y="81001"/>
                                </a:cubicBezTo>
                                <a:cubicBezTo>
                                  <a:pt x="26644" y="81001"/>
                                  <a:pt x="19799" y="81001"/>
                                  <a:pt x="13690" y="78474"/>
                                </a:cubicBezTo>
                                <a:cubicBezTo>
                                  <a:pt x="13690" y="78474"/>
                                  <a:pt x="7925" y="75603"/>
                                  <a:pt x="4686" y="71272"/>
                                </a:cubicBezTo>
                                <a:cubicBezTo>
                                  <a:pt x="4686" y="71272"/>
                                  <a:pt x="1803" y="67323"/>
                                  <a:pt x="724" y="61202"/>
                                </a:cubicBezTo>
                                <a:cubicBezTo>
                                  <a:pt x="724" y="61202"/>
                                  <a:pt x="0" y="57239"/>
                                  <a:pt x="0" y="4860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 name="Shape 1536"/>
                        <wps:cNvSpPr/>
                        <wps:spPr>
                          <a:xfrm>
                            <a:off x="4196512" y="446081"/>
                            <a:ext cx="36544" cy="82749"/>
                          </a:xfrm>
                          <a:custGeom>
                            <a:avLst/>
                            <a:gdLst/>
                            <a:ahLst/>
                            <a:cxnLst/>
                            <a:rect l="0" t="0" r="0" b="0"/>
                            <a:pathLst>
                              <a:path w="36544" h="82749">
                                <a:moveTo>
                                  <a:pt x="36544" y="0"/>
                                </a:moveTo>
                                <a:lnTo>
                                  <a:pt x="36544" y="10780"/>
                                </a:lnTo>
                                <a:lnTo>
                                  <a:pt x="30877" y="11697"/>
                                </a:lnTo>
                                <a:cubicBezTo>
                                  <a:pt x="27546" y="12643"/>
                                  <a:pt x="23406" y="14535"/>
                                  <a:pt x="20168" y="18320"/>
                                </a:cubicBezTo>
                                <a:cubicBezTo>
                                  <a:pt x="20168" y="18320"/>
                                  <a:pt x="13322" y="25877"/>
                                  <a:pt x="13322" y="41002"/>
                                </a:cubicBezTo>
                                <a:cubicBezTo>
                                  <a:pt x="13322" y="41002"/>
                                  <a:pt x="13322" y="56115"/>
                                  <a:pt x="20168" y="63671"/>
                                </a:cubicBezTo>
                                <a:cubicBezTo>
                                  <a:pt x="20168" y="63671"/>
                                  <a:pt x="21787" y="65564"/>
                                  <a:pt x="24667" y="67456"/>
                                </a:cubicBezTo>
                                <a:lnTo>
                                  <a:pt x="36544" y="71183"/>
                                </a:lnTo>
                                <a:lnTo>
                                  <a:pt x="36544" y="82749"/>
                                </a:lnTo>
                                <a:lnTo>
                                  <a:pt x="33978" y="82591"/>
                                </a:lnTo>
                                <a:cubicBezTo>
                                  <a:pt x="28831" y="82084"/>
                                  <a:pt x="17558" y="80058"/>
                                  <a:pt x="9728" y="71952"/>
                                </a:cubicBezTo>
                                <a:cubicBezTo>
                                  <a:pt x="9728" y="71952"/>
                                  <a:pt x="0" y="61157"/>
                                  <a:pt x="0" y="41002"/>
                                </a:cubicBezTo>
                                <a:cubicBezTo>
                                  <a:pt x="0" y="41002"/>
                                  <a:pt x="0" y="19031"/>
                                  <a:pt x="11887" y="8592"/>
                                </a:cubicBezTo>
                                <a:cubicBezTo>
                                  <a:pt x="11887" y="8592"/>
                                  <a:pt x="14408" y="6433"/>
                                  <a:pt x="18774" y="4274"/>
                                </a:cubicBezTo>
                                <a:lnTo>
                                  <a:pt x="36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 name="Shape 1537"/>
                        <wps:cNvSpPr/>
                        <wps:spPr>
                          <a:xfrm>
                            <a:off x="4035958" y="446037"/>
                            <a:ext cx="42837" cy="81000"/>
                          </a:xfrm>
                          <a:custGeom>
                            <a:avLst/>
                            <a:gdLst/>
                            <a:ahLst/>
                            <a:cxnLst/>
                            <a:rect l="0" t="0" r="0" b="0"/>
                            <a:pathLst>
                              <a:path w="42837" h="81000">
                                <a:moveTo>
                                  <a:pt x="29159" y="0"/>
                                </a:moveTo>
                                <a:cubicBezTo>
                                  <a:pt x="29159" y="0"/>
                                  <a:pt x="36004" y="0"/>
                                  <a:pt x="42837" y="3963"/>
                                </a:cubicBezTo>
                                <a:lnTo>
                                  <a:pt x="38519" y="16561"/>
                                </a:lnTo>
                                <a:cubicBezTo>
                                  <a:pt x="38519" y="16561"/>
                                  <a:pt x="33477" y="13677"/>
                                  <a:pt x="28435" y="13677"/>
                                </a:cubicBezTo>
                                <a:cubicBezTo>
                                  <a:pt x="28435" y="13677"/>
                                  <a:pt x="24117" y="13677"/>
                                  <a:pt x="20523" y="16205"/>
                                </a:cubicBezTo>
                                <a:cubicBezTo>
                                  <a:pt x="20523" y="16205"/>
                                  <a:pt x="17285" y="19076"/>
                                  <a:pt x="15837" y="23761"/>
                                </a:cubicBezTo>
                                <a:cubicBezTo>
                                  <a:pt x="15837" y="23761"/>
                                  <a:pt x="13322" y="30962"/>
                                  <a:pt x="13322" y="39243"/>
                                </a:cubicBezTo>
                                <a:lnTo>
                                  <a:pt x="13322" y="81000"/>
                                </a:lnTo>
                                <a:lnTo>
                                  <a:pt x="0" y="81000"/>
                                </a:lnTo>
                                <a:lnTo>
                                  <a:pt x="0" y="1803"/>
                                </a:lnTo>
                                <a:lnTo>
                                  <a:pt x="11874" y="1803"/>
                                </a:lnTo>
                                <a:lnTo>
                                  <a:pt x="11874" y="13677"/>
                                </a:lnTo>
                                <a:cubicBezTo>
                                  <a:pt x="11874" y="13677"/>
                                  <a:pt x="16561" y="5042"/>
                                  <a:pt x="20523" y="2515"/>
                                </a:cubicBezTo>
                                <a:cubicBezTo>
                                  <a:pt x="20523" y="2515"/>
                                  <a:pt x="24473"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 name="Shape 1538"/>
                        <wps:cNvSpPr/>
                        <wps:spPr>
                          <a:xfrm>
                            <a:off x="3858476" y="446037"/>
                            <a:ext cx="64084" cy="81000"/>
                          </a:xfrm>
                          <a:custGeom>
                            <a:avLst/>
                            <a:gdLst/>
                            <a:ahLst/>
                            <a:cxnLst/>
                            <a:rect l="0" t="0" r="0" b="0"/>
                            <a:pathLst>
                              <a:path w="64084" h="81000">
                                <a:moveTo>
                                  <a:pt x="37084" y="0"/>
                                </a:moveTo>
                                <a:cubicBezTo>
                                  <a:pt x="37084" y="0"/>
                                  <a:pt x="44285" y="0"/>
                                  <a:pt x="50038" y="2515"/>
                                </a:cubicBezTo>
                                <a:cubicBezTo>
                                  <a:pt x="50038" y="2515"/>
                                  <a:pt x="56159" y="5042"/>
                                  <a:pt x="59398" y="9004"/>
                                </a:cubicBezTo>
                                <a:cubicBezTo>
                                  <a:pt x="59398" y="9004"/>
                                  <a:pt x="62281" y="13322"/>
                                  <a:pt x="63360" y="19076"/>
                                </a:cubicBezTo>
                                <a:cubicBezTo>
                                  <a:pt x="63360" y="19076"/>
                                  <a:pt x="64084" y="22682"/>
                                  <a:pt x="64084" y="32042"/>
                                </a:cubicBezTo>
                                <a:lnTo>
                                  <a:pt x="64084" y="81000"/>
                                </a:lnTo>
                                <a:lnTo>
                                  <a:pt x="50762" y="81000"/>
                                </a:lnTo>
                                <a:lnTo>
                                  <a:pt x="50762" y="32766"/>
                                </a:lnTo>
                                <a:cubicBezTo>
                                  <a:pt x="50762" y="32766"/>
                                  <a:pt x="50762" y="24117"/>
                                  <a:pt x="48959" y="20155"/>
                                </a:cubicBezTo>
                                <a:cubicBezTo>
                                  <a:pt x="48959" y="20155"/>
                                  <a:pt x="47523" y="16205"/>
                                  <a:pt x="43561" y="14046"/>
                                </a:cubicBezTo>
                                <a:cubicBezTo>
                                  <a:pt x="43561" y="14046"/>
                                  <a:pt x="39599" y="11163"/>
                                  <a:pt x="34201" y="11163"/>
                                </a:cubicBezTo>
                                <a:cubicBezTo>
                                  <a:pt x="34201" y="11163"/>
                                  <a:pt x="25565" y="11163"/>
                                  <a:pt x="19444" y="16916"/>
                                </a:cubicBezTo>
                                <a:cubicBezTo>
                                  <a:pt x="19444" y="16916"/>
                                  <a:pt x="12967" y="22327"/>
                                  <a:pt x="12967" y="37440"/>
                                </a:cubicBezTo>
                                <a:lnTo>
                                  <a:pt x="12967" y="81000"/>
                                </a:lnTo>
                                <a:lnTo>
                                  <a:pt x="0" y="81000"/>
                                </a:lnTo>
                                <a:lnTo>
                                  <a:pt x="0" y="1803"/>
                                </a:lnTo>
                                <a:lnTo>
                                  <a:pt x="11887" y="1803"/>
                                </a:lnTo>
                                <a:lnTo>
                                  <a:pt x="11887" y="12598"/>
                                </a:lnTo>
                                <a:cubicBezTo>
                                  <a:pt x="11887"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 name="Shape 1539"/>
                        <wps:cNvSpPr/>
                        <wps:spPr>
                          <a:xfrm>
                            <a:off x="3731031" y="446037"/>
                            <a:ext cx="42482" cy="81000"/>
                          </a:xfrm>
                          <a:custGeom>
                            <a:avLst/>
                            <a:gdLst/>
                            <a:ahLst/>
                            <a:cxnLst/>
                            <a:rect l="0" t="0" r="0" b="0"/>
                            <a:pathLst>
                              <a:path w="42482" h="81000">
                                <a:moveTo>
                                  <a:pt x="29172" y="0"/>
                                </a:moveTo>
                                <a:cubicBezTo>
                                  <a:pt x="29172" y="0"/>
                                  <a:pt x="30880" y="0"/>
                                  <a:pt x="33488" y="495"/>
                                </a:cubicBezTo>
                                <a:lnTo>
                                  <a:pt x="42482" y="3704"/>
                                </a:lnTo>
                                <a:lnTo>
                                  <a:pt x="42482" y="5914"/>
                                </a:lnTo>
                                <a:lnTo>
                                  <a:pt x="38532" y="16561"/>
                                </a:lnTo>
                                <a:cubicBezTo>
                                  <a:pt x="38532" y="16561"/>
                                  <a:pt x="33490" y="13677"/>
                                  <a:pt x="28804" y="13677"/>
                                </a:cubicBezTo>
                                <a:cubicBezTo>
                                  <a:pt x="28804" y="13677"/>
                                  <a:pt x="24130" y="13677"/>
                                  <a:pt x="20523" y="16205"/>
                                </a:cubicBezTo>
                                <a:cubicBezTo>
                                  <a:pt x="20523" y="16205"/>
                                  <a:pt x="17285" y="19076"/>
                                  <a:pt x="15850" y="23761"/>
                                </a:cubicBezTo>
                                <a:cubicBezTo>
                                  <a:pt x="15850" y="23761"/>
                                  <a:pt x="13322" y="30962"/>
                                  <a:pt x="13322" y="39243"/>
                                </a:cubicBezTo>
                                <a:lnTo>
                                  <a:pt x="13322" y="81000"/>
                                </a:lnTo>
                                <a:lnTo>
                                  <a:pt x="0" y="81000"/>
                                </a:lnTo>
                                <a:lnTo>
                                  <a:pt x="0" y="1803"/>
                                </a:lnTo>
                                <a:lnTo>
                                  <a:pt x="12243" y="1803"/>
                                </a:lnTo>
                                <a:lnTo>
                                  <a:pt x="12243" y="13677"/>
                                </a:lnTo>
                                <a:cubicBezTo>
                                  <a:pt x="12243" y="13677"/>
                                  <a:pt x="16929" y="5042"/>
                                  <a:pt x="20523" y="2515"/>
                                </a:cubicBezTo>
                                <a:cubicBezTo>
                                  <a:pt x="20523" y="2515"/>
                                  <a:pt x="24486" y="0"/>
                                  <a:pt x="291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 name="Shape 1540"/>
                        <wps:cNvSpPr/>
                        <wps:spPr>
                          <a:xfrm>
                            <a:off x="3672541" y="446037"/>
                            <a:ext cx="37979" cy="81859"/>
                          </a:xfrm>
                          <a:custGeom>
                            <a:avLst/>
                            <a:gdLst/>
                            <a:ahLst/>
                            <a:cxnLst/>
                            <a:rect l="0" t="0" r="0" b="0"/>
                            <a:pathLst>
                              <a:path w="37979" h="81859">
                                <a:moveTo>
                                  <a:pt x="3054" y="0"/>
                                </a:moveTo>
                                <a:cubicBezTo>
                                  <a:pt x="3054" y="0"/>
                                  <a:pt x="13494" y="0"/>
                                  <a:pt x="19615" y="2159"/>
                                </a:cubicBezTo>
                                <a:cubicBezTo>
                                  <a:pt x="19615" y="2159"/>
                                  <a:pt x="26092" y="4687"/>
                                  <a:pt x="28975" y="8280"/>
                                </a:cubicBezTo>
                                <a:cubicBezTo>
                                  <a:pt x="28975" y="8280"/>
                                  <a:pt x="32214" y="11874"/>
                                  <a:pt x="33293" y="17284"/>
                                </a:cubicBezTo>
                                <a:cubicBezTo>
                                  <a:pt x="33293" y="17284"/>
                                  <a:pt x="34017" y="20523"/>
                                  <a:pt x="34017" y="29514"/>
                                </a:cubicBezTo>
                                <a:lnTo>
                                  <a:pt x="34017" y="47523"/>
                                </a:lnTo>
                                <a:cubicBezTo>
                                  <a:pt x="34017" y="47523"/>
                                  <a:pt x="34017" y="66243"/>
                                  <a:pt x="34741" y="71285"/>
                                </a:cubicBezTo>
                                <a:cubicBezTo>
                                  <a:pt x="34741" y="71285"/>
                                  <a:pt x="35452" y="75959"/>
                                  <a:pt x="37979" y="81000"/>
                                </a:cubicBezTo>
                                <a:lnTo>
                                  <a:pt x="23933" y="81000"/>
                                </a:lnTo>
                                <a:cubicBezTo>
                                  <a:pt x="23933" y="81000"/>
                                  <a:pt x="22130" y="76327"/>
                                  <a:pt x="21419" y="70917"/>
                                </a:cubicBezTo>
                                <a:cubicBezTo>
                                  <a:pt x="21419" y="70917"/>
                                  <a:pt x="13862" y="77406"/>
                                  <a:pt x="7017" y="80276"/>
                                </a:cubicBezTo>
                                <a:cubicBezTo>
                                  <a:pt x="7017" y="80276"/>
                                  <a:pt x="5306" y="80908"/>
                                  <a:pt x="2605" y="81540"/>
                                </a:cubicBezTo>
                                <a:lnTo>
                                  <a:pt x="0" y="81859"/>
                                </a:lnTo>
                                <a:lnTo>
                                  <a:pt x="0" y="71551"/>
                                </a:lnTo>
                                <a:lnTo>
                                  <a:pt x="41" y="71547"/>
                                </a:lnTo>
                                <a:cubicBezTo>
                                  <a:pt x="2696" y="71098"/>
                                  <a:pt x="6115" y="70199"/>
                                  <a:pt x="9176" y="68402"/>
                                </a:cubicBezTo>
                                <a:cubicBezTo>
                                  <a:pt x="9176" y="68402"/>
                                  <a:pt x="15297" y="65163"/>
                                  <a:pt x="18180" y="59042"/>
                                </a:cubicBezTo>
                                <a:cubicBezTo>
                                  <a:pt x="18180" y="59042"/>
                                  <a:pt x="20339" y="54725"/>
                                  <a:pt x="20339" y="45720"/>
                                </a:cubicBezTo>
                                <a:lnTo>
                                  <a:pt x="20339" y="41046"/>
                                </a:lnTo>
                                <a:cubicBezTo>
                                  <a:pt x="20339" y="41046"/>
                                  <a:pt x="18539" y="41764"/>
                                  <a:pt x="14894" y="42751"/>
                                </a:cubicBezTo>
                                <a:lnTo>
                                  <a:pt x="0" y="45750"/>
                                </a:lnTo>
                                <a:lnTo>
                                  <a:pt x="0" y="34485"/>
                                </a:lnTo>
                                <a:lnTo>
                                  <a:pt x="5620" y="33663"/>
                                </a:lnTo>
                                <a:cubicBezTo>
                                  <a:pt x="10614" y="32851"/>
                                  <a:pt x="16555" y="31680"/>
                                  <a:pt x="20339" y="30238"/>
                                </a:cubicBezTo>
                                <a:cubicBezTo>
                                  <a:pt x="20339" y="30238"/>
                                  <a:pt x="20339" y="27724"/>
                                  <a:pt x="20339" y="27000"/>
                                </a:cubicBezTo>
                                <a:cubicBezTo>
                                  <a:pt x="20339" y="27000"/>
                                  <a:pt x="20339" y="18720"/>
                                  <a:pt x="16732" y="15481"/>
                                </a:cubicBezTo>
                                <a:cubicBezTo>
                                  <a:pt x="16732" y="15481"/>
                                  <a:pt x="11335" y="10795"/>
                                  <a:pt x="1251" y="10795"/>
                                </a:cubicBezTo>
                                <a:lnTo>
                                  <a:pt x="0" y="10902"/>
                                </a:lnTo>
                                <a:lnTo>
                                  <a:pt x="0" y="308"/>
                                </a:lnTo>
                                <a:lnTo>
                                  <a:pt x="3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 name="Shape 1541"/>
                        <wps:cNvSpPr/>
                        <wps:spPr>
                          <a:xfrm>
                            <a:off x="3773513" y="415799"/>
                            <a:ext cx="46088" cy="111239"/>
                          </a:xfrm>
                          <a:custGeom>
                            <a:avLst/>
                            <a:gdLst/>
                            <a:ahLst/>
                            <a:cxnLst/>
                            <a:rect l="0" t="0" r="0" b="0"/>
                            <a:pathLst>
                              <a:path w="46088" h="111239">
                                <a:moveTo>
                                  <a:pt x="33846" y="0"/>
                                </a:moveTo>
                                <a:cubicBezTo>
                                  <a:pt x="33846" y="0"/>
                                  <a:pt x="39243" y="0"/>
                                  <a:pt x="46088" y="1435"/>
                                </a:cubicBezTo>
                                <a:lnTo>
                                  <a:pt x="44285" y="12953"/>
                                </a:lnTo>
                                <a:cubicBezTo>
                                  <a:pt x="44285" y="12953"/>
                                  <a:pt x="39967" y="12243"/>
                                  <a:pt x="36360" y="12243"/>
                                </a:cubicBezTo>
                                <a:cubicBezTo>
                                  <a:pt x="36360" y="12243"/>
                                  <a:pt x="29883" y="12243"/>
                                  <a:pt x="27368" y="14757"/>
                                </a:cubicBezTo>
                                <a:cubicBezTo>
                                  <a:pt x="27368" y="14757"/>
                                  <a:pt x="25210" y="17284"/>
                                  <a:pt x="25210" y="24485"/>
                                </a:cubicBezTo>
                                <a:lnTo>
                                  <a:pt x="25210" y="32041"/>
                                </a:lnTo>
                                <a:lnTo>
                                  <a:pt x="40691" y="32041"/>
                                </a:lnTo>
                                <a:lnTo>
                                  <a:pt x="40691" y="42113"/>
                                </a:lnTo>
                                <a:lnTo>
                                  <a:pt x="25210" y="42113"/>
                                </a:lnTo>
                                <a:lnTo>
                                  <a:pt x="25210" y="111239"/>
                                </a:lnTo>
                                <a:lnTo>
                                  <a:pt x="11887" y="111239"/>
                                </a:lnTo>
                                <a:lnTo>
                                  <a:pt x="11887" y="42113"/>
                                </a:lnTo>
                                <a:lnTo>
                                  <a:pt x="0" y="42113"/>
                                </a:lnTo>
                                <a:lnTo>
                                  <a:pt x="0" y="36153"/>
                                </a:lnTo>
                                <a:lnTo>
                                  <a:pt x="724" y="34201"/>
                                </a:lnTo>
                                <a:lnTo>
                                  <a:pt x="0" y="33943"/>
                                </a:lnTo>
                                <a:lnTo>
                                  <a:pt x="0" y="32041"/>
                                </a:lnTo>
                                <a:lnTo>
                                  <a:pt x="11887" y="32041"/>
                                </a:lnTo>
                                <a:lnTo>
                                  <a:pt x="11887" y="23393"/>
                                </a:lnTo>
                                <a:cubicBezTo>
                                  <a:pt x="11887" y="23393"/>
                                  <a:pt x="11887" y="15481"/>
                                  <a:pt x="13322" y="11519"/>
                                </a:cubicBezTo>
                                <a:cubicBezTo>
                                  <a:pt x="13322" y="11519"/>
                                  <a:pt x="15126" y="6121"/>
                                  <a:pt x="20168" y="2883"/>
                                </a:cubicBezTo>
                                <a:cubicBezTo>
                                  <a:pt x="20168" y="2883"/>
                                  <a:pt x="24842" y="0"/>
                                  <a:pt x="338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 name="Shape 1542"/>
                        <wps:cNvSpPr/>
                        <wps:spPr>
                          <a:xfrm>
                            <a:off x="4290124" y="446037"/>
                            <a:ext cx="106909" cy="81000"/>
                          </a:xfrm>
                          <a:custGeom>
                            <a:avLst/>
                            <a:gdLst/>
                            <a:ahLst/>
                            <a:cxnLst/>
                            <a:rect l="0" t="0" r="0" b="0"/>
                            <a:pathLst>
                              <a:path w="106909" h="81000">
                                <a:moveTo>
                                  <a:pt x="35992" y="0"/>
                                </a:moveTo>
                                <a:cubicBezTo>
                                  <a:pt x="35992" y="0"/>
                                  <a:pt x="44628" y="0"/>
                                  <a:pt x="50393" y="3607"/>
                                </a:cubicBezTo>
                                <a:cubicBezTo>
                                  <a:pt x="50393" y="3607"/>
                                  <a:pt x="55791" y="6845"/>
                                  <a:pt x="58319" y="13677"/>
                                </a:cubicBezTo>
                                <a:cubicBezTo>
                                  <a:pt x="58319" y="13677"/>
                                  <a:pt x="67678" y="0"/>
                                  <a:pt x="82791" y="0"/>
                                </a:cubicBezTo>
                                <a:cubicBezTo>
                                  <a:pt x="82791" y="0"/>
                                  <a:pt x="94310" y="0"/>
                                  <a:pt x="100800" y="6477"/>
                                </a:cubicBezTo>
                                <a:cubicBezTo>
                                  <a:pt x="100800" y="6477"/>
                                  <a:pt x="106909" y="12598"/>
                                  <a:pt x="106909" y="26276"/>
                                </a:cubicBezTo>
                                <a:lnTo>
                                  <a:pt x="106909" y="81000"/>
                                </a:lnTo>
                                <a:lnTo>
                                  <a:pt x="93599" y="81000"/>
                                </a:lnTo>
                                <a:lnTo>
                                  <a:pt x="93599" y="30962"/>
                                </a:lnTo>
                                <a:cubicBezTo>
                                  <a:pt x="93599" y="30962"/>
                                  <a:pt x="93599" y="22682"/>
                                  <a:pt x="92151" y="19444"/>
                                </a:cubicBezTo>
                                <a:cubicBezTo>
                                  <a:pt x="92151" y="19444"/>
                                  <a:pt x="91072" y="15837"/>
                                  <a:pt x="87833" y="13677"/>
                                </a:cubicBezTo>
                                <a:cubicBezTo>
                                  <a:pt x="87833" y="13677"/>
                                  <a:pt x="84239" y="11163"/>
                                  <a:pt x="79553" y="11163"/>
                                </a:cubicBezTo>
                                <a:cubicBezTo>
                                  <a:pt x="79553" y="11163"/>
                                  <a:pt x="71272" y="11163"/>
                                  <a:pt x="65875" y="16916"/>
                                </a:cubicBezTo>
                                <a:cubicBezTo>
                                  <a:pt x="65875" y="16916"/>
                                  <a:pt x="60477" y="22327"/>
                                  <a:pt x="60477" y="34925"/>
                                </a:cubicBezTo>
                                <a:lnTo>
                                  <a:pt x="60477" y="81000"/>
                                </a:lnTo>
                                <a:lnTo>
                                  <a:pt x="46799" y="81000"/>
                                </a:lnTo>
                                <a:lnTo>
                                  <a:pt x="46799" y="29159"/>
                                </a:lnTo>
                                <a:cubicBezTo>
                                  <a:pt x="46799" y="29159"/>
                                  <a:pt x="46799" y="20155"/>
                                  <a:pt x="43549" y="15837"/>
                                </a:cubicBezTo>
                                <a:cubicBezTo>
                                  <a:pt x="43549" y="15837"/>
                                  <a:pt x="40310" y="11163"/>
                                  <a:pt x="33109" y="11163"/>
                                </a:cubicBezTo>
                                <a:cubicBezTo>
                                  <a:pt x="33109" y="11163"/>
                                  <a:pt x="27356" y="11163"/>
                                  <a:pt x="22314" y="14401"/>
                                </a:cubicBezTo>
                                <a:cubicBezTo>
                                  <a:pt x="22314" y="14401"/>
                                  <a:pt x="17640" y="17284"/>
                                  <a:pt x="15468" y="23037"/>
                                </a:cubicBezTo>
                                <a:cubicBezTo>
                                  <a:pt x="15468" y="23037"/>
                                  <a:pt x="13310" y="28804"/>
                                  <a:pt x="13310" y="39598"/>
                                </a:cubicBezTo>
                                <a:lnTo>
                                  <a:pt x="13310" y="81000"/>
                                </a:lnTo>
                                <a:lnTo>
                                  <a:pt x="0" y="81000"/>
                                </a:lnTo>
                                <a:lnTo>
                                  <a:pt x="0" y="1803"/>
                                </a:lnTo>
                                <a:lnTo>
                                  <a:pt x="11874" y="1803"/>
                                </a:lnTo>
                                <a:lnTo>
                                  <a:pt x="11874" y="12598"/>
                                </a:lnTo>
                                <a:cubicBezTo>
                                  <a:pt x="11874" y="12598"/>
                                  <a:pt x="15837" y="6845"/>
                                  <a:pt x="21958" y="3607"/>
                                </a:cubicBezTo>
                                <a:cubicBezTo>
                                  <a:pt x="21958" y="3607"/>
                                  <a:pt x="28080" y="0"/>
                                  <a:pt x="35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 name="Shape 1543"/>
                        <wps:cNvSpPr/>
                        <wps:spPr>
                          <a:xfrm>
                            <a:off x="4233056" y="446037"/>
                            <a:ext cx="37255" cy="82804"/>
                          </a:xfrm>
                          <a:custGeom>
                            <a:avLst/>
                            <a:gdLst/>
                            <a:ahLst/>
                            <a:cxnLst/>
                            <a:rect l="0" t="0" r="0" b="0"/>
                            <a:pathLst>
                              <a:path w="37255" h="82804">
                                <a:moveTo>
                                  <a:pt x="184" y="0"/>
                                </a:moveTo>
                                <a:cubicBezTo>
                                  <a:pt x="184" y="0"/>
                                  <a:pt x="16377" y="0"/>
                                  <a:pt x="26816" y="10439"/>
                                </a:cubicBezTo>
                                <a:cubicBezTo>
                                  <a:pt x="26816" y="10439"/>
                                  <a:pt x="37255" y="21247"/>
                                  <a:pt x="37255" y="39967"/>
                                </a:cubicBezTo>
                                <a:cubicBezTo>
                                  <a:pt x="37255" y="39967"/>
                                  <a:pt x="37255" y="55080"/>
                                  <a:pt x="32582" y="63715"/>
                                </a:cubicBezTo>
                                <a:cubicBezTo>
                                  <a:pt x="32582" y="63715"/>
                                  <a:pt x="28264" y="72720"/>
                                  <a:pt x="19260" y="78118"/>
                                </a:cubicBezTo>
                                <a:cubicBezTo>
                                  <a:pt x="19260" y="78118"/>
                                  <a:pt x="10623" y="82804"/>
                                  <a:pt x="184" y="82804"/>
                                </a:cubicBezTo>
                                <a:lnTo>
                                  <a:pt x="0" y="82793"/>
                                </a:lnTo>
                                <a:lnTo>
                                  <a:pt x="0" y="71227"/>
                                </a:lnTo>
                                <a:lnTo>
                                  <a:pt x="184" y="71285"/>
                                </a:lnTo>
                                <a:cubicBezTo>
                                  <a:pt x="184" y="71285"/>
                                  <a:pt x="10255" y="71285"/>
                                  <a:pt x="16745" y="63715"/>
                                </a:cubicBezTo>
                                <a:cubicBezTo>
                                  <a:pt x="16745" y="63715"/>
                                  <a:pt x="23222" y="56159"/>
                                  <a:pt x="23222" y="40678"/>
                                </a:cubicBezTo>
                                <a:cubicBezTo>
                                  <a:pt x="23222" y="40678"/>
                                  <a:pt x="23222" y="25921"/>
                                  <a:pt x="16745" y="18364"/>
                                </a:cubicBezTo>
                                <a:cubicBezTo>
                                  <a:pt x="16745" y="18364"/>
                                  <a:pt x="9900" y="10795"/>
                                  <a:pt x="184" y="10795"/>
                                </a:cubicBezTo>
                                <a:lnTo>
                                  <a:pt x="0" y="10824"/>
                                </a:lnTo>
                                <a:lnTo>
                                  <a:pt x="0" y="44"/>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 name="Shape 1544"/>
                        <wps:cNvSpPr/>
                        <wps:spPr>
                          <a:xfrm>
                            <a:off x="4444924" y="417602"/>
                            <a:ext cx="50032" cy="109436"/>
                          </a:xfrm>
                          <a:custGeom>
                            <a:avLst/>
                            <a:gdLst/>
                            <a:ahLst/>
                            <a:cxnLst/>
                            <a:rect l="0" t="0" r="0" b="0"/>
                            <a:pathLst>
                              <a:path w="50032" h="109436">
                                <a:moveTo>
                                  <a:pt x="41758" y="0"/>
                                </a:moveTo>
                                <a:lnTo>
                                  <a:pt x="50032" y="0"/>
                                </a:lnTo>
                                <a:lnTo>
                                  <a:pt x="50032" y="13652"/>
                                </a:lnTo>
                                <a:lnTo>
                                  <a:pt x="49314" y="11519"/>
                                </a:lnTo>
                                <a:cubicBezTo>
                                  <a:pt x="49314" y="11519"/>
                                  <a:pt x="47155" y="21958"/>
                                  <a:pt x="43549" y="32398"/>
                                </a:cubicBezTo>
                                <a:lnTo>
                                  <a:pt x="31674" y="64071"/>
                                </a:lnTo>
                                <a:lnTo>
                                  <a:pt x="50032" y="64071"/>
                                </a:lnTo>
                                <a:lnTo>
                                  <a:pt x="50032" y="75959"/>
                                </a:lnTo>
                                <a:lnTo>
                                  <a:pt x="27356" y="75959"/>
                                </a:lnTo>
                                <a:lnTo>
                                  <a:pt x="15469" y="109436"/>
                                </a:lnTo>
                                <a:lnTo>
                                  <a:pt x="0" y="109436"/>
                                </a:lnTo>
                                <a:lnTo>
                                  <a:pt x="417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8" name="Shape 1545"/>
                        <wps:cNvSpPr/>
                        <wps:spPr>
                          <a:xfrm>
                            <a:off x="4551832" y="446037"/>
                            <a:ext cx="35465" cy="82804"/>
                          </a:xfrm>
                          <a:custGeom>
                            <a:avLst/>
                            <a:gdLst/>
                            <a:ahLst/>
                            <a:cxnLst/>
                            <a:rect l="0" t="0" r="0" b="0"/>
                            <a:pathLst>
                              <a:path w="35465" h="82804">
                                <a:moveTo>
                                  <a:pt x="33490" y="0"/>
                                </a:moveTo>
                                <a:lnTo>
                                  <a:pt x="35465" y="165"/>
                                </a:lnTo>
                                <a:lnTo>
                                  <a:pt x="35465" y="10982"/>
                                </a:lnTo>
                                <a:lnTo>
                                  <a:pt x="34925" y="10795"/>
                                </a:lnTo>
                                <a:cubicBezTo>
                                  <a:pt x="34925" y="10795"/>
                                  <a:pt x="25921" y="10795"/>
                                  <a:pt x="19800" y="18364"/>
                                </a:cubicBezTo>
                                <a:cubicBezTo>
                                  <a:pt x="19800" y="18364"/>
                                  <a:pt x="14046" y="25565"/>
                                  <a:pt x="14046" y="41046"/>
                                </a:cubicBezTo>
                                <a:cubicBezTo>
                                  <a:pt x="14046" y="41046"/>
                                  <a:pt x="14046" y="56515"/>
                                  <a:pt x="20168" y="63715"/>
                                </a:cubicBezTo>
                                <a:cubicBezTo>
                                  <a:pt x="20168" y="63715"/>
                                  <a:pt x="26644" y="71285"/>
                                  <a:pt x="35281" y="71285"/>
                                </a:cubicBezTo>
                                <a:lnTo>
                                  <a:pt x="35465" y="71253"/>
                                </a:lnTo>
                                <a:lnTo>
                                  <a:pt x="35465" y="82337"/>
                                </a:lnTo>
                                <a:lnTo>
                                  <a:pt x="34201" y="82804"/>
                                </a:lnTo>
                                <a:cubicBezTo>
                                  <a:pt x="34201" y="82804"/>
                                  <a:pt x="24486" y="82804"/>
                                  <a:pt x="16929" y="77406"/>
                                </a:cubicBezTo>
                                <a:cubicBezTo>
                                  <a:pt x="16929" y="77406"/>
                                  <a:pt x="8649" y="71996"/>
                                  <a:pt x="4331" y="62636"/>
                                </a:cubicBezTo>
                                <a:cubicBezTo>
                                  <a:pt x="4331" y="62636"/>
                                  <a:pt x="0" y="53277"/>
                                  <a:pt x="0" y="41046"/>
                                </a:cubicBezTo>
                                <a:cubicBezTo>
                                  <a:pt x="0" y="41046"/>
                                  <a:pt x="0" y="29514"/>
                                  <a:pt x="3963" y="19800"/>
                                </a:cubicBezTo>
                                <a:cubicBezTo>
                                  <a:pt x="3963" y="19800"/>
                                  <a:pt x="7925" y="10084"/>
                                  <a:pt x="15850" y="5042"/>
                                </a:cubicBezTo>
                                <a:cubicBezTo>
                                  <a:pt x="15850" y="5042"/>
                                  <a:pt x="23762" y="0"/>
                                  <a:pt x="33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 name="Shape 1546"/>
                        <wps:cNvSpPr/>
                        <wps:spPr>
                          <a:xfrm>
                            <a:off x="4494956" y="417602"/>
                            <a:ext cx="52203" cy="109436"/>
                          </a:xfrm>
                          <a:custGeom>
                            <a:avLst/>
                            <a:gdLst/>
                            <a:ahLst/>
                            <a:cxnLst/>
                            <a:rect l="0" t="0" r="0" b="0"/>
                            <a:pathLst>
                              <a:path w="52203" h="109436">
                                <a:moveTo>
                                  <a:pt x="0" y="0"/>
                                </a:moveTo>
                                <a:lnTo>
                                  <a:pt x="7207" y="0"/>
                                </a:lnTo>
                                <a:lnTo>
                                  <a:pt x="52203" y="109436"/>
                                </a:lnTo>
                                <a:lnTo>
                                  <a:pt x="35642" y="109436"/>
                                </a:lnTo>
                                <a:lnTo>
                                  <a:pt x="22676" y="75959"/>
                                </a:lnTo>
                                <a:lnTo>
                                  <a:pt x="0" y="75959"/>
                                </a:lnTo>
                                <a:lnTo>
                                  <a:pt x="0" y="64071"/>
                                </a:lnTo>
                                <a:lnTo>
                                  <a:pt x="18358" y="64071"/>
                                </a:lnTo>
                                <a:lnTo>
                                  <a:pt x="7207" y="34201"/>
                                </a:lnTo>
                                <a:cubicBezTo>
                                  <a:pt x="7207" y="34201"/>
                                  <a:pt x="5855" y="30689"/>
                                  <a:pt x="4188" y="26098"/>
                                </a:cubicBezTo>
                                <a:lnTo>
                                  <a:pt x="0" y="136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3" name="Shape 1547"/>
                        <wps:cNvSpPr/>
                        <wps:spPr>
                          <a:xfrm>
                            <a:off x="4935601" y="533515"/>
                            <a:ext cx="32931" cy="25565"/>
                          </a:xfrm>
                          <a:custGeom>
                            <a:avLst/>
                            <a:gdLst/>
                            <a:ahLst/>
                            <a:cxnLst/>
                            <a:rect l="0" t="0" r="0" b="0"/>
                            <a:pathLst>
                              <a:path w="32931" h="25565">
                                <a:moveTo>
                                  <a:pt x="0" y="0"/>
                                </a:moveTo>
                                <a:lnTo>
                                  <a:pt x="13322" y="2159"/>
                                </a:lnTo>
                                <a:cubicBezTo>
                                  <a:pt x="13322" y="2159"/>
                                  <a:pt x="14033" y="7924"/>
                                  <a:pt x="17640" y="10808"/>
                                </a:cubicBezTo>
                                <a:cubicBezTo>
                                  <a:pt x="17640" y="10808"/>
                                  <a:pt x="22682" y="14401"/>
                                  <a:pt x="31318" y="14401"/>
                                </a:cubicBezTo>
                                <a:lnTo>
                                  <a:pt x="32931" y="14264"/>
                                </a:lnTo>
                                <a:lnTo>
                                  <a:pt x="32931" y="25325"/>
                                </a:lnTo>
                                <a:lnTo>
                                  <a:pt x="31318" y="25565"/>
                                </a:lnTo>
                                <a:cubicBezTo>
                                  <a:pt x="31318" y="25565"/>
                                  <a:pt x="17272" y="25565"/>
                                  <a:pt x="8636" y="19444"/>
                                </a:cubicBezTo>
                                <a:cubicBezTo>
                                  <a:pt x="8636" y="19444"/>
                                  <a:pt x="0" y="1296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 name="Shape 45919"/>
                        <wps:cNvSpPr/>
                        <wps:spPr>
                          <a:xfrm>
                            <a:off x="4773232" y="447840"/>
                            <a:ext cx="13322" cy="79197"/>
                          </a:xfrm>
                          <a:custGeom>
                            <a:avLst/>
                            <a:gdLst/>
                            <a:ahLst/>
                            <a:cxnLst/>
                            <a:rect l="0" t="0" r="0" b="0"/>
                            <a:pathLst>
                              <a:path w="13322" h="79197">
                                <a:moveTo>
                                  <a:pt x="0" y="0"/>
                                </a:moveTo>
                                <a:lnTo>
                                  <a:pt x="13322" y="0"/>
                                </a:lnTo>
                                <a:lnTo>
                                  <a:pt x="13322" y="79197"/>
                                </a:lnTo>
                                <a:lnTo>
                                  <a:pt x="0" y="791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 name="Shape 1549"/>
                        <wps:cNvSpPr/>
                        <wps:spPr>
                          <a:xfrm>
                            <a:off x="4933074" y="446037"/>
                            <a:ext cx="35458" cy="81000"/>
                          </a:xfrm>
                          <a:custGeom>
                            <a:avLst/>
                            <a:gdLst/>
                            <a:ahLst/>
                            <a:cxnLst/>
                            <a:rect l="0" t="0" r="0" b="0"/>
                            <a:pathLst>
                              <a:path w="35458" h="81000">
                                <a:moveTo>
                                  <a:pt x="34201" y="0"/>
                                </a:moveTo>
                                <a:lnTo>
                                  <a:pt x="35458" y="94"/>
                                </a:lnTo>
                                <a:lnTo>
                                  <a:pt x="35458" y="10855"/>
                                </a:lnTo>
                                <a:lnTo>
                                  <a:pt x="35280" y="10795"/>
                                </a:lnTo>
                                <a:cubicBezTo>
                                  <a:pt x="35280" y="10795"/>
                                  <a:pt x="26289" y="10795"/>
                                  <a:pt x="19799" y="18364"/>
                                </a:cubicBezTo>
                                <a:cubicBezTo>
                                  <a:pt x="19799" y="18364"/>
                                  <a:pt x="13678" y="25565"/>
                                  <a:pt x="13678" y="39598"/>
                                </a:cubicBezTo>
                                <a:cubicBezTo>
                                  <a:pt x="13678" y="39598"/>
                                  <a:pt x="13678" y="55080"/>
                                  <a:pt x="19799" y="62281"/>
                                </a:cubicBezTo>
                                <a:cubicBezTo>
                                  <a:pt x="19799" y="62281"/>
                                  <a:pt x="25921" y="69482"/>
                                  <a:pt x="35280" y="69482"/>
                                </a:cubicBezTo>
                                <a:lnTo>
                                  <a:pt x="35458" y="69452"/>
                                </a:lnTo>
                                <a:lnTo>
                                  <a:pt x="35458" y="80572"/>
                                </a:lnTo>
                                <a:lnTo>
                                  <a:pt x="34201" y="81000"/>
                                </a:lnTo>
                                <a:cubicBezTo>
                                  <a:pt x="34201" y="81000"/>
                                  <a:pt x="18009" y="81000"/>
                                  <a:pt x="9004" y="69126"/>
                                </a:cubicBezTo>
                                <a:cubicBezTo>
                                  <a:pt x="9004" y="69126"/>
                                  <a:pt x="0" y="56883"/>
                                  <a:pt x="0" y="40678"/>
                                </a:cubicBezTo>
                                <a:cubicBezTo>
                                  <a:pt x="0" y="40678"/>
                                  <a:pt x="0" y="29514"/>
                                  <a:pt x="3962" y="19800"/>
                                </a:cubicBezTo>
                                <a:cubicBezTo>
                                  <a:pt x="3962" y="19800"/>
                                  <a:pt x="8281" y="10084"/>
                                  <a:pt x="15849" y="5042"/>
                                </a:cubicBezTo>
                                <a:cubicBezTo>
                                  <a:pt x="15849" y="5042"/>
                                  <a:pt x="23762" y="0"/>
                                  <a:pt x="34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 name="Shape 1550"/>
                        <wps:cNvSpPr/>
                        <wps:spPr>
                          <a:xfrm>
                            <a:off x="4811395" y="446037"/>
                            <a:ext cx="63728" cy="81000"/>
                          </a:xfrm>
                          <a:custGeom>
                            <a:avLst/>
                            <a:gdLst/>
                            <a:ahLst/>
                            <a:cxnLst/>
                            <a:rect l="0" t="0" r="0" b="0"/>
                            <a:pathLst>
                              <a:path w="63728" h="81000">
                                <a:moveTo>
                                  <a:pt x="37084" y="0"/>
                                </a:moveTo>
                                <a:cubicBezTo>
                                  <a:pt x="37084" y="0"/>
                                  <a:pt x="43916" y="0"/>
                                  <a:pt x="50038" y="2515"/>
                                </a:cubicBezTo>
                                <a:cubicBezTo>
                                  <a:pt x="50038" y="2515"/>
                                  <a:pt x="56159" y="5042"/>
                                  <a:pt x="59042" y="9004"/>
                                </a:cubicBezTo>
                                <a:cubicBezTo>
                                  <a:pt x="59042" y="9004"/>
                                  <a:pt x="61925" y="13322"/>
                                  <a:pt x="63360" y="19076"/>
                                </a:cubicBezTo>
                                <a:cubicBezTo>
                                  <a:pt x="63360" y="19076"/>
                                  <a:pt x="63728" y="22682"/>
                                  <a:pt x="63728" y="32042"/>
                                </a:cubicBezTo>
                                <a:lnTo>
                                  <a:pt x="63728" y="81000"/>
                                </a:lnTo>
                                <a:lnTo>
                                  <a:pt x="50762" y="81000"/>
                                </a:lnTo>
                                <a:lnTo>
                                  <a:pt x="50762" y="32766"/>
                                </a:lnTo>
                                <a:cubicBezTo>
                                  <a:pt x="50762" y="32766"/>
                                  <a:pt x="50762" y="24117"/>
                                  <a:pt x="48958" y="20155"/>
                                </a:cubicBezTo>
                                <a:cubicBezTo>
                                  <a:pt x="48958" y="20155"/>
                                  <a:pt x="47523" y="16205"/>
                                  <a:pt x="43561" y="14046"/>
                                </a:cubicBezTo>
                                <a:cubicBezTo>
                                  <a:pt x="43561" y="14046"/>
                                  <a:pt x="39598" y="11163"/>
                                  <a:pt x="34201" y="11163"/>
                                </a:cubicBezTo>
                                <a:cubicBezTo>
                                  <a:pt x="34201" y="11163"/>
                                  <a:pt x="25565" y="11163"/>
                                  <a:pt x="19443" y="16916"/>
                                </a:cubicBezTo>
                                <a:cubicBezTo>
                                  <a:pt x="19443" y="16916"/>
                                  <a:pt x="12967" y="22327"/>
                                  <a:pt x="12967" y="37440"/>
                                </a:cubicBezTo>
                                <a:lnTo>
                                  <a:pt x="12967" y="81000"/>
                                </a:lnTo>
                                <a:lnTo>
                                  <a:pt x="0" y="81000"/>
                                </a:lnTo>
                                <a:lnTo>
                                  <a:pt x="0" y="1803"/>
                                </a:lnTo>
                                <a:lnTo>
                                  <a:pt x="11519" y="1803"/>
                                </a:lnTo>
                                <a:lnTo>
                                  <a:pt x="11519" y="12598"/>
                                </a:lnTo>
                                <a:cubicBezTo>
                                  <a:pt x="11519"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 name="Shape 1551"/>
                        <wps:cNvSpPr/>
                        <wps:spPr>
                          <a:xfrm>
                            <a:off x="4646155" y="446037"/>
                            <a:ext cx="106921" cy="81000"/>
                          </a:xfrm>
                          <a:custGeom>
                            <a:avLst/>
                            <a:gdLst/>
                            <a:ahLst/>
                            <a:cxnLst/>
                            <a:rect l="0" t="0" r="0" b="0"/>
                            <a:pathLst>
                              <a:path w="106921" h="81000">
                                <a:moveTo>
                                  <a:pt x="36004" y="0"/>
                                </a:moveTo>
                                <a:cubicBezTo>
                                  <a:pt x="36004" y="0"/>
                                  <a:pt x="44641" y="0"/>
                                  <a:pt x="50038" y="3607"/>
                                </a:cubicBezTo>
                                <a:cubicBezTo>
                                  <a:pt x="50038" y="3607"/>
                                  <a:pt x="55804" y="6845"/>
                                  <a:pt x="58319" y="13677"/>
                                </a:cubicBezTo>
                                <a:cubicBezTo>
                                  <a:pt x="58319" y="13677"/>
                                  <a:pt x="67678" y="0"/>
                                  <a:pt x="82448" y="0"/>
                                </a:cubicBezTo>
                                <a:cubicBezTo>
                                  <a:pt x="82448" y="0"/>
                                  <a:pt x="94323" y="0"/>
                                  <a:pt x="100444" y="6477"/>
                                </a:cubicBezTo>
                                <a:cubicBezTo>
                                  <a:pt x="100444" y="6477"/>
                                  <a:pt x="106921" y="12598"/>
                                  <a:pt x="106921" y="26276"/>
                                </a:cubicBezTo>
                                <a:lnTo>
                                  <a:pt x="106921" y="81000"/>
                                </a:lnTo>
                                <a:lnTo>
                                  <a:pt x="93599" y="81000"/>
                                </a:lnTo>
                                <a:lnTo>
                                  <a:pt x="93599" y="30962"/>
                                </a:lnTo>
                                <a:cubicBezTo>
                                  <a:pt x="93599" y="30962"/>
                                  <a:pt x="93599" y="22682"/>
                                  <a:pt x="92164" y="19444"/>
                                </a:cubicBezTo>
                                <a:cubicBezTo>
                                  <a:pt x="92164" y="19444"/>
                                  <a:pt x="91084" y="15837"/>
                                  <a:pt x="87478" y="13677"/>
                                </a:cubicBezTo>
                                <a:cubicBezTo>
                                  <a:pt x="87478" y="13677"/>
                                  <a:pt x="84239" y="11163"/>
                                  <a:pt x="79566" y="11163"/>
                                </a:cubicBezTo>
                                <a:cubicBezTo>
                                  <a:pt x="79566" y="11163"/>
                                  <a:pt x="71285" y="11163"/>
                                  <a:pt x="65519" y="16916"/>
                                </a:cubicBezTo>
                                <a:cubicBezTo>
                                  <a:pt x="65519" y="16916"/>
                                  <a:pt x="60477" y="22327"/>
                                  <a:pt x="60477" y="34925"/>
                                </a:cubicBezTo>
                                <a:lnTo>
                                  <a:pt x="60477" y="81000"/>
                                </a:lnTo>
                                <a:lnTo>
                                  <a:pt x="46799" y="81000"/>
                                </a:lnTo>
                                <a:lnTo>
                                  <a:pt x="46799" y="29159"/>
                                </a:lnTo>
                                <a:cubicBezTo>
                                  <a:pt x="46799" y="29159"/>
                                  <a:pt x="46799" y="20155"/>
                                  <a:pt x="43561" y="15837"/>
                                </a:cubicBezTo>
                                <a:cubicBezTo>
                                  <a:pt x="43561" y="15837"/>
                                  <a:pt x="40323" y="11163"/>
                                  <a:pt x="32766" y="11163"/>
                                </a:cubicBezTo>
                                <a:cubicBezTo>
                                  <a:pt x="32766" y="11163"/>
                                  <a:pt x="27000" y="11163"/>
                                  <a:pt x="22327" y="14401"/>
                                </a:cubicBezTo>
                                <a:cubicBezTo>
                                  <a:pt x="22327" y="14401"/>
                                  <a:pt x="17640" y="17284"/>
                                  <a:pt x="15481" y="23037"/>
                                </a:cubicBezTo>
                                <a:cubicBezTo>
                                  <a:pt x="15481" y="23037"/>
                                  <a:pt x="13322" y="28804"/>
                                  <a:pt x="13322" y="39598"/>
                                </a:cubicBezTo>
                                <a:lnTo>
                                  <a:pt x="13322" y="81000"/>
                                </a:lnTo>
                                <a:lnTo>
                                  <a:pt x="0" y="81000"/>
                                </a:lnTo>
                                <a:lnTo>
                                  <a:pt x="0" y="1803"/>
                                </a:lnTo>
                                <a:lnTo>
                                  <a:pt x="11887" y="1803"/>
                                </a:lnTo>
                                <a:lnTo>
                                  <a:pt x="11887" y="12598"/>
                                </a:lnTo>
                                <a:cubicBezTo>
                                  <a:pt x="11887" y="12598"/>
                                  <a:pt x="15481" y="6845"/>
                                  <a:pt x="21958" y="3607"/>
                                </a:cubicBezTo>
                                <a:cubicBezTo>
                                  <a:pt x="21958" y="3607"/>
                                  <a:pt x="28080" y="0"/>
                                  <a:pt x="36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 name="Shape 45920"/>
                        <wps:cNvSpPr/>
                        <wps:spPr>
                          <a:xfrm>
                            <a:off x="4773232" y="417602"/>
                            <a:ext cx="13322" cy="15481"/>
                          </a:xfrm>
                          <a:custGeom>
                            <a:avLst/>
                            <a:gdLst/>
                            <a:ahLst/>
                            <a:cxnLst/>
                            <a:rect l="0" t="0" r="0" b="0"/>
                            <a:pathLst>
                              <a:path w="13322" h="15481">
                                <a:moveTo>
                                  <a:pt x="0" y="0"/>
                                </a:moveTo>
                                <a:lnTo>
                                  <a:pt x="13322" y="0"/>
                                </a:lnTo>
                                <a:lnTo>
                                  <a:pt x="13322"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 name="Shape 1553"/>
                        <wps:cNvSpPr/>
                        <wps:spPr>
                          <a:xfrm>
                            <a:off x="4587297" y="417602"/>
                            <a:ext cx="33661" cy="110773"/>
                          </a:xfrm>
                          <a:custGeom>
                            <a:avLst/>
                            <a:gdLst/>
                            <a:ahLst/>
                            <a:cxnLst/>
                            <a:rect l="0" t="0" r="0" b="0"/>
                            <a:pathLst>
                              <a:path w="33661" h="110773">
                                <a:moveTo>
                                  <a:pt x="20339" y="0"/>
                                </a:moveTo>
                                <a:lnTo>
                                  <a:pt x="33661" y="0"/>
                                </a:lnTo>
                                <a:lnTo>
                                  <a:pt x="33661" y="109436"/>
                                </a:lnTo>
                                <a:lnTo>
                                  <a:pt x="21063" y="109436"/>
                                </a:lnTo>
                                <a:lnTo>
                                  <a:pt x="21063" y="98996"/>
                                </a:lnTo>
                                <a:cubicBezTo>
                                  <a:pt x="21063" y="98996"/>
                                  <a:pt x="19082" y="102057"/>
                                  <a:pt x="15300" y="105118"/>
                                </a:cubicBezTo>
                                <a:lnTo>
                                  <a:pt x="0" y="110773"/>
                                </a:lnTo>
                                <a:lnTo>
                                  <a:pt x="0" y="99689"/>
                                </a:lnTo>
                                <a:lnTo>
                                  <a:pt x="5083" y="98820"/>
                                </a:lnTo>
                                <a:cubicBezTo>
                                  <a:pt x="8100" y="97920"/>
                                  <a:pt x="11881" y="96120"/>
                                  <a:pt x="14941" y="92520"/>
                                </a:cubicBezTo>
                                <a:cubicBezTo>
                                  <a:pt x="14941" y="92520"/>
                                  <a:pt x="21418" y="85319"/>
                                  <a:pt x="21418" y="70562"/>
                                </a:cubicBezTo>
                                <a:cubicBezTo>
                                  <a:pt x="21418" y="70562"/>
                                  <a:pt x="21418" y="54356"/>
                                  <a:pt x="14586" y="46799"/>
                                </a:cubicBezTo>
                                <a:cubicBezTo>
                                  <a:pt x="14586" y="46799"/>
                                  <a:pt x="13056" y="44907"/>
                                  <a:pt x="10400" y="43015"/>
                                </a:cubicBezTo>
                                <a:lnTo>
                                  <a:pt x="0" y="39417"/>
                                </a:lnTo>
                                <a:lnTo>
                                  <a:pt x="0" y="28600"/>
                                </a:lnTo>
                                <a:lnTo>
                                  <a:pt x="2345" y="28796"/>
                                </a:lnTo>
                                <a:cubicBezTo>
                                  <a:pt x="4864" y="29156"/>
                                  <a:pt x="8103" y="29877"/>
                                  <a:pt x="10979" y="31318"/>
                                </a:cubicBezTo>
                                <a:cubicBezTo>
                                  <a:pt x="10979" y="31318"/>
                                  <a:pt x="16377" y="34201"/>
                                  <a:pt x="20339" y="38874"/>
                                </a:cubicBezTo>
                                <a:lnTo>
                                  <a:pt x="20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 name="Shape 1554"/>
                        <wps:cNvSpPr/>
                        <wps:spPr>
                          <a:xfrm>
                            <a:off x="4968532" y="446131"/>
                            <a:ext cx="34392" cy="112709"/>
                          </a:xfrm>
                          <a:custGeom>
                            <a:avLst/>
                            <a:gdLst/>
                            <a:ahLst/>
                            <a:cxnLst/>
                            <a:rect l="0" t="0" r="0" b="0"/>
                            <a:pathLst>
                              <a:path w="34392" h="112709">
                                <a:moveTo>
                                  <a:pt x="0" y="0"/>
                                </a:moveTo>
                                <a:lnTo>
                                  <a:pt x="1078" y="81"/>
                                </a:lnTo>
                                <a:cubicBezTo>
                                  <a:pt x="5450" y="604"/>
                                  <a:pt x="15037" y="2697"/>
                                  <a:pt x="21780" y="11069"/>
                                </a:cubicBezTo>
                                <a:lnTo>
                                  <a:pt x="21780" y="1709"/>
                                </a:lnTo>
                                <a:lnTo>
                                  <a:pt x="34392" y="1709"/>
                                </a:lnTo>
                                <a:lnTo>
                                  <a:pt x="34392" y="69743"/>
                                </a:lnTo>
                                <a:cubicBezTo>
                                  <a:pt x="34392" y="69743"/>
                                  <a:pt x="34392" y="88832"/>
                                  <a:pt x="30429" y="96388"/>
                                </a:cubicBezTo>
                                <a:cubicBezTo>
                                  <a:pt x="30429" y="96388"/>
                                  <a:pt x="26467" y="104313"/>
                                  <a:pt x="18542" y="108630"/>
                                </a:cubicBezTo>
                                <a:cubicBezTo>
                                  <a:pt x="18542" y="108630"/>
                                  <a:pt x="16472" y="109710"/>
                                  <a:pt x="12917" y="110790"/>
                                </a:cubicBezTo>
                                <a:lnTo>
                                  <a:pt x="0" y="112709"/>
                                </a:lnTo>
                                <a:lnTo>
                                  <a:pt x="0" y="101648"/>
                                </a:lnTo>
                                <a:lnTo>
                                  <a:pt x="3651" y="101336"/>
                                </a:lnTo>
                                <a:cubicBezTo>
                                  <a:pt x="6576" y="100887"/>
                                  <a:pt x="10084" y="99988"/>
                                  <a:pt x="12421" y="98192"/>
                                </a:cubicBezTo>
                                <a:cubicBezTo>
                                  <a:pt x="12421" y="98192"/>
                                  <a:pt x="17831" y="94229"/>
                                  <a:pt x="19622" y="87752"/>
                                </a:cubicBezTo>
                                <a:cubicBezTo>
                                  <a:pt x="19622" y="87752"/>
                                  <a:pt x="20701" y="83789"/>
                                  <a:pt x="20701" y="70112"/>
                                </a:cubicBezTo>
                                <a:cubicBezTo>
                                  <a:pt x="20701" y="70112"/>
                                  <a:pt x="18453" y="72811"/>
                                  <a:pt x="14584" y="75509"/>
                                </a:cubicBezTo>
                                <a:lnTo>
                                  <a:pt x="0" y="80478"/>
                                </a:lnTo>
                                <a:lnTo>
                                  <a:pt x="0" y="69358"/>
                                </a:lnTo>
                                <a:lnTo>
                                  <a:pt x="5267" y="68488"/>
                                </a:lnTo>
                                <a:cubicBezTo>
                                  <a:pt x="8372" y="67588"/>
                                  <a:pt x="12243" y="65787"/>
                                  <a:pt x="15304" y="62187"/>
                                </a:cubicBezTo>
                                <a:cubicBezTo>
                                  <a:pt x="15304" y="62187"/>
                                  <a:pt x="21780" y="54986"/>
                                  <a:pt x="21780" y="39873"/>
                                </a:cubicBezTo>
                                <a:cubicBezTo>
                                  <a:pt x="21780" y="39873"/>
                                  <a:pt x="21780" y="25471"/>
                                  <a:pt x="15304" y="18270"/>
                                </a:cubicBezTo>
                                <a:cubicBezTo>
                                  <a:pt x="15304" y="18270"/>
                                  <a:pt x="13684" y="16378"/>
                                  <a:pt x="10940" y="14485"/>
                                </a:cubicBezTo>
                                <a:lnTo>
                                  <a:pt x="0" y="107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 name="Shape 1555"/>
                        <wps:cNvSpPr/>
                        <wps:spPr>
                          <a:xfrm>
                            <a:off x="5022723" y="446088"/>
                            <a:ext cx="36531" cy="82698"/>
                          </a:xfrm>
                          <a:custGeom>
                            <a:avLst/>
                            <a:gdLst/>
                            <a:ahLst/>
                            <a:cxnLst/>
                            <a:rect l="0" t="0" r="0" b="0"/>
                            <a:pathLst>
                              <a:path w="36531" h="82698">
                                <a:moveTo>
                                  <a:pt x="36531" y="0"/>
                                </a:moveTo>
                                <a:lnTo>
                                  <a:pt x="36531" y="10819"/>
                                </a:lnTo>
                                <a:lnTo>
                                  <a:pt x="31582" y="11509"/>
                                </a:lnTo>
                                <a:cubicBezTo>
                                  <a:pt x="28432" y="12274"/>
                                  <a:pt x="24473" y="13804"/>
                                  <a:pt x="21234" y="16865"/>
                                </a:cubicBezTo>
                                <a:cubicBezTo>
                                  <a:pt x="21234" y="16865"/>
                                  <a:pt x="15113" y="22986"/>
                                  <a:pt x="14389" y="33426"/>
                                </a:cubicBezTo>
                                <a:lnTo>
                                  <a:pt x="36531" y="33426"/>
                                </a:lnTo>
                                <a:lnTo>
                                  <a:pt x="36531" y="44234"/>
                                </a:lnTo>
                                <a:lnTo>
                                  <a:pt x="13678" y="44234"/>
                                </a:lnTo>
                                <a:cubicBezTo>
                                  <a:pt x="13678" y="44234"/>
                                  <a:pt x="14389" y="57543"/>
                                  <a:pt x="21234" y="64388"/>
                                </a:cubicBezTo>
                                <a:cubicBezTo>
                                  <a:pt x="21234" y="64388"/>
                                  <a:pt x="22854" y="66100"/>
                                  <a:pt x="25689" y="67811"/>
                                </a:cubicBezTo>
                                <a:lnTo>
                                  <a:pt x="36531" y="70969"/>
                                </a:lnTo>
                                <a:lnTo>
                                  <a:pt x="36531" y="82698"/>
                                </a:lnTo>
                                <a:lnTo>
                                  <a:pt x="34581" y="82579"/>
                                </a:lnTo>
                                <a:cubicBezTo>
                                  <a:pt x="29247" y="82055"/>
                                  <a:pt x="17634" y="79962"/>
                                  <a:pt x="10071" y="71589"/>
                                </a:cubicBezTo>
                                <a:cubicBezTo>
                                  <a:pt x="10071" y="71589"/>
                                  <a:pt x="0" y="60795"/>
                                  <a:pt x="0" y="41706"/>
                                </a:cubicBezTo>
                                <a:cubicBezTo>
                                  <a:pt x="0" y="41706"/>
                                  <a:pt x="0" y="21907"/>
                                  <a:pt x="10071" y="10743"/>
                                </a:cubicBezTo>
                                <a:cubicBezTo>
                                  <a:pt x="10071" y="10743"/>
                                  <a:pt x="12681" y="8045"/>
                                  <a:pt x="17316" y="5346"/>
                                </a:cubicBezTo>
                                <a:lnTo>
                                  <a:pt x="365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 name="Shape 1556"/>
                        <wps:cNvSpPr/>
                        <wps:spPr>
                          <a:xfrm>
                            <a:off x="5059255" y="501117"/>
                            <a:ext cx="35820" cy="27725"/>
                          </a:xfrm>
                          <a:custGeom>
                            <a:avLst/>
                            <a:gdLst/>
                            <a:ahLst/>
                            <a:cxnLst/>
                            <a:rect l="0" t="0" r="0" b="0"/>
                            <a:pathLst>
                              <a:path w="35820" h="27725">
                                <a:moveTo>
                                  <a:pt x="21787" y="0"/>
                                </a:moveTo>
                                <a:lnTo>
                                  <a:pt x="35820" y="1804"/>
                                </a:lnTo>
                                <a:cubicBezTo>
                                  <a:pt x="35820" y="1804"/>
                                  <a:pt x="32582" y="14046"/>
                                  <a:pt x="23578" y="20524"/>
                                </a:cubicBezTo>
                                <a:cubicBezTo>
                                  <a:pt x="23578" y="20524"/>
                                  <a:pt x="14586" y="27725"/>
                                  <a:pt x="908" y="27725"/>
                                </a:cubicBezTo>
                                <a:lnTo>
                                  <a:pt x="0" y="27669"/>
                                </a:lnTo>
                                <a:lnTo>
                                  <a:pt x="0" y="15941"/>
                                </a:lnTo>
                                <a:lnTo>
                                  <a:pt x="908" y="16205"/>
                                </a:lnTo>
                                <a:cubicBezTo>
                                  <a:pt x="908" y="16205"/>
                                  <a:pt x="8465" y="16205"/>
                                  <a:pt x="13507" y="12598"/>
                                </a:cubicBezTo>
                                <a:cubicBezTo>
                                  <a:pt x="13507" y="12598"/>
                                  <a:pt x="18904" y="8281"/>
                                  <a:pt x="217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 name="Shape 1557"/>
                        <wps:cNvSpPr/>
                        <wps:spPr>
                          <a:xfrm>
                            <a:off x="5111636" y="480522"/>
                            <a:ext cx="34385" cy="48319"/>
                          </a:xfrm>
                          <a:custGeom>
                            <a:avLst/>
                            <a:gdLst/>
                            <a:ahLst/>
                            <a:cxnLst/>
                            <a:rect l="0" t="0" r="0" b="0"/>
                            <a:pathLst>
                              <a:path w="34385" h="48319">
                                <a:moveTo>
                                  <a:pt x="34385" y="0"/>
                                </a:moveTo>
                                <a:lnTo>
                                  <a:pt x="34385" y="11331"/>
                                </a:lnTo>
                                <a:lnTo>
                                  <a:pt x="33122" y="11590"/>
                                </a:lnTo>
                                <a:cubicBezTo>
                                  <a:pt x="33122" y="11590"/>
                                  <a:pt x="24486" y="12670"/>
                                  <a:pt x="21247" y="14473"/>
                                </a:cubicBezTo>
                                <a:cubicBezTo>
                                  <a:pt x="21247" y="14473"/>
                                  <a:pt x="17996" y="15921"/>
                                  <a:pt x="15837" y="18436"/>
                                </a:cubicBezTo>
                                <a:cubicBezTo>
                                  <a:pt x="15837" y="18436"/>
                                  <a:pt x="14046" y="21318"/>
                                  <a:pt x="14046" y="24913"/>
                                </a:cubicBezTo>
                                <a:cubicBezTo>
                                  <a:pt x="14046" y="24913"/>
                                  <a:pt x="14046" y="30310"/>
                                  <a:pt x="17996" y="33917"/>
                                </a:cubicBezTo>
                                <a:cubicBezTo>
                                  <a:pt x="17996" y="33917"/>
                                  <a:pt x="22327" y="37511"/>
                                  <a:pt x="29883" y="37511"/>
                                </a:cubicBezTo>
                                <a:lnTo>
                                  <a:pt x="34385" y="37079"/>
                                </a:lnTo>
                                <a:lnTo>
                                  <a:pt x="34385" y="47386"/>
                                </a:lnTo>
                                <a:lnTo>
                                  <a:pt x="26644" y="48319"/>
                                </a:lnTo>
                                <a:cubicBezTo>
                                  <a:pt x="26644" y="48319"/>
                                  <a:pt x="13678" y="48319"/>
                                  <a:pt x="6845" y="41474"/>
                                </a:cubicBezTo>
                                <a:cubicBezTo>
                                  <a:pt x="6845" y="41474"/>
                                  <a:pt x="0" y="35352"/>
                                  <a:pt x="0" y="25281"/>
                                </a:cubicBezTo>
                                <a:cubicBezTo>
                                  <a:pt x="0" y="25281"/>
                                  <a:pt x="0" y="19515"/>
                                  <a:pt x="2527" y="14841"/>
                                </a:cubicBezTo>
                                <a:cubicBezTo>
                                  <a:pt x="2527" y="14841"/>
                                  <a:pt x="5042" y="9800"/>
                                  <a:pt x="9360" y="6917"/>
                                </a:cubicBezTo>
                                <a:cubicBezTo>
                                  <a:pt x="9360" y="6917"/>
                                  <a:pt x="13678" y="4034"/>
                                  <a:pt x="19088" y="2599"/>
                                </a:cubicBezTo>
                                <a:cubicBezTo>
                                  <a:pt x="19088" y="2599"/>
                                  <a:pt x="22682" y="1519"/>
                                  <a:pt x="30962" y="440"/>
                                </a:cubicBezTo>
                                <a:cubicBezTo>
                                  <a:pt x="30962" y="440"/>
                                  <a:pt x="31975" y="327"/>
                                  <a:pt x="33613" y="113"/>
                                </a:cubicBezTo>
                                <a:lnTo>
                                  <a:pt x="34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 name="Shape 1558"/>
                        <wps:cNvSpPr/>
                        <wps:spPr>
                          <a:xfrm>
                            <a:off x="5113795" y="446374"/>
                            <a:ext cx="32226" cy="25584"/>
                          </a:xfrm>
                          <a:custGeom>
                            <a:avLst/>
                            <a:gdLst/>
                            <a:ahLst/>
                            <a:cxnLst/>
                            <a:rect l="0" t="0" r="0" b="0"/>
                            <a:pathLst>
                              <a:path w="32226" h="25584">
                                <a:moveTo>
                                  <a:pt x="32226" y="0"/>
                                </a:moveTo>
                                <a:lnTo>
                                  <a:pt x="32226" y="10566"/>
                                </a:lnTo>
                                <a:lnTo>
                                  <a:pt x="28258" y="10909"/>
                                </a:lnTo>
                                <a:cubicBezTo>
                                  <a:pt x="25378" y="11360"/>
                                  <a:pt x="21958" y="12261"/>
                                  <a:pt x="19800" y="14065"/>
                                </a:cubicBezTo>
                                <a:cubicBezTo>
                                  <a:pt x="19800" y="14065"/>
                                  <a:pt x="15126" y="17303"/>
                                  <a:pt x="12967" y="25584"/>
                                </a:cubicBezTo>
                                <a:lnTo>
                                  <a:pt x="0" y="23781"/>
                                </a:lnTo>
                                <a:cubicBezTo>
                                  <a:pt x="0" y="23781"/>
                                  <a:pt x="1804" y="15500"/>
                                  <a:pt x="5766" y="10102"/>
                                </a:cubicBezTo>
                                <a:cubicBezTo>
                                  <a:pt x="5766" y="10102"/>
                                  <a:pt x="10084" y="5061"/>
                                  <a:pt x="17640" y="2178"/>
                                </a:cubicBezTo>
                                <a:cubicBezTo>
                                  <a:pt x="17640" y="2178"/>
                                  <a:pt x="19622" y="1549"/>
                                  <a:pt x="22863" y="921"/>
                                </a:cubicBezTo>
                                <a:lnTo>
                                  <a:pt x="32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 name="Shape 1559"/>
                        <wps:cNvSpPr/>
                        <wps:spPr>
                          <a:xfrm>
                            <a:off x="5059255" y="446037"/>
                            <a:ext cx="36189" cy="44285"/>
                          </a:xfrm>
                          <a:custGeom>
                            <a:avLst/>
                            <a:gdLst/>
                            <a:ahLst/>
                            <a:cxnLst/>
                            <a:rect l="0" t="0" r="0" b="0"/>
                            <a:pathLst>
                              <a:path w="36189" h="44285">
                                <a:moveTo>
                                  <a:pt x="184" y="0"/>
                                </a:moveTo>
                                <a:cubicBezTo>
                                  <a:pt x="184" y="0"/>
                                  <a:pt x="16021" y="0"/>
                                  <a:pt x="26105" y="10439"/>
                                </a:cubicBezTo>
                                <a:cubicBezTo>
                                  <a:pt x="26105" y="10439"/>
                                  <a:pt x="36189" y="21247"/>
                                  <a:pt x="36189" y="41046"/>
                                </a:cubicBezTo>
                                <a:cubicBezTo>
                                  <a:pt x="36189" y="41046"/>
                                  <a:pt x="36189" y="42126"/>
                                  <a:pt x="36189" y="44285"/>
                                </a:cubicBezTo>
                                <a:lnTo>
                                  <a:pt x="0" y="44285"/>
                                </a:lnTo>
                                <a:lnTo>
                                  <a:pt x="0" y="33477"/>
                                </a:lnTo>
                                <a:lnTo>
                                  <a:pt x="22142" y="33477"/>
                                </a:lnTo>
                                <a:cubicBezTo>
                                  <a:pt x="22142" y="33477"/>
                                  <a:pt x="21419" y="23406"/>
                                  <a:pt x="17101" y="18364"/>
                                </a:cubicBezTo>
                                <a:cubicBezTo>
                                  <a:pt x="17101" y="18364"/>
                                  <a:pt x="10624" y="10795"/>
                                  <a:pt x="540" y="10795"/>
                                </a:cubicBezTo>
                                <a:lnTo>
                                  <a:pt x="0" y="10870"/>
                                </a:lnTo>
                                <a:lnTo>
                                  <a:pt x="0" y="51"/>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 name="Shape 45921"/>
                        <wps:cNvSpPr/>
                        <wps:spPr>
                          <a:xfrm>
                            <a:off x="5127117" y="416878"/>
                            <a:ext cx="13678" cy="15481"/>
                          </a:xfrm>
                          <a:custGeom>
                            <a:avLst/>
                            <a:gdLst/>
                            <a:ahLst/>
                            <a:cxnLst/>
                            <a:rect l="0" t="0" r="0" b="0"/>
                            <a:pathLst>
                              <a:path w="13678" h="15481">
                                <a:moveTo>
                                  <a:pt x="0" y="0"/>
                                </a:moveTo>
                                <a:lnTo>
                                  <a:pt x="13678" y="0"/>
                                </a:lnTo>
                                <a:lnTo>
                                  <a:pt x="13678"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 name="Shape 1561"/>
                        <wps:cNvSpPr/>
                        <wps:spPr>
                          <a:xfrm>
                            <a:off x="5288763" y="446037"/>
                            <a:ext cx="35274" cy="82804"/>
                          </a:xfrm>
                          <a:custGeom>
                            <a:avLst/>
                            <a:gdLst/>
                            <a:ahLst/>
                            <a:cxnLst/>
                            <a:rect l="0" t="0" r="0" b="0"/>
                            <a:pathLst>
                              <a:path w="35274" h="82804">
                                <a:moveTo>
                                  <a:pt x="33833" y="0"/>
                                </a:moveTo>
                                <a:lnTo>
                                  <a:pt x="35274" y="125"/>
                                </a:lnTo>
                                <a:lnTo>
                                  <a:pt x="35274" y="10920"/>
                                </a:lnTo>
                                <a:lnTo>
                                  <a:pt x="34912" y="10795"/>
                                </a:lnTo>
                                <a:cubicBezTo>
                                  <a:pt x="34912" y="10795"/>
                                  <a:pt x="25921" y="10795"/>
                                  <a:pt x="19799" y="18364"/>
                                </a:cubicBezTo>
                                <a:cubicBezTo>
                                  <a:pt x="19799" y="18364"/>
                                  <a:pt x="14034" y="25565"/>
                                  <a:pt x="14034" y="41046"/>
                                </a:cubicBezTo>
                                <a:cubicBezTo>
                                  <a:pt x="14034" y="41046"/>
                                  <a:pt x="14034" y="56515"/>
                                  <a:pt x="20511" y="63715"/>
                                </a:cubicBezTo>
                                <a:cubicBezTo>
                                  <a:pt x="20511" y="63715"/>
                                  <a:pt x="22041" y="65608"/>
                                  <a:pt x="24652" y="67500"/>
                                </a:cubicBezTo>
                                <a:lnTo>
                                  <a:pt x="35274" y="71282"/>
                                </a:lnTo>
                                <a:lnTo>
                                  <a:pt x="35274" y="82403"/>
                                </a:lnTo>
                                <a:lnTo>
                                  <a:pt x="34201" y="82804"/>
                                </a:lnTo>
                                <a:cubicBezTo>
                                  <a:pt x="34201" y="82804"/>
                                  <a:pt x="24473" y="82804"/>
                                  <a:pt x="16916" y="77406"/>
                                </a:cubicBezTo>
                                <a:cubicBezTo>
                                  <a:pt x="16916" y="77406"/>
                                  <a:pt x="8636" y="71996"/>
                                  <a:pt x="4318" y="62636"/>
                                </a:cubicBezTo>
                                <a:cubicBezTo>
                                  <a:pt x="4318" y="62636"/>
                                  <a:pt x="0" y="53277"/>
                                  <a:pt x="0" y="41046"/>
                                </a:cubicBezTo>
                                <a:cubicBezTo>
                                  <a:pt x="0" y="41046"/>
                                  <a:pt x="0" y="29514"/>
                                  <a:pt x="3950" y="19800"/>
                                </a:cubicBezTo>
                                <a:cubicBezTo>
                                  <a:pt x="3950" y="19800"/>
                                  <a:pt x="7912" y="10084"/>
                                  <a:pt x="16192" y="5042"/>
                                </a:cubicBezTo>
                                <a:cubicBezTo>
                                  <a:pt x="16192" y="5042"/>
                                  <a:pt x="23749" y="0"/>
                                  <a:pt x="338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 name="Shape 1562"/>
                        <wps:cNvSpPr/>
                        <wps:spPr>
                          <a:xfrm>
                            <a:off x="5204879" y="446037"/>
                            <a:ext cx="64084" cy="81000"/>
                          </a:xfrm>
                          <a:custGeom>
                            <a:avLst/>
                            <a:gdLst/>
                            <a:ahLst/>
                            <a:cxnLst/>
                            <a:rect l="0" t="0" r="0" b="0"/>
                            <a:pathLst>
                              <a:path w="64084" h="81000">
                                <a:moveTo>
                                  <a:pt x="37084" y="0"/>
                                </a:moveTo>
                                <a:cubicBezTo>
                                  <a:pt x="37084" y="0"/>
                                  <a:pt x="44272" y="0"/>
                                  <a:pt x="50393" y="2515"/>
                                </a:cubicBezTo>
                                <a:cubicBezTo>
                                  <a:pt x="50393" y="2515"/>
                                  <a:pt x="56515" y="5042"/>
                                  <a:pt x="59398" y="9004"/>
                                </a:cubicBezTo>
                                <a:cubicBezTo>
                                  <a:pt x="59398" y="9004"/>
                                  <a:pt x="62281" y="13322"/>
                                  <a:pt x="63716" y="19076"/>
                                </a:cubicBezTo>
                                <a:cubicBezTo>
                                  <a:pt x="63716" y="19076"/>
                                  <a:pt x="64084" y="22682"/>
                                  <a:pt x="64084" y="32042"/>
                                </a:cubicBezTo>
                                <a:lnTo>
                                  <a:pt x="64084" y="81000"/>
                                </a:lnTo>
                                <a:lnTo>
                                  <a:pt x="50762" y="81000"/>
                                </a:lnTo>
                                <a:lnTo>
                                  <a:pt x="50762" y="32766"/>
                                </a:lnTo>
                                <a:cubicBezTo>
                                  <a:pt x="50762" y="32766"/>
                                  <a:pt x="50762" y="24117"/>
                                  <a:pt x="49314" y="20155"/>
                                </a:cubicBezTo>
                                <a:cubicBezTo>
                                  <a:pt x="49314" y="20155"/>
                                  <a:pt x="47879" y="16205"/>
                                  <a:pt x="43561" y="14046"/>
                                </a:cubicBezTo>
                                <a:cubicBezTo>
                                  <a:pt x="43561" y="14046"/>
                                  <a:pt x="39598" y="11163"/>
                                  <a:pt x="34201" y="11163"/>
                                </a:cubicBezTo>
                                <a:cubicBezTo>
                                  <a:pt x="34201" y="11163"/>
                                  <a:pt x="25921" y="11163"/>
                                  <a:pt x="19443" y="16916"/>
                                </a:cubicBezTo>
                                <a:cubicBezTo>
                                  <a:pt x="19443" y="16916"/>
                                  <a:pt x="13322" y="22327"/>
                                  <a:pt x="13322" y="37440"/>
                                </a:cubicBezTo>
                                <a:lnTo>
                                  <a:pt x="13322" y="81000"/>
                                </a:lnTo>
                                <a:lnTo>
                                  <a:pt x="0" y="81000"/>
                                </a:lnTo>
                                <a:lnTo>
                                  <a:pt x="0" y="1803"/>
                                </a:lnTo>
                                <a:lnTo>
                                  <a:pt x="11874" y="1803"/>
                                </a:lnTo>
                                <a:lnTo>
                                  <a:pt x="11874" y="12598"/>
                                </a:lnTo>
                                <a:cubicBezTo>
                                  <a:pt x="11874"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 name="Shape 1563"/>
                        <wps:cNvSpPr/>
                        <wps:spPr>
                          <a:xfrm>
                            <a:off x="5146021" y="446037"/>
                            <a:ext cx="38335" cy="81871"/>
                          </a:xfrm>
                          <a:custGeom>
                            <a:avLst/>
                            <a:gdLst/>
                            <a:ahLst/>
                            <a:cxnLst/>
                            <a:rect l="0" t="0" r="0" b="0"/>
                            <a:pathLst>
                              <a:path w="38335" h="81871">
                                <a:moveTo>
                                  <a:pt x="3423" y="0"/>
                                </a:moveTo>
                                <a:cubicBezTo>
                                  <a:pt x="3423" y="0"/>
                                  <a:pt x="13494" y="0"/>
                                  <a:pt x="19971" y="2159"/>
                                </a:cubicBezTo>
                                <a:cubicBezTo>
                                  <a:pt x="19971" y="2159"/>
                                  <a:pt x="26092" y="4687"/>
                                  <a:pt x="28975" y="8280"/>
                                </a:cubicBezTo>
                                <a:cubicBezTo>
                                  <a:pt x="28975" y="8280"/>
                                  <a:pt x="32214" y="11874"/>
                                  <a:pt x="33293" y="17284"/>
                                </a:cubicBezTo>
                                <a:cubicBezTo>
                                  <a:pt x="33293" y="17284"/>
                                  <a:pt x="34017" y="20523"/>
                                  <a:pt x="34017" y="29514"/>
                                </a:cubicBezTo>
                                <a:lnTo>
                                  <a:pt x="34017" y="47523"/>
                                </a:lnTo>
                                <a:cubicBezTo>
                                  <a:pt x="34017" y="47523"/>
                                  <a:pt x="34017" y="66243"/>
                                  <a:pt x="34741" y="71285"/>
                                </a:cubicBezTo>
                                <a:cubicBezTo>
                                  <a:pt x="34741" y="71285"/>
                                  <a:pt x="35820" y="75959"/>
                                  <a:pt x="38335" y="81000"/>
                                </a:cubicBezTo>
                                <a:lnTo>
                                  <a:pt x="24302" y="81000"/>
                                </a:lnTo>
                                <a:cubicBezTo>
                                  <a:pt x="24302" y="81000"/>
                                  <a:pt x="22142" y="76327"/>
                                  <a:pt x="21774" y="70917"/>
                                </a:cubicBezTo>
                                <a:cubicBezTo>
                                  <a:pt x="21774" y="70917"/>
                                  <a:pt x="14218" y="77406"/>
                                  <a:pt x="7017" y="80276"/>
                                </a:cubicBezTo>
                                <a:cubicBezTo>
                                  <a:pt x="7017" y="80276"/>
                                  <a:pt x="5398" y="80908"/>
                                  <a:pt x="2743" y="81540"/>
                                </a:cubicBezTo>
                                <a:lnTo>
                                  <a:pt x="0" y="81871"/>
                                </a:lnTo>
                                <a:lnTo>
                                  <a:pt x="0" y="71564"/>
                                </a:lnTo>
                                <a:lnTo>
                                  <a:pt x="179" y="71547"/>
                                </a:lnTo>
                                <a:cubicBezTo>
                                  <a:pt x="2880" y="71098"/>
                                  <a:pt x="6299" y="70199"/>
                                  <a:pt x="9176" y="68402"/>
                                </a:cubicBezTo>
                                <a:cubicBezTo>
                                  <a:pt x="9176" y="68402"/>
                                  <a:pt x="15653" y="65163"/>
                                  <a:pt x="18180" y="59042"/>
                                </a:cubicBezTo>
                                <a:cubicBezTo>
                                  <a:pt x="18180" y="59042"/>
                                  <a:pt x="20339" y="54725"/>
                                  <a:pt x="20339" y="45720"/>
                                </a:cubicBezTo>
                                <a:lnTo>
                                  <a:pt x="20339" y="41046"/>
                                </a:lnTo>
                                <a:cubicBezTo>
                                  <a:pt x="20339" y="41046"/>
                                  <a:pt x="18539" y="41764"/>
                                  <a:pt x="14939" y="42751"/>
                                </a:cubicBezTo>
                                <a:lnTo>
                                  <a:pt x="0" y="45816"/>
                                </a:lnTo>
                                <a:lnTo>
                                  <a:pt x="0" y="34485"/>
                                </a:lnTo>
                                <a:lnTo>
                                  <a:pt x="5624" y="33663"/>
                                </a:lnTo>
                                <a:cubicBezTo>
                                  <a:pt x="10620" y="32851"/>
                                  <a:pt x="16561" y="31680"/>
                                  <a:pt x="20339" y="30238"/>
                                </a:cubicBezTo>
                                <a:cubicBezTo>
                                  <a:pt x="20339" y="30238"/>
                                  <a:pt x="20339" y="27724"/>
                                  <a:pt x="20339" y="27000"/>
                                </a:cubicBezTo>
                                <a:cubicBezTo>
                                  <a:pt x="20339" y="27000"/>
                                  <a:pt x="20339" y="18720"/>
                                  <a:pt x="16732" y="15481"/>
                                </a:cubicBezTo>
                                <a:cubicBezTo>
                                  <a:pt x="16732" y="15481"/>
                                  <a:pt x="11335" y="10795"/>
                                  <a:pt x="1251" y="10795"/>
                                </a:cubicBezTo>
                                <a:lnTo>
                                  <a:pt x="0" y="10903"/>
                                </a:lnTo>
                                <a:lnTo>
                                  <a:pt x="0" y="337"/>
                                </a:lnTo>
                                <a:lnTo>
                                  <a:pt x="34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 name="Shape 45922"/>
                        <wps:cNvSpPr/>
                        <wps:spPr>
                          <a:xfrm>
                            <a:off x="5154841" y="416878"/>
                            <a:ext cx="13678" cy="15481"/>
                          </a:xfrm>
                          <a:custGeom>
                            <a:avLst/>
                            <a:gdLst/>
                            <a:ahLst/>
                            <a:cxnLst/>
                            <a:rect l="0" t="0" r="0" b="0"/>
                            <a:pathLst>
                              <a:path w="13678" h="15481">
                                <a:moveTo>
                                  <a:pt x="0" y="0"/>
                                </a:moveTo>
                                <a:lnTo>
                                  <a:pt x="13678" y="0"/>
                                </a:lnTo>
                                <a:lnTo>
                                  <a:pt x="13678"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 name="Shape 1565"/>
                        <wps:cNvSpPr/>
                        <wps:spPr>
                          <a:xfrm>
                            <a:off x="5378044" y="446136"/>
                            <a:ext cx="36716" cy="82639"/>
                          </a:xfrm>
                          <a:custGeom>
                            <a:avLst/>
                            <a:gdLst/>
                            <a:ahLst/>
                            <a:cxnLst/>
                            <a:rect l="0" t="0" r="0" b="0"/>
                            <a:pathLst>
                              <a:path w="36716" h="82639">
                                <a:moveTo>
                                  <a:pt x="36716" y="0"/>
                                </a:moveTo>
                                <a:lnTo>
                                  <a:pt x="36716" y="10747"/>
                                </a:lnTo>
                                <a:lnTo>
                                  <a:pt x="31764" y="11461"/>
                                </a:lnTo>
                                <a:cubicBezTo>
                                  <a:pt x="28705" y="12226"/>
                                  <a:pt x="24835" y="13756"/>
                                  <a:pt x="21590" y="16817"/>
                                </a:cubicBezTo>
                                <a:cubicBezTo>
                                  <a:pt x="21590" y="16817"/>
                                  <a:pt x="15469" y="22938"/>
                                  <a:pt x="14758" y="33378"/>
                                </a:cubicBezTo>
                                <a:lnTo>
                                  <a:pt x="36716" y="33378"/>
                                </a:lnTo>
                                <a:lnTo>
                                  <a:pt x="36716" y="44186"/>
                                </a:lnTo>
                                <a:lnTo>
                                  <a:pt x="14034" y="44186"/>
                                </a:lnTo>
                                <a:cubicBezTo>
                                  <a:pt x="14034" y="44186"/>
                                  <a:pt x="14758" y="57495"/>
                                  <a:pt x="21234" y="64340"/>
                                </a:cubicBezTo>
                                <a:cubicBezTo>
                                  <a:pt x="21234" y="64340"/>
                                  <a:pt x="22946" y="66052"/>
                                  <a:pt x="25871" y="67763"/>
                                </a:cubicBezTo>
                                <a:lnTo>
                                  <a:pt x="36716" y="70876"/>
                                </a:lnTo>
                                <a:lnTo>
                                  <a:pt x="36716" y="82639"/>
                                </a:lnTo>
                                <a:lnTo>
                                  <a:pt x="34932" y="82531"/>
                                </a:lnTo>
                                <a:cubicBezTo>
                                  <a:pt x="29581" y="82007"/>
                                  <a:pt x="17901" y="79914"/>
                                  <a:pt x="10071" y="71542"/>
                                </a:cubicBezTo>
                                <a:cubicBezTo>
                                  <a:pt x="10071" y="71542"/>
                                  <a:pt x="0" y="60747"/>
                                  <a:pt x="0" y="41658"/>
                                </a:cubicBezTo>
                                <a:cubicBezTo>
                                  <a:pt x="0" y="41658"/>
                                  <a:pt x="0" y="21859"/>
                                  <a:pt x="10440" y="10696"/>
                                </a:cubicBezTo>
                                <a:cubicBezTo>
                                  <a:pt x="10440" y="10696"/>
                                  <a:pt x="13050" y="7997"/>
                                  <a:pt x="17683" y="5298"/>
                                </a:cubicBezTo>
                                <a:lnTo>
                                  <a:pt x="36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 name="Shape 1566"/>
                        <wps:cNvSpPr/>
                        <wps:spPr>
                          <a:xfrm>
                            <a:off x="5324037" y="417602"/>
                            <a:ext cx="33484" cy="110838"/>
                          </a:xfrm>
                          <a:custGeom>
                            <a:avLst/>
                            <a:gdLst/>
                            <a:ahLst/>
                            <a:cxnLst/>
                            <a:rect l="0" t="0" r="0" b="0"/>
                            <a:pathLst>
                              <a:path w="33484" h="110838">
                                <a:moveTo>
                                  <a:pt x="20162" y="0"/>
                                </a:moveTo>
                                <a:lnTo>
                                  <a:pt x="33484" y="0"/>
                                </a:lnTo>
                                <a:lnTo>
                                  <a:pt x="33484" y="109436"/>
                                </a:lnTo>
                                <a:lnTo>
                                  <a:pt x="20885" y="109436"/>
                                </a:lnTo>
                                <a:lnTo>
                                  <a:pt x="20885" y="98996"/>
                                </a:lnTo>
                                <a:cubicBezTo>
                                  <a:pt x="20885" y="98996"/>
                                  <a:pt x="18993" y="102057"/>
                                  <a:pt x="15302" y="105118"/>
                                </a:cubicBezTo>
                                <a:lnTo>
                                  <a:pt x="0" y="110838"/>
                                </a:lnTo>
                                <a:lnTo>
                                  <a:pt x="0" y="99718"/>
                                </a:lnTo>
                                <a:lnTo>
                                  <a:pt x="7" y="99720"/>
                                </a:lnTo>
                                <a:cubicBezTo>
                                  <a:pt x="7" y="99720"/>
                                  <a:pt x="8998" y="99720"/>
                                  <a:pt x="15120" y="92520"/>
                                </a:cubicBezTo>
                                <a:cubicBezTo>
                                  <a:pt x="15120" y="92520"/>
                                  <a:pt x="21241" y="85319"/>
                                  <a:pt x="21241" y="70562"/>
                                </a:cubicBezTo>
                                <a:cubicBezTo>
                                  <a:pt x="21241" y="70562"/>
                                  <a:pt x="21241" y="54356"/>
                                  <a:pt x="14764" y="46799"/>
                                </a:cubicBezTo>
                                <a:cubicBezTo>
                                  <a:pt x="14764" y="46799"/>
                                  <a:pt x="13233" y="44907"/>
                                  <a:pt x="10578" y="43015"/>
                                </a:cubicBezTo>
                                <a:lnTo>
                                  <a:pt x="0" y="39355"/>
                                </a:lnTo>
                                <a:lnTo>
                                  <a:pt x="0" y="28561"/>
                                </a:lnTo>
                                <a:lnTo>
                                  <a:pt x="2701" y="28796"/>
                                </a:lnTo>
                                <a:cubicBezTo>
                                  <a:pt x="5131" y="29156"/>
                                  <a:pt x="8281" y="29877"/>
                                  <a:pt x="11157" y="31318"/>
                                </a:cubicBezTo>
                                <a:cubicBezTo>
                                  <a:pt x="11157" y="31318"/>
                                  <a:pt x="16554" y="34201"/>
                                  <a:pt x="20162" y="38874"/>
                                </a:cubicBezTo>
                                <a:lnTo>
                                  <a:pt x="201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 name="Shape 1567"/>
                        <wps:cNvSpPr/>
                        <wps:spPr>
                          <a:xfrm>
                            <a:off x="5414759" y="501117"/>
                            <a:ext cx="35637" cy="27725"/>
                          </a:xfrm>
                          <a:custGeom>
                            <a:avLst/>
                            <a:gdLst/>
                            <a:ahLst/>
                            <a:cxnLst/>
                            <a:rect l="0" t="0" r="0" b="0"/>
                            <a:pathLst>
                              <a:path w="35637" h="27725">
                                <a:moveTo>
                                  <a:pt x="21958" y="0"/>
                                </a:moveTo>
                                <a:lnTo>
                                  <a:pt x="35637" y="1804"/>
                                </a:lnTo>
                                <a:cubicBezTo>
                                  <a:pt x="35637" y="1804"/>
                                  <a:pt x="32753" y="14046"/>
                                  <a:pt x="23762" y="20524"/>
                                </a:cubicBezTo>
                                <a:cubicBezTo>
                                  <a:pt x="23762" y="20524"/>
                                  <a:pt x="14758" y="27725"/>
                                  <a:pt x="1080" y="27725"/>
                                </a:cubicBezTo>
                                <a:lnTo>
                                  <a:pt x="0" y="27659"/>
                                </a:lnTo>
                                <a:lnTo>
                                  <a:pt x="0" y="15895"/>
                                </a:lnTo>
                                <a:lnTo>
                                  <a:pt x="1080" y="16205"/>
                                </a:lnTo>
                                <a:cubicBezTo>
                                  <a:pt x="1080" y="16205"/>
                                  <a:pt x="8281" y="16205"/>
                                  <a:pt x="13678" y="12598"/>
                                </a:cubicBezTo>
                                <a:cubicBezTo>
                                  <a:pt x="13678" y="12598"/>
                                  <a:pt x="19076" y="8281"/>
                                  <a:pt x="219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 name="Shape 1568"/>
                        <wps:cNvSpPr/>
                        <wps:spPr>
                          <a:xfrm>
                            <a:off x="5471274" y="446037"/>
                            <a:ext cx="43206" cy="81000"/>
                          </a:xfrm>
                          <a:custGeom>
                            <a:avLst/>
                            <a:gdLst/>
                            <a:ahLst/>
                            <a:cxnLst/>
                            <a:rect l="0" t="0" r="0" b="0"/>
                            <a:pathLst>
                              <a:path w="43206" h="81000">
                                <a:moveTo>
                                  <a:pt x="29159" y="0"/>
                                </a:moveTo>
                                <a:cubicBezTo>
                                  <a:pt x="29159" y="0"/>
                                  <a:pt x="36004" y="0"/>
                                  <a:pt x="43206" y="3963"/>
                                </a:cubicBezTo>
                                <a:lnTo>
                                  <a:pt x="38519" y="16561"/>
                                </a:lnTo>
                                <a:cubicBezTo>
                                  <a:pt x="38519" y="16561"/>
                                  <a:pt x="33477" y="13677"/>
                                  <a:pt x="28804" y="13677"/>
                                </a:cubicBezTo>
                                <a:cubicBezTo>
                                  <a:pt x="28804" y="13677"/>
                                  <a:pt x="24118" y="13677"/>
                                  <a:pt x="20523" y="16205"/>
                                </a:cubicBezTo>
                                <a:cubicBezTo>
                                  <a:pt x="20523" y="16205"/>
                                  <a:pt x="17285" y="19076"/>
                                  <a:pt x="15837" y="23761"/>
                                </a:cubicBezTo>
                                <a:cubicBezTo>
                                  <a:pt x="15837" y="23761"/>
                                  <a:pt x="13322" y="30962"/>
                                  <a:pt x="13322" y="39243"/>
                                </a:cubicBezTo>
                                <a:lnTo>
                                  <a:pt x="13322" y="81000"/>
                                </a:lnTo>
                                <a:lnTo>
                                  <a:pt x="0" y="81000"/>
                                </a:lnTo>
                                <a:lnTo>
                                  <a:pt x="0" y="1803"/>
                                </a:lnTo>
                                <a:lnTo>
                                  <a:pt x="12243" y="1803"/>
                                </a:lnTo>
                                <a:lnTo>
                                  <a:pt x="12243" y="13677"/>
                                </a:lnTo>
                                <a:cubicBezTo>
                                  <a:pt x="12243" y="13677"/>
                                  <a:pt x="16929" y="5042"/>
                                  <a:pt x="20523" y="2515"/>
                                </a:cubicBezTo>
                                <a:cubicBezTo>
                                  <a:pt x="20523" y="2515"/>
                                  <a:pt x="24486"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 name="Shape 1569"/>
                        <wps:cNvSpPr/>
                        <wps:spPr>
                          <a:xfrm>
                            <a:off x="5414759" y="446037"/>
                            <a:ext cx="36360" cy="44285"/>
                          </a:xfrm>
                          <a:custGeom>
                            <a:avLst/>
                            <a:gdLst/>
                            <a:ahLst/>
                            <a:cxnLst/>
                            <a:rect l="0" t="0" r="0" b="0"/>
                            <a:pathLst>
                              <a:path w="36360" h="44285">
                                <a:moveTo>
                                  <a:pt x="356" y="0"/>
                                </a:moveTo>
                                <a:cubicBezTo>
                                  <a:pt x="356" y="0"/>
                                  <a:pt x="16193" y="0"/>
                                  <a:pt x="26277" y="10439"/>
                                </a:cubicBezTo>
                                <a:cubicBezTo>
                                  <a:pt x="26277" y="10439"/>
                                  <a:pt x="36360" y="21247"/>
                                  <a:pt x="36360" y="41046"/>
                                </a:cubicBezTo>
                                <a:cubicBezTo>
                                  <a:pt x="36360" y="41046"/>
                                  <a:pt x="36360" y="42126"/>
                                  <a:pt x="36360" y="44285"/>
                                </a:cubicBezTo>
                                <a:lnTo>
                                  <a:pt x="0" y="44285"/>
                                </a:lnTo>
                                <a:lnTo>
                                  <a:pt x="0" y="33477"/>
                                </a:lnTo>
                                <a:lnTo>
                                  <a:pt x="21958" y="33477"/>
                                </a:lnTo>
                                <a:cubicBezTo>
                                  <a:pt x="21958" y="33477"/>
                                  <a:pt x="21235" y="23406"/>
                                  <a:pt x="17272" y="18364"/>
                                </a:cubicBezTo>
                                <a:cubicBezTo>
                                  <a:pt x="17272" y="18364"/>
                                  <a:pt x="10795" y="10795"/>
                                  <a:pt x="356" y="10795"/>
                                </a:cubicBezTo>
                                <a:lnTo>
                                  <a:pt x="0" y="10846"/>
                                </a:lnTo>
                                <a:lnTo>
                                  <a:pt x="0" y="99"/>
                                </a:lnTo>
                                <a:lnTo>
                                  <a:pt x="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 name="Shape 1570"/>
                        <wps:cNvSpPr/>
                        <wps:spPr>
                          <a:xfrm>
                            <a:off x="5515204" y="420116"/>
                            <a:ext cx="38519" cy="108001"/>
                          </a:xfrm>
                          <a:custGeom>
                            <a:avLst/>
                            <a:gdLst/>
                            <a:ahLst/>
                            <a:cxnLst/>
                            <a:rect l="0" t="0" r="0" b="0"/>
                            <a:pathLst>
                              <a:path w="38519" h="108001">
                                <a:moveTo>
                                  <a:pt x="23038" y="0"/>
                                </a:moveTo>
                                <a:lnTo>
                                  <a:pt x="23038" y="27724"/>
                                </a:lnTo>
                                <a:lnTo>
                                  <a:pt x="36360" y="27724"/>
                                </a:lnTo>
                                <a:lnTo>
                                  <a:pt x="36360" y="37795"/>
                                </a:lnTo>
                                <a:lnTo>
                                  <a:pt x="23038" y="37795"/>
                                </a:lnTo>
                                <a:lnTo>
                                  <a:pt x="23038" y="84239"/>
                                </a:lnTo>
                                <a:cubicBezTo>
                                  <a:pt x="23038" y="84239"/>
                                  <a:pt x="23038" y="89636"/>
                                  <a:pt x="23393" y="91440"/>
                                </a:cubicBezTo>
                                <a:cubicBezTo>
                                  <a:pt x="23393" y="91440"/>
                                  <a:pt x="24117" y="92888"/>
                                  <a:pt x="25908" y="93967"/>
                                </a:cubicBezTo>
                                <a:cubicBezTo>
                                  <a:pt x="25908" y="93967"/>
                                  <a:pt x="27356" y="95047"/>
                                  <a:pt x="30594" y="95047"/>
                                </a:cubicBezTo>
                                <a:cubicBezTo>
                                  <a:pt x="30594" y="95047"/>
                                  <a:pt x="32753" y="95047"/>
                                  <a:pt x="36360" y="94679"/>
                                </a:cubicBezTo>
                                <a:lnTo>
                                  <a:pt x="38519" y="106566"/>
                                </a:lnTo>
                                <a:cubicBezTo>
                                  <a:pt x="38519" y="106566"/>
                                  <a:pt x="32753" y="108001"/>
                                  <a:pt x="28080" y="108001"/>
                                </a:cubicBezTo>
                                <a:cubicBezTo>
                                  <a:pt x="28080" y="108001"/>
                                  <a:pt x="20879" y="108001"/>
                                  <a:pt x="16916" y="105487"/>
                                </a:cubicBezTo>
                                <a:cubicBezTo>
                                  <a:pt x="16916" y="105487"/>
                                  <a:pt x="12954" y="103327"/>
                                  <a:pt x="11150" y="99365"/>
                                </a:cubicBezTo>
                                <a:cubicBezTo>
                                  <a:pt x="11150" y="99365"/>
                                  <a:pt x="9715" y="95403"/>
                                  <a:pt x="9715" y="83160"/>
                                </a:cubicBezTo>
                                <a:lnTo>
                                  <a:pt x="9715" y="37795"/>
                                </a:lnTo>
                                <a:lnTo>
                                  <a:pt x="0" y="37795"/>
                                </a:lnTo>
                                <a:lnTo>
                                  <a:pt x="0" y="27724"/>
                                </a:lnTo>
                                <a:lnTo>
                                  <a:pt x="9715" y="27724"/>
                                </a:lnTo>
                                <a:lnTo>
                                  <a:pt x="9715" y="7925"/>
                                </a:lnTo>
                                <a:lnTo>
                                  <a:pt x="23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 name="Shape 1571"/>
                        <wps:cNvSpPr/>
                        <wps:spPr>
                          <a:xfrm>
                            <a:off x="3543833" y="651244"/>
                            <a:ext cx="108725" cy="78829"/>
                          </a:xfrm>
                          <a:custGeom>
                            <a:avLst/>
                            <a:gdLst/>
                            <a:ahLst/>
                            <a:cxnLst/>
                            <a:rect l="0" t="0" r="0" b="0"/>
                            <a:pathLst>
                              <a:path w="108725" h="78829">
                                <a:moveTo>
                                  <a:pt x="0" y="0"/>
                                </a:moveTo>
                                <a:lnTo>
                                  <a:pt x="14046" y="0"/>
                                </a:lnTo>
                                <a:lnTo>
                                  <a:pt x="26289" y="45720"/>
                                </a:lnTo>
                                <a:lnTo>
                                  <a:pt x="30962" y="62636"/>
                                </a:lnTo>
                                <a:cubicBezTo>
                                  <a:pt x="30962" y="62636"/>
                                  <a:pt x="31686" y="61189"/>
                                  <a:pt x="35281" y="46075"/>
                                </a:cubicBezTo>
                                <a:lnTo>
                                  <a:pt x="47879" y="0"/>
                                </a:lnTo>
                                <a:lnTo>
                                  <a:pt x="61569" y="0"/>
                                </a:lnTo>
                                <a:lnTo>
                                  <a:pt x="73444" y="45720"/>
                                </a:lnTo>
                                <a:lnTo>
                                  <a:pt x="77407" y="60833"/>
                                </a:lnTo>
                                <a:lnTo>
                                  <a:pt x="81724" y="45720"/>
                                </a:lnTo>
                                <a:lnTo>
                                  <a:pt x="95402" y="0"/>
                                </a:lnTo>
                                <a:lnTo>
                                  <a:pt x="108725" y="0"/>
                                </a:lnTo>
                                <a:lnTo>
                                  <a:pt x="83884" y="78829"/>
                                </a:lnTo>
                                <a:lnTo>
                                  <a:pt x="69850" y="78829"/>
                                </a:lnTo>
                                <a:lnTo>
                                  <a:pt x="57239" y="31673"/>
                                </a:lnTo>
                                <a:lnTo>
                                  <a:pt x="54369" y="18351"/>
                                </a:lnTo>
                                <a:lnTo>
                                  <a:pt x="38164" y="78829"/>
                                </a:lnTo>
                                <a:lnTo>
                                  <a:pt x="24130" y="788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 name="Shape 1572"/>
                        <wps:cNvSpPr/>
                        <wps:spPr>
                          <a:xfrm>
                            <a:off x="3663353" y="649493"/>
                            <a:ext cx="36544" cy="82309"/>
                          </a:xfrm>
                          <a:custGeom>
                            <a:avLst/>
                            <a:gdLst/>
                            <a:ahLst/>
                            <a:cxnLst/>
                            <a:rect l="0" t="0" r="0" b="0"/>
                            <a:pathLst>
                              <a:path w="36544" h="82309">
                                <a:moveTo>
                                  <a:pt x="36544" y="0"/>
                                </a:moveTo>
                                <a:lnTo>
                                  <a:pt x="36544" y="10817"/>
                                </a:lnTo>
                                <a:lnTo>
                                  <a:pt x="31639" y="11507"/>
                                </a:lnTo>
                                <a:cubicBezTo>
                                  <a:pt x="28534" y="12272"/>
                                  <a:pt x="24663" y="13802"/>
                                  <a:pt x="21603" y="16863"/>
                                </a:cubicBezTo>
                                <a:cubicBezTo>
                                  <a:pt x="21603" y="16863"/>
                                  <a:pt x="15125" y="23340"/>
                                  <a:pt x="14402" y="33780"/>
                                </a:cubicBezTo>
                                <a:lnTo>
                                  <a:pt x="36544" y="33780"/>
                                </a:lnTo>
                                <a:lnTo>
                                  <a:pt x="36544" y="44588"/>
                                </a:lnTo>
                                <a:lnTo>
                                  <a:pt x="13691" y="44588"/>
                                </a:lnTo>
                                <a:cubicBezTo>
                                  <a:pt x="13691" y="44588"/>
                                  <a:pt x="14402" y="57541"/>
                                  <a:pt x="21247" y="64742"/>
                                </a:cubicBezTo>
                                <a:cubicBezTo>
                                  <a:pt x="21247" y="64742"/>
                                  <a:pt x="22866" y="66362"/>
                                  <a:pt x="25746" y="67981"/>
                                </a:cubicBezTo>
                                <a:lnTo>
                                  <a:pt x="36544" y="70880"/>
                                </a:lnTo>
                                <a:lnTo>
                                  <a:pt x="36544" y="82309"/>
                                </a:lnTo>
                                <a:lnTo>
                                  <a:pt x="34944" y="82214"/>
                                </a:lnTo>
                                <a:cubicBezTo>
                                  <a:pt x="29593" y="81708"/>
                                  <a:pt x="17913" y="79684"/>
                                  <a:pt x="10083" y="71588"/>
                                </a:cubicBezTo>
                                <a:cubicBezTo>
                                  <a:pt x="10083" y="71588"/>
                                  <a:pt x="0" y="61148"/>
                                  <a:pt x="0" y="41705"/>
                                </a:cubicBezTo>
                                <a:cubicBezTo>
                                  <a:pt x="0" y="41705"/>
                                  <a:pt x="0" y="21905"/>
                                  <a:pt x="10083" y="11111"/>
                                </a:cubicBezTo>
                                <a:cubicBezTo>
                                  <a:pt x="10083" y="11111"/>
                                  <a:pt x="12693" y="8320"/>
                                  <a:pt x="17329" y="5529"/>
                                </a:cubicBezTo>
                                <a:lnTo>
                                  <a:pt x="36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 name="Shape 1573"/>
                        <wps:cNvSpPr/>
                        <wps:spPr>
                          <a:xfrm>
                            <a:off x="3699898" y="704876"/>
                            <a:ext cx="35820" cy="27001"/>
                          </a:xfrm>
                          <a:custGeom>
                            <a:avLst/>
                            <a:gdLst/>
                            <a:ahLst/>
                            <a:cxnLst/>
                            <a:rect l="0" t="0" r="0" b="0"/>
                            <a:pathLst>
                              <a:path w="35820" h="27001">
                                <a:moveTo>
                                  <a:pt x="22142" y="0"/>
                                </a:moveTo>
                                <a:lnTo>
                                  <a:pt x="35820" y="1448"/>
                                </a:lnTo>
                                <a:cubicBezTo>
                                  <a:pt x="35820" y="1448"/>
                                  <a:pt x="32582" y="13678"/>
                                  <a:pt x="23577" y="20524"/>
                                </a:cubicBezTo>
                                <a:cubicBezTo>
                                  <a:pt x="23577" y="20524"/>
                                  <a:pt x="14586" y="27001"/>
                                  <a:pt x="1263" y="27001"/>
                                </a:cubicBezTo>
                                <a:lnTo>
                                  <a:pt x="0" y="26926"/>
                                </a:lnTo>
                                <a:lnTo>
                                  <a:pt x="0" y="15498"/>
                                </a:lnTo>
                                <a:lnTo>
                                  <a:pt x="1263" y="15837"/>
                                </a:lnTo>
                                <a:cubicBezTo>
                                  <a:pt x="1263" y="15837"/>
                                  <a:pt x="8464" y="15837"/>
                                  <a:pt x="13506" y="12243"/>
                                </a:cubicBezTo>
                                <a:cubicBezTo>
                                  <a:pt x="13506" y="12243"/>
                                  <a:pt x="18904" y="8281"/>
                                  <a:pt x="221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 name="Shape 1574"/>
                        <wps:cNvSpPr/>
                        <wps:spPr>
                          <a:xfrm>
                            <a:off x="3802672" y="649440"/>
                            <a:ext cx="34925" cy="82436"/>
                          </a:xfrm>
                          <a:custGeom>
                            <a:avLst/>
                            <a:gdLst/>
                            <a:ahLst/>
                            <a:cxnLst/>
                            <a:rect l="0" t="0" r="0" b="0"/>
                            <a:pathLst>
                              <a:path w="34925" h="82436">
                                <a:moveTo>
                                  <a:pt x="33490" y="0"/>
                                </a:moveTo>
                                <a:lnTo>
                                  <a:pt x="34925" y="121"/>
                                </a:lnTo>
                                <a:lnTo>
                                  <a:pt x="34925" y="11283"/>
                                </a:lnTo>
                                <a:lnTo>
                                  <a:pt x="34569" y="11164"/>
                                </a:lnTo>
                                <a:cubicBezTo>
                                  <a:pt x="34569" y="11164"/>
                                  <a:pt x="25921" y="11164"/>
                                  <a:pt x="19799" y="18352"/>
                                </a:cubicBezTo>
                                <a:cubicBezTo>
                                  <a:pt x="19799" y="18352"/>
                                  <a:pt x="13691" y="25553"/>
                                  <a:pt x="13691" y="41402"/>
                                </a:cubicBezTo>
                                <a:cubicBezTo>
                                  <a:pt x="13691" y="41402"/>
                                  <a:pt x="13691" y="56515"/>
                                  <a:pt x="20167" y="64071"/>
                                </a:cubicBezTo>
                                <a:cubicBezTo>
                                  <a:pt x="20167" y="64071"/>
                                  <a:pt x="21787" y="65872"/>
                                  <a:pt x="24485" y="67672"/>
                                </a:cubicBezTo>
                                <a:lnTo>
                                  <a:pt x="34925" y="71154"/>
                                </a:lnTo>
                                <a:lnTo>
                                  <a:pt x="34925" y="82063"/>
                                </a:lnTo>
                                <a:lnTo>
                                  <a:pt x="33845" y="82436"/>
                                </a:lnTo>
                                <a:cubicBezTo>
                                  <a:pt x="33845" y="82436"/>
                                  <a:pt x="24485" y="82436"/>
                                  <a:pt x="16561" y="77394"/>
                                </a:cubicBezTo>
                                <a:cubicBezTo>
                                  <a:pt x="16561" y="77394"/>
                                  <a:pt x="8649" y="71996"/>
                                  <a:pt x="4331" y="62636"/>
                                </a:cubicBezTo>
                                <a:cubicBezTo>
                                  <a:pt x="4331" y="62636"/>
                                  <a:pt x="0" y="53277"/>
                                  <a:pt x="0" y="41402"/>
                                </a:cubicBezTo>
                                <a:cubicBezTo>
                                  <a:pt x="0" y="41402"/>
                                  <a:pt x="0" y="29514"/>
                                  <a:pt x="3962" y="19800"/>
                                </a:cubicBezTo>
                                <a:cubicBezTo>
                                  <a:pt x="3962" y="19800"/>
                                  <a:pt x="7925" y="10084"/>
                                  <a:pt x="15849" y="5042"/>
                                </a:cubicBezTo>
                                <a:cubicBezTo>
                                  <a:pt x="15849" y="5042"/>
                                  <a:pt x="23762" y="0"/>
                                  <a:pt x="33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 name="Shape 1575"/>
                        <wps:cNvSpPr/>
                        <wps:spPr>
                          <a:xfrm>
                            <a:off x="3756596" y="649440"/>
                            <a:ext cx="42837" cy="80632"/>
                          </a:xfrm>
                          <a:custGeom>
                            <a:avLst/>
                            <a:gdLst/>
                            <a:ahLst/>
                            <a:cxnLst/>
                            <a:rect l="0" t="0" r="0" b="0"/>
                            <a:pathLst>
                              <a:path w="42837" h="80632">
                                <a:moveTo>
                                  <a:pt x="29159" y="0"/>
                                </a:moveTo>
                                <a:cubicBezTo>
                                  <a:pt x="29159" y="0"/>
                                  <a:pt x="36005" y="0"/>
                                  <a:pt x="42837" y="4318"/>
                                </a:cubicBezTo>
                                <a:lnTo>
                                  <a:pt x="38164" y="16561"/>
                                </a:lnTo>
                                <a:cubicBezTo>
                                  <a:pt x="38164" y="16561"/>
                                  <a:pt x="33477" y="13678"/>
                                  <a:pt x="28435" y="13678"/>
                                </a:cubicBezTo>
                                <a:cubicBezTo>
                                  <a:pt x="28435" y="13678"/>
                                  <a:pt x="24118" y="13678"/>
                                  <a:pt x="20523" y="16561"/>
                                </a:cubicBezTo>
                                <a:cubicBezTo>
                                  <a:pt x="20523" y="16561"/>
                                  <a:pt x="16916" y="19076"/>
                                  <a:pt x="15837" y="23761"/>
                                </a:cubicBezTo>
                                <a:cubicBezTo>
                                  <a:pt x="15837" y="23761"/>
                                  <a:pt x="13322" y="30962"/>
                                  <a:pt x="13322" y="39243"/>
                                </a:cubicBezTo>
                                <a:lnTo>
                                  <a:pt x="13322" y="80632"/>
                                </a:lnTo>
                                <a:lnTo>
                                  <a:pt x="0" y="80632"/>
                                </a:lnTo>
                                <a:lnTo>
                                  <a:pt x="0" y="1804"/>
                                </a:lnTo>
                                <a:lnTo>
                                  <a:pt x="11887" y="1804"/>
                                </a:lnTo>
                                <a:lnTo>
                                  <a:pt x="11887" y="13678"/>
                                </a:lnTo>
                                <a:cubicBezTo>
                                  <a:pt x="11887" y="13678"/>
                                  <a:pt x="16561" y="5397"/>
                                  <a:pt x="20523" y="2883"/>
                                </a:cubicBezTo>
                                <a:cubicBezTo>
                                  <a:pt x="20523" y="2883"/>
                                  <a:pt x="24486"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 name="Shape 1576"/>
                        <wps:cNvSpPr/>
                        <wps:spPr>
                          <a:xfrm>
                            <a:off x="3699898" y="649440"/>
                            <a:ext cx="36176" cy="44641"/>
                          </a:xfrm>
                          <a:custGeom>
                            <a:avLst/>
                            <a:gdLst/>
                            <a:ahLst/>
                            <a:cxnLst/>
                            <a:rect l="0" t="0" r="0" b="0"/>
                            <a:pathLst>
                              <a:path w="36176" h="44641">
                                <a:moveTo>
                                  <a:pt x="184" y="0"/>
                                </a:moveTo>
                                <a:cubicBezTo>
                                  <a:pt x="184" y="0"/>
                                  <a:pt x="16021" y="0"/>
                                  <a:pt x="26105" y="10795"/>
                                </a:cubicBezTo>
                                <a:cubicBezTo>
                                  <a:pt x="26105" y="10795"/>
                                  <a:pt x="36176" y="21603"/>
                                  <a:pt x="36176" y="41034"/>
                                </a:cubicBezTo>
                                <a:cubicBezTo>
                                  <a:pt x="36176" y="41034"/>
                                  <a:pt x="36176" y="42481"/>
                                  <a:pt x="36176" y="44641"/>
                                </a:cubicBezTo>
                                <a:lnTo>
                                  <a:pt x="0" y="44641"/>
                                </a:lnTo>
                                <a:lnTo>
                                  <a:pt x="0" y="33833"/>
                                </a:lnTo>
                                <a:lnTo>
                                  <a:pt x="22142" y="33833"/>
                                </a:lnTo>
                                <a:cubicBezTo>
                                  <a:pt x="22142" y="33833"/>
                                  <a:pt x="21418" y="23761"/>
                                  <a:pt x="17101" y="18720"/>
                                </a:cubicBezTo>
                                <a:cubicBezTo>
                                  <a:pt x="17101" y="18720"/>
                                  <a:pt x="10623" y="10795"/>
                                  <a:pt x="540" y="10795"/>
                                </a:cubicBezTo>
                                <a:lnTo>
                                  <a:pt x="0" y="10870"/>
                                </a:lnTo>
                                <a:lnTo>
                                  <a:pt x="0" y="53"/>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6" name="Shape 1577"/>
                        <wps:cNvSpPr/>
                        <wps:spPr>
                          <a:xfrm>
                            <a:off x="3892321" y="649491"/>
                            <a:ext cx="36538" cy="82311"/>
                          </a:xfrm>
                          <a:custGeom>
                            <a:avLst/>
                            <a:gdLst/>
                            <a:ahLst/>
                            <a:cxnLst/>
                            <a:rect l="0" t="0" r="0" b="0"/>
                            <a:pathLst>
                              <a:path w="36538" h="82311">
                                <a:moveTo>
                                  <a:pt x="36538" y="0"/>
                                </a:moveTo>
                                <a:lnTo>
                                  <a:pt x="36538" y="10819"/>
                                </a:lnTo>
                                <a:lnTo>
                                  <a:pt x="31626" y="11509"/>
                                </a:lnTo>
                                <a:cubicBezTo>
                                  <a:pt x="28521" y="12274"/>
                                  <a:pt x="24651" y="13804"/>
                                  <a:pt x="21590" y="16865"/>
                                </a:cubicBezTo>
                                <a:cubicBezTo>
                                  <a:pt x="21590" y="16865"/>
                                  <a:pt x="15113" y="23342"/>
                                  <a:pt x="14402" y="33782"/>
                                </a:cubicBezTo>
                                <a:lnTo>
                                  <a:pt x="36538" y="33782"/>
                                </a:lnTo>
                                <a:lnTo>
                                  <a:pt x="36538" y="44590"/>
                                </a:lnTo>
                                <a:lnTo>
                                  <a:pt x="13678" y="44590"/>
                                </a:lnTo>
                                <a:cubicBezTo>
                                  <a:pt x="13678" y="44590"/>
                                  <a:pt x="14402" y="57543"/>
                                  <a:pt x="21234" y="64744"/>
                                </a:cubicBezTo>
                                <a:cubicBezTo>
                                  <a:pt x="21234" y="64744"/>
                                  <a:pt x="22854" y="66363"/>
                                  <a:pt x="25733" y="67983"/>
                                </a:cubicBezTo>
                                <a:lnTo>
                                  <a:pt x="36538" y="70884"/>
                                </a:lnTo>
                                <a:lnTo>
                                  <a:pt x="36538" y="82311"/>
                                </a:lnTo>
                                <a:lnTo>
                                  <a:pt x="34932" y="82216"/>
                                </a:lnTo>
                                <a:cubicBezTo>
                                  <a:pt x="29581" y="81710"/>
                                  <a:pt x="17900" y="79686"/>
                                  <a:pt x="10071" y="71589"/>
                                </a:cubicBezTo>
                                <a:cubicBezTo>
                                  <a:pt x="10071" y="71589"/>
                                  <a:pt x="0" y="61150"/>
                                  <a:pt x="0" y="41707"/>
                                </a:cubicBezTo>
                                <a:cubicBezTo>
                                  <a:pt x="0" y="41707"/>
                                  <a:pt x="0" y="21907"/>
                                  <a:pt x="10071" y="11113"/>
                                </a:cubicBezTo>
                                <a:cubicBezTo>
                                  <a:pt x="10071" y="11113"/>
                                  <a:pt x="12681" y="8322"/>
                                  <a:pt x="17316" y="5531"/>
                                </a:cubicBezTo>
                                <a:lnTo>
                                  <a:pt x="365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 name="Shape 1578"/>
                        <wps:cNvSpPr/>
                        <wps:spPr>
                          <a:xfrm>
                            <a:off x="3837597" y="620637"/>
                            <a:ext cx="33477" cy="110867"/>
                          </a:xfrm>
                          <a:custGeom>
                            <a:avLst/>
                            <a:gdLst/>
                            <a:ahLst/>
                            <a:cxnLst/>
                            <a:rect l="0" t="0" r="0" b="0"/>
                            <a:pathLst>
                              <a:path w="33477" h="110867">
                                <a:moveTo>
                                  <a:pt x="20523" y="0"/>
                                </a:moveTo>
                                <a:lnTo>
                                  <a:pt x="33477" y="0"/>
                                </a:lnTo>
                                <a:lnTo>
                                  <a:pt x="33477" y="109436"/>
                                </a:lnTo>
                                <a:lnTo>
                                  <a:pt x="21234" y="109436"/>
                                </a:lnTo>
                                <a:lnTo>
                                  <a:pt x="21234" y="99720"/>
                                </a:lnTo>
                                <a:cubicBezTo>
                                  <a:pt x="21234" y="99720"/>
                                  <a:pt x="19345" y="102600"/>
                                  <a:pt x="15611" y="105480"/>
                                </a:cubicBezTo>
                                <a:lnTo>
                                  <a:pt x="0" y="110867"/>
                                </a:lnTo>
                                <a:lnTo>
                                  <a:pt x="0" y="99958"/>
                                </a:lnTo>
                                <a:lnTo>
                                  <a:pt x="355" y="100076"/>
                                </a:lnTo>
                                <a:cubicBezTo>
                                  <a:pt x="355" y="100076"/>
                                  <a:pt x="9004" y="100076"/>
                                  <a:pt x="15125" y="93243"/>
                                </a:cubicBezTo>
                                <a:cubicBezTo>
                                  <a:pt x="15125" y="93243"/>
                                  <a:pt x="21234" y="86043"/>
                                  <a:pt x="21234" y="71285"/>
                                </a:cubicBezTo>
                                <a:cubicBezTo>
                                  <a:pt x="21234" y="71285"/>
                                  <a:pt x="21234" y="55080"/>
                                  <a:pt x="15125" y="47523"/>
                                </a:cubicBezTo>
                                <a:cubicBezTo>
                                  <a:pt x="15125" y="47523"/>
                                  <a:pt x="13595" y="45634"/>
                                  <a:pt x="10895" y="43745"/>
                                </a:cubicBezTo>
                                <a:lnTo>
                                  <a:pt x="0" y="40087"/>
                                </a:lnTo>
                                <a:lnTo>
                                  <a:pt x="0" y="28925"/>
                                </a:lnTo>
                                <a:lnTo>
                                  <a:pt x="2840" y="29164"/>
                                </a:lnTo>
                                <a:cubicBezTo>
                                  <a:pt x="5315" y="29524"/>
                                  <a:pt x="8465" y="30245"/>
                                  <a:pt x="11163" y="31686"/>
                                </a:cubicBezTo>
                                <a:cubicBezTo>
                                  <a:pt x="11163" y="31686"/>
                                  <a:pt x="16561" y="34925"/>
                                  <a:pt x="20523" y="39598"/>
                                </a:cubicBezTo>
                                <a:lnTo>
                                  <a:pt x="205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 name="Shape 1579"/>
                        <wps:cNvSpPr/>
                        <wps:spPr>
                          <a:xfrm>
                            <a:off x="3928859" y="704876"/>
                            <a:ext cx="35814" cy="27001"/>
                          </a:xfrm>
                          <a:custGeom>
                            <a:avLst/>
                            <a:gdLst/>
                            <a:ahLst/>
                            <a:cxnLst/>
                            <a:rect l="0" t="0" r="0" b="0"/>
                            <a:pathLst>
                              <a:path w="35814" h="27001">
                                <a:moveTo>
                                  <a:pt x="22136" y="0"/>
                                </a:moveTo>
                                <a:lnTo>
                                  <a:pt x="35814" y="1448"/>
                                </a:lnTo>
                                <a:cubicBezTo>
                                  <a:pt x="35814" y="1448"/>
                                  <a:pt x="32576" y="13678"/>
                                  <a:pt x="23584" y="20524"/>
                                </a:cubicBezTo>
                                <a:cubicBezTo>
                                  <a:pt x="23584" y="20524"/>
                                  <a:pt x="14580" y="27001"/>
                                  <a:pt x="1258" y="27001"/>
                                </a:cubicBezTo>
                                <a:lnTo>
                                  <a:pt x="0" y="26927"/>
                                </a:lnTo>
                                <a:lnTo>
                                  <a:pt x="0" y="15499"/>
                                </a:lnTo>
                                <a:lnTo>
                                  <a:pt x="1258" y="15837"/>
                                </a:lnTo>
                                <a:cubicBezTo>
                                  <a:pt x="1258" y="15837"/>
                                  <a:pt x="8458" y="15837"/>
                                  <a:pt x="13500" y="12243"/>
                                </a:cubicBezTo>
                                <a:cubicBezTo>
                                  <a:pt x="13500" y="12243"/>
                                  <a:pt x="18898" y="8281"/>
                                  <a:pt x="221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 name="Shape 1580"/>
                        <wps:cNvSpPr/>
                        <wps:spPr>
                          <a:xfrm>
                            <a:off x="3985920" y="649440"/>
                            <a:ext cx="63716" cy="80632"/>
                          </a:xfrm>
                          <a:custGeom>
                            <a:avLst/>
                            <a:gdLst/>
                            <a:ahLst/>
                            <a:cxnLst/>
                            <a:rect l="0" t="0" r="0" b="0"/>
                            <a:pathLst>
                              <a:path w="63716" h="80632">
                                <a:moveTo>
                                  <a:pt x="37071" y="0"/>
                                </a:moveTo>
                                <a:cubicBezTo>
                                  <a:pt x="37071" y="0"/>
                                  <a:pt x="43917" y="0"/>
                                  <a:pt x="50038" y="2515"/>
                                </a:cubicBezTo>
                                <a:cubicBezTo>
                                  <a:pt x="50038" y="2515"/>
                                  <a:pt x="56159" y="5042"/>
                                  <a:pt x="59043" y="9360"/>
                                </a:cubicBezTo>
                                <a:cubicBezTo>
                                  <a:pt x="59043" y="9360"/>
                                  <a:pt x="61913" y="13322"/>
                                  <a:pt x="63360" y="19076"/>
                                </a:cubicBezTo>
                                <a:cubicBezTo>
                                  <a:pt x="63360" y="19076"/>
                                  <a:pt x="63716" y="22682"/>
                                  <a:pt x="63716" y="32042"/>
                                </a:cubicBezTo>
                                <a:lnTo>
                                  <a:pt x="63716" y="80632"/>
                                </a:lnTo>
                                <a:lnTo>
                                  <a:pt x="50762" y="80632"/>
                                </a:lnTo>
                                <a:lnTo>
                                  <a:pt x="50762" y="32753"/>
                                </a:lnTo>
                                <a:cubicBezTo>
                                  <a:pt x="50762" y="32753"/>
                                  <a:pt x="50762" y="24473"/>
                                  <a:pt x="48959" y="20524"/>
                                </a:cubicBezTo>
                                <a:cubicBezTo>
                                  <a:pt x="48959" y="20524"/>
                                  <a:pt x="47523" y="16561"/>
                                  <a:pt x="43561" y="14033"/>
                                </a:cubicBezTo>
                                <a:cubicBezTo>
                                  <a:pt x="43561" y="14033"/>
                                  <a:pt x="39599" y="11519"/>
                                  <a:pt x="34201" y="11519"/>
                                </a:cubicBezTo>
                                <a:cubicBezTo>
                                  <a:pt x="34201" y="11519"/>
                                  <a:pt x="25552" y="11519"/>
                                  <a:pt x="19431" y="16916"/>
                                </a:cubicBezTo>
                                <a:cubicBezTo>
                                  <a:pt x="19431" y="16916"/>
                                  <a:pt x="12954" y="22314"/>
                                  <a:pt x="12954" y="37440"/>
                                </a:cubicBezTo>
                                <a:lnTo>
                                  <a:pt x="12954" y="80632"/>
                                </a:lnTo>
                                <a:lnTo>
                                  <a:pt x="0" y="80632"/>
                                </a:lnTo>
                                <a:lnTo>
                                  <a:pt x="0" y="1804"/>
                                </a:lnTo>
                                <a:lnTo>
                                  <a:pt x="11519" y="1804"/>
                                </a:lnTo>
                                <a:lnTo>
                                  <a:pt x="11519" y="12954"/>
                                </a:lnTo>
                                <a:cubicBezTo>
                                  <a:pt x="11519" y="12954"/>
                                  <a:pt x="20523" y="0"/>
                                  <a:pt x="370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 name="Shape 1581"/>
                        <wps:cNvSpPr/>
                        <wps:spPr>
                          <a:xfrm>
                            <a:off x="3928859" y="649440"/>
                            <a:ext cx="36183" cy="44641"/>
                          </a:xfrm>
                          <a:custGeom>
                            <a:avLst/>
                            <a:gdLst/>
                            <a:ahLst/>
                            <a:cxnLst/>
                            <a:rect l="0" t="0" r="0" b="0"/>
                            <a:pathLst>
                              <a:path w="36183" h="44641">
                                <a:moveTo>
                                  <a:pt x="178" y="0"/>
                                </a:moveTo>
                                <a:cubicBezTo>
                                  <a:pt x="178" y="0"/>
                                  <a:pt x="16015" y="0"/>
                                  <a:pt x="26099" y="10795"/>
                                </a:cubicBezTo>
                                <a:cubicBezTo>
                                  <a:pt x="26099" y="10795"/>
                                  <a:pt x="36183" y="21603"/>
                                  <a:pt x="36183" y="41034"/>
                                </a:cubicBezTo>
                                <a:cubicBezTo>
                                  <a:pt x="36183" y="41034"/>
                                  <a:pt x="36183" y="42481"/>
                                  <a:pt x="36183" y="44641"/>
                                </a:cubicBezTo>
                                <a:lnTo>
                                  <a:pt x="0" y="44641"/>
                                </a:lnTo>
                                <a:lnTo>
                                  <a:pt x="0" y="33833"/>
                                </a:lnTo>
                                <a:lnTo>
                                  <a:pt x="22136" y="33833"/>
                                </a:lnTo>
                                <a:cubicBezTo>
                                  <a:pt x="22136" y="33833"/>
                                  <a:pt x="21412" y="23761"/>
                                  <a:pt x="17094" y="18720"/>
                                </a:cubicBezTo>
                                <a:cubicBezTo>
                                  <a:pt x="17094" y="18720"/>
                                  <a:pt x="10618" y="10795"/>
                                  <a:pt x="534" y="10795"/>
                                </a:cubicBezTo>
                                <a:lnTo>
                                  <a:pt x="0" y="10870"/>
                                </a:lnTo>
                                <a:lnTo>
                                  <a:pt x="0" y="51"/>
                                </a:lnTo>
                                <a:lnTo>
                                  <a:pt x="1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 name="Rectangle 1582"/>
                        <wps:cNvSpPr/>
                        <wps:spPr>
                          <a:xfrm>
                            <a:off x="851395" y="2185109"/>
                            <a:ext cx="579408" cy="207536"/>
                          </a:xfrm>
                          <a:prstGeom prst="rect">
                            <a:avLst/>
                          </a:prstGeom>
                          <a:ln>
                            <a:noFill/>
                          </a:ln>
                        </wps:spPr>
                        <wps:txbx>
                          <w:txbxContent>
                            <w:p w14:paraId="052A705D" w14:textId="77777777" w:rsidR="00CD685B" w:rsidRDefault="00CD685B" w:rsidP="00925720">
                              <w:r>
                                <w:rPr>
                                  <w:rFonts w:ascii="Liberation Sans" w:eastAsia="Liberation Sans" w:hAnsi="Liberation Sans" w:cs="Liberation Sans"/>
                                </w:rPr>
                                <w:t>ändern</w:t>
                              </w:r>
                            </w:p>
                          </w:txbxContent>
                        </wps:txbx>
                        <wps:bodyPr horzOverflow="overflow" vert="horz" lIns="0" tIns="0" rIns="0" bIns="0" rtlCol="0">
                          <a:noAutofit/>
                        </wps:bodyPr>
                      </wps:wsp>
                      <wps:wsp>
                        <wps:cNvPr id="1032" name="Rectangle 1583"/>
                        <wps:cNvSpPr/>
                        <wps:spPr>
                          <a:xfrm>
                            <a:off x="5207394" y="4140998"/>
                            <a:ext cx="527022" cy="207537"/>
                          </a:xfrm>
                          <a:prstGeom prst="rect">
                            <a:avLst/>
                          </a:prstGeom>
                          <a:ln>
                            <a:noFill/>
                          </a:ln>
                        </wps:spPr>
                        <wps:txbx>
                          <w:txbxContent>
                            <w:p w14:paraId="48255FB3" w14:textId="77777777" w:rsidR="00CD685B" w:rsidRDefault="00CD685B"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1033" name="Shape 1584"/>
                        <wps:cNvSpPr/>
                        <wps:spPr>
                          <a:xfrm>
                            <a:off x="1689113" y="2159280"/>
                            <a:ext cx="1549806" cy="228956"/>
                          </a:xfrm>
                          <a:custGeom>
                            <a:avLst/>
                            <a:gdLst/>
                            <a:ahLst/>
                            <a:cxnLst/>
                            <a:rect l="0" t="0" r="0" b="0"/>
                            <a:pathLst>
                              <a:path w="1549806" h="228956">
                                <a:moveTo>
                                  <a:pt x="1549806" y="22895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4" name="Shape 1585"/>
                        <wps:cNvSpPr/>
                        <wps:spPr>
                          <a:xfrm>
                            <a:off x="1689113" y="2159280"/>
                            <a:ext cx="127445" cy="89281"/>
                          </a:xfrm>
                          <a:custGeom>
                            <a:avLst/>
                            <a:gdLst/>
                            <a:ahLst/>
                            <a:cxnLst/>
                            <a:rect l="0" t="0" r="0" b="0"/>
                            <a:pathLst>
                              <a:path w="127445" h="89281">
                                <a:moveTo>
                                  <a:pt x="0" y="0"/>
                                </a:moveTo>
                                <a:lnTo>
                                  <a:pt x="127445" y="8928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5" name="Shape 1586"/>
                        <wps:cNvSpPr/>
                        <wps:spPr>
                          <a:xfrm>
                            <a:off x="1689113" y="2095564"/>
                            <a:ext cx="140043" cy="64072"/>
                          </a:xfrm>
                          <a:custGeom>
                            <a:avLst/>
                            <a:gdLst/>
                            <a:ahLst/>
                            <a:cxnLst/>
                            <a:rect l="0" t="0" r="0" b="0"/>
                            <a:pathLst>
                              <a:path w="140043" h="64072">
                                <a:moveTo>
                                  <a:pt x="0" y="64072"/>
                                </a:moveTo>
                                <a:lnTo>
                                  <a:pt x="14004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6" name="Shape 1587"/>
                        <wps:cNvSpPr/>
                        <wps:spPr>
                          <a:xfrm>
                            <a:off x="1689113" y="584277"/>
                            <a:ext cx="1727644" cy="1499044"/>
                          </a:xfrm>
                          <a:custGeom>
                            <a:avLst/>
                            <a:gdLst/>
                            <a:ahLst/>
                            <a:cxnLst/>
                            <a:rect l="0" t="0" r="0" b="0"/>
                            <a:pathLst>
                              <a:path w="1727644" h="1499044">
                                <a:moveTo>
                                  <a:pt x="1727644" y="149904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7" name="Shape 1588"/>
                        <wps:cNvSpPr/>
                        <wps:spPr>
                          <a:xfrm>
                            <a:off x="1689113" y="584277"/>
                            <a:ext cx="64084" cy="152997"/>
                          </a:xfrm>
                          <a:custGeom>
                            <a:avLst/>
                            <a:gdLst/>
                            <a:ahLst/>
                            <a:cxnLst/>
                            <a:rect l="0" t="0" r="0" b="0"/>
                            <a:pathLst>
                              <a:path w="64084" h="152997">
                                <a:moveTo>
                                  <a:pt x="0" y="0"/>
                                </a:moveTo>
                                <a:lnTo>
                                  <a:pt x="64084" y="15299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8" name="Shape 1589"/>
                        <wps:cNvSpPr/>
                        <wps:spPr>
                          <a:xfrm>
                            <a:off x="1689113" y="584277"/>
                            <a:ext cx="153010" cy="25920"/>
                          </a:xfrm>
                          <a:custGeom>
                            <a:avLst/>
                            <a:gdLst/>
                            <a:ahLst/>
                            <a:cxnLst/>
                            <a:rect l="0" t="0" r="0" b="0"/>
                            <a:pathLst>
                              <a:path w="153010" h="25920">
                                <a:moveTo>
                                  <a:pt x="0" y="0"/>
                                </a:moveTo>
                                <a:lnTo>
                                  <a:pt x="153010" y="2592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9" name="Shape 1590"/>
                        <wps:cNvSpPr/>
                        <wps:spPr>
                          <a:xfrm>
                            <a:off x="1689113" y="2387880"/>
                            <a:ext cx="1549806" cy="559079"/>
                          </a:xfrm>
                          <a:custGeom>
                            <a:avLst/>
                            <a:gdLst/>
                            <a:ahLst/>
                            <a:cxnLst/>
                            <a:rect l="0" t="0" r="0" b="0"/>
                            <a:pathLst>
                              <a:path w="1549806" h="559079">
                                <a:moveTo>
                                  <a:pt x="1549806" y="0"/>
                                </a:moveTo>
                                <a:lnTo>
                                  <a:pt x="0" y="5590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0" name="Shape 1591"/>
                        <wps:cNvSpPr/>
                        <wps:spPr>
                          <a:xfrm>
                            <a:off x="1689113" y="2946604"/>
                            <a:ext cx="165608" cy="12953"/>
                          </a:xfrm>
                          <a:custGeom>
                            <a:avLst/>
                            <a:gdLst/>
                            <a:ahLst/>
                            <a:cxnLst/>
                            <a:rect l="0" t="0" r="0" b="0"/>
                            <a:pathLst>
                              <a:path w="165608" h="12953">
                                <a:moveTo>
                                  <a:pt x="0" y="0"/>
                                </a:moveTo>
                                <a:lnTo>
                                  <a:pt x="165608" y="1295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1" name="Shape 1592"/>
                        <wps:cNvSpPr/>
                        <wps:spPr>
                          <a:xfrm>
                            <a:off x="1689113" y="2819515"/>
                            <a:ext cx="114846" cy="127444"/>
                          </a:xfrm>
                          <a:custGeom>
                            <a:avLst/>
                            <a:gdLst/>
                            <a:ahLst/>
                            <a:cxnLst/>
                            <a:rect l="0" t="0" r="0" b="0"/>
                            <a:pathLst>
                              <a:path w="114846" h="127444">
                                <a:moveTo>
                                  <a:pt x="0" y="127444"/>
                                </a:moveTo>
                                <a:lnTo>
                                  <a:pt x="11484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2" name="Shape 1593"/>
                        <wps:cNvSpPr/>
                        <wps:spPr>
                          <a:xfrm>
                            <a:off x="1689113" y="2565718"/>
                            <a:ext cx="1549806" cy="1143356"/>
                          </a:xfrm>
                          <a:custGeom>
                            <a:avLst/>
                            <a:gdLst/>
                            <a:ahLst/>
                            <a:cxnLst/>
                            <a:rect l="0" t="0" r="0" b="0"/>
                            <a:pathLst>
                              <a:path w="1549806" h="1143356">
                                <a:moveTo>
                                  <a:pt x="1549806" y="0"/>
                                </a:moveTo>
                                <a:lnTo>
                                  <a:pt x="0" y="114335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3" name="Shape 1594"/>
                        <wps:cNvSpPr/>
                        <wps:spPr>
                          <a:xfrm>
                            <a:off x="1689113" y="3683153"/>
                            <a:ext cx="153010" cy="25921"/>
                          </a:xfrm>
                          <a:custGeom>
                            <a:avLst/>
                            <a:gdLst/>
                            <a:ahLst/>
                            <a:cxnLst/>
                            <a:rect l="0" t="0" r="0" b="0"/>
                            <a:pathLst>
                              <a:path w="153010" h="25921">
                                <a:moveTo>
                                  <a:pt x="0" y="25921"/>
                                </a:moveTo>
                                <a:lnTo>
                                  <a:pt x="15301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4" name="Shape 1595"/>
                        <wps:cNvSpPr/>
                        <wps:spPr>
                          <a:xfrm>
                            <a:off x="1689113" y="3556077"/>
                            <a:ext cx="64084" cy="152997"/>
                          </a:xfrm>
                          <a:custGeom>
                            <a:avLst/>
                            <a:gdLst/>
                            <a:ahLst/>
                            <a:cxnLst/>
                            <a:rect l="0" t="0" r="0" b="0"/>
                            <a:pathLst>
                              <a:path w="64084" h="152997">
                                <a:moveTo>
                                  <a:pt x="0" y="152997"/>
                                </a:moveTo>
                                <a:lnTo>
                                  <a:pt x="64084"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5" name="Shape 1596"/>
                        <wps:cNvSpPr/>
                        <wps:spPr>
                          <a:xfrm>
                            <a:off x="1689113" y="1371600"/>
                            <a:ext cx="1549806" cy="902157"/>
                          </a:xfrm>
                          <a:custGeom>
                            <a:avLst/>
                            <a:gdLst/>
                            <a:ahLst/>
                            <a:cxnLst/>
                            <a:rect l="0" t="0" r="0" b="0"/>
                            <a:pathLst>
                              <a:path w="1549806" h="902157">
                                <a:moveTo>
                                  <a:pt x="1549806" y="90215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6" name="Shape 1597"/>
                        <wps:cNvSpPr/>
                        <wps:spPr>
                          <a:xfrm>
                            <a:off x="1689113" y="1371600"/>
                            <a:ext cx="76683" cy="140043"/>
                          </a:xfrm>
                          <a:custGeom>
                            <a:avLst/>
                            <a:gdLst/>
                            <a:ahLst/>
                            <a:cxnLst/>
                            <a:rect l="0" t="0" r="0" b="0"/>
                            <a:pathLst>
                              <a:path w="76683" h="140043">
                                <a:moveTo>
                                  <a:pt x="0" y="0"/>
                                </a:moveTo>
                                <a:lnTo>
                                  <a:pt x="76683" y="14004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7" name="Shape 1598"/>
                        <wps:cNvSpPr/>
                        <wps:spPr>
                          <a:xfrm>
                            <a:off x="1689113" y="1371600"/>
                            <a:ext cx="152641" cy="0"/>
                          </a:xfrm>
                          <a:custGeom>
                            <a:avLst/>
                            <a:gdLst/>
                            <a:ahLst/>
                            <a:cxnLst/>
                            <a:rect l="0" t="0" r="0" b="0"/>
                            <a:pathLst>
                              <a:path w="152641">
                                <a:moveTo>
                                  <a:pt x="0" y="0"/>
                                </a:moveTo>
                                <a:lnTo>
                                  <a:pt x="1526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8" name="Shape 1599"/>
                        <wps:cNvSpPr/>
                        <wps:spPr>
                          <a:xfrm>
                            <a:off x="2730602" y="876592"/>
                            <a:ext cx="775081" cy="609842"/>
                          </a:xfrm>
                          <a:custGeom>
                            <a:avLst/>
                            <a:gdLst/>
                            <a:ahLst/>
                            <a:cxnLst/>
                            <a:rect l="0" t="0" r="0" b="0"/>
                            <a:pathLst>
                              <a:path w="775081" h="609842">
                                <a:moveTo>
                                  <a:pt x="775081" y="0"/>
                                </a:moveTo>
                                <a:lnTo>
                                  <a:pt x="0" y="60984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9" name="Shape 1600"/>
                        <wps:cNvSpPr/>
                        <wps:spPr>
                          <a:xfrm>
                            <a:off x="5410441" y="2971800"/>
                            <a:ext cx="0" cy="368275"/>
                          </a:xfrm>
                          <a:custGeom>
                            <a:avLst/>
                            <a:gdLst/>
                            <a:ahLst/>
                            <a:cxnLst/>
                            <a:rect l="0" t="0" r="0" b="0"/>
                            <a:pathLst>
                              <a:path h="368275">
                                <a:moveTo>
                                  <a:pt x="0" y="0"/>
                                </a:moveTo>
                                <a:lnTo>
                                  <a:pt x="0" y="36827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50" name="Shape 1601"/>
                        <wps:cNvSpPr/>
                        <wps:spPr>
                          <a:xfrm>
                            <a:off x="5334115" y="2971800"/>
                            <a:ext cx="152641" cy="152997"/>
                          </a:xfrm>
                          <a:custGeom>
                            <a:avLst/>
                            <a:gdLst/>
                            <a:ahLst/>
                            <a:cxnLst/>
                            <a:rect l="0" t="0" r="0" b="0"/>
                            <a:pathLst>
                              <a:path w="152641" h="152997">
                                <a:moveTo>
                                  <a:pt x="76327" y="0"/>
                                </a:moveTo>
                                <a:lnTo>
                                  <a:pt x="152641" y="152997"/>
                                </a:lnTo>
                                <a:lnTo>
                                  <a:pt x="0" y="152997"/>
                                </a:lnTo>
                                <a:lnTo>
                                  <a:pt x="7632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 name="Shape 1602"/>
                        <wps:cNvSpPr/>
                        <wps:spPr>
                          <a:xfrm>
                            <a:off x="5334115" y="2971800"/>
                            <a:ext cx="152641" cy="152997"/>
                          </a:xfrm>
                          <a:custGeom>
                            <a:avLst/>
                            <a:gdLst/>
                            <a:ahLst/>
                            <a:cxnLst/>
                            <a:rect l="0" t="0" r="0" b="0"/>
                            <a:pathLst>
                              <a:path w="152641" h="152997">
                                <a:moveTo>
                                  <a:pt x="76327" y="0"/>
                                </a:moveTo>
                                <a:lnTo>
                                  <a:pt x="0" y="152997"/>
                                </a:lnTo>
                                <a:lnTo>
                                  <a:pt x="152641" y="152997"/>
                                </a:lnTo>
                                <a:lnTo>
                                  <a:pt x="76327"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52" name="Rectangle 1603"/>
                        <wps:cNvSpPr/>
                        <wps:spPr>
                          <a:xfrm>
                            <a:off x="4826153" y="2794950"/>
                            <a:ext cx="1541311" cy="207536"/>
                          </a:xfrm>
                          <a:prstGeom prst="rect">
                            <a:avLst/>
                          </a:prstGeom>
                          <a:ln>
                            <a:noFill/>
                          </a:ln>
                        </wps:spPr>
                        <wps:txbx>
                          <w:txbxContent>
                            <w:p w14:paraId="5CD52D8B" w14:textId="77777777" w:rsidR="00CD685B" w:rsidRDefault="00CD685B" w:rsidP="00925720">
                              <w:r>
                                <w:rPr>
                                  <w:rFonts w:ascii="Liberation Sans" w:eastAsia="Liberation Sans" w:hAnsi="Liberation Sans" w:cs="Liberation Sans"/>
                                </w:rPr>
                                <w:t>Human Resources</w:t>
                              </w:r>
                            </w:p>
                          </w:txbxContent>
                        </wps:txbx>
                        <wps:bodyPr horzOverflow="overflow" vert="horz" lIns="0" tIns="0" rIns="0" bIns="0" rtlCol="0">
                          <a:noAutofit/>
                        </wps:bodyPr>
                      </wps:wsp>
                      <wps:wsp>
                        <wps:cNvPr id="1053" name="Rectangle 43012"/>
                        <wps:cNvSpPr/>
                        <wps:spPr>
                          <a:xfrm>
                            <a:off x="1866895" y="1766073"/>
                            <a:ext cx="598170" cy="207536"/>
                          </a:xfrm>
                          <a:prstGeom prst="rect">
                            <a:avLst/>
                          </a:prstGeom>
                          <a:ln>
                            <a:noFill/>
                          </a:ln>
                        </wps:spPr>
                        <wps:txbx>
                          <w:txbxContent>
                            <w:p w14:paraId="79410D54" w14:textId="77777777" w:rsidR="00CD685B" w:rsidRDefault="00CD685B"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54" name="Rectangle 43011"/>
                        <wps:cNvSpPr/>
                        <wps:spPr>
                          <a:xfrm>
                            <a:off x="2340938" y="1766073"/>
                            <a:ext cx="217905" cy="207536"/>
                          </a:xfrm>
                          <a:prstGeom prst="rect">
                            <a:avLst/>
                          </a:prstGeom>
                          <a:ln>
                            <a:noFill/>
                          </a:ln>
                        </wps:spPr>
                        <wps:txbx>
                          <w:txbxContent>
                            <w:p w14:paraId="4FA93591" w14:textId="77777777" w:rsidR="00CD685B" w:rsidRDefault="00CD685B"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55" name="Rectangle 43010"/>
                        <wps:cNvSpPr/>
                        <wps:spPr>
                          <a:xfrm>
                            <a:off x="1702079" y="1766073"/>
                            <a:ext cx="217905" cy="207536"/>
                          </a:xfrm>
                          <a:prstGeom prst="rect">
                            <a:avLst/>
                          </a:prstGeom>
                          <a:ln>
                            <a:noFill/>
                          </a:ln>
                        </wps:spPr>
                        <wps:txbx>
                          <w:txbxContent>
                            <w:p w14:paraId="2978E4CD" w14:textId="77777777" w:rsidR="00CD685B" w:rsidRDefault="00CD685B"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56" name="Rectangle 43019"/>
                        <wps:cNvSpPr/>
                        <wps:spPr>
                          <a:xfrm>
                            <a:off x="2006994" y="3442600"/>
                            <a:ext cx="217905" cy="207536"/>
                          </a:xfrm>
                          <a:prstGeom prst="rect">
                            <a:avLst/>
                          </a:prstGeom>
                          <a:ln>
                            <a:noFill/>
                          </a:ln>
                        </wps:spPr>
                        <wps:txbx>
                          <w:txbxContent>
                            <w:p w14:paraId="1DEE603F" w14:textId="77777777" w:rsidR="00CD685B" w:rsidRDefault="00CD685B"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57" name="Rectangle 43021"/>
                        <wps:cNvSpPr/>
                        <wps:spPr>
                          <a:xfrm>
                            <a:off x="2171810" y="3442600"/>
                            <a:ext cx="599657" cy="207536"/>
                          </a:xfrm>
                          <a:prstGeom prst="rect">
                            <a:avLst/>
                          </a:prstGeom>
                          <a:ln>
                            <a:noFill/>
                          </a:ln>
                        </wps:spPr>
                        <wps:txbx>
                          <w:txbxContent>
                            <w:p w14:paraId="5CEF0735" w14:textId="77777777" w:rsidR="00CD685B" w:rsidRDefault="00CD685B"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58" name="Rectangle 43020"/>
                        <wps:cNvSpPr/>
                        <wps:spPr>
                          <a:xfrm>
                            <a:off x="2653599" y="3442600"/>
                            <a:ext cx="217905" cy="207536"/>
                          </a:xfrm>
                          <a:prstGeom prst="rect">
                            <a:avLst/>
                          </a:prstGeom>
                          <a:ln>
                            <a:noFill/>
                          </a:ln>
                        </wps:spPr>
                        <wps:txbx>
                          <w:txbxContent>
                            <w:p w14:paraId="58F4708B" w14:textId="77777777" w:rsidR="00CD685B" w:rsidRDefault="00CD685B"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59" name="Rectangle 43018"/>
                        <wps:cNvSpPr/>
                        <wps:spPr>
                          <a:xfrm>
                            <a:off x="2209973" y="2756800"/>
                            <a:ext cx="599657" cy="207536"/>
                          </a:xfrm>
                          <a:prstGeom prst="rect">
                            <a:avLst/>
                          </a:prstGeom>
                          <a:ln>
                            <a:noFill/>
                          </a:ln>
                        </wps:spPr>
                        <wps:txbx>
                          <w:txbxContent>
                            <w:p w14:paraId="348E5ABD" w14:textId="77777777" w:rsidR="00CD685B" w:rsidRDefault="00CD685B"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0" name="Rectangle 43017"/>
                        <wps:cNvSpPr/>
                        <wps:spPr>
                          <a:xfrm>
                            <a:off x="2684017" y="2764262"/>
                            <a:ext cx="217905" cy="207536"/>
                          </a:xfrm>
                          <a:prstGeom prst="rect">
                            <a:avLst/>
                          </a:prstGeom>
                          <a:ln>
                            <a:noFill/>
                          </a:ln>
                        </wps:spPr>
                        <wps:txbx>
                          <w:txbxContent>
                            <w:p w14:paraId="543BE11F" w14:textId="77777777" w:rsidR="00CD685B" w:rsidRDefault="00CD685B"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61" name="Rectangle 43016"/>
                        <wps:cNvSpPr/>
                        <wps:spPr>
                          <a:xfrm>
                            <a:off x="2045157" y="2756800"/>
                            <a:ext cx="217905" cy="207536"/>
                          </a:xfrm>
                          <a:prstGeom prst="rect">
                            <a:avLst/>
                          </a:prstGeom>
                          <a:ln>
                            <a:noFill/>
                          </a:ln>
                        </wps:spPr>
                        <wps:txbx>
                          <w:txbxContent>
                            <w:p w14:paraId="183841A6" w14:textId="77777777" w:rsidR="00CD685B" w:rsidRDefault="00CD685B"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2" name="Rectangle 43007"/>
                        <wps:cNvSpPr/>
                        <wps:spPr>
                          <a:xfrm>
                            <a:off x="2108518" y="800911"/>
                            <a:ext cx="217905" cy="207536"/>
                          </a:xfrm>
                          <a:prstGeom prst="rect">
                            <a:avLst/>
                          </a:prstGeom>
                          <a:ln>
                            <a:noFill/>
                          </a:ln>
                        </wps:spPr>
                        <wps:txbx>
                          <w:txbxContent>
                            <w:p w14:paraId="413B398C" w14:textId="77777777" w:rsidR="00CD685B" w:rsidRDefault="00CD685B"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3" name="Rectangle 43009"/>
                        <wps:cNvSpPr/>
                        <wps:spPr>
                          <a:xfrm>
                            <a:off x="2273334" y="800911"/>
                            <a:ext cx="598170" cy="207536"/>
                          </a:xfrm>
                          <a:prstGeom prst="rect">
                            <a:avLst/>
                          </a:prstGeom>
                          <a:ln>
                            <a:noFill/>
                          </a:ln>
                        </wps:spPr>
                        <wps:txbx>
                          <w:txbxContent>
                            <w:p w14:paraId="181B8B33" w14:textId="77777777" w:rsidR="00CD685B" w:rsidRDefault="00CD685B"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4" name="Rectangle 43008"/>
                        <wps:cNvSpPr/>
                        <wps:spPr>
                          <a:xfrm>
                            <a:off x="2753205" y="800911"/>
                            <a:ext cx="217905" cy="207536"/>
                          </a:xfrm>
                          <a:prstGeom prst="rect">
                            <a:avLst/>
                          </a:prstGeom>
                          <a:ln>
                            <a:noFill/>
                          </a:ln>
                        </wps:spPr>
                        <wps:txbx>
                          <w:txbxContent>
                            <w:p w14:paraId="73B7E71C" w14:textId="77777777" w:rsidR="00CD685B" w:rsidRDefault="00CD685B"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65" name="Rectangle 43013"/>
                        <wps:cNvSpPr/>
                        <wps:spPr>
                          <a:xfrm>
                            <a:off x="1752841" y="2299600"/>
                            <a:ext cx="217905" cy="207536"/>
                          </a:xfrm>
                          <a:prstGeom prst="rect">
                            <a:avLst/>
                          </a:prstGeom>
                          <a:ln>
                            <a:noFill/>
                          </a:ln>
                        </wps:spPr>
                        <wps:txbx>
                          <w:txbxContent>
                            <w:p w14:paraId="712A173A" w14:textId="77777777" w:rsidR="00CD685B" w:rsidRDefault="00CD685B"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6" name="Rectangle 43015"/>
                        <wps:cNvSpPr/>
                        <wps:spPr>
                          <a:xfrm>
                            <a:off x="1916540" y="2299600"/>
                            <a:ext cx="599842" cy="207536"/>
                          </a:xfrm>
                          <a:prstGeom prst="rect">
                            <a:avLst/>
                          </a:prstGeom>
                          <a:ln>
                            <a:noFill/>
                          </a:ln>
                        </wps:spPr>
                        <wps:txbx>
                          <w:txbxContent>
                            <w:p w14:paraId="76CA0839" w14:textId="77777777" w:rsidR="00CD685B" w:rsidRDefault="00CD685B"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7" name="Rectangle 43014"/>
                        <wps:cNvSpPr/>
                        <wps:spPr>
                          <a:xfrm>
                            <a:off x="2386011" y="2307064"/>
                            <a:ext cx="217905" cy="207536"/>
                          </a:xfrm>
                          <a:prstGeom prst="rect">
                            <a:avLst/>
                          </a:prstGeom>
                          <a:ln>
                            <a:noFill/>
                          </a:ln>
                        </wps:spPr>
                        <wps:txbx>
                          <w:txbxContent>
                            <w:p w14:paraId="3FAA7229" w14:textId="77777777" w:rsidR="00CD685B" w:rsidRDefault="00CD685B" w:rsidP="00925720">
                              <w:r>
                                <w:rPr>
                                  <w:rFonts w:ascii="Liberation Sans" w:eastAsia="Liberation Sans" w:hAnsi="Liberation Sans" w:cs="Liberation Sans"/>
                                </w:rPr>
                                <w:t>&gt;&gt;</w:t>
                              </w:r>
                            </w:p>
                          </w:txbxContent>
                        </wps:txbx>
                        <wps:bodyPr horzOverflow="overflow" vert="horz" lIns="0" tIns="0" rIns="0" bIns="0" rtlCol="0">
                          <a:noAutofit/>
                        </wps:bodyPr>
                      </wps:wsp>
                    </wpg:wgp>
                  </a:graphicData>
                </a:graphic>
              </wp:inline>
            </w:drawing>
          </mc:Choice>
          <mc:Fallback>
            <w:pict>
              <v:group w14:anchorId="708BAD03" id="Group 43036" o:spid="_x0000_s1026" style="width:482.6pt;height:329.55pt;mso-position-horizontal-relative:char;mso-position-vertical-relative:line" coordsize="63674,4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">
                <v:shape id="Shape 1493" o:spid="_x0000_s1027" style="position:absolute;left:53089;top:33530;width:1908;height:1908;visibility:visible;mso-wrap-style:square;v-text-anchor:top" coordsize="190805,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" path="m95402,v52553,,95403,42481,95403,95034c190805,147955,147955,190792,95402,190792,42482,190792,,147955,,95034,,42481,42482,,95402,xe" fillcolor="#7acff5" stroked="f" strokeweight="0">
                  <v:stroke miterlimit="83231f" joinstyle="miter"/>
                  <v:path arrowok="t" textboxrect="0,0,190805,190792"/>
                </v:shape>
                <v:shape id="Shape 1494" o:spid="_x0000_s1028" style="position:absolute;left:53089;top:33530;width:1908;height:1908;visibility:visible;mso-wrap-style:square;v-text-anchor:top" coordsize="190805,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" path="m190805,95034v,52921,-42850,95758,-95403,95758c42482,190792,,147955,,95034,,42481,42482,,95402,v52553,,95403,42481,95403,95034xe" filled="f" strokeweight=".35mm">
                  <v:path arrowok="t" textboxrect="0,0,190805,190792"/>
                </v:shape>
                <v:shape id="Shape 1495" o:spid="_x0000_s1029" style="position:absolute;left:54104;top:35434;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" path="m,l,317525e" filled="f" strokeweight=".35mm">
                  <v:path arrowok="t" textboxrect="0,0,0,317525"/>
                </v:shape>
                <v:shape id="Shape 1496" o:spid="_x0000_s1030" style="position:absolute;left:52199;top:36576;width:3809;height:0;visibility:visible;mso-wrap-style:square;v-text-anchor:top" coordsize="38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" path="m,l380886,e" filled="f" strokeweight=".35mm">
                  <v:path arrowok="t" textboxrect="0,0,380886,0"/>
                </v:shape>
                <v:shape id="Shape 1497" o:spid="_x0000_s1031" style="position:absolute;left:52199;top:38610;width:1908;height:2541;visibility:visible;mso-wrap-style:square;v-text-anchor:top" coordsize="190805,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" path="m190805,l,254152e" filled="f" strokeweight=".35mm">
                  <v:path arrowok="t" textboxrect="0,0,190805,254152"/>
                </v:shape>
                <v:shape id="Shape 1498" o:spid="_x0000_s1032" style="position:absolute;left:54104;top:38610;width:1908;height:2541;visibility:visible;mso-wrap-style:square;v-text-anchor:top" coordsize="190792,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" path="m,l190792,254152e" filled="f" strokeweight=".35mm">
                  <v:path arrowok="t" textboxrect="0,0,190792,254152"/>
                </v:shape>
                <v:shape id="Shape 1499" o:spid="_x0000_s1033" style="position:absolute;left:53089;top:20066;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" path="m95402,v52553,,95403,42837,95403,95402c190805,147955,147955,190805,95402,190805,42482,190805,,147955,,95402,,42837,42482,,95402,xe" fillcolor="#7acff5" stroked="f" strokeweight="0">
                  <v:stroke miterlimit="83231f" joinstyle="miter"/>
                  <v:path arrowok="t" textboxrect="0,0,190805,190805"/>
                </v:shape>
                <v:shape id="Shape 1500" o:spid="_x0000_s1034" style="position:absolute;left:53089;top:20066;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" path="m190805,95402v,52553,-42850,95403,-95403,95403c42482,190805,,147955,,95402,,42837,42482,,95402,v52553,,95403,42837,95403,95402xe" filled="f" strokeweight=".35mm">
                  <v:path arrowok="t" textboxrect="0,0,190805,190805"/>
                </v:shape>
                <v:shape id="Shape 1501" o:spid="_x0000_s1035" style="position:absolute;left:54104;top:21970;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" path="m,l,317525e" filled="f" strokeweight=".35mm">
                  <v:path arrowok="t" textboxrect="0,0,0,317525"/>
                </v:shape>
                <v:shape id="Shape 1502" o:spid="_x0000_s1036" style="position:absolute;left:52199;top:23115;width:3809;height:0;visibility:visible;mso-wrap-style:square;v-text-anchor:top" coordsize="38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" path="m,l380886,e" filled="f" strokeweight=".35mm">
                  <v:path arrowok="t" textboxrect="0,0,380886,0"/>
                </v:shape>
                <v:shape id="Shape 1503" o:spid="_x0000_s1037" style="position:absolute;left:52199;top:25146;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" path="m190805,l,254521e" filled="f" strokeweight=".35mm">
                  <v:path arrowok="t" textboxrect="0,0,190805,254521"/>
                </v:shape>
                <v:shape id="Shape 1504" o:spid="_x0000_s1038" style="position:absolute;left:54104;top:25146;width:1908;height:2545;visibility:visible;mso-wrap-style:square;v-text-anchor:top" coordsize="190792,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" path="m,l190792,254521e" filled="f" strokeweight=".35mm">
                  <v:path arrowok="t" textboxrect="0,0,190792,254521"/>
                </v:shape>
                <v:shape id="Shape 45918" o:spid="_x0000_s1039" style="position:absolute;width:30358;height:41025;visibility:visible;mso-wrap-style:square;v-text-anchor:top" coordsize="3035871,410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" path="m,l3035871,r,4102557l,4102557,,e" fillcolor="aqua" stroked="f" strokeweight="0">
                  <v:stroke miterlimit="83231f" joinstyle="miter"/>
                  <v:path arrowok="t" textboxrect="0,0,3035871,4102557"/>
                </v:shape>
                <v:shape id="Shape 1506" o:spid="_x0000_s1040" style="position:absolute;width:30358;height:41025;visibility:visible;mso-wrap-style:square;v-text-anchor:top" coordsize="3035871,410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" path="m,l3035871,r,4102557l,4102557,,xe" filled="f" strokeweight=".35mm">
                  <v:path arrowok="t" textboxrect="0,0,3035871,4102557"/>
                </v:shape>
                <v:shape id="Shape 1507" o:spid="_x0000_s1041" style="position:absolute;left:32385;top:20829;width:15116;height:6098;visibility:visible;mso-wrap-style:square;v-text-anchor:top" coordsize="1511630,60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" path="m755993,v417246,,755637,136449,755637,305283c1511630,473405,1173239,609841,755993,609841,338760,609841,,473405,,305283,,136449,338760,,755993,xe" fillcolor="#7acff5" stroked="f" strokeweight="0">
                  <v:stroke miterlimit="83231f" joinstyle="miter"/>
                  <v:path arrowok="t" textboxrect="0,0,1511630,609841"/>
                </v:shape>
                <v:shape id="Shape 1508" o:spid="_x0000_s1042" style="position:absolute;left:32385;top:20829;width:15116;height:6098;visibility:visible;mso-wrap-style:square;v-text-anchor:top" coordsize="1511630,60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" path="m1511630,305283v,168122,-338391,304558,-755637,304558c338760,609841,,473405,,305283,,136449,338760,,755993,v417246,,755637,136449,755637,305283xe" filled="f" strokeweight=".35mm">
                  <v:path arrowok="t" textboxrect="0,0,1511630,609841"/>
                </v:shape>
                <v:rect id="Rectangle 1509" o:spid="_x0000_s1043" style="position:absolute;left:8892;top:261;width:1646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" filled="f" stroked="f">
                  <v:textbox inset="0,0,0,0">
                    <w:txbxContent>
                      <w:p w14:paraId="2E57F62A" w14:textId="77777777" w:rsidR="00CD685B" w:rsidRDefault="00CD685B" w:rsidP="00925720">
                        <w:r>
                          <w:rPr>
                            <w:rFonts w:ascii="Liberation Sans" w:eastAsia="Liberation Sans" w:hAnsi="Liberation Sans" w:cs="Liberation Sans"/>
                          </w:rPr>
                          <w:t>Nutzerdaten ändern</w:t>
                        </w:r>
                      </w:p>
                    </w:txbxContent>
                  </v:textbox>
                </v:rect>
                <v:shape id="Shape 1510" o:spid="_x0000_s1044" style="position:absolute;left:4701;top:11178;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" path="m609486,v336601,,609841,113754,609841,253796c1219327,394550,946087,508317,609486,508317,272885,508317,,394550,,253796,,113754,272885,,609486,xe" fillcolor="#7acff5" stroked="f" strokeweight="0">
                  <v:stroke miterlimit="83231f" joinstyle="miter"/>
                  <v:path arrowok="t" textboxrect="0,0,1219327,508317"/>
                </v:shape>
                <v:shape id="Shape 1511" o:spid="_x0000_s1045" style="position:absolute;left:4701;top:11178;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" path="m1219327,253796v,140754,-273240,254521,-609841,254521c272885,508317,,394550,,253796,,113754,272885,,609486,v336601,,609841,113754,609841,253796xe" filled="f" strokeweight=".35mm">
                  <v:path arrowok="t" textboxrect="0,0,1219327,508317"/>
                </v:shape>
                <v:rect id="Rectangle 1512" o:spid="_x0000_s1046" style="position:absolute;left:34675;top:23121;width:1397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" filled="f" stroked="f">
                  <v:textbox inset="0,0,0,0">
                    <w:txbxContent>
                      <w:p w14:paraId="7F8B7C46" w14:textId="77777777" w:rsidR="00CD685B" w:rsidRDefault="00CD685B" w:rsidP="00925720">
                        <w:r>
                          <w:rPr>
                            <w:rFonts w:ascii="Liberation Sans" w:eastAsia="Liberation Sans" w:hAnsi="Liberation Sans" w:cs="Liberation Sans"/>
                          </w:rPr>
                          <w:t>Nutzer verwalten</w:t>
                        </w:r>
                      </w:p>
                    </w:txbxContent>
                  </v:textbox>
                </v:rect>
                <v:rect id="Rectangle 1513" o:spid="_x0000_s1047" style="position:absolute;left:6606;top:12073;width:1097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" filled="f" stroked="f">
                  <v:textbox inset="0,0,0,0">
                    <w:txbxContent>
                      <w:p w14:paraId="252B9386" w14:textId="77777777" w:rsidR="00CD685B" w:rsidRDefault="00CD685B" w:rsidP="00925720">
                        <w:r>
                          <w:rPr>
                            <w:rFonts w:ascii="Liberation Sans" w:eastAsia="Liberation Sans" w:hAnsi="Liberation Sans" w:cs="Liberation Sans"/>
                          </w:rPr>
                          <w:t>Kontaktdaten</w:t>
                        </w:r>
                      </w:p>
                    </w:txbxContent>
                  </v:textbox>
                </v:rect>
                <v:shape id="Shape 1514" o:spid="_x0000_s1048" style="position:absolute;left:4701;top:2692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" path="m609486,v336601,,609841,113754,609841,254520c1219327,394919,946087,508317,609486,508317,272885,508317,,394919,,254520,,113754,272885,,609486,xe" fillcolor="#7acff5" stroked="f" strokeweight="0">
                  <v:stroke miterlimit="83231f" joinstyle="miter"/>
                  <v:path arrowok="t" textboxrect="0,0,1219327,508317"/>
                </v:shape>
                <v:shape id="Shape 1515" o:spid="_x0000_s1049" style="position:absolute;left:4701;top:2692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" path="m1219327,254520v,140399,-273240,253797,-609841,253797c272885,508317,,394919,,254520,,113754,272885,,609486,v336601,,609841,113754,609841,254520xe" filled="f" strokeweight=".35mm">
                  <v:path arrowok="t" textboxrect="0,0,1219327,508317"/>
                </v:shape>
                <v:rect id="Rectangle 1516" o:spid="_x0000_s1050" style="position:absolute;left:8513;top:13977;width:57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" filled="f" stroked="f">
                  <v:textbox inset="0,0,0,0">
                    <w:txbxContent>
                      <w:p w14:paraId="13C74C88" w14:textId="77777777" w:rsidR="00CD685B" w:rsidRDefault="00CD685B" w:rsidP="00925720">
                        <w:r>
                          <w:rPr>
                            <w:rFonts w:ascii="Liberation Sans" w:eastAsia="Liberation Sans" w:hAnsi="Liberation Sans" w:cs="Liberation Sans"/>
                          </w:rPr>
                          <w:t>ändern</w:t>
                        </w:r>
                      </w:p>
                    </w:txbxContent>
                  </v:textbox>
                </v:rect>
                <v:shape id="Shape 1517" o:spid="_x0000_s1051" style="position:absolute;left:4701;top:3480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" path="m609486,v336601,,609841,113399,609841,253797c1219327,394195,946087,508317,609486,508317,272885,508317,,394195,,253797,,113399,272885,,609486,xe" fillcolor="#7acff5" stroked="f" strokeweight="0">
                  <v:stroke miterlimit="83231f" joinstyle="miter"/>
                  <v:path arrowok="t" textboxrect="0,0,1219327,508317"/>
                </v:shape>
                <v:shape id="Shape 1518" o:spid="_x0000_s1052" style="position:absolute;left:4701;top:3480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" path="m1219327,253797v,140398,-273240,254520,-609841,254520c272885,508317,,394195,,253797,,113399,272885,,609486,v336601,,609841,113399,609841,253797xe" filled="f" strokeweight=".35mm">
                  <v:path arrowok="t" textboxrect="0,0,1219327,508317"/>
                </v:shape>
                <v:rect id="Rectangle 1519" o:spid="_x0000_s1053" style="position:absolute;left:7243;top:28709;width:94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5FCFB081" w14:textId="77777777" w:rsidR="00CD685B" w:rsidRDefault="00CD685B" w:rsidP="00925720">
                        <w:r>
                          <w:rPr>
                            <w:rFonts w:ascii="Liberation Sans" w:eastAsia="Liberation Sans" w:hAnsi="Liberation Sans" w:cs="Liberation Sans"/>
                          </w:rPr>
                          <w:t>Bild ändern</w:t>
                        </w:r>
                      </w:p>
                    </w:txbxContent>
                  </v:textbox>
                </v:rect>
                <v:shape id="Shape 1520" o:spid="_x0000_s1054" style="position:absolute;left:4701;top:330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" path="m609486,v336601,,609841,113754,609841,254152c1219327,394564,946087,508317,609486,508317,272885,508317,,394564,,254152,,113754,272885,,609486,xe" fillcolor="#7acff5" stroked="f" strokeweight="0">
                  <v:stroke miterlimit="83231f" joinstyle="miter"/>
                  <v:path arrowok="t" textboxrect="0,0,1219327,508317"/>
                </v:shape>
                <v:shape id="Shape 1521" o:spid="_x0000_s1055" style="position:absolute;left:4701;top:330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" path="m1219327,254152v,140412,-273240,254165,-609841,254165c272885,508317,,394564,,254152,,113754,272885,,609486,v336601,,609841,113754,609841,254152xe" filled="f" strokeweight=".35mm">
                  <v:path arrowok="t" textboxrect="0,0,1219327,508317"/>
                </v:shape>
                <v:rect id="Rectangle 1522" o:spid="_x0000_s1056" style="position:absolute;left:6479;top:36585;width:112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3DB3406C" w14:textId="77777777" w:rsidR="00CD685B" w:rsidRDefault="00CD685B" w:rsidP="00925720">
                        <w:r>
                          <w:rPr>
                            <w:rFonts w:ascii="Liberation Sans" w:eastAsia="Liberation Sans" w:hAnsi="Liberation Sans" w:cs="Liberation Sans"/>
                          </w:rPr>
                          <w:t>Name ändern</w:t>
                        </w:r>
                      </w:p>
                    </w:txbxContent>
                  </v:textbox>
                </v:rect>
                <v:shape id="Shape 1523" o:spid="_x0000_s1057" style="position:absolute;left:4701;top:1905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" path="m609486,v336601,,609841,113767,609841,254165c1219327,394208,946087,508317,609486,508317,272885,508317,,394208,,254165,,113767,272885,,609486,xe" fillcolor="#7acff5" stroked="f" strokeweight="0">
                  <v:stroke miterlimit="83231f" joinstyle="miter"/>
                  <v:path arrowok="t" textboxrect="0,0,1219327,508317"/>
                </v:shape>
                <v:shape id="Shape 1524" o:spid="_x0000_s1058" style="position:absolute;left:4701;top:1905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" path="m1219327,254165v,140043,-273240,254152,-609841,254152c272885,508317,,394208,,254165,,113767,272885,,609486,v336601,,609841,113767,609841,254165xe" filled="f" strokeweight=".35mm">
                  <v:path arrowok="t" textboxrect="0,0,1219327,508317"/>
                </v:shape>
                <v:rect id="Rectangle 1525" o:spid="_x0000_s1059" style="position:absolute;left:6735;top:5089;width:1053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20BB36DE" w14:textId="77777777" w:rsidR="00CD685B" w:rsidRDefault="00CD685B" w:rsidP="00925720">
                        <w:r>
                          <w:rPr>
                            <w:rFonts w:ascii="Liberation Sans" w:eastAsia="Liberation Sans" w:hAnsi="Liberation Sans" w:cs="Liberation Sans"/>
                          </w:rPr>
                          <w:t>Rolle ändern</w:t>
                        </w:r>
                      </w:p>
                    </w:txbxContent>
                  </v:textbox>
                </v:rect>
                <v:rect id="Rectangle 1526" o:spid="_x0000_s1060" style="position:absolute;left:6227;top:19946;width:1181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4934AF00" w14:textId="77777777" w:rsidR="00CD685B" w:rsidRDefault="00CD685B" w:rsidP="00925720">
                        <w:r>
                          <w:rPr>
                            <w:rFonts w:ascii="Liberation Sans" w:eastAsia="Liberation Sans" w:hAnsi="Liberation Sans" w:cs="Liberation Sans"/>
                          </w:rPr>
                          <w:t>Geburtsdatum</w:t>
                        </w:r>
                      </w:p>
                    </w:txbxContent>
                  </v:textbox>
                </v:rect>
                <v:shape id="Shape 1527" o:spid="_x0000_s1061" style="position:absolute;left:57916;top:3304;width:1905;height:1908;visibility:visible;mso-wrap-style:square;v-text-anchor:top" coordsize="190436,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" path="m190436,190792l,,190436,190792xe" fillcolor="#7acff5" stroked="f" strokeweight="0">
                  <v:stroke miterlimit="83231f" joinstyle="miter"/>
                  <v:path arrowok="t" textboxrect="0,0,190436,190792"/>
                </v:shape>
                <v:shape id="Shape 1528" o:spid="_x0000_s1062" style="position:absolute;left:35053;top:3304;width:24768;height:5335;visibility:visible;mso-wrap-style:square;v-text-anchor:top" coordsize="2476805,53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" path="m,l2286368,r,190792l2476805,190792r,342722l,533514,,xe" fillcolor="#7acff5" stroked="f" strokeweight="0">
                  <v:stroke miterlimit="83231f" joinstyle="miter"/>
                  <v:path arrowok="t" textboxrect="0,0,2476805,533514"/>
                </v:shape>
                <v:shape id="Shape 1529" o:spid="_x0000_s1063" style="position:absolute;left:35053;top:3304;width:24768;height:5335;visibility:visible;mso-wrap-style:square;v-text-anchor:top" coordsize="2476805,53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" path="m,l2286368,r190437,190792l2286368,190792,2286368,r190437,190792l2476805,533514,,533514,,xe" filled="f" strokeweight=".35mm">
                  <v:path arrowok="t" textboxrect="0,0,2476805,533514"/>
                </v:shape>
                <v:shape id="Shape 1530" o:spid="_x0000_s1064" style="position:absolute;left:35485;top:4460;width:352;height:828;visibility:visible;mso-wrap-style:square;v-text-anchor:top" coordsize="3527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" path="m33477,r1798,150l35275,10920r-362,-125c34913,10795,25921,10795,19800,18364v,,-5766,7201,-5766,22682c14034,41046,14034,56515,20155,63715v,,1619,1893,4319,3785l35275,71283r,11120l34201,82804v,,-9728,,-17285,-5398c16916,77406,8636,71996,4318,62636,4318,62636,,53277,,41046v,,,-11532,3963,-21246c3963,19800,7912,10084,15837,5042,15837,5042,23762,,33477,xe" fillcolor="black" stroked="f" strokeweight="0">
                  <v:stroke miterlimit="83231f" joinstyle="miter"/>
                  <v:path arrowok="t" textboxrect="0,0,35275,82804"/>
                </v:shape>
                <v:shape id="Shape 1531" o:spid="_x0000_s1065" style="position:absolute;left:36378;top:4805;width:347;height:483;visibility:visible;mso-wrap-style:square;v-text-anchor:top" coordsize="34741,4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" path="m34741,r,11265l33122,11591v,,-8280,1079,-11519,2882c21603,14473,17996,15921,16193,18436v,,-1791,2883,-1791,6477c14402,24913,14402,30310,18352,33917v,,3962,3595,11887,3595l34741,37066r,10308l27000,48319v,,-12966,,-20167,-6845c6833,41474,,35352,,25281v,,,-5765,2515,-10439c2515,14842,5042,9800,9716,6917v,,4318,-2882,9715,-4318c19431,2599,23038,1519,31318,440v,,1012,-113,2649,-327l34741,xe" fillcolor="black" stroked="f" strokeweight="0">
                  <v:stroke miterlimit="83231f" joinstyle="miter"/>
                  <v:path arrowok="t" textboxrect="0,0,34741,48319"/>
                </v:shape>
                <v:shape id="Shape 1532" o:spid="_x0000_s1066" style="position:absolute;left:36399;top:4463;width:326;height:256;visibility:visible;mso-wrap-style:square;v-text-anchor:top" coordsize="32582,2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" path="m32582,r,10594l28569,10937v-2924,451,-6433,1353,-8770,3156c19799,14093,15481,17332,13322,25613l,23809v,,1803,-8280,6121,-13678c6121,10131,10439,5089,17996,2206v,,1981,-628,5177,-1257l32582,xe" fillcolor="black" stroked="f" strokeweight="0">
                  <v:stroke miterlimit="83231f" joinstyle="miter"/>
                  <v:path arrowok="t" textboxrect="0,0,32582,25613"/>
                </v:shape>
                <v:shape id="Shape 1533" o:spid="_x0000_s1067" style="position:absolute;left:35837;top:4176;width:335;height:1108;visibility:visible;mso-wrap-style:square;v-text-anchor:top" coordsize="33483,11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" path="m20161,l33483,r,109436l20885,109436r,-10440c20885,98996,18996,102057,15307,105118l,110839,,99718r6,2c6,99720,8998,99720,15119,92520v,,6122,-7201,6122,-21958c21241,70562,21241,54356,14763,46799v,,-1530,-1892,-4186,-3784l,39355,,28585r2524,211c5045,29156,8286,29877,11169,31318v,,5398,2883,8992,7556l20161,xe" fillcolor="black" stroked="f" strokeweight="0">
                  <v:stroke miterlimit="83231f" joinstyle="miter"/>
                  <v:path arrowok="t" textboxrect="0,0,33483,110839"/>
                </v:shape>
                <v:shape id="Shape 1534" o:spid="_x0000_s1068" style="position:absolute;left:41169;top:4478;width:724;height:792;visibility:visible;mso-wrap-style:square;v-text-anchor:top" coordsize="72365,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" path="m,l14034,,30963,47155v,,2870,7557,5042,15837c36005,62992,37795,56883,41034,48235l58674,,72365,,42482,79197r-12599,l,xe" fillcolor="black" stroked="f" strokeweight="0">
                  <v:stroke miterlimit="83231f" joinstyle="miter"/>
                  <v:path arrowok="t" textboxrect="0,0,72365,79197"/>
                </v:shape>
                <v:shape id="Shape 1535" o:spid="_x0000_s1069" style="position:absolute;left:39470;top:4478;width:637;height:810;visibility:visible;mso-wrap-style:square;v-text-anchor:top" coordsize="63728,8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" path="m,l13322,r,43561c13322,43561,13322,54001,14046,57595v,,1079,5397,5397,8648c19443,66243,23406,69114,29527,69114v,,6122,,11164,-2871c40691,66243,46088,62992,48247,57595v,,2515,-5397,2515,-15481l50762,,63728,r,79197l52210,79197r,-11874c52210,67323,42850,81001,26644,81001v,,-6845,,-12954,-2527c13690,78474,7925,75603,4686,71272v,,-2883,-3949,-3962,-10070c724,61202,,57239,,48603l,xe" fillcolor="black" stroked="f" strokeweight="0">
                  <v:stroke miterlimit="83231f" joinstyle="miter"/>
                  <v:path arrowok="t" textboxrect="0,0,63728,81001"/>
                </v:shape>
                <v:shape id="Shape 1536" o:spid="_x0000_s1070" style="position:absolute;left:41965;top:4460;width:365;height:828;visibility:visible;mso-wrap-style:square;v-text-anchor:top" coordsize="36544,8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" path="m36544,r,10780l30877,11697v-3331,946,-7471,2838,-10709,6623c20168,18320,13322,25877,13322,41002v,,,15113,6846,22669c20168,63671,21787,65564,24667,67456r11877,3727l36544,82749r-2566,-158c28831,82084,17558,80058,9728,71952,9728,71952,,61157,,41002v,,,-21971,11887,-32410c11887,8592,14408,6433,18774,4274l36544,xe" fillcolor="black" stroked="f" strokeweight="0">
                  <v:stroke miterlimit="83231f" joinstyle="miter"/>
                  <v:path arrowok="t" textboxrect="0,0,36544,82749"/>
                </v:shape>
                <v:shape id="Shape 1537" o:spid="_x0000_s1071" style="position:absolute;left:40359;top:4460;width:428;height:810;visibility:visible;mso-wrap-style:square;v-text-anchor:top" coordsize="42837,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" path="m29159,v,,6845,,13678,3963l38519,16561v,,-5042,-2884,-10084,-2884c28435,13677,24117,13677,20523,16205v,,-3238,2871,-4686,7556c15837,23761,13322,30962,13322,39243r,41757l,81000,,1803r11874,l11874,13677v,,4687,-8635,8649,-11162c20523,2515,24473,,29159,xe" fillcolor="black" stroked="f" strokeweight="0">
                  <v:stroke miterlimit="83231f" joinstyle="miter"/>
                  <v:path arrowok="t" textboxrect="0,0,42837,81000"/>
                </v:shape>
                <v:shape id="Shape 1538" o:spid="_x0000_s1072" style="position:absolute;left:38584;top:4460;width:641;height:810;visibility:visible;mso-wrap-style:square;v-text-anchor:top" coordsize="640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" path="m37084,v,,7201,,12954,2515c50038,2515,56159,5042,59398,9004v,,2883,4318,3962,10072c63360,19076,64084,22682,64084,32042r,48958l50762,81000r,-48234c50762,32766,50762,24117,48959,20155v,,-1436,-3950,-5398,-6109c43561,14046,39599,11163,34201,11163v,,-8636,,-14757,5753c19444,16916,12967,22327,12967,37440r,43560l,81000,,1803r11887,l11887,12598c11887,12598,20523,,37084,xe" fillcolor="black" stroked="f" strokeweight="0">
                  <v:stroke miterlimit="83231f" joinstyle="miter"/>
                  <v:path arrowok="t" textboxrect="0,0,64084,81000"/>
                </v:shape>
                <v:shape id="Shape 1539" o:spid="_x0000_s1073" style="position:absolute;left:37310;top:4460;width:425;height:810;visibility:visible;mso-wrap-style:square;v-text-anchor:top" coordsize="42482,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" path="m29172,v,,1708,,4316,495l42482,3704r,2210l38532,16561v,,-5042,-2884,-9728,-2884c28804,13677,24130,13677,20523,16205v,,-3238,2871,-4673,7556c15850,23761,13322,30962,13322,39243r,41757l,81000,,1803r12243,l12243,13677v,,4686,-8635,8280,-11162c20523,2515,24486,,29172,xe" fillcolor="black" stroked="f" strokeweight="0">
                  <v:stroke miterlimit="83231f" joinstyle="miter"/>
                  <v:path arrowok="t" textboxrect="0,0,42482,81000"/>
                </v:shape>
                <v:shape id="Shape 1540" o:spid="_x0000_s1074" style="position:absolute;left:36725;top:4460;width:380;height:818;visibility:visible;mso-wrap-style:square;v-text-anchor:top" coordsize="37979,8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" path="m3054,v,,10440,,16561,2159c19615,2159,26092,4687,28975,8280v,,3239,3594,4318,9004c33293,17284,34017,20523,34017,29514r,18009c34017,47523,34017,66243,34741,71285v,,711,4674,3238,9715l23933,81000v,,-1803,-4673,-2514,-10083c21419,70917,13862,77406,7017,80276v,,-1711,632,-4412,1264l,81859,,71551r41,-4c2696,71098,6115,70199,9176,68402v,,6121,-3239,9004,-9360c18180,59042,20339,54725,20339,45720r,-4674c20339,41046,18539,41764,14894,42751l,45750,,34485r5620,-822c10614,32851,16555,31680,20339,30238v,,,-2514,,-3238c20339,27000,20339,18720,16732,15481v,,-5397,-4686,-15481,-4686l,10902,,308,3054,xe" fillcolor="black" stroked="f" strokeweight="0">
                  <v:stroke miterlimit="83231f" joinstyle="miter"/>
                  <v:path arrowok="t" textboxrect="0,0,37979,81859"/>
                </v:shape>
                <v:shape id="Shape 1541" o:spid="_x0000_s1075" style="position:absolute;left:37735;top:4157;width:461;height:1113;visibility:visible;mso-wrap-style:square;v-text-anchor:top" coordsize="46088,11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" path="m33846,v,,5397,,12242,1435l44285,12953v,,-4318,-710,-7925,-710c36360,12243,29883,12243,27368,14757v,,-2158,2527,-2158,9728l25210,32041r15481,l40691,42113r-15481,l25210,111239r-13323,l11887,42113,,42113,,36153,724,34201,,33943,,32041r11887,l11887,23393v,,,-7912,1435,-11874c13322,11519,15126,6121,20168,2883,20168,2883,24842,,33846,xe" fillcolor="black" stroked="f" strokeweight="0">
                  <v:stroke miterlimit="83231f" joinstyle="miter"/>
                  <v:path arrowok="t" textboxrect="0,0,46088,111239"/>
                </v:shape>
                <v:shape id="Shape 1542" o:spid="_x0000_s1076" style="position:absolute;left:42901;top:4460;width:1069;height:810;visibility:visible;mso-wrap-style:square;v-text-anchor:top" coordsize="106909,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" path="m35992,v,,8636,,14401,3607c50393,3607,55791,6845,58319,13677,58319,13677,67678,,82791,v,,11519,,18009,6477c100800,6477,106909,12598,106909,26276r,54724l93599,81000r,-50038c93599,30962,93599,22682,92151,19444v,,-1079,-3607,-4318,-5767c87833,13677,84239,11163,79553,11163v,,-8281,,-13678,5753c65875,16916,60477,22327,60477,34925r,46075l46799,81000r,-51841c46799,29159,46799,20155,43549,15837v,,-3239,-4674,-10440,-4674c33109,11163,27356,11163,22314,14401v,,-4674,2883,-6846,8636c15468,23037,13310,28804,13310,39598r,41402l,81000,,1803r11874,l11874,12598v,,3963,-5753,10084,-8991c21958,3607,28080,,35992,xe" fillcolor="black" stroked="f" strokeweight="0">
                  <v:stroke miterlimit="83231f" joinstyle="miter"/>
                  <v:path arrowok="t" textboxrect="0,0,106909,81000"/>
                </v:shape>
                <v:shape id="Shape 1543" o:spid="_x0000_s1077" style="position:absolute;left:42330;top:4460;width:373;height:828;visibility:visible;mso-wrap-style:square;v-text-anchor:top" coordsize="3725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" path="m184,v,,16193,,26632,10439c26816,10439,37255,21247,37255,39967v,,,15113,-4673,23748c32582,63715,28264,72720,19260,78118v,,-8637,4686,-19076,4686l,82793,,71227r184,58c184,71285,10255,71285,16745,63715v,,6477,-7556,6477,-23037c23222,40678,23222,25921,16745,18364v,,-6845,-7569,-16561,-7569l,10824,,44,184,xe" fillcolor="black" stroked="f" strokeweight="0">
                  <v:stroke miterlimit="83231f" joinstyle="miter"/>
                  <v:path arrowok="t" textboxrect="0,0,37255,82804"/>
                </v:shape>
                <v:shape id="Shape 1544" o:spid="_x0000_s1078" style="position:absolute;left:44449;top:4176;width:500;height:1094;visibility:visible;mso-wrap-style:square;v-text-anchor:top" coordsize="50032,1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" path="m41758,r8274,l50032,13652r-718,-2133c49314,11519,47155,21958,43549,32398l31674,64071r18358,l50032,75959r-22676,l15469,109436,,109436,41758,xe" fillcolor="black" stroked="f" strokeweight="0">
                  <v:stroke miterlimit="83231f" joinstyle="miter"/>
                  <v:path arrowok="t" textboxrect="0,0,50032,109436"/>
                </v:shape>
                <v:shape id="Shape 1545" o:spid="_x0000_s1079" style="position:absolute;left:45518;top:4460;width:354;height:828;visibility:visible;mso-wrap-style:square;v-text-anchor:top" coordsize="3546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" path="m33490,r1975,165l35465,10982r-540,-187c34925,10795,25921,10795,19800,18364v,,-5754,7201,-5754,22682c14046,41046,14046,56515,20168,63715v,,6476,7570,15113,7570l35465,71253r,11084l34201,82804v,,-9715,,-17272,-5398c16929,77406,8649,71996,4331,62636,4331,62636,,53277,,41046v,,,-11532,3963,-21246c3963,19800,7925,10084,15850,5042,15850,5042,23762,,33490,xe" fillcolor="black" stroked="f" strokeweight="0">
                  <v:stroke miterlimit="83231f" joinstyle="miter"/>
                  <v:path arrowok="t" textboxrect="0,0,35465,82804"/>
                </v:shape>
                <v:shape id="Shape 1546" o:spid="_x0000_s1080" style="position:absolute;left:44949;top:4176;width:522;height:1094;visibility:visible;mso-wrap-style:square;v-text-anchor:top" coordsize="52203,1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" path="m,l7207,,52203,109436r-16561,l22676,75959,,75959,,64071r18358,l7207,34201v,,-1352,-3512,-3019,-8103l,13652,,xe" fillcolor="black" stroked="f" strokeweight="0">
                  <v:stroke miterlimit="83231f" joinstyle="miter"/>
                  <v:path arrowok="t" textboxrect="0,0,52203,109436"/>
                </v:shape>
                <v:shape id="Shape 1547" o:spid="_x0000_s1081" style="position:absolute;left:49356;top:5335;width:329;height:255;visibility:visible;mso-wrap-style:square;v-text-anchor:top" coordsize="32931,2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" path="m,l13322,2159v,,711,5765,4318,8649c17640,10808,22682,14401,31318,14401r1613,-137l32931,25325r-1613,240c31318,25565,17272,25565,8636,19444,8636,19444,,12967,,xe" fillcolor="black" stroked="f" strokeweight="0">
                  <v:stroke miterlimit="83231f" joinstyle="miter"/>
                  <v:path arrowok="t" textboxrect="0,0,32931,25565"/>
                </v:shape>
                <v:shape id="Shape 45919" o:spid="_x0000_s1082" style="position:absolute;left:47732;top:4478;width:133;height:792;visibility:visible;mso-wrap-style:square;v-text-anchor:top" coordsize="13322,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" path="m,l13322,r,79197l,79197,,e" fillcolor="black" stroked="f" strokeweight="0">
                  <v:stroke miterlimit="83231f" joinstyle="miter"/>
                  <v:path arrowok="t" textboxrect="0,0,13322,79197"/>
                </v:shape>
                <v:shape id="Shape 1549" o:spid="_x0000_s1083" style="position:absolute;left:49330;top:4460;width:355;height:810;visibility:visible;mso-wrap-style:square;v-text-anchor:top" coordsize="35458,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" path="m34201,r1257,94l35458,10855r-178,-60c35280,10795,26289,10795,19799,18364v,,-6121,7201,-6121,21234c13678,39598,13678,55080,19799,62281v,,6122,7201,15481,7201l35458,69452r,11120l34201,81000v,,-16192,,-25197,-11874c9004,69126,,56883,,40678v,,,-11164,3962,-20878c3962,19800,8281,10084,15849,5042,15849,5042,23762,,34201,xe" fillcolor="black" stroked="f" strokeweight="0">
                  <v:stroke miterlimit="83231f" joinstyle="miter"/>
                  <v:path arrowok="t" textboxrect="0,0,35458,81000"/>
                </v:shape>
                <v:shape id="Shape 1550" o:spid="_x0000_s1084" style="position:absolute;left:48113;top:4460;width:638;height:810;visibility:visible;mso-wrap-style:square;v-text-anchor:top" coordsize="63728,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" path="m37084,v,,6832,,12954,2515c50038,2515,56159,5042,59042,9004v,,2883,4318,4318,10072c63360,19076,63728,22682,63728,32042r,48958l50762,81000r,-48234c50762,32766,50762,24117,48958,20155v,,-1435,-3950,-5397,-6109c43561,14046,39598,11163,34201,11163v,,-8636,,-14758,5753c19443,16916,12967,22327,12967,37440r,43560l,81000,,1803r11519,l11519,12598c11519,12598,20523,,37084,xe" fillcolor="black" stroked="f" strokeweight="0">
                  <v:stroke miterlimit="83231f" joinstyle="miter"/>
                  <v:path arrowok="t" textboxrect="0,0,63728,81000"/>
                </v:shape>
                <v:shape id="Shape 1551" o:spid="_x0000_s1085" style="position:absolute;left:46461;top:4460;width:1069;height:810;visibility:visible;mso-wrap-style:square;v-text-anchor:top" coordsize="106921,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" path="m36004,v,,8637,,14034,3607c50038,3607,55804,6845,58319,13677,58319,13677,67678,,82448,v,,11875,,17996,6477c100444,6477,106921,12598,106921,26276r,54724l93599,81000r,-50038c93599,30962,93599,22682,92164,19444v,,-1080,-3607,-4686,-5767c87478,13677,84239,11163,79566,11163v,,-8281,,-14047,5753c65519,16916,60477,22327,60477,34925r,46075l46799,81000r,-51841c46799,29159,46799,20155,43561,15837v,,-3238,-4674,-10795,-4674c32766,11163,27000,11163,22327,14401v,,-4687,2883,-6846,8636c15481,23037,13322,28804,13322,39598r,41402l,81000,,1803r11887,l11887,12598v,,3594,-5753,10071,-8991c21958,3607,28080,,36004,xe" fillcolor="black" stroked="f" strokeweight="0">
                  <v:stroke miterlimit="83231f" joinstyle="miter"/>
                  <v:path arrowok="t" textboxrect="0,0,106921,81000"/>
                </v:shape>
                <v:shape id="Shape 45920" o:spid="_x0000_s1086" style="position:absolute;left:47732;top:4176;width:133;height:154;visibility:visible;mso-wrap-style:square;v-text-anchor:top" coordsize="13322,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" path="m,l13322,r,15481l,15481,,e" fillcolor="black" stroked="f" strokeweight="0">
                  <v:stroke miterlimit="83231f" joinstyle="miter"/>
                  <v:path arrowok="t" textboxrect="0,0,13322,15481"/>
                </v:shape>
                <v:shape id="Shape 1553" o:spid="_x0000_s1087" style="position:absolute;left:45872;top:4176;width:337;height:1107;visibility:visible;mso-wrap-style:square;v-text-anchor:top" coordsize="33661,11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" path="m20339,l33661,r,109436l21063,109436r,-10440c21063,98996,19082,102057,15300,105118l,110773,,99689r5083,-869c8100,97920,11881,96120,14941,92520v,,6477,-7201,6477,-21958c21418,70562,21418,54356,14586,46799v,,-1530,-1892,-4186,-3784l,39417,,28600r2345,196c4864,29156,8103,29877,10979,31318v,,5398,2883,9360,7556l20339,xe" fillcolor="black" stroked="f" strokeweight="0">
                  <v:stroke miterlimit="83231f" joinstyle="miter"/>
                  <v:path arrowok="t" textboxrect="0,0,33661,110773"/>
                </v:shape>
                <v:shape id="Shape 1554" o:spid="_x0000_s1088" style="position:absolute;left:49685;top:4461;width:344;height:1127;visibility:visible;mso-wrap-style:square;v-text-anchor:top" coordsize="34392,112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" path="m,l1078,81c5450,604,15037,2697,21780,11069r,-9360l34392,1709r,68034c34392,69743,34392,88832,30429,96388v,,-3962,7925,-11887,12242c18542,108630,16472,109710,12917,110790l,112709,,101648r3651,-312c6576,100887,10084,99988,12421,98192v,,5410,-3963,7201,-10440c19622,87752,20701,83789,20701,70112v,,-2248,2699,-6117,5397l,80478,,69358r5267,-870c8372,67588,12243,65787,15304,62187v,,6476,-7201,6476,-22314c21780,39873,21780,25471,15304,18270v,,-1620,-1892,-4364,-3785l,10761,,xe" fillcolor="black" stroked="f" strokeweight="0">
                  <v:stroke miterlimit="83231f" joinstyle="miter"/>
                  <v:path arrowok="t" textboxrect="0,0,34392,112709"/>
                </v:shape>
                <v:shape id="Shape 1555" o:spid="_x0000_s1089" style="position:absolute;left:50227;top:4460;width:365;height:827;visibility:visible;mso-wrap-style:square;v-text-anchor:top" coordsize="36531,8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" path="m36531,r,10819l31582,11509v-3150,765,-7109,2295,-10348,5356c21234,16865,15113,22986,14389,33426r22142,l36531,44234r-22853,c13678,44234,14389,57543,21234,64388v,,1620,1712,4455,3423l36531,70969r,11729l34581,82579c29247,82055,17634,79962,10071,71589,10071,71589,,60795,,41706v,,,-19799,10071,-30963c10071,10743,12681,8045,17316,5346l36531,xe" fillcolor="black" stroked="f" strokeweight="0">
                  <v:stroke miterlimit="83231f" joinstyle="miter"/>
                  <v:path arrowok="t" textboxrect="0,0,36531,82698"/>
                </v:shape>
                <v:shape id="Shape 1556" o:spid="_x0000_s1090" style="position:absolute;left:50592;top:5011;width:358;height:277;visibility:visible;mso-wrap-style:square;v-text-anchor:top" coordsize="35820,2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" path="m21787,l35820,1804v,,-3238,12242,-12242,18720c23578,20524,14586,27725,908,27725l,27669,,15941r908,264c908,16205,8465,16205,13507,12598v,,5397,-4317,8280,-12598xe" fillcolor="black" stroked="f" strokeweight="0">
                  <v:stroke miterlimit="83231f" joinstyle="miter"/>
                  <v:path arrowok="t" textboxrect="0,0,35820,27725"/>
                </v:shape>
                <v:shape id="Shape 1557" o:spid="_x0000_s1091" style="position:absolute;left:51116;top:4805;width:344;height:483;visibility:visible;mso-wrap-style:square;v-text-anchor:top" coordsize="34385,4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" path="m34385,r,11331l33122,11590v,,-8636,1080,-11875,2883c21247,14473,17996,15921,15837,18436v,,-1791,2882,-1791,6477c14046,24913,14046,30310,17996,33917v,,4331,3594,11887,3594l34385,37079r,10307l26644,48319v,,-12966,,-19799,-6845c6845,41474,,35352,,25281v,,,-5766,2527,-10440c2527,14841,5042,9800,9360,6917v,,4318,-2883,9728,-4318c19088,2599,22682,1519,30962,440v,,1013,-113,2651,-327l34385,xe" fillcolor="black" stroked="f" strokeweight="0">
                  <v:stroke miterlimit="83231f" joinstyle="miter"/>
                  <v:path arrowok="t" textboxrect="0,0,34385,48319"/>
                </v:shape>
                <v:shape id="Shape 1558" o:spid="_x0000_s1092" style="position:absolute;left:51137;top:4463;width:323;height:256;visibility:visible;mso-wrap-style:square;v-text-anchor:top" coordsize="32226,2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" path="m32226,r,10566l28258,10909v-2880,451,-6300,1352,-8458,3156c19800,14065,15126,17303,12967,25584l,23781v,,1804,-8281,5766,-13679c5766,10102,10084,5061,17640,2178v,,1982,-629,5223,-1257l32226,xe" fillcolor="black" stroked="f" strokeweight="0">
                  <v:stroke miterlimit="83231f" joinstyle="miter"/>
                  <v:path arrowok="t" textboxrect="0,0,32226,25584"/>
                </v:shape>
                <v:shape id="Shape 1559" o:spid="_x0000_s1093" style="position:absolute;left:50592;top:4460;width:362;height:443;visibility:visible;mso-wrap-style:square;v-text-anchor:top" coordsize="36189,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" path="m184,v,,15837,,25921,10439c26105,10439,36189,21247,36189,41046v,,,1080,,3239l,44285,,33477r22142,c22142,33477,21419,23406,17101,18364v,,-6477,-7569,-16561,-7569l,10870,,51,184,xe" fillcolor="black" stroked="f" strokeweight="0">
                  <v:stroke miterlimit="83231f" joinstyle="miter"/>
                  <v:path arrowok="t" textboxrect="0,0,36189,44285"/>
                </v:shape>
                <v:shape id="Shape 45921" o:spid="_x0000_s1094" style="position:absolute;left:51271;top:4168;width:136;height:155;visibility:visible;mso-wrap-style:square;v-text-anchor:top" coordsize="1367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" path="m,l13678,r,15481l,15481,,e" fillcolor="black" stroked="f" strokeweight="0">
                  <v:stroke miterlimit="83231f" joinstyle="miter"/>
                  <v:path arrowok="t" textboxrect="0,0,13678,15481"/>
                </v:shape>
                <v:shape id="Shape 1561" o:spid="_x0000_s1095" style="position:absolute;left:52887;top:4460;width:353;height:828;visibility:visible;mso-wrap-style:square;v-text-anchor:top" coordsize="35274,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" path="m33833,r1441,125l35274,10920r-362,-125c34912,10795,25921,10795,19799,18364v,,-5765,7201,-5765,22682c14034,41046,14034,56515,20511,63715v,,1530,1893,4141,3785l35274,71282r,11121l34201,82804v,,-9728,,-17285,-5398c16916,77406,8636,71996,4318,62636,4318,62636,,53277,,41046v,,,-11532,3950,-21246c3950,19800,7912,10084,16192,5042,16192,5042,23749,,33833,xe" fillcolor="black" stroked="f" strokeweight="0">
                  <v:stroke miterlimit="83231f" joinstyle="miter"/>
                  <v:path arrowok="t" textboxrect="0,0,35274,82804"/>
                </v:shape>
                <v:shape id="Shape 1562" o:spid="_x0000_s1096" style="position:absolute;left:52048;top:4460;width:641;height:810;visibility:visible;mso-wrap-style:square;v-text-anchor:top" coordsize="640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" path="m37084,v,,7188,,13309,2515c50393,2515,56515,5042,59398,9004v,,2883,4318,4318,10072c63716,19076,64084,22682,64084,32042r,48958l50762,81000r,-48234c50762,32766,50762,24117,49314,20155v,,-1435,-3950,-5753,-6109c43561,14046,39598,11163,34201,11163v,,-8280,,-14758,5753c19443,16916,13322,22327,13322,37440r,43560l,81000,,1803r11874,l11874,12598c11874,12598,20523,,37084,xe" fillcolor="black" stroked="f" strokeweight="0">
                  <v:stroke miterlimit="83231f" joinstyle="miter"/>
                  <v:path arrowok="t" textboxrect="0,0,64084,81000"/>
                </v:shape>
                <v:shape id="Shape 1563" o:spid="_x0000_s1097" style="position:absolute;left:51460;top:4460;width:383;height:819;visibility:visible;mso-wrap-style:square;v-text-anchor:top" coordsize="38335,8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" path="m3423,v,,10071,,16548,2159c19971,2159,26092,4687,28975,8280v,,3239,3594,4318,9004c33293,17284,34017,20523,34017,29514r,18009c34017,47523,34017,66243,34741,71285v,,1079,4674,3594,9715l24302,81000v,,-2160,-4673,-2528,-10083c21774,70917,14218,77406,7017,80276v,,-1619,632,-4274,1264l,81871,,71564r179,-17c2880,71098,6299,70199,9176,68402v,,6477,-3239,9004,-9360c18180,59042,20339,54725,20339,45720r,-4674c20339,41046,18539,41764,14939,42751l,45816,,34485r5624,-822c10620,32851,16561,31680,20339,30238v,,,-2514,,-3238c20339,27000,20339,18720,16732,15481v,,-5397,-4686,-15481,-4686l,10903,,337,3423,xe" fillcolor="black" stroked="f" strokeweight="0">
                  <v:stroke miterlimit="83231f" joinstyle="miter"/>
                  <v:path arrowok="t" textboxrect="0,0,38335,81871"/>
                </v:shape>
                <v:shape id="Shape 45922" o:spid="_x0000_s1098" style="position:absolute;left:51548;top:4168;width:137;height:155;visibility:visible;mso-wrap-style:square;v-text-anchor:top" coordsize="1367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" path="m,l13678,r,15481l,15481,,e" fillcolor="black" stroked="f" strokeweight="0">
                  <v:stroke miterlimit="83231f" joinstyle="miter"/>
                  <v:path arrowok="t" textboxrect="0,0,13678,15481"/>
                </v:shape>
                <v:shape id="Shape 1565" o:spid="_x0000_s1099" style="position:absolute;left:53780;top:4461;width:367;height:826;visibility:visible;mso-wrap-style:square;v-text-anchor:top" coordsize="36716,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" path="m36716,r,10747l31764,11461v-3059,765,-6929,2295,-10174,5356c21590,16817,15469,22938,14758,33378r21958,l36716,44186r-22682,c14034,44186,14758,57495,21234,64340v,,1712,1712,4637,3423l36716,70876r,11763l34932,82531c29581,82007,17901,79914,10071,71542,10071,71542,,60747,,41658v,,,-19799,10440,-30962c10440,10696,13050,7997,17683,5298l36716,xe" fillcolor="black" stroked="f" strokeweight="0">
                  <v:stroke miterlimit="83231f" joinstyle="miter"/>
                  <v:path arrowok="t" textboxrect="0,0,36716,82639"/>
                </v:shape>
                <v:shape id="Shape 1566" o:spid="_x0000_s1100" style="position:absolute;left:53240;top:4176;width:335;height:1108;visibility:visible;mso-wrap-style:square;v-text-anchor:top" coordsize="33484,11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" path="m20162,l33484,r,109436l20885,109436r,-10440c20885,98996,18993,102057,15302,105118l,110838,,99718r7,2c7,99720,8998,99720,15120,92520v,,6121,-7201,6121,-21958c21241,70562,21241,54356,14764,46799v,,-1531,-1892,-4186,-3784l,39355,,28561r2701,235c5131,29156,8281,29877,11157,31318v,,5397,2883,9005,7556l20162,xe" fillcolor="black" stroked="f" strokeweight="0">
                  <v:stroke miterlimit="83231f" joinstyle="miter"/>
                  <v:path arrowok="t" textboxrect="0,0,33484,110838"/>
                </v:shape>
                <v:shape id="Shape 1567" o:spid="_x0000_s1101" style="position:absolute;left:54147;top:5011;width:356;height:277;visibility:visible;mso-wrap-style:square;v-text-anchor:top" coordsize="35637,2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" path="m21958,l35637,1804v,,-2884,12242,-11875,18720c23762,20524,14758,27725,1080,27725l,27659,,15895r1080,310c1080,16205,8281,16205,13678,12598v,,5398,-4317,8280,-12598xe" fillcolor="black" stroked="f" strokeweight="0">
                  <v:stroke miterlimit="83231f" joinstyle="miter"/>
                  <v:path arrowok="t" textboxrect="0,0,35637,27725"/>
                </v:shape>
                <v:shape id="Shape 1568" o:spid="_x0000_s1102" style="position:absolute;left:54712;top:4460;width:432;height:810;visibility:visible;mso-wrap-style:square;v-text-anchor:top" coordsize="43206,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" path="m29159,v,,6845,,14047,3963l38519,16561v,,-5042,-2884,-9715,-2884c28804,13677,24118,13677,20523,16205v,,-3238,2871,-4686,7556c15837,23761,13322,30962,13322,39243r,41757l,81000,,1803r12243,l12243,13677v,,4686,-8635,8280,-11162c20523,2515,24486,,29159,xe" fillcolor="black" stroked="f" strokeweight="0">
                  <v:stroke miterlimit="83231f" joinstyle="miter"/>
                  <v:path arrowok="t" textboxrect="0,0,43206,81000"/>
                </v:shape>
                <v:shape id="Shape 1569" o:spid="_x0000_s1103" style="position:absolute;left:54147;top:4460;width:364;height:443;visibility:visible;mso-wrap-style:square;v-text-anchor:top" coordsize="36360,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" path="m356,v,,15837,,25921,10439c26277,10439,36360,21247,36360,41046v,,,1080,,3239l,44285,,33477r21958,c21958,33477,21235,23406,17272,18364v,,-6477,-7569,-16916,-7569l,10846,,99,356,xe" fillcolor="black" stroked="f" strokeweight="0">
                  <v:stroke miterlimit="83231f" joinstyle="miter"/>
                  <v:path arrowok="t" textboxrect="0,0,36360,44285"/>
                </v:shape>
                <v:shape id="Shape 1570" o:spid="_x0000_s1104" style="position:absolute;left:55152;top:4201;width:385;height:1080;visibility:visible;mso-wrap-style:square;v-text-anchor:top" coordsize="38519,1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" path="m23038,r,27724l36360,27724r,10071l23038,37795r,46444c23038,84239,23038,89636,23393,91440v,,724,1448,2515,2527c25908,93967,27356,95047,30594,95047v,,2159,,5766,-368l38519,106566v,,-5766,1435,-10439,1435c28080,108001,20879,108001,16916,105487v,,-3962,-2160,-5766,-6122c11150,99365,9715,95403,9715,83160r,-45365l,37795,,27724r9715,l9715,7925,23038,xe" fillcolor="black" stroked="f" strokeweight="0">
                  <v:stroke miterlimit="83231f" joinstyle="miter"/>
                  <v:path arrowok="t" textboxrect="0,0,38519,108001"/>
                </v:shape>
                <v:shape id="Shape 1571" o:spid="_x0000_s1105" style="position:absolute;left:35438;top:6512;width:1087;height:788;visibility:visible;mso-wrap-style:square;v-text-anchor:top" coordsize="108725,78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" path="m,l14046,,26289,45720r4673,16916c30962,62636,31686,61189,35281,46075l47879,,61569,,73444,45720r3963,15113l81724,45720,95402,r13323,l83884,78829r-14034,l57239,31673,54369,18351,38164,78829r-14034,l,xe" fillcolor="black" stroked="f" strokeweight="0">
                  <v:stroke miterlimit="83231f" joinstyle="miter"/>
                  <v:path arrowok="t" textboxrect="0,0,108725,78829"/>
                </v:shape>
                <v:shape id="Shape 1572" o:spid="_x0000_s1106" style="position:absolute;left:36633;top:6494;width:365;height:824;visibility:visible;mso-wrap-style:square;v-text-anchor:top" coordsize="36544,82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" path="m36544,r,10817l31639,11507v-3105,765,-6976,2295,-10036,5356c21603,16863,15125,23340,14402,33780r22142,l36544,44588r-22853,c13691,44588,14402,57541,21247,64742v,,1619,1620,4499,3239l36544,70880r,11429l34944,82214c29593,81708,17913,79684,10083,71588,10083,71588,,61148,,41705v,,,-19800,10083,-30594c10083,11111,12693,8320,17329,5529l36544,xe" fillcolor="black" stroked="f" strokeweight="0">
                  <v:stroke miterlimit="83231f" joinstyle="miter"/>
                  <v:path arrowok="t" textboxrect="0,0,36544,82309"/>
                </v:shape>
                <v:shape id="Shape 1573" o:spid="_x0000_s1107" style="position:absolute;left:36998;top:7048;width:359;height:270;visibility:visible;mso-wrap-style:square;v-text-anchor:top" coordsize="35820,2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" path="m22142,l35820,1448v,,-3238,12230,-12243,19076c23577,20524,14586,27001,1263,27001l,26926,,15498r1263,339c1263,15837,8464,15837,13506,12243v,,5398,-3962,8636,-12243xe" fillcolor="black" stroked="f" strokeweight="0">
                  <v:stroke miterlimit="83231f" joinstyle="miter"/>
                  <v:path arrowok="t" textboxrect="0,0,35820,27001"/>
                </v:shape>
                <v:shape id="Shape 1574" o:spid="_x0000_s1108" style="position:absolute;left:38026;top:6494;width:349;height:824;visibility:visible;mso-wrap-style:square;v-text-anchor:top" coordsize="34925,8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" path="m33490,r1435,121l34925,11283r-356,-119c34569,11164,25921,11164,19799,18352v,,-6108,7201,-6108,23050c13691,41402,13691,56515,20167,64071v,,1620,1801,4318,3601l34925,71154r,10909l33845,82436v,,-9360,,-17284,-5042c16561,77394,8649,71996,4331,62636,4331,62636,,53277,,41402v,,,-11888,3962,-21602c3962,19800,7925,10084,15849,5042,15849,5042,23762,,33490,xe" fillcolor="black" stroked="f" strokeweight="0">
                  <v:stroke miterlimit="83231f" joinstyle="miter"/>
                  <v:path arrowok="t" textboxrect="0,0,34925,82436"/>
                </v:shape>
                <v:shape id="Shape 1575" o:spid="_x0000_s1109" style="position:absolute;left:37565;top:6494;width:429;height:806;visibility:visible;mso-wrap-style:square;v-text-anchor:top" coordsize="42837,8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" path="m29159,v,,6846,,13678,4318l38164,16561v,,-4687,-2883,-9729,-2883c28435,13678,24118,13678,20523,16561v,,-3607,2515,-4686,7200c15837,23761,13322,30962,13322,39243r,41389l,80632,,1804r11887,l11887,13678v,,4674,-8281,8636,-10795c20523,2883,24486,,29159,xe" fillcolor="black" stroked="f" strokeweight="0">
                  <v:stroke miterlimit="83231f" joinstyle="miter"/>
                  <v:path arrowok="t" textboxrect="0,0,42837,80632"/>
                </v:shape>
                <v:shape id="Shape 1576" o:spid="_x0000_s1110" style="position:absolute;left:36998;top:6494;width:362;height:446;visibility:visible;mso-wrap-style:square;v-text-anchor:top" coordsize="36176,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" path="m184,v,,15837,,25921,10795c26105,10795,36176,21603,36176,41034v,,,1447,,3607l,44641,,33833r22142,c22142,33833,21418,23761,17101,18720v,,-6478,-7925,-16561,-7925l,10870,,53,184,xe" fillcolor="black" stroked="f" strokeweight="0">
                  <v:stroke miterlimit="83231f" joinstyle="miter"/>
                  <v:path arrowok="t" textboxrect="0,0,36176,44641"/>
                </v:shape>
                <v:shape id="Shape 1577" o:spid="_x0000_s1111" style="position:absolute;left:38923;top:6494;width:365;height:824;visibility:visible;mso-wrap-style:square;v-text-anchor:top" coordsize="36538,8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" path="m36538,r,10819l31626,11509v-3105,765,-6975,2295,-10036,5356c21590,16865,15113,23342,14402,33782r22136,l36538,44590r-22860,c13678,44590,14402,57543,21234,64744v,,1620,1619,4499,3239l36538,70884r,11427l34932,82216c29581,81710,17900,79686,10071,71589,10071,71589,,61150,,41707v,,,-19800,10071,-30594c10071,11113,12681,8322,17316,5531l36538,xe" fillcolor="black" stroked="f" strokeweight="0">
                  <v:stroke miterlimit="83231f" joinstyle="miter"/>
                  <v:path arrowok="t" textboxrect="0,0,36538,82311"/>
                </v:shape>
                <v:shape id="Shape 1578" o:spid="_x0000_s1112" style="position:absolute;left:38375;top:6206;width:335;height:1109;visibility:visible;mso-wrap-style:square;v-text-anchor:top" coordsize="33477,110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" path="m20523,l33477,r,109436l21234,109436r,-9716c21234,99720,19345,102600,15611,105480l,110867,,99958r355,118c355,100076,9004,100076,15125,93243v,,6109,-7200,6109,-21958c21234,71285,21234,55080,15125,47523v,,-1530,-1889,-4230,-3778l,40087,,28925r2840,239c5315,29524,8465,30245,11163,31686v,,5398,3239,9360,7912l20523,xe" fillcolor="black" stroked="f" strokeweight="0">
                  <v:stroke miterlimit="83231f" joinstyle="miter"/>
                  <v:path arrowok="t" textboxrect="0,0,33477,110867"/>
                </v:shape>
                <v:shape id="Shape 1579" o:spid="_x0000_s1113" style="position:absolute;left:39288;top:7048;width:358;height:270;visibility:visible;mso-wrap-style:square;v-text-anchor:top" coordsize="35814,2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" path="m22136,l35814,1448v,,-3238,12230,-12230,19076c23584,20524,14580,27001,1258,27001l,26927,,15499r1258,338c1258,15837,8458,15837,13500,12243v,,5398,-3962,8636,-12243xe" fillcolor="black" stroked="f" strokeweight="0">
                  <v:stroke miterlimit="83231f" joinstyle="miter"/>
                  <v:path arrowok="t" textboxrect="0,0,35814,27001"/>
                </v:shape>
                <v:shape id="Shape 1580" o:spid="_x0000_s1114" style="position:absolute;left:39859;top:6494;width:637;height:806;visibility:visible;mso-wrap-style:square;v-text-anchor:top" coordsize="63716,8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" path="m37071,v,,6846,,12967,2515c50038,2515,56159,5042,59043,9360v,,2870,3962,4317,9716c63360,19076,63716,22682,63716,32042r,48590l50762,80632r,-47879c50762,32753,50762,24473,48959,20524v,,-1436,-3963,-5398,-6491c43561,14033,39599,11519,34201,11519v,,-8649,,-14770,5397c19431,16916,12954,22314,12954,37440r,43192l,80632,,1804r11519,l11519,12954c11519,12954,20523,,37071,xe" fillcolor="black" stroked="f" strokeweight="0">
                  <v:stroke miterlimit="83231f" joinstyle="miter"/>
                  <v:path arrowok="t" textboxrect="0,0,63716,80632"/>
                </v:shape>
                <v:shape id="Shape 1581" o:spid="_x0000_s1115" style="position:absolute;left:39288;top:6494;width:362;height:446;visibility:visible;mso-wrap-style:square;v-text-anchor:top" coordsize="36183,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" path="m178,v,,15837,,25921,10795c26099,10795,36183,21603,36183,41034v,,,1447,,3607l,44641,,33833r22136,c22136,33833,21412,23761,17094,18720v,,-6476,-7925,-16560,-7925l,10870,,51,178,xe" fillcolor="black" stroked="f" strokeweight="0">
                  <v:stroke miterlimit="83231f" joinstyle="miter"/>
                  <v:path arrowok="t" textboxrect="0,0,36183,44641"/>
                </v:shape>
                <v:rect id="Rectangle 1582" o:spid="_x0000_s1116" style="position:absolute;left:8513;top:21851;width:579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052A705D" w14:textId="77777777" w:rsidR="00CD685B" w:rsidRDefault="00CD685B" w:rsidP="00925720">
                        <w:r>
                          <w:rPr>
                            <w:rFonts w:ascii="Liberation Sans" w:eastAsia="Liberation Sans" w:hAnsi="Liberation Sans" w:cs="Liberation Sans"/>
                          </w:rPr>
                          <w:t>ändern</w:t>
                        </w:r>
                      </w:p>
                    </w:txbxContent>
                  </v:textbox>
                </v:rect>
                <v:rect id="Rectangle 1583" o:spid="_x0000_s1117" style="position:absolute;left:52073;top:41409;width:5271;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48255FB3" w14:textId="77777777" w:rsidR="00CD685B" w:rsidRDefault="00CD685B" w:rsidP="00925720">
                        <w:r>
                          <w:rPr>
                            <w:rFonts w:ascii="Liberation Sans" w:eastAsia="Liberation Sans" w:hAnsi="Liberation Sans" w:cs="Liberation Sans"/>
                          </w:rPr>
                          <w:t>Admin</w:t>
                        </w:r>
                      </w:p>
                    </w:txbxContent>
                  </v:textbox>
                </v:rect>
                <v:shape id="Shape 1584" o:spid="_x0000_s1118" style="position:absolute;left:16891;top:21592;width:15498;height:2290;visibility:visible;mso-wrap-style:square;v-text-anchor:top" coordsize="1549806,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" path="m1549806,228956l,e" filled="f" strokeweight=".35mm">
                  <v:path arrowok="t" textboxrect="0,0,1549806,228956"/>
                </v:shape>
                <v:shape id="Shape 1585" o:spid="_x0000_s1119" style="position:absolute;left:16891;top:21592;width:1274;height:893;visibility:visible;mso-wrap-style:square;v-text-anchor:top" coordsize="127445,8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" path="m,l127445,89281e" filled="f" strokeweight=".35mm">
                  <v:path arrowok="t" textboxrect="0,0,127445,89281"/>
                </v:shape>
                <v:shape id="Shape 1586" o:spid="_x0000_s1120" style="position:absolute;left:16891;top:20955;width:1400;height:641;visibility:visible;mso-wrap-style:square;v-text-anchor:top" coordsize="140043,6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" path="m,64072l140043,e" filled="f" strokeweight=".35mm">
                  <v:path arrowok="t" textboxrect="0,0,140043,64072"/>
                </v:shape>
                <v:shape id="Shape 1587" o:spid="_x0000_s1121" style="position:absolute;left:16891;top:5842;width:17276;height:14991;visibility:visible;mso-wrap-style:square;v-text-anchor:top" coordsize="1727644,1499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" path="m1727644,1499044l,e" filled="f" strokeweight=".35mm">
                  <v:path arrowok="t" textboxrect="0,0,1727644,1499044"/>
                </v:shape>
                <v:shape id="Shape 1588" o:spid="_x0000_s1122" style="position:absolute;left:16891;top:5842;width:640;height:1530;visibility:visible;mso-wrap-style:square;v-text-anchor:top" coordsize="64084,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" path="m,l64084,152997e" filled="f" strokeweight=".35mm">
                  <v:path arrowok="t" textboxrect="0,0,64084,152997"/>
                </v:shape>
                <v:shape id="Shape 1589" o:spid="_x0000_s1123" style="position:absolute;left:16891;top:5842;width:1530;height:259;visibility:visible;mso-wrap-style:square;v-text-anchor:top" coordsize="153010,2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" path="m,l153010,25920e" filled="f" strokeweight=".35mm">
                  <v:path arrowok="t" textboxrect="0,0,153010,25920"/>
                </v:shape>
                <v:shape id="Shape 1590" o:spid="_x0000_s1124" style="position:absolute;left:16891;top:23878;width:15498;height:5591;visibility:visible;mso-wrap-style:square;v-text-anchor:top" coordsize="1549806,5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" path="m1549806,l,559079e" filled="f" strokeweight=".35mm">
                  <v:path arrowok="t" textboxrect="0,0,1549806,559079"/>
                </v:shape>
                <v:shape id="Shape 1591" o:spid="_x0000_s1125" style="position:absolute;left:16891;top:29466;width:1656;height:129;visibility:visible;mso-wrap-style:square;v-text-anchor:top" coordsize="165608,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" path="m,l165608,12953e" filled="f" strokeweight=".35mm">
                  <v:path arrowok="t" textboxrect="0,0,165608,12953"/>
                </v:shape>
                <v:shape id="Shape 1592" o:spid="_x0000_s1126" style="position:absolute;left:16891;top:28195;width:1148;height:1274;visibility:visible;mso-wrap-style:square;v-text-anchor:top" coordsize="114846,1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" path="m,127444l114846,e" filled="f" strokeweight=".35mm">
                  <v:path arrowok="t" textboxrect="0,0,114846,127444"/>
                </v:shape>
                <v:shape id="Shape 1593" o:spid="_x0000_s1127" style="position:absolute;left:16891;top:25657;width:15498;height:11433;visibility:visible;mso-wrap-style:square;v-text-anchor:top" coordsize="1549806,114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" path="m1549806,l,1143356e" filled="f" strokeweight=".35mm">
                  <v:path arrowok="t" textboxrect="0,0,1549806,1143356"/>
                </v:shape>
                <v:shape id="Shape 1594" o:spid="_x0000_s1128" style="position:absolute;left:16891;top:36831;width:1530;height:259;visibility:visible;mso-wrap-style:square;v-text-anchor:top" coordsize="153010,2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" path="m,25921l153010,e" filled="f" strokeweight=".35mm">
                  <v:path arrowok="t" textboxrect="0,0,153010,25921"/>
                </v:shape>
                <v:shape id="Shape 1595" o:spid="_x0000_s1129" style="position:absolute;left:16891;top:35560;width:640;height:1530;visibility:visible;mso-wrap-style:square;v-text-anchor:top" coordsize="64084,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" path="m,152997l64084,e" filled="f" strokeweight=".35mm">
                  <v:path arrowok="t" textboxrect="0,0,64084,152997"/>
                </v:shape>
                <v:shape id="Shape 1596" o:spid="_x0000_s1130" style="position:absolute;left:16891;top:13716;width:15498;height:9021;visibility:visible;mso-wrap-style:square;v-text-anchor:top" coordsize="1549806,90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" path="m1549806,902157l,e" filled="f" strokeweight=".35mm">
                  <v:path arrowok="t" textboxrect="0,0,1549806,902157"/>
                </v:shape>
                <v:shape id="Shape 1597" o:spid="_x0000_s1131" style="position:absolute;left:16891;top:13716;width:766;height:1400;visibility:visible;mso-wrap-style:square;v-text-anchor:top" coordsize="76683,14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" path="m,l76683,140043e" filled="f" strokeweight=".35mm">
                  <v:path arrowok="t" textboxrect="0,0,76683,140043"/>
                </v:shape>
                <v:shape id="Shape 1598" o:spid="_x0000_s1132" style="position:absolute;left:16891;top:13716;width:1526;height:0;visibility:visible;mso-wrap-style:square;v-text-anchor:top" coordsize="152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" path="m,l152641,e" filled="f" strokeweight=".35mm">
                  <v:path arrowok="t" textboxrect="0,0,152641,0"/>
                </v:shape>
                <v:shape id="Shape 1599" o:spid="_x0000_s1133" style="position:absolute;left:27306;top:8765;width:7750;height:6099;visibility:visible;mso-wrap-style:square;v-text-anchor:top" coordsize="775081,60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" path="m775081,l,609842e" filled="f" strokeweight=".35mm">
                  <v:path arrowok="t" textboxrect="0,0,775081,609842"/>
                </v:shape>
                <v:shape id="Shape 1600" o:spid="_x0000_s1134" style="position:absolute;left:54104;top:29718;width:0;height:3682;visibility:visible;mso-wrap-style:square;v-text-anchor:top" coordsize="0,3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" path="m,l,368275e" filled="f" strokeweight=".35mm">
                  <v:path arrowok="t" textboxrect="0,0,0,368275"/>
                </v:shape>
                <v:shape id="Shape 1601" o:spid="_x0000_s1135" style="position:absolute;left:53341;top:29718;width:1526;height:1529;visibility:visible;mso-wrap-style:square;v-text-anchor:top" coordsize="152641,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" path="m76327,r76314,152997l,152997,76327,xe" stroked="f" strokeweight="0">
                  <v:stroke miterlimit="83231f" joinstyle="miter"/>
                  <v:path arrowok="t" textboxrect="0,0,152641,152997"/>
                </v:shape>
                <v:shape id="Shape 1602" o:spid="_x0000_s1136" style="position:absolute;left:53341;top:29718;width:1526;height:1529;visibility:visible;mso-wrap-style:square;v-text-anchor:top" coordsize="152641,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" path="m76327,l,152997r152641,l76327,xe" filled="f" strokeweight=".35mm">
                  <v:path arrowok="t" textboxrect="0,0,152641,152997"/>
                </v:shape>
                <v:rect id="Rectangle 1603" o:spid="_x0000_s1137" style="position:absolute;left:48261;top:27949;width:1541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5CD52D8B" w14:textId="77777777" w:rsidR="00CD685B" w:rsidRDefault="00CD685B" w:rsidP="00925720">
                        <w:r>
                          <w:rPr>
                            <w:rFonts w:ascii="Liberation Sans" w:eastAsia="Liberation Sans" w:hAnsi="Liberation Sans" w:cs="Liberation Sans"/>
                          </w:rPr>
                          <w:t>Human Resources</w:t>
                        </w:r>
                      </w:p>
                    </w:txbxContent>
                  </v:textbox>
                </v:rect>
                <v:rect id="Rectangle 43012" o:spid="_x0000_s1138" style="position:absolute;left:18668;top:17660;width:598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79410D54" w14:textId="77777777" w:rsidR="00CD685B" w:rsidRDefault="00CD685B" w:rsidP="00925720">
                        <w:r>
                          <w:rPr>
                            <w:rFonts w:ascii="Liberation Sans" w:eastAsia="Liberation Sans" w:hAnsi="Liberation Sans" w:cs="Liberation Sans"/>
                          </w:rPr>
                          <w:t>Include</w:t>
                        </w:r>
                      </w:p>
                    </w:txbxContent>
                  </v:textbox>
                </v:rect>
                <v:rect id="Rectangle 43011" o:spid="_x0000_s1139" style="position:absolute;left:23409;top:1766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4FA93591" w14:textId="77777777" w:rsidR="00CD685B" w:rsidRDefault="00CD685B" w:rsidP="00925720">
                        <w:r>
                          <w:rPr>
                            <w:rFonts w:ascii="Liberation Sans" w:eastAsia="Liberation Sans" w:hAnsi="Liberation Sans" w:cs="Liberation Sans"/>
                          </w:rPr>
                          <w:t>&gt;&gt;</w:t>
                        </w:r>
                      </w:p>
                    </w:txbxContent>
                  </v:textbox>
                </v:rect>
                <v:rect id="Rectangle 43010" o:spid="_x0000_s1140" style="position:absolute;left:17020;top:1766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2978E4CD" w14:textId="77777777" w:rsidR="00CD685B" w:rsidRDefault="00CD685B" w:rsidP="00925720">
                        <w:r>
                          <w:rPr>
                            <w:rFonts w:ascii="Liberation Sans" w:eastAsia="Liberation Sans" w:hAnsi="Liberation Sans" w:cs="Liberation Sans"/>
                          </w:rPr>
                          <w:t>&lt;&lt;</w:t>
                        </w:r>
                      </w:p>
                    </w:txbxContent>
                  </v:textbox>
                </v:rect>
                <v:rect id="Rectangle 43019" o:spid="_x0000_s1141" style="position:absolute;left:20069;top:3442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1DEE603F" w14:textId="77777777" w:rsidR="00CD685B" w:rsidRDefault="00CD685B" w:rsidP="00925720">
                        <w:r>
                          <w:rPr>
                            <w:rFonts w:ascii="Liberation Sans" w:eastAsia="Liberation Sans" w:hAnsi="Liberation Sans" w:cs="Liberation Sans"/>
                          </w:rPr>
                          <w:t>&lt;&lt;</w:t>
                        </w:r>
                      </w:p>
                    </w:txbxContent>
                  </v:textbox>
                </v:rect>
                <v:rect id="Rectangle 43021" o:spid="_x0000_s1142" style="position:absolute;left:21718;top:34426;width:599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5CEF0735" w14:textId="77777777" w:rsidR="00CD685B" w:rsidRDefault="00CD685B" w:rsidP="00925720">
                        <w:r>
                          <w:rPr>
                            <w:rFonts w:ascii="Liberation Sans" w:eastAsia="Liberation Sans" w:hAnsi="Liberation Sans" w:cs="Liberation Sans"/>
                          </w:rPr>
                          <w:t>Include</w:t>
                        </w:r>
                      </w:p>
                    </w:txbxContent>
                  </v:textbox>
                </v:rect>
                <v:rect id="Rectangle 43020" o:spid="_x0000_s1143" style="position:absolute;left:26535;top:34426;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58F4708B" w14:textId="77777777" w:rsidR="00CD685B" w:rsidRDefault="00CD685B" w:rsidP="00925720">
                        <w:r>
                          <w:rPr>
                            <w:rFonts w:ascii="Liberation Sans" w:eastAsia="Liberation Sans" w:hAnsi="Liberation Sans" w:cs="Liberation Sans"/>
                          </w:rPr>
                          <w:t>&gt;&gt;</w:t>
                        </w:r>
                      </w:p>
                    </w:txbxContent>
                  </v:textbox>
                </v:rect>
                <v:rect id="Rectangle 43018" o:spid="_x0000_s1144" style="position:absolute;left:22099;top:27568;width:59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348E5ABD" w14:textId="77777777" w:rsidR="00CD685B" w:rsidRDefault="00CD685B" w:rsidP="00925720">
                        <w:r>
                          <w:rPr>
                            <w:rFonts w:ascii="Liberation Sans" w:eastAsia="Liberation Sans" w:hAnsi="Liberation Sans" w:cs="Liberation Sans"/>
                          </w:rPr>
                          <w:t>Include</w:t>
                        </w:r>
                      </w:p>
                    </w:txbxContent>
                  </v:textbox>
                </v:rect>
                <v:rect id="Rectangle 43017" o:spid="_x0000_s1145" style="position:absolute;left:26840;top:2764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543BE11F" w14:textId="77777777" w:rsidR="00CD685B" w:rsidRDefault="00CD685B" w:rsidP="00925720">
                        <w:r>
                          <w:rPr>
                            <w:rFonts w:ascii="Liberation Sans" w:eastAsia="Liberation Sans" w:hAnsi="Liberation Sans" w:cs="Liberation Sans"/>
                          </w:rPr>
                          <w:t>&gt;&gt;</w:t>
                        </w:r>
                      </w:p>
                    </w:txbxContent>
                  </v:textbox>
                </v:rect>
                <v:rect id="Rectangle 43016" o:spid="_x0000_s1146" style="position:absolute;left:20451;top:2756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183841A6" w14:textId="77777777" w:rsidR="00CD685B" w:rsidRDefault="00CD685B" w:rsidP="00925720">
                        <w:r>
                          <w:rPr>
                            <w:rFonts w:ascii="Liberation Sans" w:eastAsia="Liberation Sans" w:hAnsi="Liberation Sans" w:cs="Liberation Sans"/>
                          </w:rPr>
                          <w:t>&lt;&lt;</w:t>
                        </w:r>
                      </w:p>
                    </w:txbxContent>
                  </v:textbox>
                </v:rect>
                <v:rect id="Rectangle 43007" o:spid="_x0000_s1147" style="position:absolute;left:21085;top:800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413B398C" w14:textId="77777777" w:rsidR="00CD685B" w:rsidRDefault="00CD685B" w:rsidP="00925720">
                        <w:r>
                          <w:rPr>
                            <w:rFonts w:ascii="Liberation Sans" w:eastAsia="Liberation Sans" w:hAnsi="Liberation Sans" w:cs="Liberation Sans"/>
                          </w:rPr>
                          <w:t>&lt;&lt;</w:t>
                        </w:r>
                      </w:p>
                    </w:txbxContent>
                  </v:textbox>
                </v:rect>
                <v:rect id="Rectangle 43009" o:spid="_x0000_s1148" style="position:absolute;left:22733;top:8009;width:598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181B8B33" w14:textId="77777777" w:rsidR="00CD685B" w:rsidRDefault="00CD685B" w:rsidP="00925720">
                        <w:r>
                          <w:rPr>
                            <w:rFonts w:ascii="Liberation Sans" w:eastAsia="Liberation Sans" w:hAnsi="Liberation Sans" w:cs="Liberation Sans"/>
                          </w:rPr>
                          <w:t>Include</w:t>
                        </w:r>
                      </w:p>
                    </w:txbxContent>
                  </v:textbox>
                </v:rect>
                <v:rect id="Rectangle 43008" o:spid="_x0000_s1149" style="position:absolute;left:27532;top:800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73B7E71C" w14:textId="77777777" w:rsidR="00CD685B" w:rsidRDefault="00CD685B" w:rsidP="00925720">
                        <w:r>
                          <w:rPr>
                            <w:rFonts w:ascii="Liberation Sans" w:eastAsia="Liberation Sans" w:hAnsi="Liberation Sans" w:cs="Liberation Sans"/>
                          </w:rPr>
                          <w:t>&gt;&gt;</w:t>
                        </w:r>
                      </w:p>
                    </w:txbxContent>
                  </v:textbox>
                </v:rect>
                <v:rect id="Rectangle 43013" o:spid="_x0000_s1150" style="position:absolute;left:17528;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712A173A" w14:textId="77777777" w:rsidR="00CD685B" w:rsidRDefault="00CD685B" w:rsidP="00925720">
                        <w:r>
                          <w:rPr>
                            <w:rFonts w:ascii="Liberation Sans" w:eastAsia="Liberation Sans" w:hAnsi="Liberation Sans" w:cs="Liberation Sans"/>
                          </w:rPr>
                          <w:t>&lt;&lt;</w:t>
                        </w:r>
                      </w:p>
                    </w:txbxContent>
                  </v:textbox>
                </v:rect>
                <v:rect id="Rectangle 43015" o:spid="_x0000_s1151" style="position:absolute;left:19165;top:22996;width:599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76CA0839" w14:textId="77777777" w:rsidR="00CD685B" w:rsidRDefault="00CD685B" w:rsidP="00925720">
                        <w:r>
                          <w:rPr>
                            <w:rFonts w:ascii="Liberation Sans" w:eastAsia="Liberation Sans" w:hAnsi="Liberation Sans" w:cs="Liberation Sans"/>
                          </w:rPr>
                          <w:t>Include</w:t>
                        </w:r>
                      </w:p>
                    </w:txbxContent>
                  </v:textbox>
                </v:rect>
                <v:rect id="Rectangle 43014" o:spid="_x0000_s1152" style="position:absolute;left:23860;top:2307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3FAA7229" w14:textId="77777777" w:rsidR="00CD685B" w:rsidRDefault="00CD685B" w:rsidP="00925720">
                        <w:r>
                          <w:rPr>
                            <w:rFonts w:ascii="Liberation Sans" w:eastAsia="Liberation Sans" w:hAnsi="Liberation Sans" w:cs="Liberation Sans"/>
                          </w:rPr>
                          <w:t>&gt;&gt;</w:t>
                        </w:r>
                      </w:p>
                    </w:txbxContent>
                  </v:textbox>
                </v:rect>
                <w10:anchorlock/>
              </v:group>
            </w:pict>
          </mc:Fallback>
        </mc:AlternateContent>
      </w:r>
    </w:p>
    <w:p w14:paraId="2D9DCA04" w14:textId="77777777" w:rsidR="0092572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10</w:t>
      </w:r>
      <w:r>
        <w:fldChar w:fldCharType="end"/>
      </w:r>
      <w:r>
        <w:t>: UseCase-Diagramm - Nutzerdaten ändern</w:t>
      </w:r>
    </w:p>
    <w:p w14:paraId="153BB33D" w14:textId="7E598070" w:rsidR="00925720" w:rsidRDefault="00925720" w:rsidP="00925720">
      <w:r>
        <w:t>Human Resources kann alle hier aufgeführten Daten von Nutzern ändern. Allein die Rolle  im internen System kann nur vom Admin geändert werden.</w:t>
      </w:r>
    </w:p>
    <w:p w14:paraId="5B815F9D" w14:textId="4B945989" w:rsidR="00925720" w:rsidRDefault="00925720" w:rsidP="00925720">
      <w:pPr>
        <w:pStyle w:val="berschrift3"/>
      </w:pPr>
      <w:bookmarkStart w:id="162" w:name="_Toc44320805"/>
      <w:r>
        <w:lastRenderedPageBreak/>
        <w:t>Fördererdaten ändern</w:t>
      </w:r>
      <w:bookmarkEnd w:id="162"/>
    </w:p>
    <w:p w14:paraId="0D3DEAFF" w14:textId="77777777" w:rsidR="00925720" w:rsidRDefault="00925720" w:rsidP="00925720">
      <w:pPr>
        <w:keepNext/>
      </w:pPr>
      <w:r>
        <w:rPr>
          <w:noProof/>
        </w:rPr>
        <mc:AlternateContent>
          <mc:Choice Requires="wpg">
            <w:drawing>
              <wp:inline distT="0" distB="0" distL="0" distR="0" wp14:anchorId="7D5B723C" wp14:editId="383A64A1">
                <wp:extent cx="4635729" cy="3534558"/>
                <wp:effectExtent l="0" t="0" r="0" b="0"/>
                <wp:docPr id="41789" name="Group 41789"/>
                <wp:cNvGraphicFramePr/>
                <a:graphic xmlns:a="http://schemas.openxmlformats.org/drawingml/2006/main">
                  <a:graphicData uri="http://schemas.microsoft.com/office/word/2010/wordprocessingGroup">
                    <wpg:wgp>
                      <wpg:cNvGrpSpPr/>
                      <wpg:grpSpPr>
                        <a:xfrm>
                          <a:off x="0" y="0"/>
                          <a:ext cx="4635729" cy="3534558"/>
                          <a:chOff x="0" y="0"/>
                          <a:chExt cx="4635729" cy="3534558"/>
                        </a:xfrm>
                      </wpg:grpSpPr>
                      <wps:wsp>
                        <wps:cNvPr id="45912" name="Shape 45912"/>
                        <wps:cNvSpPr/>
                        <wps:spPr>
                          <a:xfrm>
                            <a:off x="2197087" y="0"/>
                            <a:ext cx="2438641" cy="3391205"/>
                          </a:xfrm>
                          <a:custGeom>
                            <a:avLst/>
                            <a:gdLst/>
                            <a:ahLst/>
                            <a:cxnLst/>
                            <a:rect l="0" t="0" r="0" b="0"/>
                            <a:pathLst>
                              <a:path w="2438641" h="3391205">
                                <a:moveTo>
                                  <a:pt x="0" y="0"/>
                                </a:moveTo>
                                <a:lnTo>
                                  <a:pt x="2438641" y="0"/>
                                </a:lnTo>
                                <a:lnTo>
                                  <a:pt x="2438641" y="3391205"/>
                                </a:lnTo>
                                <a:lnTo>
                                  <a:pt x="0" y="339120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724" name="Shape 724"/>
                        <wps:cNvSpPr/>
                        <wps:spPr>
                          <a:xfrm>
                            <a:off x="2197087" y="0"/>
                            <a:ext cx="2438641" cy="3391205"/>
                          </a:xfrm>
                          <a:custGeom>
                            <a:avLst/>
                            <a:gdLst/>
                            <a:ahLst/>
                            <a:cxnLst/>
                            <a:rect l="0" t="0" r="0" b="0"/>
                            <a:pathLst>
                              <a:path w="2438641" h="3391205">
                                <a:moveTo>
                                  <a:pt x="0" y="0"/>
                                </a:moveTo>
                                <a:lnTo>
                                  <a:pt x="2438641" y="0"/>
                                </a:lnTo>
                                <a:lnTo>
                                  <a:pt x="2438641" y="3391205"/>
                                </a:lnTo>
                                <a:lnTo>
                                  <a:pt x="0" y="3391205"/>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5" name="Shape 725"/>
                        <wps:cNvSpPr/>
                        <wps:spPr>
                          <a:xfrm>
                            <a:off x="482410" y="2590914"/>
                            <a:ext cx="190792" cy="190805"/>
                          </a:xfrm>
                          <a:custGeom>
                            <a:avLst/>
                            <a:gdLst/>
                            <a:ahLst/>
                            <a:cxnLst/>
                            <a:rect l="0" t="0" r="0" b="0"/>
                            <a:pathLst>
                              <a:path w="190792" h="190805">
                                <a:moveTo>
                                  <a:pt x="95390" y="0"/>
                                </a:moveTo>
                                <a:cubicBezTo>
                                  <a:pt x="147955" y="0"/>
                                  <a:pt x="190792" y="42482"/>
                                  <a:pt x="190792" y="95047"/>
                                </a:cubicBezTo>
                                <a:cubicBezTo>
                                  <a:pt x="190792" y="148324"/>
                                  <a:pt x="147955" y="190805"/>
                                  <a:pt x="95390" y="190805"/>
                                </a:cubicBezTo>
                                <a:cubicBezTo>
                                  <a:pt x="42837" y="190805"/>
                                  <a:pt x="0" y="148324"/>
                                  <a:pt x="0" y="95047"/>
                                </a:cubicBezTo>
                                <a:cubicBezTo>
                                  <a:pt x="0" y="42482"/>
                                  <a:pt x="42837" y="0"/>
                                  <a:pt x="9539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26" name="Shape 726"/>
                        <wps:cNvSpPr/>
                        <wps:spPr>
                          <a:xfrm>
                            <a:off x="482410" y="2590914"/>
                            <a:ext cx="190792" cy="190805"/>
                          </a:xfrm>
                          <a:custGeom>
                            <a:avLst/>
                            <a:gdLst/>
                            <a:ahLst/>
                            <a:cxnLst/>
                            <a:rect l="0" t="0" r="0" b="0"/>
                            <a:pathLst>
                              <a:path w="190792" h="190805">
                                <a:moveTo>
                                  <a:pt x="190792" y="95047"/>
                                </a:moveTo>
                                <a:cubicBezTo>
                                  <a:pt x="190792" y="148324"/>
                                  <a:pt x="147955" y="190805"/>
                                  <a:pt x="95390" y="190805"/>
                                </a:cubicBezTo>
                                <a:cubicBezTo>
                                  <a:pt x="42837" y="190805"/>
                                  <a:pt x="0" y="148324"/>
                                  <a:pt x="0" y="95047"/>
                                </a:cubicBezTo>
                                <a:cubicBezTo>
                                  <a:pt x="0" y="42482"/>
                                  <a:pt x="42837" y="0"/>
                                  <a:pt x="95390" y="0"/>
                                </a:cubicBezTo>
                                <a:cubicBezTo>
                                  <a:pt x="147955" y="0"/>
                                  <a:pt x="190792" y="42482"/>
                                  <a:pt x="190792" y="9504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583921" y="2781364"/>
                            <a:ext cx="0" cy="317512"/>
                          </a:xfrm>
                          <a:custGeom>
                            <a:avLst/>
                            <a:gdLst/>
                            <a:ahLst/>
                            <a:cxnLst/>
                            <a:rect l="0" t="0" r="0" b="0"/>
                            <a:pathLst>
                              <a:path h="317512">
                                <a:moveTo>
                                  <a:pt x="0" y="0"/>
                                </a:moveTo>
                                <a:lnTo>
                                  <a:pt x="0" y="31751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393484" y="2895485"/>
                            <a:ext cx="381241" cy="0"/>
                          </a:xfrm>
                          <a:custGeom>
                            <a:avLst/>
                            <a:gdLst/>
                            <a:ahLst/>
                            <a:cxnLst/>
                            <a:rect l="0" t="0" r="0" b="0"/>
                            <a:pathLst>
                              <a:path w="381241">
                                <a:moveTo>
                                  <a:pt x="0" y="0"/>
                                </a:moveTo>
                                <a:lnTo>
                                  <a:pt x="3812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9" name="Shape 729"/>
                        <wps:cNvSpPr/>
                        <wps:spPr>
                          <a:xfrm>
                            <a:off x="393484" y="3098876"/>
                            <a:ext cx="190805" cy="254165"/>
                          </a:xfrm>
                          <a:custGeom>
                            <a:avLst/>
                            <a:gdLst/>
                            <a:ahLst/>
                            <a:cxnLst/>
                            <a:rect l="0" t="0" r="0" b="0"/>
                            <a:pathLst>
                              <a:path w="190805" h="254165">
                                <a:moveTo>
                                  <a:pt x="190805" y="0"/>
                                </a:moveTo>
                                <a:lnTo>
                                  <a:pt x="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0" name="Shape 730"/>
                        <wps:cNvSpPr/>
                        <wps:spPr>
                          <a:xfrm>
                            <a:off x="583921" y="3098876"/>
                            <a:ext cx="191160" cy="254165"/>
                          </a:xfrm>
                          <a:custGeom>
                            <a:avLst/>
                            <a:gdLst/>
                            <a:ahLst/>
                            <a:cxnLst/>
                            <a:rect l="0" t="0" r="0" b="0"/>
                            <a:pathLst>
                              <a:path w="191160" h="254165">
                                <a:moveTo>
                                  <a:pt x="0" y="0"/>
                                </a:moveTo>
                                <a:lnTo>
                                  <a:pt x="19116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1" name="Shape 731"/>
                        <wps:cNvSpPr/>
                        <wps:spPr>
                          <a:xfrm>
                            <a:off x="482410" y="1092238"/>
                            <a:ext cx="190792" cy="190805"/>
                          </a:xfrm>
                          <a:custGeom>
                            <a:avLst/>
                            <a:gdLst/>
                            <a:ahLst/>
                            <a:cxnLst/>
                            <a:rect l="0" t="0" r="0" b="0"/>
                            <a:pathLst>
                              <a:path w="190792" h="190805">
                                <a:moveTo>
                                  <a:pt x="95390" y="0"/>
                                </a:moveTo>
                                <a:cubicBezTo>
                                  <a:pt x="147955" y="0"/>
                                  <a:pt x="190792" y="42482"/>
                                  <a:pt x="190792" y="95403"/>
                                </a:cubicBezTo>
                                <a:cubicBezTo>
                                  <a:pt x="190792" y="148324"/>
                                  <a:pt x="147955" y="190805"/>
                                  <a:pt x="95390" y="190805"/>
                                </a:cubicBezTo>
                                <a:cubicBezTo>
                                  <a:pt x="42837" y="190805"/>
                                  <a:pt x="0" y="148324"/>
                                  <a:pt x="0" y="95403"/>
                                </a:cubicBezTo>
                                <a:cubicBezTo>
                                  <a:pt x="0" y="42482"/>
                                  <a:pt x="42837" y="0"/>
                                  <a:pt x="9539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32" name="Shape 732"/>
                        <wps:cNvSpPr/>
                        <wps:spPr>
                          <a:xfrm>
                            <a:off x="482410" y="1092238"/>
                            <a:ext cx="190792" cy="190805"/>
                          </a:xfrm>
                          <a:custGeom>
                            <a:avLst/>
                            <a:gdLst/>
                            <a:ahLst/>
                            <a:cxnLst/>
                            <a:rect l="0" t="0" r="0" b="0"/>
                            <a:pathLst>
                              <a:path w="190792" h="190805">
                                <a:moveTo>
                                  <a:pt x="190792" y="95403"/>
                                </a:moveTo>
                                <a:cubicBezTo>
                                  <a:pt x="190792" y="148324"/>
                                  <a:pt x="147955" y="190805"/>
                                  <a:pt x="95390" y="190805"/>
                                </a:cubicBezTo>
                                <a:cubicBezTo>
                                  <a:pt x="42837" y="190805"/>
                                  <a:pt x="0" y="148324"/>
                                  <a:pt x="0" y="95403"/>
                                </a:cubicBezTo>
                                <a:cubicBezTo>
                                  <a:pt x="0" y="42482"/>
                                  <a:pt x="42837" y="0"/>
                                  <a:pt x="95390" y="0"/>
                                </a:cubicBezTo>
                                <a:cubicBezTo>
                                  <a:pt x="147955" y="0"/>
                                  <a:pt x="190792" y="42482"/>
                                  <a:pt x="190792" y="9540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3" name="Shape 733"/>
                        <wps:cNvSpPr/>
                        <wps:spPr>
                          <a:xfrm>
                            <a:off x="583921" y="1282674"/>
                            <a:ext cx="0" cy="317526"/>
                          </a:xfrm>
                          <a:custGeom>
                            <a:avLst/>
                            <a:gdLst/>
                            <a:ahLst/>
                            <a:cxnLst/>
                            <a:rect l="0" t="0" r="0" b="0"/>
                            <a:pathLst>
                              <a:path h="317526">
                                <a:moveTo>
                                  <a:pt x="0" y="0"/>
                                </a:moveTo>
                                <a:lnTo>
                                  <a:pt x="0" y="3175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4" name="Shape 734"/>
                        <wps:cNvSpPr/>
                        <wps:spPr>
                          <a:xfrm>
                            <a:off x="393484" y="1397165"/>
                            <a:ext cx="381241" cy="0"/>
                          </a:xfrm>
                          <a:custGeom>
                            <a:avLst/>
                            <a:gdLst/>
                            <a:ahLst/>
                            <a:cxnLst/>
                            <a:rect l="0" t="0" r="0" b="0"/>
                            <a:pathLst>
                              <a:path w="381241">
                                <a:moveTo>
                                  <a:pt x="0" y="0"/>
                                </a:moveTo>
                                <a:lnTo>
                                  <a:pt x="3812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5" name="Shape 735"/>
                        <wps:cNvSpPr/>
                        <wps:spPr>
                          <a:xfrm>
                            <a:off x="393484" y="1600200"/>
                            <a:ext cx="190805" cy="254521"/>
                          </a:xfrm>
                          <a:custGeom>
                            <a:avLst/>
                            <a:gdLst/>
                            <a:ahLst/>
                            <a:cxnLst/>
                            <a:rect l="0" t="0" r="0" b="0"/>
                            <a:pathLst>
                              <a:path w="190805" h="254521">
                                <a:moveTo>
                                  <a:pt x="190805"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6" name="Shape 736"/>
                        <wps:cNvSpPr/>
                        <wps:spPr>
                          <a:xfrm>
                            <a:off x="583921" y="1600200"/>
                            <a:ext cx="191160" cy="254521"/>
                          </a:xfrm>
                          <a:custGeom>
                            <a:avLst/>
                            <a:gdLst/>
                            <a:ahLst/>
                            <a:cxnLst/>
                            <a:rect l="0" t="0" r="0" b="0"/>
                            <a:pathLst>
                              <a:path w="191160" h="254521">
                                <a:moveTo>
                                  <a:pt x="0" y="0"/>
                                </a:moveTo>
                                <a:lnTo>
                                  <a:pt x="19116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7" name="Shape 737"/>
                        <wps:cNvSpPr/>
                        <wps:spPr>
                          <a:xfrm>
                            <a:off x="2958846" y="304914"/>
                            <a:ext cx="1016635" cy="508330"/>
                          </a:xfrm>
                          <a:custGeom>
                            <a:avLst/>
                            <a:gdLst/>
                            <a:ahLst/>
                            <a:cxnLst/>
                            <a:rect l="0" t="0" r="0" b="0"/>
                            <a:pathLst>
                              <a:path w="1016635" h="508330">
                                <a:moveTo>
                                  <a:pt x="507962" y="0"/>
                                </a:moveTo>
                                <a:cubicBezTo>
                                  <a:pt x="788759" y="0"/>
                                  <a:pt x="1016635" y="114122"/>
                                  <a:pt x="1016635" y="254165"/>
                                </a:cubicBezTo>
                                <a:cubicBezTo>
                                  <a:pt x="1016635" y="394564"/>
                                  <a:pt x="788759" y="508330"/>
                                  <a:pt x="507962" y="508330"/>
                                </a:cubicBezTo>
                                <a:cubicBezTo>
                                  <a:pt x="227521" y="508330"/>
                                  <a:pt x="0" y="394564"/>
                                  <a:pt x="0" y="254165"/>
                                </a:cubicBezTo>
                                <a:cubicBezTo>
                                  <a:pt x="0" y="114122"/>
                                  <a:pt x="227521" y="0"/>
                                  <a:pt x="50796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38" name="Shape 738"/>
                        <wps:cNvSpPr/>
                        <wps:spPr>
                          <a:xfrm>
                            <a:off x="2958846" y="304914"/>
                            <a:ext cx="1016635" cy="508330"/>
                          </a:xfrm>
                          <a:custGeom>
                            <a:avLst/>
                            <a:gdLst/>
                            <a:ahLst/>
                            <a:cxnLst/>
                            <a:rect l="0" t="0" r="0" b="0"/>
                            <a:pathLst>
                              <a:path w="1016635" h="508330">
                                <a:moveTo>
                                  <a:pt x="1016635" y="254165"/>
                                </a:moveTo>
                                <a:cubicBezTo>
                                  <a:pt x="1016635" y="394564"/>
                                  <a:pt x="788759" y="508330"/>
                                  <a:pt x="507962" y="508330"/>
                                </a:cubicBezTo>
                                <a:cubicBezTo>
                                  <a:pt x="227521" y="508330"/>
                                  <a:pt x="0" y="394564"/>
                                  <a:pt x="0" y="254165"/>
                                </a:cubicBezTo>
                                <a:cubicBezTo>
                                  <a:pt x="0" y="114122"/>
                                  <a:pt x="227521" y="0"/>
                                  <a:pt x="507962" y="0"/>
                                </a:cubicBezTo>
                                <a:cubicBezTo>
                                  <a:pt x="788759" y="0"/>
                                  <a:pt x="1016635" y="114122"/>
                                  <a:pt x="1016635"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9" name="Rectangle 739"/>
                        <wps:cNvSpPr/>
                        <wps:spPr>
                          <a:xfrm>
                            <a:off x="2730602" y="25842"/>
                            <a:ext cx="1813274" cy="207536"/>
                          </a:xfrm>
                          <a:prstGeom prst="rect">
                            <a:avLst/>
                          </a:prstGeom>
                          <a:ln>
                            <a:noFill/>
                          </a:ln>
                        </wps:spPr>
                        <wps:txbx>
                          <w:txbxContent>
                            <w:p w14:paraId="0834EECC" w14:textId="77777777" w:rsidR="00CD685B" w:rsidRDefault="00CD685B" w:rsidP="00925720">
                              <w:r>
                                <w:rPr>
                                  <w:rFonts w:ascii="Liberation Sans" w:eastAsia="Liberation Sans" w:hAnsi="Liberation Sans" w:cs="Liberation Sans"/>
                                </w:rPr>
                                <w:t>Fördererdaten ändern</w:t>
                              </w:r>
                            </w:p>
                          </w:txbxContent>
                        </wps:txbx>
                        <wps:bodyPr horzOverflow="overflow" vert="horz" lIns="0" tIns="0" rIns="0" bIns="0" rtlCol="0">
                          <a:noAutofit/>
                        </wps:bodyPr>
                      </wps:wsp>
                      <wps:wsp>
                        <wps:cNvPr id="740" name="Rectangle 740"/>
                        <wps:cNvSpPr/>
                        <wps:spPr>
                          <a:xfrm>
                            <a:off x="3124086" y="394117"/>
                            <a:ext cx="896884" cy="207536"/>
                          </a:xfrm>
                          <a:prstGeom prst="rect">
                            <a:avLst/>
                          </a:prstGeom>
                          <a:ln>
                            <a:noFill/>
                          </a:ln>
                        </wps:spPr>
                        <wps:txbx>
                          <w:txbxContent>
                            <w:p w14:paraId="71B9B058" w14:textId="77777777" w:rsidR="00CD685B" w:rsidRDefault="00CD685B" w:rsidP="00925720">
                              <w:r>
                                <w:rPr>
                                  <w:rFonts w:ascii="Liberation Sans" w:eastAsia="Liberation Sans" w:hAnsi="Liberation Sans" w:cs="Liberation Sans"/>
                                </w:rPr>
                                <w:t>Neues Bild</w:t>
                              </w:r>
                            </w:p>
                          </w:txbxContent>
                        </wps:txbx>
                        <wps:bodyPr horzOverflow="overflow" vert="horz" lIns="0" tIns="0" rIns="0" bIns="0" rtlCol="0">
                          <a:noAutofit/>
                        </wps:bodyPr>
                      </wps:wsp>
                      <wps:wsp>
                        <wps:cNvPr id="741" name="Shape 741"/>
                        <wps:cNvSpPr/>
                        <wps:spPr>
                          <a:xfrm>
                            <a:off x="2654287" y="1066685"/>
                            <a:ext cx="1613154" cy="508318"/>
                          </a:xfrm>
                          <a:custGeom>
                            <a:avLst/>
                            <a:gdLst/>
                            <a:ahLst/>
                            <a:cxnLst/>
                            <a:rect l="0" t="0" r="0" b="0"/>
                            <a:pathLst>
                              <a:path w="1613154" h="508318">
                                <a:moveTo>
                                  <a:pt x="806755" y="0"/>
                                </a:moveTo>
                                <a:cubicBezTo>
                                  <a:pt x="1252080" y="0"/>
                                  <a:pt x="1613154" y="113754"/>
                                  <a:pt x="1613154" y="254153"/>
                                </a:cubicBezTo>
                                <a:cubicBezTo>
                                  <a:pt x="1613154" y="394919"/>
                                  <a:pt x="1252080" y="508318"/>
                                  <a:pt x="806755" y="508318"/>
                                </a:cubicBezTo>
                                <a:cubicBezTo>
                                  <a:pt x="361074" y="508318"/>
                                  <a:pt x="0" y="394919"/>
                                  <a:pt x="0" y="254153"/>
                                </a:cubicBezTo>
                                <a:cubicBezTo>
                                  <a:pt x="0" y="113754"/>
                                  <a:pt x="361074" y="0"/>
                                  <a:pt x="806755"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2" name="Shape 742"/>
                        <wps:cNvSpPr/>
                        <wps:spPr>
                          <a:xfrm>
                            <a:off x="2654287" y="1066685"/>
                            <a:ext cx="1613154" cy="508318"/>
                          </a:xfrm>
                          <a:custGeom>
                            <a:avLst/>
                            <a:gdLst/>
                            <a:ahLst/>
                            <a:cxnLst/>
                            <a:rect l="0" t="0" r="0" b="0"/>
                            <a:pathLst>
                              <a:path w="1613154" h="508318">
                                <a:moveTo>
                                  <a:pt x="1613154" y="254153"/>
                                </a:moveTo>
                                <a:cubicBezTo>
                                  <a:pt x="1613154" y="394919"/>
                                  <a:pt x="1252080" y="508318"/>
                                  <a:pt x="806755" y="508318"/>
                                </a:cubicBezTo>
                                <a:cubicBezTo>
                                  <a:pt x="361074" y="508318"/>
                                  <a:pt x="0" y="394919"/>
                                  <a:pt x="0" y="254153"/>
                                </a:cubicBezTo>
                                <a:cubicBezTo>
                                  <a:pt x="0" y="113754"/>
                                  <a:pt x="361074" y="0"/>
                                  <a:pt x="806755" y="0"/>
                                </a:cubicBezTo>
                                <a:cubicBezTo>
                                  <a:pt x="1252080" y="0"/>
                                  <a:pt x="1613154" y="113754"/>
                                  <a:pt x="1613154" y="25415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3" name="Rectangle 743"/>
                        <wps:cNvSpPr/>
                        <wps:spPr>
                          <a:xfrm>
                            <a:off x="3175203" y="584553"/>
                            <a:ext cx="775392" cy="207536"/>
                          </a:xfrm>
                          <a:prstGeom prst="rect">
                            <a:avLst/>
                          </a:prstGeom>
                          <a:ln>
                            <a:noFill/>
                          </a:ln>
                        </wps:spPr>
                        <wps:txbx>
                          <w:txbxContent>
                            <w:p w14:paraId="7BAF0E8F" w14:textId="77777777" w:rsidR="00CD685B" w:rsidRDefault="00CD685B" w:rsidP="00925720">
                              <w:r>
                                <w:rPr>
                                  <w:rFonts w:ascii="Liberation Sans" w:eastAsia="Liberation Sans" w:hAnsi="Liberation Sans" w:cs="Liberation Sans"/>
                                </w:rPr>
                                <w:t>zuordnen</w:t>
                              </w:r>
                            </w:p>
                          </w:txbxContent>
                        </wps:txbx>
                        <wps:bodyPr horzOverflow="overflow" vert="horz" lIns="0" tIns="0" rIns="0" bIns="0" rtlCol="0">
                          <a:noAutofit/>
                        </wps:bodyPr>
                      </wps:wsp>
                      <wps:wsp>
                        <wps:cNvPr id="744" name="Shape 744"/>
                        <wps:cNvSpPr/>
                        <wps:spPr>
                          <a:xfrm>
                            <a:off x="2412721" y="1828800"/>
                            <a:ext cx="2121484" cy="508318"/>
                          </a:xfrm>
                          <a:custGeom>
                            <a:avLst/>
                            <a:gdLst/>
                            <a:ahLst/>
                            <a:cxnLst/>
                            <a:rect l="0" t="0" r="0" b="0"/>
                            <a:pathLst>
                              <a:path w="2121484" h="508318">
                                <a:moveTo>
                                  <a:pt x="1060920" y="0"/>
                                </a:moveTo>
                                <a:cubicBezTo>
                                  <a:pt x="1646644" y="0"/>
                                  <a:pt x="2121484" y="114122"/>
                                  <a:pt x="2121484" y="254521"/>
                                </a:cubicBezTo>
                                <a:cubicBezTo>
                                  <a:pt x="2121484" y="394564"/>
                                  <a:pt x="1646644" y="508318"/>
                                  <a:pt x="1060920" y="508318"/>
                                </a:cubicBezTo>
                                <a:cubicBezTo>
                                  <a:pt x="475209" y="508318"/>
                                  <a:pt x="0" y="394564"/>
                                  <a:pt x="0" y="254521"/>
                                </a:cubicBezTo>
                                <a:cubicBezTo>
                                  <a:pt x="0" y="114122"/>
                                  <a:pt x="475209" y="0"/>
                                  <a:pt x="106092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5" name="Shape 745"/>
                        <wps:cNvSpPr/>
                        <wps:spPr>
                          <a:xfrm>
                            <a:off x="2412721" y="1828800"/>
                            <a:ext cx="2121484" cy="508318"/>
                          </a:xfrm>
                          <a:custGeom>
                            <a:avLst/>
                            <a:gdLst/>
                            <a:ahLst/>
                            <a:cxnLst/>
                            <a:rect l="0" t="0" r="0" b="0"/>
                            <a:pathLst>
                              <a:path w="2121484" h="508318">
                                <a:moveTo>
                                  <a:pt x="2121484" y="254521"/>
                                </a:moveTo>
                                <a:cubicBezTo>
                                  <a:pt x="2121484" y="394564"/>
                                  <a:pt x="1646644" y="508318"/>
                                  <a:pt x="1060920" y="508318"/>
                                </a:cubicBezTo>
                                <a:cubicBezTo>
                                  <a:pt x="475209" y="508318"/>
                                  <a:pt x="0" y="394564"/>
                                  <a:pt x="0" y="254521"/>
                                </a:cubicBezTo>
                                <a:cubicBezTo>
                                  <a:pt x="0" y="114122"/>
                                  <a:pt x="475209" y="0"/>
                                  <a:pt x="1060920" y="0"/>
                                </a:cubicBezTo>
                                <a:cubicBezTo>
                                  <a:pt x="1646644" y="0"/>
                                  <a:pt x="2121484" y="114122"/>
                                  <a:pt x="2121484" y="254521"/>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6" name="Rectangle 746"/>
                        <wps:cNvSpPr/>
                        <wps:spPr>
                          <a:xfrm>
                            <a:off x="2793962" y="1244801"/>
                            <a:ext cx="1729307" cy="207536"/>
                          </a:xfrm>
                          <a:prstGeom prst="rect">
                            <a:avLst/>
                          </a:prstGeom>
                          <a:ln>
                            <a:noFill/>
                          </a:ln>
                        </wps:spPr>
                        <wps:txbx>
                          <w:txbxContent>
                            <w:p w14:paraId="05CE880D" w14:textId="77777777" w:rsidR="00CD685B" w:rsidRDefault="00CD685B" w:rsidP="00925720">
                              <w:r>
                                <w:rPr>
                                  <w:rFonts w:ascii="Liberation Sans" w:eastAsia="Liberation Sans" w:hAnsi="Liberation Sans" w:cs="Liberation Sans"/>
                                </w:rPr>
                                <w:t>Kontaktdaten ändern</w:t>
                              </w:r>
                            </w:p>
                          </w:txbxContent>
                        </wps:txbx>
                        <wps:bodyPr horzOverflow="overflow" vert="horz" lIns="0" tIns="0" rIns="0" bIns="0" rtlCol="0">
                          <a:noAutofit/>
                        </wps:bodyPr>
                      </wps:wsp>
                      <wps:wsp>
                        <wps:cNvPr id="747" name="Shape 747"/>
                        <wps:cNvSpPr/>
                        <wps:spPr>
                          <a:xfrm>
                            <a:off x="2920683" y="2603526"/>
                            <a:ext cx="1080008" cy="508317"/>
                          </a:xfrm>
                          <a:custGeom>
                            <a:avLst/>
                            <a:gdLst/>
                            <a:ahLst/>
                            <a:cxnLst/>
                            <a:rect l="0" t="0" r="0" b="0"/>
                            <a:pathLst>
                              <a:path w="1080008" h="508317">
                                <a:moveTo>
                                  <a:pt x="540360" y="0"/>
                                </a:moveTo>
                                <a:cubicBezTo>
                                  <a:pt x="838441" y="0"/>
                                  <a:pt x="1080008" y="113754"/>
                                  <a:pt x="1080008" y="254152"/>
                                </a:cubicBezTo>
                                <a:cubicBezTo>
                                  <a:pt x="1080008" y="394550"/>
                                  <a:pt x="838441" y="508317"/>
                                  <a:pt x="540360" y="508317"/>
                                </a:cubicBezTo>
                                <a:cubicBezTo>
                                  <a:pt x="241922" y="508317"/>
                                  <a:pt x="0" y="394550"/>
                                  <a:pt x="0" y="254152"/>
                                </a:cubicBezTo>
                                <a:cubicBezTo>
                                  <a:pt x="0" y="113754"/>
                                  <a:pt x="241922" y="0"/>
                                  <a:pt x="54036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8" name="Shape 748"/>
                        <wps:cNvSpPr/>
                        <wps:spPr>
                          <a:xfrm>
                            <a:off x="2920683" y="2603526"/>
                            <a:ext cx="1080008" cy="508317"/>
                          </a:xfrm>
                          <a:custGeom>
                            <a:avLst/>
                            <a:gdLst/>
                            <a:ahLst/>
                            <a:cxnLst/>
                            <a:rect l="0" t="0" r="0" b="0"/>
                            <a:pathLst>
                              <a:path w="1080008" h="508317">
                                <a:moveTo>
                                  <a:pt x="1080008" y="254152"/>
                                </a:moveTo>
                                <a:cubicBezTo>
                                  <a:pt x="1080008" y="394550"/>
                                  <a:pt x="838441" y="508317"/>
                                  <a:pt x="540360" y="508317"/>
                                </a:cubicBezTo>
                                <a:cubicBezTo>
                                  <a:pt x="241922" y="508317"/>
                                  <a:pt x="0" y="394550"/>
                                  <a:pt x="0" y="254152"/>
                                </a:cubicBezTo>
                                <a:cubicBezTo>
                                  <a:pt x="0" y="113754"/>
                                  <a:pt x="241922" y="0"/>
                                  <a:pt x="540360" y="0"/>
                                </a:cubicBezTo>
                                <a:cubicBezTo>
                                  <a:pt x="838441" y="0"/>
                                  <a:pt x="1080008" y="113754"/>
                                  <a:pt x="1080008"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9" name="Rectangle 749"/>
                        <wps:cNvSpPr/>
                        <wps:spPr>
                          <a:xfrm>
                            <a:off x="2705049" y="2006916"/>
                            <a:ext cx="1999041" cy="207536"/>
                          </a:xfrm>
                          <a:prstGeom prst="rect">
                            <a:avLst/>
                          </a:prstGeom>
                          <a:ln>
                            <a:noFill/>
                          </a:ln>
                        </wps:spPr>
                        <wps:txbx>
                          <w:txbxContent>
                            <w:p w14:paraId="5F461730" w14:textId="77777777" w:rsidR="00CD685B" w:rsidRDefault="00CD685B" w:rsidP="00925720">
                              <w:r>
                                <w:rPr>
                                  <w:rFonts w:ascii="Liberation Sans" w:eastAsia="Liberation Sans" w:hAnsi="Liberation Sans" w:cs="Liberation Sans"/>
                                </w:rPr>
                                <w:t>Exponatreferenz ändern</w:t>
                              </w:r>
                            </w:p>
                          </w:txbxContent>
                        </wps:txbx>
                        <wps:bodyPr horzOverflow="overflow" vert="horz" lIns="0" tIns="0" rIns="0" bIns="0" rtlCol="0">
                          <a:noAutofit/>
                        </wps:bodyPr>
                      </wps:wsp>
                      <wps:wsp>
                        <wps:cNvPr id="750" name="Rectangle 750"/>
                        <wps:cNvSpPr/>
                        <wps:spPr>
                          <a:xfrm>
                            <a:off x="3035160" y="2781640"/>
                            <a:ext cx="1127978" cy="207536"/>
                          </a:xfrm>
                          <a:prstGeom prst="rect">
                            <a:avLst/>
                          </a:prstGeom>
                          <a:ln>
                            <a:noFill/>
                          </a:ln>
                        </wps:spPr>
                        <wps:txbx>
                          <w:txbxContent>
                            <w:p w14:paraId="1EF47CAF" w14:textId="77777777" w:rsidR="00CD685B" w:rsidRDefault="00CD685B" w:rsidP="00925720">
                              <w:r>
                                <w:rPr>
                                  <w:rFonts w:ascii="Liberation Sans" w:eastAsia="Liberation Sans" w:hAnsi="Liberation Sans" w:cs="Liberation Sans"/>
                                </w:rPr>
                                <w:t>Name ändern</w:t>
                              </w:r>
                            </w:p>
                          </w:txbxContent>
                        </wps:txbx>
                        <wps:bodyPr horzOverflow="overflow" vert="horz" lIns="0" tIns="0" rIns="0" bIns="0" rtlCol="0">
                          <a:noAutofit/>
                        </wps:bodyPr>
                      </wps:wsp>
                      <wps:wsp>
                        <wps:cNvPr id="751" name="Rectangle 751"/>
                        <wps:cNvSpPr/>
                        <wps:spPr>
                          <a:xfrm>
                            <a:off x="380886" y="3378516"/>
                            <a:ext cx="527022" cy="207536"/>
                          </a:xfrm>
                          <a:prstGeom prst="rect">
                            <a:avLst/>
                          </a:prstGeom>
                          <a:ln>
                            <a:noFill/>
                          </a:ln>
                        </wps:spPr>
                        <wps:txbx>
                          <w:txbxContent>
                            <w:p w14:paraId="245FFCCC" w14:textId="77777777" w:rsidR="00CD685B" w:rsidRDefault="00CD685B"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752" name="Shape 752"/>
                        <wps:cNvSpPr/>
                        <wps:spPr>
                          <a:xfrm>
                            <a:off x="571322" y="2069999"/>
                            <a:ext cx="0" cy="520916"/>
                          </a:xfrm>
                          <a:custGeom>
                            <a:avLst/>
                            <a:gdLst/>
                            <a:ahLst/>
                            <a:cxnLst/>
                            <a:rect l="0" t="0" r="0" b="0"/>
                            <a:pathLst>
                              <a:path h="520916">
                                <a:moveTo>
                                  <a:pt x="0" y="0"/>
                                </a:moveTo>
                                <a:lnTo>
                                  <a:pt x="0" y="52091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3" name="Shape 753"/>
                        <wps:cNvSpPr/>
                        <wps:spPr>
                          <a:xfrm>
                            <a:off x="495008" y="2069999"/>
                            <a:ext cx="152997" cy="152997"/>
                          </a:xfrm>
                          <a:custGeom>
                            <a:avLst/>
                            <a:gdLst/>
                            <a:ahLst/>
                            <a:cxnLst/>
                            <a:rect l="0" t="0" r="0" b="0"/>
                            <a:pathLst>
                              <a:path w="152997" h="152997">
                                <a:moveTo>
                                  <a:pt x="76683" y="0"/>
                                </a:moveTo>
                                <a:lnTo>
                                  <a:pt x="152997" y="152997"/>
                                </a:lnTo>
                                <a:lnTo>
                                  <a:pt x="0" y="152997"/>
                                </a:lnTo>
                                <a:lnTo>
                                  <a:pt x="7668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 name="Shape 754"/>
                        <wps:cNvSpPr/>
                        <wps:spPr>
                          <a:xfrm>
                            <a:off x="495008" y="2069999"/>
                            <a:ext cx="152997" cy="152997"/>
                          </a:xfrm>
                          <a:custGeom>
                            <a:avLst/>
                            <a:gdLst/>
                            <a:ahLst/>
                            <a:cxnLst/>
                            <a:rect l="0" t="0" r="0" b="0"/>
                            <a:pathLst>
                              <a:path w="152997" h="152997">
                                <a:moveTo>
                                  <a:pt x="76683" y="0"/>
                                </a:moveTo>
                                <a:lnTo>
                                  <a:pt x="0" y="152997"/>
                                </a:lnTo>
                                <a:lnTo>
                                  <a:pt x="152997" y="152997"/>
                                </a:lnTo>
                                <a:lnTo>
                                  <a:pt x="76683"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5" name="Shape 755"/>
                        <wps:cNvSpPr/>
                        <wps:spPr>
                          <a:xfrm>
                            <a:off x="761771" y="546126"/>
                            <a:ext cx="2197430" cy="533870"/>
                          </a:xfrm>
                          <a:custGeom>
                            <a:avLst/>
                            <a:gdLst/>
                            <a:ahLst/>
                            <a:cxnLst/>
                            <a:rect l="0" t="0" r="0" b="0"/>
                            <a:pathLst>
                              <a:path w="2197430" h="533870">
                                <a:moveTo>
                                  <a:pt x="0" y="533870"/>
                                </a:moveTo>
                                <a:lnTo>
                                  <a:pt x="219743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6" name="Shape 756"/>
                        <wps:cNvSpPr/>
                        <wps:spPr>
                          <a:xfrm>
                            <a:off x="2793962" y="495364"/>
                            <a:ext cx="165240" cy="51117"/>
                          </a:xfrm>
                          <a:custGeom>
                            <a:avLst/>
                            <a:gdLst/>
                            <a:ahLst/>
                            <a:cxnLst/>
                            <a:rect l="0" t="0" r="0" b="0"/>
                            <a:pathLst>
                              <a:path w="165240" h="51117">
                                <a:moveTo>
                                  <a:pt x="165240" y="5111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7" name="Shape 757"/>
                        <wps:cNvSpPr/>
                        <wps:spPr>
                          <a:xfrm>
                            <a:off x="2832126" y="546126"/>
                            <a:ext cx="127076" cy="101879"/>
                          </a:xfrm>
                          <a:custGeom>
                            <a:avLst/>
                            <a:gdLst/>
                            <a:ahLst/>
                            <a:cxnLst/>
                            <a:rect l="0" t="0" r="0" b="0"/>
                            <a:pathLst>
                              <a:path w="127076" h="101879">
                                <a:moveTo>
                                  <a:pt x="127076" y="0"/>
                                </a:moveTo>
                                <a:lnTo>
                                  <a:pt x="0" y="1018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8" name="Shape 758"/>
                        <wps:cNvSpPr/>
                        <wps:spPr>
                          <a:xfrm>
                            <a:off x="774725" y="1308240"/>
                            <a:ext cx="1879917" cy="12954"/>
                          </a:xfrm>
                          <a:custGeom>
                            <a:avLst/>
                            <a:gdLst/>
                            <a:ahLst/>
                            <a:cxnLst/>
                            <a:rect l="0" t="0" r="0" b="0"/>
                            <a:pathLst>
                              <a:path w="1879917" h="12954">
                                <a:moveTo>
                                  <a:pt x="0" y="0"/>
                                </a:moveTo>
                                <a:lnTo>
                                  <a:pt x="1879917" y="12954"/>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9" name="Shape 759"/>
                        <wps:cNvSpPr/>
                        <wps:spPr>
                          <a:xfrm>
                            <a:off x="2501646" y="1244524"/>
                            <a:ext cx="152997" cy="76670"/>
                          </a:xfrm>
                          <a:custGeom>
                            <a:avLst/>
                            <a:gdLst/>
                            <a:ahLst/>
                            <a:cxnLst/>
                            <a:rect l="0" t="0" r="0" b="0"/>
                            <a:pathLst>
                              <a:path w="152997" h="76670">
                                <a:moveTo>
                                  <a:pt x="152997" y="7667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0" name="Shape 760"/>
                        <wps:cNvSpPr/>
                        <wps:spPr>
                          <a:xfrm>
                            <a:off x="2501646" y="1320838"/>
                            <a:ext cx="152997" cy="76683"/>
                          </a:xfrm>
                          <a:custGeom>
                            <a:avLst/>
                            <a:gdLst/>
                            <a:ahLst/>
                            <a:cxnLst/>
                            <a:rect l="0" t="0" r="0" b="0"/>
                            <a:pathLst>
                              <a:path w="152997" h="76683">
                                <a:moveTo>
                                  <a:pt x="152997"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1" name="Shape 761"/>
                        <wps:cNvSpPr/>
                        <wps:spPr>
                          <a:xfrm>
                            <a:off x="774725" y="1854365"/>
                            <a:ext cx="1638364" cy="228956"/>
                          </a:xfrm>
                          <a:custGeom>
                            <a:avLst/>
                            <a:gdLst/>
                            <a:ahLst/>
                            <a:cxnLst/>
                            <a:rect l="0" t="0" r="0" b="0"/>
                            <a:pathLst>
                              <a:path w="1638364" h="228956">
                                <a:moveTo>
                                  <a:pt x="0" y="0"/>
                                </a:moveTo>
                                <a:lnTo>
                                  <a:pt x="1638364" y="22895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2" name="Shape 762"/>
                        <wps:cNvSpPr/>
                        <wps:spPr>
                          <a:xfrm>
                            <a:off x="2273046" y="1981085"/>
                            <a:ext cx="140043" cy="102236"/>
                          </a:xfrm>
                          <a:custGeom>
                            <a:avLst/>
                            <a:gdLst/>
                            <a:ahLst/>
                            <a:cxnLst/>
                            <a:rect l="0" t="0" r="0" b="0"/>
                            <a:pathLst>
                              <a:path w="140043" h="102236">
                                <a:moveTo>
                                  <a:pt x="140043" y="10223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3" name="Shape 763"/>
                        <wps:cNvSpPr/>
                        <wps:spPr>
                          <a:xfrm>
                            <a:off x="2260448" y="2082965"/>
                            <a:ext cx="152641" cy="51118"/>
                          </a:xfrm>
                          <a:custGeom>
                            <a:avLst/>
                            <a:gdLst/>
                            <a:ahLst/>
                            <a:cxnLst/>
                            <a:rect l="0" t="0" r="0" b="0"/>
                            <a:pathLst>
                              <a:path w="152641" h="51118">
                                <a:moveTo>
                                  <a:pt x="152641" y="0"/>
                                </a:moveTo>
                                <a:lnTo>
                                  <a:pt x="0" y="51118"/>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4" name="Shape 764"/>
                        <wps:cNvSpPr/>
                        <wps:spPr>
                          <a:xfrm>
                            <a:off x="774725" y="1854365"/>
                            <a:ext cx="2146326" cy="990714"/>
                          </a:xfrm>
                          <a:custGeom>
                            <a:avLst/>
                            <a:gdLst/>
                            <a:ahLst/>
                            <a:cxnLst/>
                            <a:rect l="0" t="0" r="0" b="0"/>
                            <a:pathLst>
                              <a:path w="2146326" h="990714">
                                <a:moveTo>
                                  <a:pt x="0" y="0"/>
                                </a:moveTo>
                                <a:lnTo>
                                  <a:pt x="2146326" y="990714"/>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5" name="Shape 765"/>
                        <wps:cNvSpPr/>
                        <wps:spPr>
                          <a:xfrm>
                            <a:off x="2819172" y="2717635"/>
                            <a:ext cx="101879" cy="127444"/>
                          </a:xfrm>
                          <a:custGeom>
                            <a:avLst/>
                            <a:gdLst/>
                            <a:ahLst/>
                            <a:cxnLst/>
                            <a:rect l="0" t="0" r="0" b="0"/>
                            <a:pathLst>
                              <a:path w="101879" h="127444">
                                <a:moveTo>
                                  <a:pt x="101879" y="12744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6" name="Shape 766"/>
                        <wps:cNvSpPr/>
                        <wps:spPr>
                          <a:xfrm>
                            <a:off x="2755811" y="2844724"/>
                            <a:ext cx="165240" cy="13309"/>
                          </a:xfrm>
                          <a:custGeom>
                            <a:avLst/>
                            <a:gdLst/>
                            <a:ahLst/>
                            <a:cxnLst/>
                            <a:rect l="0" t="0" r="0" b="0"/>
                            <a:pathLst>
                              <a:path w="165240" h="13309">
                                <a:moveTo>
                                  <a:pt x="165240" y="0"/>
                                </a:moveTo>
                                <a:lnTo>
                                  <a:pt x="0" y="1330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7" name="Rectangle 767"/>
                        <wps:cNvSpPr/>
                        <wps:spPr>
                          <a:xfrm>
                            <a:off x="0" y="1879839"/>
                            <a:ext cx="1541496" cy="207536"/>
                          </a:xfrm>
                          <a:prstGeom prst="rect">
                            <a:avLst/>
                          </a:prstGeom>
                          <a:ln>
                            <a:noFill/>
                          </a:ln>
                        </wps:spPr>
                        <wps:txbx>
                          <w:txbxContent>
                            <w:p w14:paraId="1171F2EE" w14:textId="77777777" w:rsidR="00CD685B" w:rsidRDefault="00CD685B" w:rsidP="00925720">
                              <w:r>
                                <w:rPr>
                                  <w:rFonts w:ascii="Liberation Sans" w:eastAsia="Liberation Sans" w:hAnsi="Liberation Sans" w:cs="Liberation Sans"/>
                                </w:rPr>
                                <w:t>Human Resources</w:t>
                              </w:r>
                            </w:p>
                          </w:txbxContent>
                        </wps:txbx>
                        <wps:bodyPr horzOverflow="overflow" vert="horz" lIns="0" tIns="0" rIns="0" bIns="0" rtlCol="0">
                          <a:noAutofit/>
                        </wps:bodyPr>
                      </wps:wsp>
                    </wpg:wgp>
                  </a:graphicData>
                </a:graphic>
              </wp:inline>
            </w:drawing>
          </mc:Choice>
          <mc:Fallback>
            <w:pict>
              <v:group w14:anchorId="7D5B723C" id="Group 41789" o:spid="_x0000_s1153" style="width:365pt;height:278.3pt;mso-position-horizontal-relative:char;mso-position-vertical-relative:line" coordsize="46357,35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">
                <v:shape id="Shape 45912" o:spid="_x0000_s1154" style="position:absolute;left:21970;width:24387;height:33912;visibility:visible;mso-wrap-style:square;v-text-anchor:top" coordsize="2438641,339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" path="m,l2438641,r,3391205l,3391205,,e" fillcolor="#ccc" stroked="f" strokeweight="0">
                  <v:stroke miterlimit="83231f" joinstyle="miter"/>
                  <v:path arrowok="t" textboxrect="0,0,2438641,3391205"/>
                </v:shape>
                <v:shape id="Shape 724" o:spid="_x0000_s1155" style="position:absolute;left:21970;width:24387;height:33912;visibility:visible;mso-wrap-style:square;v-text-anchor:top" coordsize="2438641,339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" path="m,l2438641,r,3391205l,3391205,,xe" filled="f" strokeweight=".35mm">
                  <v:path arrowok="t" textboxrect="0,0,2438641,3391205"/>
                </v:shape>
                <v:shape id="Shape 725" o:spid="_x0000_s1156" style="position:absolute;left:4824;top:25909;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" path="m95390,v52565,,95402,42482,95402,95047c190792,148324,147955,190805,95390,190805,42837,190805,,148324,,95047,,42482,42837,,95390,xe" fillcolor="#7acff5" stroked="f" strokeweight="0">
                  <v:stroke miterlimit="83231f" joinstyle="miter"/>
                  <v:path arrowok="t" textboxrect="0,0,190792,190805"/>
                </v:shape>
                <v:shape id="Shape 726" o:spid="_x0000_s1157" style="position:absolute;left:4824;top:25909;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" path="m190792,95047v,53277,-42837,95758,-95402,95758c42837,190805,,148324,,95047,,42482,42837,,95390,v52565,,95402,42482,95402,95047xe" filled="f" strokeweight=".35mm">
                  <v:path arrowok="t" textboxrect="0,0,190792,190805"/>
                </v:shape>
                <v:shape id="Shape 727" o:spid="_x0000_s1158" style="position:absolute;left:5839;top:27813;width:0;height:3175;visibility:visible;mso-wrap-style:square;v-text-anchor:top" coordsize="0,3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" path="m,l,317512e" filled="f" strokeweight=".35mm">
                  <v:path arrowok="t" textboxrect="0,0,0,317512"/>
                </v:shape>
                <v:shape id="Shape 728" o:spid="_x0000_s1159" style="position:absolute;left:3934;top:28954;width:3813;height:0;visibility:visible;mso-wrap-style:square;v-text-anchor:top" coordsize="381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" path="m,l381241,e" filled="f" strokeweight=".35mm">
                  <v:path arrowok="t" textboxrect="0,0,381241,0"/>
                </v:shape>
                <v:shape id="Shape 729" o:spid="_x0000_s1160" style="position:absolute;left:3934;top:30988;width:1908;height:2542;visibility:visible;mso-wrap-style:square;v-text-anchor:top" coordsize="190805,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" path="m190805,l,254165e" filled="f" strokeweight=".35mm">
                  <v:path arrowok="t" textboxrect="0,0,190805,254165"/>
                </v:shape>
                <v:shape id="Shape 730" o:spid="_x0000_s1161" style="position:absolute;left:5839;top:30988;width:1911;height:2542;visibility:visible;mso-wrap-style:square;v-text-anchor:top" coordsize="191160,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" path="m,l191160,254165e" filled="f" strokeweight=".35mm">
                  <v:path arrowok="t" textboxrect="0,0,191160,254165"/>
                </v:shape>
                <v:shape id="Shape 731" o:spid="_x0000_s1162" style="position:absolute;left:4824;top:10922;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" path="m95390,v52565,,95402,42482,95402,95403c190792,148324,147955,190805,95390,190805,42837,190805,,148324,,95403,,42482,42837,,95390,xe" fillcolor="#7acff5" stroked="f" strokeweight="0">
                  <v:stroke miterlimit="83231f" joinstyle="miter"/>
                  <v:path arrowok="t" textboxrect="0,0,190792,190805"/>
                </v:shape>
                <v:shape id="Shape 732" o:spid="_x0000_s1163" style="position:absolute;left:4824;top:10922;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" path="m190792,95403v,52921,-42837,95402,-95402,95402c42837,190805,,148324,,95403,,42482,42837,,95390,v52565,,95402,42482,95402,95403xe" filled="f" strokeweight=".35mm">
                  <v:path arrowok="t" textboxrect="0,0,190792,190805"/>
                </v:shape>
                <v:shape id="Shape 733" o:spid="_x0000_s1164" style="position:absolute;left:5839;top:12826;width:0;height:3176;visibility:visible;mso-wrap-style:square;v-text-anchor:top" coordsize="0,3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" path="m,l,317526e" filled="f" strokeweight=".35mm">
                  <v:path arrowok="t" textboxrect="0,0,0,317526"/>
                </v:shape>
                <v:shape id="Shape 734" o:spid="_x0000_s1165" style="position:absolute;left:3934;top:13971;width:3813;height:0;visibility:visible;mso-wrap-style:square;v-text-anchor:top" coordsize="381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" path="m,l381241,e" filled="f" strokeweight=".35mm">
                  <v:path arrowok="t" textboxrect="0,0,381241,0"/>
                </v:shape>
                <v:shape id="Shape 735" o:spid="_x0000_s1166" style="position:absolute;left:3934;top:16002;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" path="m190805,l,254521e" filled="f" strokeweight=".35mm">
                  <v:path arrowok="t" textboxrect="0,0,190805,254521"/>
                </v:shape>
                <v:shape id="Shape 736" o:spid="_x0000_s1167" style="position:absolute;left:5839;top:16002;width:1911;height:2545;visibility:visible;mso-wrap-style:square;v-text-anchor:top" coordsize="191160,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" path="m,l191160,254521e" filled="f" strokeweight=".35mm">
                  <v:path arrowok="t" textboxrect="0,0,191160,254521"/>
                </v:shape>
                <v:shape id="Shape 737" o:spid="_x0000_s1168" style="position:absolute;left:29588;top:3049;width:10166;height:5083;visibility:visible;mso-wrap-style:square;v-text-anchor:top" coordsize="1016635,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" path="m507962,v280797,,508673,114122,508673,254165c1016635,394564,788759,508330,507962,508330,227521,508330,,394564,,254165,,114122,227521,,507962,xe" fillcolor="#7acff5" stroked="f" strokeweight="0">
                  <v:stroke miterlimit="83231f" joinstyle="miter"/>
                  <v:path arrowok="t" textboxrect="0,0,1016635,508330"/>
                </v:shape>
                <v:shape id="Shape 738" o:spid="_x0000_s1169" style="position:absolute;left:29588;top:3049;width:10166;height:5083;visibility:visible;mso-wrap-style:square;v-text-anchor:top" coordsize="1016635,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" path="m1016635,254165v,140399,-227876,254165,-508673,254165c227521,508330,,394564,,254165,,114122,227521,,507962,v280797,,508673,114122,508673,254165xe" filled="f" strokeweight=".35mm">
                  <v:path arrowok="t" textboxrect="0,0,1016635,508330"/>
                </v:shape>
                <v:rect id="Rectangle 739" o:spid="_x0000_s1170" style="position:absolute;left:27306;top:258;width:1813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0834EECC" w14:textId="77777777" w:rsidR="00CD685B" w:rsidRDefault="00CD685B" w:rsidP="00925720">
                        <w:r>
                          <w:rPr>
                            <w:rFonts w:ascii="Liberation Sans" w:eastAsia="Liberation Sans" w:hAnsi="Liberation Sans" w:cs="Liberation Sans"/>
                          </w:rPr>
                          <w:t>Fördererdaten ändern</w:t>
                        </w:r>
                      </w:p>
                    </w:txbxContent>
                  </v:textbox>
                </v:rect>
                <v:rect id="Rectangle 740" o:spid="_x0000_s1171" style="position:absolute;left:31240;top:3941;width:896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71B9B058" w14:textId="77777777" w:rsidR="00CD685B" w:rsidRDefault="00CD685B" w:rsidP="00925720">
                        <w:r>
                          <w:rPr>
                            <w:rFonts w:ascii="Liberation Sans" w:eastAsia="Liberation Sans" w:hAnsi="Liberation Sans" w:cs="Liberation Sans"/>
                          </w:rPr>
                          <w:t>Neues Bild</w:t>
                        </w:r>
                      </w:p>
                    </w:txbxContent>
                  </v:textbox>
                </v:rect>
                <v:shape id="Shape 741" o:spid="_x0000_s1172" style="position:absolute;left:26542;top:10666;width:16132;height:5084;visibility:visible;mso-wrap-style:square;v-text-anchor:top" coordsize="161315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" path="m806755,v445325,,806399,113754,806399,254153c1613154,394919,1252080,508318,806755,508318,361074,508318,,394919,,254153,,113754,361074,,806755,xe" fillcolor="#7acff5" stroked="f" strokeweight="0">
                  <v:stroke miterlimit="83231f" joinstyle="miter"/>
                  <v:path arrowok="t" textboxrect="0,0,1613154,508318"/>
                </v:shape>
                <v:shape id="Shape 742" o:spid="_x0000_s1173" style="position:absolute;left:26542;top:10666;width:16132;height:5084;visibility:visible;mso-wrap-style:square;v-text-anchor:top" coordsize="161315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" path="m1613154,254153v,140766,-361074,254165,-806399,254165c361074,508318,,394919,,254153,,113754,361074,,806755,v445325,,806399,113754,806399,254153xe" filled="f" strokeweight=".35mm">
                  <v:path arrowok="t" textboxrect="0,0,1613154,508318"/>
                </v:shape>
                <v:rect id="Rectangle 743" o:spid="_x0000_s1174" style="position:absolute;left:31752;top:5845;width:775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7BAF0E8F" w14:textId="77777777" w:rsidR="00CD685B" w:rsidRDefault="00CD685B" w:rsidP="00925720">
                        <w:r>
                          <w:rPr>
                            <w:rFonts w:ascii="Liberation Sans" w:eastAsia="Liberation Sans" w:hAnsi="Liberation Sans" w:cs="Liberation Sans"/>
                          </w:rPr>
                          <w:t>zuordnen</w:t>
                        </w:r>
                      </w:p>
                    </w:txbxContent>
                  </v:textbox>
                </v:rect>
                <v:shape id="Shape 744" o:spid="_x0000_s1175" style="position:absolute;left:24127;top:18288;width:21215;height:5083;visibility:visible;mso-wrap-style:square;v-text-anchor:top" coordsize="212148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" path="m1060920,v585724,,1060564,114122,1060564,254521c2121484,394564,1646644,508318,1060920,508318,475209,508318,,394564,,254521,,114122,475209,,1060920,xe" fillcolor="#7acff5" stroked="f" strokeweight="0">
                  <v:stroke miterlimit="83231f" joinstyle="miter"/>
                  <v:path arrowok="t" textboxrect="0,0,2121484,508318"/>
                </v:shape>
                <v:shape id="Shape 745" o:spid="_x0000_s1176" style="position:absolute;left:24127;top:18288;width:21215;height:5083;visibility:visible;mso-wrap-style:square;v-text-anchor:top" coordsize="212148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" path="m2121484,254521v,140043,-474840,253797,-1060564,253797c475209,508318,,394564,,254521,,114122,475209,,1060920,v585724,,1060564,114122,1060564,254521xe" filled="f" strokeweight=".35mm">
                  <v:path arrowok="t" textboxrect="0,0,2121484,508318"/>
                </v:shape>
                <v:rect id="Rectangle 746" o:spid="_x0000_s1177" style="position:absolute;left:27939;top:12448;width:1729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05CE880D" w14:textId="77777777" w:rsidR="00CD685B" w:rsidRDefault="00CD685B" w:rsidP="00925720">
                        <w:r>
                          <w:rPr>
                            <w:rFonts w:ascii="Liberation Sans" w:eastAsia="Liberation Sans" w:hAnsi="Liberation Sans" w:cs="Liberation Sans"/>
                          </w:rPr>
                          <w:t>Kontaktdaten ändern</w:t>
                        </w:r>
                      </w:p>
                    </w:txbxContent>
                  </v:textbox>
                </v:rect>
                <v:shape id="Shape 747" o:spid="_x0000_s1178" style="position:absolute;left:29206;top:26035;width:10800;height:5083;visibility:visible;mso-wrap-style:square;v-text-anchor:top" coordsize="108000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" path="m540360,v298081,,539648,113754,539648,254152c1080008,394550,838441,508317,540360,508317,241922,508317,,394550,,254152,,113754,241922,,540360,xe" fillcolor="#7acff5" stroked="f" strokeweight="0">
                  <v:stroke miterlimit="83231f" joinstyle="miter"/>
                  <v:path arrowok="t" textboxrect="0,0,1080008,508317"/>
                </v:shape>
                <v:shape id="Shape 748" o:spid="_x0000_s1179" style="position:absolute;left:29206;top:26035;width:10800;height:5083;visibility:visible;mso-wrap-style:square;v-text-anchor:top" coordsize="108000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" path="m1080008,254152v,140398,-241567,254165,-539648,254165c241922,508317,,394550,,254152,,113754,241922,,540360,v298081,,539648,113754,539648,254152xe" filled="f" strokeweight=".35mm">
                  <v:path arrowok="t" textboxrect="0,0,1080008,508317"/>
                </v:shape>
                <v:rect id="Rectangle 749" o:spid="_x0000_s1180" style="position:absolute;left:27050;top:20069;width:1999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5F461730" w14:textId="77777777" w:rsidR="00CD685B" w:rsidRDefault="00CD685B" w:rsidP="00925720">
                        <w:r>
                          <w:rPr>
                            <w:rFonts w:ascii="Liberation Sans" w:eastAsia="Liberation Sans" w:hAnsi="Liberation Sans" w:cs="Liberation Sans"/>
                          </w:rPr>
                          <w:t>Exponatreferenz ändern</w:t>
                        </w:r>
                      </w:p>
                    </w:txbxContent>
                  </v:textbox>
                </v:rect>
                <v:rect id="Rectangle 750" o:spid="_x0000_s1181" style="position:absolute;left:30351;top:27816;width:112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1EF47CAF" w14:textId="77777777" w:rsidR="00CD685B" w:rsidRDefault="00CD685B" w:rsidP="00925720">
                        <w:r>
                          <w:rPr>
                            <w:rFonts w:ascii="Liberation Sans" w:eastAsia="Liberation Sans" w:hAnsi="Liberation Sans" w:cs="Liberation Sans"/>
                          </w:rPr>
                          <w:t>Name ändern</w:t>
                        </w:r>
                      </w:p>
                    </w:txbxContent>
                  </v:textbox>
                </v:rect>
                <v:rect id="Rectangle 751" o:spid="_x0000_s1182" style="position:absolute;left:3808;top:33785;width:527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245FFCCC" w14:textId="77777777" w:rsidR="00CD685B" w:rsidRDefault="00CD685B" w:rsidP="00925720">
                        <w:r>
                          <w:rPr>
                            <w:rFonts w:ascii="Liberation Sans" w:eastAsia="Liberation Sans" w:hAnsi="Liberation Sans" w:cs="Liberation Sans"/>
                          </w:rPr>
                          <w:t>Admin</w:t>
                        </w:r>
                      </w:p>
                    </w:txbxContent>
                  </v:textbox>
                </v:rect>
                <v:shape id="Shape 752" o:spid="_x0000_s1183" style="position:absolute;left:5713;top:20699;width:0;height:5210;visibility:visible;mso-wrap-style:square;v-text-anchor:top" coordsize="0,52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" path="m,l,520916e" filled="f" strokeweight=".35mm">
                  <v:path arrowok="t" textboxrect="0,0,0,520916"/>
                </v:shape>
                <v:shape id="Shape 753" o:spid="_x0000_s1184" style="position:absolute;left:4950;top:20699;width:1530;height:1530;visibility:visible;mso-wrap-style:square;v-text-anchor:top" coordsize="152997,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" path="m76683,r76314,152997l,152997,76683,xe" stroked="f" strokeweight="0">
                  <v:stroke miterlimit="83231f" joinstyle="miter"/>
                  <v:path arrowok="t" textboxrect="0,0,152997,152997"/>
                </v:shape>
                <v:shape id="Shape 754" o:spid="_x0000_s1185" style="position:absolute;left:4950;top:20699;width:1530;height:1530;visibility:visible;mso-wrap-style:square;v-text-anchor:top" coordsize="152997,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" path="m76683,l,152997r152997,l76683,xe" filled="f" strokeweight=".35mm">
                  <v:path arrowok="t" textboxrect="0,0,152997,152997"/>
                </v:shape>
                <v:shape id="Shape 755" o:spid="_x0000_s1186" style="position:absolute;left:7617;top:5461;width:21975;height:5338;visibility:visible;mso-wrap-style:square;v-text-anchor:top" coordsize="2197430,53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" path="m,533870l2197430,e" filled="f" strokeweight=".35mm">
                  <v:path arrowok="t" textboxrect="0,0,2197430,533870"/>
                </v:shape>
                <v:shape id="Shape 756" o:spid="_x0000_s1187" style="position:absolute;left:27939;top:4953;width:1653;height:511;visibility:visible;mso-wrap-style:square;v-text-anchor:top" coordsize="165240,51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" path="m165240,51117l,e" filled="f" strokeweight=".35mm">
                  <v:path arrowok="t" textboxrect="0,0,165240,51117"/>
                </v:shape>
                <v:shape id="Shape 757" o:spid="_x0000_s1188" style="position:absolute;left:28321;top:5461;width:1271;height:1019;visibility:visible;mso-wrap-style:square;v-text-anchor:top" coordsize="127076,10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" path="m127076,l,101879e" filled="f" strokeweight=".35mm">
                  <v:path arrowok="t" textboxrect="0,0,127076,101879"/>
                </v:shape>
                <v:shape id="Shape 758" o:spid="_x0000_s1189" style="position:absolute;left:7747;top:13082;width:18799;height:129;visibility:visible;mso-wrap-style:square;v-text-anchor:top" coordsize="1879917,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" path="m,l1879917,12954e" filled="f" strokeweight=".35mm">
                  <v:path arrowok="t" textboxrect="0,0,1879917,12954"/>
                </v:shape>
                <v:shape id="Shape 759" o:spid="_x0000_s1190" style="position:absolute;left:25016;top:12445;width:1530;height:766;visibility:visible;mso-wrap-style:square;v-text-anchor:top" coordsize="152997,7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" path="m152997,76670l,e" filled="f" strokeweight=".35mm">
                  <v:path arrowok="t" textboxrect="0,0,152997,76670"/>
                </v:shape>
                <v:shape id="Shape 760" o:spid="_x0000_s1191" style="position:absolute;left:25016;top:13208;width:1530;height:767;visibility:visible;mso-wrap-style:square;v-text-anchor:top" coordsize="152997,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" path="m152997,l,76683e" filled="f" strokeweight=".35mm">
                  <v:path arrowok="t" textboxrect="0,0,152997,76683"/>
                </v:shape>
                <v:shape id="Shape 761" o:spid="_x0000_s1192" style="position:absolute;left:7747;top:18543;width:16383;height:2290;visibility:visible;mso-wrap-style:square;v-text-anchor:top" coordsize="1638364,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" path="m,l1638364,228956e" filled="f" strokeweight=".35mm">
                  <v:path arrowok="t" textboxrect="0,0,1638364,228956"/>
                </v:shape>
                <v:shape id="Shape 762" o:spid="_x0000_s1193" style="position:absolute;left:22730;top:19810;width:1400;height:1023;visibility:visible;mso-wrap-style:square;v-text-anchor:top" coordsize="140043,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" path="m140043,102236l,e" filled="f" strokeweight=".35mm">
                  <v:path arrowok="t" textboxrect="0,0,140043,102236"/>
                </v:shape>
                <v:shape id="Shape 763" o:spid="_x0000_s1194" style="position:absolute;left:22604;top:20829;width:1526;height:511;visibility:visible;mso-wrap-style:square;v-text-anchor:top" coordsize="152641,5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" path="m152641,l,51118e" filled="f" strokeweight=".35mm">
                  <v:path arrowok="t" textboxrect="0,0,152641,51118"/>
                </v:shape>
                <v:shape id="Shape 764" o:spid="_x0000_s1195" style="position:absolute;left:7747;top:18543;width:21463;height:9907;visibility:visible;mso-wrap-style:square;v-text-anchor:top" coordsize="2146326,99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" path="m,l2146326,990714e" filled="f" strokeweight=".35mm">
                  <v:path arrowok="t" textboxrect="0,0,2146326,990714"/>
                </v:shape>
                <v:shape id="Shape 765" o:spid="_x0000_s1196" style="position:absolute;left:28191;top:27176;width:1019;height:1274;visibility:visible;mso-wrap-style:square;v-text-anchor:top" coordsize="101879,1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" path="m101879,127444l,e" filled="f" strokeweight=".35mm">
                  <v:path arrowok="t" textboxrect="0,0,101879,127444"/>
                </v:shape>
                <v:shape id="Shape 766" o:spid="_x0000_s1197" style="position:absolute;left:27558;top:28447;width:1652;height:133;visibility:visible;mso-wrap-style:square;v-text-anchor:top" coordsize="165240,1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" path="m165240,l,13309e" filled="f" strokeweight=".35mm">
                  <v:path arrowok="t" textboxrect="0,0,165240,13309"/>
                </v:shape>
                <v:rect id="Rectangle 767" o:spid="_x0000_s1198" style="position:absolute;top:18798;width:1541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1171F2EE" w14:textId="77777777" w:rsidR="00CD685B" w:rsidRDefault="00CD685B" w:rsidP="00925720">
                        <w:r>
                          <w:rPr>
                            <w:rFonts w:ascii="Liberation Sans" w:eastAsia="Liberation Sans" w:hAnsi="Liberation Sans" w:cs="Liberation Sans"/>
                          </w:rPr>
                          <w:t>Human Resources</w:t>
                        </w:r>
                      </w:p>
                    </w:txbxContent>
                  </v:textbox>
                </v:rect>
                <w10:anchorlock/>
              </v:group>
            </w:pict>
          </mc:Fallback>
        </mc:AlternateContent>
      </w:r>
    </w:p>
    <w:p w14:paraId="1B6CEDC3" w14:textId="77777777" w:rsidR="0092572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2</w:t>
      </w:r>
      <w:r>
        <w:fldChar w:fldCharType="end"/>
      </w:r>
      <w:r>
        <w:t>: UseCase-Diagramm - Fördererdaten ändern</w:t>
      </w:r>
    </w:p>
    <w:p w14:paraId="4AE32CA7" w14:textId="33333FA4" w:rsidR="00925720" w:rsidRDefault="00925720" w:rsidP="00925720">
      <w:r>
        <w:t>Human Resources kümmert sich um die Bearbeitung, Pflege und Instandhaltung der Förderedaten und hat dem entsprechend auf diese Funktionen Zugriff so wie auch der Admin.</w:t>
      </w:r>
    </w:p>
    <w:p w14:paraId="0DF50B1D" w14:textId="03400A98" w:rsidR="00925720" w:rsidRDefault="00925720" w:rsidP="00925720">
      <w:pPr>
        <w:pStyle w:val="berschrift3"/>
      </w:pPr>
      <w:bookmarkStart w:id="163" w:name="_Toc44320806"/>
      <w:r>
        <w:lastRenderedPageBreak/>
        <w:t>Exponatverwaltung</w:t>
      </w:r>
      <w:bookmarkEnd w:id="163"/>
    </w:p>
    <w:p w14:paraId="0CB8186D" w14:textId="77777777" w:rsidR="00925720" w:rsidRDefault="00925720" w:rsidP="00925720">
      <w:pPr>
        <w:keepNext/>
      </w:pPr>
      <w:r>
        <w:rPr>
          <w:noProof/>
        </w:rPr>
        <w:drawing>
          <wp:inline distT="0" distB="0" distL="0" distR="0" wp14:anchorId="6434DEF4" wp14:editId="5B5A1832">
            <wp:extent cx="5760720" cy="5064524"/>
            <wp:effectExtent l="0" t="0" r="0" b="3175"/>
            <wp:docPr id="7343" name="Picture 7343"/>
            <wp:cNvGraphicFramePr/>
            <a:graphic xmlns:a="http://schemas.openxmlformats.org/drawingml/2006/main">
              <a:graphicData uri="http://schemas.openxmlformats.org/drawingml/2006/picture">
                <pic:pic xmlns:pic="http://schemas.openxmlformats.org/drawingml/2006/picture">
                  <pic:nvPicPr>
                    <pic:cNvPr id="7343" name="Picture 7343"/>
                    <pic:cNvPicPr/>
                  </pic:nvPicPr>
                  <pic:blipFill>
                    <a:blip r:embed="rId15"/>
                    <a:stretch>
                      <a:fillRect/>
                    </a:stretch>
                  </pic:blipFill>
                  <pic:spPr>
                    <a:xfrm>
                      <a:off x="0" y="0"/>
                      <a:ext cx="5760720" cy="5064524"/>
                    </a:xfrm>
                    <a:prstGeom prst="rect">
                      <a:avLst/>
                    </a:prstGeom>
                  </pic:spPr>
                </pic:pic>
              </a:graphicData>
            </a:graphic>
          </wp:inline>
        </w:drawing>
      </w:r>
    </w:p>
    <w:p w14:paraId="0D8DCC9E" w14:textId="77777777" w:rsidR="0092572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6</w:t>
      </w:r>
      <w:r>
        <w:fldChar w:fldCharType="end"/>
      </w:r>
      <w:r>
        <w:t>: UseCase-Diagramm – Exponatverwaltung</w:t>
      </w:r>
    </w:p>
    <w:p w14:paraId="2693C4E3" w14:textId="2A5F2309" w:rsidR="00925720" w:rsidRDefault="00925720" w:rsidP="00925720">
      <w:r>
        <w:t>Die Haupt-Use-Cases in der Exponatverwaltung sind Exponat löschen, Exponat anlegen und Exponat suchen. Exponatdaten ändern ist bereits in einem eigenen Diagramm beschrieben. Die Exponatsuche nutzt die entsprechende Teilsuche aus der allgemeineren Elementsuche. Bei „Exponat anlegen“ und „Exponatdaten ändern“ werden aus dem „Personen verwalten“-UseCase nur die Funktionen in Bezug auf Exponate genutzt. Das heißt ein User kann Förderer Suchen und ihnen neue Exponate zuweisen, deren Attribute aber nicht ändern oder Förderer löschen.</w:t>
      </w:r>
    </w:p>
    <w:p w14:paraId="422E212A" w14:textId="7D61A8C0" w:rsidR="00FE30FE" w:rsidRDefault="00FE30FE" w:rsidP="00FE30FE">
      <w:pPr>
        <w:pStyle w:val="berschrift3"/>
      </w:pPr>
      <w:bookmarkStart w:id="164" w:name="_Toc44320807"/>
      <w:r>
        <w:lastRenderedPageBreak/>
        <w:t>Exponate ändern</w:t>
      </w:r>
      <w:bookmarkEnd w:id="164"/>
    </w:p>
    <w:p w14:paraId="24739C5E" w14:textId="7D203AE1" w:rsidR="003B4418" w:rsidRDefault="001B7E86" w:rsidP="003B4418">
      <w:pPr>
        <w:keepNext/>
      </w:pPr>
      <w:r>
        <w:rPr>
          <w:noProof/>
        </w:rPr>
        <w:drawing>
          <wp:inline distT="0" distB="0" distL="0" distR="0" wp14:anchorId="587FC9DD" wp14:editId="304E5671">
            <wp:extent cx="5760720" cy="6973620"/>
            <wp:effectExtent l="0" t="0" r="0" b="0"/>
            <wp:docPr id="45711" name="Picture 45711"/>
            <wp:cNvGraphicFramePr/>
            <a:graphic xmlns:a="http://schemas.openxmlformats.org/drawingml/2006/main">
              <a:graphicData uri="http://schemas.openxmlformats.org/drawingml/2006/picture">
                <pic:pic xmlns:pic="http://schemas.openxmlformats.org/drawingml/2006/picture">
                  <pic:nvPicPr>
                    <pic:cNvPr id="45711" name="Picture 45711"/>
                    <pic:cNvPicPr/>
                  </pic:nvPicPr>
                  <pic:blipFill>
                    <a:blip r:embed="rId16"/>
                    <a:stretch>
                      <a:fillRect/>
                    </a:stretch>
                  </pic:blipFill>
                  <pic:spPr>
                    <a:xfrm>
                      <a:off x="0" y="0"/>
                      <a:ext cx="5760720" cy="6973620"/>
                    </a:xfrm>
                    <a:prstGeom prst="rect">
                      <a:avLst/>
                    </a:prstGeom>
                  </pic:spPr>
                </pic:pic>
              </a:graphicData>
            </a:graphic>
          </wp:inline>
        </w:drawing>
      </w:r>
    </w:p>
    <w:p w14:paraId="3C999B37" w14:textId="44B50285"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5</w:t>
      </w:r>
      <w:r>
        <w:fldChar w:fldCharType="end"/>
      </w:r>
      <w:r>
        <w:t xml:space="preserve">: </w:t>
      </w:r>
      <w:r w:rsidR="036C3A79">
        <w:t xml:space="preserve">UseCase-Diagramm - </w:t>
      </w:r>
      <w:r>
        <w:t>Exponate ändern</w:t>
      </w:r>
    </w:p>
    <w:p w14:paraId="25CB0958" w14:textId="54785B4F" w:rsidR="615B012D" w:rsidRDefault="615B012D" w:rsidP="615B012D">
      <w:r>
        <w:t>Der User kann alle in dem Diagramm aufgeführten Daten des Exponats ändern.</w:t>
      </w:r>
      <w:r w:rsidR="004B460B">
        <w:t xml:space="preserve"> Dies inkludiert auch die einzelnen Historien der Exponate. Der Admin hat wie immer auch Zugriff auf alle Funktionen die der User hat.</w:t>
      </w:r>
    </w:p>
    <w:p w14:paraId="033A2CB0" w14:textId="77777777" w:rsidR="00925720" w:rsidRDefault="00925720" w:rsidP="00925720">
      <w:pPr>
        <w:pStyle w:val="berschrift3"/>
      </w:pPr>
      <w:bookmarkStart w:id="165" w:name="_Toc44320808"/>
      <w:r>
        <w:lastRenderedPageBreak/>
        <w:t>Historie ändern</w:t>
      </w:r>
      <w:bookmarkEnd w:id="165"/>
    </w:p>
    <w:p w14:paraId="69D11B66" w14:textId="77777777" w:rsidR="00925720" w:rsidRDefault="00925720" w:rsidP="00925720">
      <w:pPr>
        <w:keepNext/>
      </w:pPr>
      <w:r>
        <w:rPr>
          <w:noProof/>
        </w:rPr>
        <mc:AlternateContent>
          <mc:Choice Requires="wpg">
            <w:drawing>
              <wp:inline distT="0" distB="0" distL="0" distR="0" wp14:anchorId="7ACFF168" wp14:editId="166D21B6">
                <wp:extent cx="5841010" cy="5851501"/>
                <wp:effectExtent l="0" t="0" r="0" b="16510"/>
                <wp:docPr id="45935" name="Group 41973"/>
                <wp:cNvGraphicFramePr/>
                <a:graphic xmlns:a="http://schemas.openxmlformats.org/drawingml/2006/main">
                  <a:graphicData uri="http://schemas.microsoft.com/office/word/2010/wordprocessingGroup">
                    <wpg:wgp>
                      <wpg:cNvGrpSpPr/>
                      <wpg:grpSpPr>
                        <a:xfrm>
                          <a:off x="0" y="0"/>
                          <a:ext cx="5841010" cy="5851501"/>
                          <a:chOff x="0" y="0"/>
                          <a:chExt cx="6700627" cy="6712915"/>
                        </a:xfrm>
                      </wpg:grpSpPr>
                      <wps:wsp>
                        <wps:cNvPr id="45936" name="Shape 45914"/>
                        <wps:cNvSpPr/>
                        <wps:spPr>
                          <a:xfrm>
                            <a:off x="772198" y="0"/>
                            <a:ext cx="4152240" cy="6712915"/>
                          </a:xfrm>
                          <a:custGeom>
                            <a:avLst/>
                            <a:gdLst/>
                            <a:ahLst/>
                            <a:cxnLst/>
                            <a:rect l="0" t="0" r="0" b="0"/>
                            <a:pathLst>
                              <a:path w="4152240" h="6712915">
                                <a:moveTo>
                                  <a:pt x="0" y="0"/>
                                </a:moveTo>
                                <a:lnTo>
                                  <a:pt x="4152240" y="0"/>
                                </a:lnTo>
                                <a:lnTo>
                                  <a:pt x="4152240" y="6712915"/>
                                </a:lnTo>
                                <a:lnTo>
                                  <a:pt x="0" y="6712915"/>
                                </a:lnTo>
                                <a:lnTo>
                                  <a:pt x="0" y="0"/>
                                </a:lnTo>
                              </a:path>
                            </a:pathLst>
                          </a:custGeom>
                          <a:ln w="0" cap="flat">
                            <a:miter lim="127000"/>
                          </a:ln>
                        </wps:spPr>
                        <wps:style>
                          <a:lnRef idx="0">
                            <a:srgbClr val="000000">
                              <a:alpha val="0"/>
                            </a:srgbClr>
                          </a:lnRef>
                          <a:fillRef idx="1">
                            <a:srgbClr val="CCFF99"/>
                          </a:fillRef>
                          <a:effectRef idx="0">
                            <a:scrgbClr r="0" g="0" b="0"/>
                          </a:effectRef>
                          <a:fontRef idx="none"/>
                        </wps:style>
                        <wps:bodyPr/>
                      </wps:wsp>
                      <wps:wsp>
                        <wps:cNvPr id="45937" name="Shape 773"/>
                        <wps:cNvSpPr/>
                        <wps:spPr>
                          <a:xfrm>
                            <a:off x="772198" y="0"/>
                            <a:ext cx="4152240" cy="6712915"/>
                          </a:xfrm>
                          <a:custGeom>
                            <a:avLst/>
                            <a:gdLst/>
                            <a:ahLst/>
                            <a:cxnLst/>
                            <a:rect l="0" t="0" r="0" b="0"/>
                            <a:pathLst>
                              <a:path w="4152240" h="6712915">
                                <a:moveTo>
                                  <a:pt x="0" y="0"/>
                                </a:moveTo>
                                <a:lnTo>
                                  <a:pt x="4152240" y="0"/>
                                </a:lnTo>
                                <a:lnTo>
                                  <a:pt x="4152240" y="6712915"/>
                                </a:lnTo>
                                <a:lnTo>
                                  <a:pt x="0" y="6712915"/>
                                </a:lnTo>
                                <a:lnTo>
                                  <a:pt x="0" y="0"/>
                                </a:ln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38" name="Shape 774"/>
                        <wps:cNvSpPr/>
                        <wps:spPr>
                          <a:xfrm>
                            <a:off x="5087874" y="3373920"/>
                            <a:ext cx="1520647" cy="467284"/>
                          </a:xfrm>
                          <a:custGeom>
                            <a:avLst/>
                            <a:gdLst/>
                            <a:ahLst/>
                            <a:cxnLst/>
                            <a:rect l="0" t="0" r="0" b="0"/>
                            <a:pathLst>
                              <a:path w="1520647" h="467284">
                                <a:moveTo>
                                  <a:pt x="759968" y="0"/>
                                </a:moveTo>
                                <a:cubicBezTo>
                                  <a:pt x="1179728" y="0"/>
                                  <a:pt x="1520647" y="104407"/>
                                  <a:pt x="1520647" y="233642"/>
                                </a:cubicBezTo>
                                <a:cubicBezTo>
                                  <a:pt x="1520647" y="362522"/>
                                  <a:pt x="1179728" y="467284"/>
                                  <a:pt x="759968" y="467284"/>
                                </a:cubicBezTo>
                                <a:cubicBezTo>
                                  <a:pt x="340208" y="467284"/>
                                  <a:pt x="0" y="362522"/>
                                  <a:pt x="0" y="233642"/>
                                </a:cubicBezTo>
                                <a:cubicBezTo>
                                  <a:pt x="0" y="104407"/>
                                  <a:pt x="340208" y="0"/>
                                  <a:pt x="75996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39" name="Shape 775"/>
                        <wps:cNvSpPr/>
                        <wps:spPr>
                          <a:xfrm>
                            <a:off x="5087874" y="3373920"/>
                            <a:ext cx="1520647" cy="467284"/>
                          </a:xfrm>
                          <a:custGeom>
                            <a:avLst/>
                            <a:gdLst/>
                            <a:ahLst/>
                            <a:cxnLst/>
                            <a:rect l="0" t="0" r="0" b="0"/>
                            <a:pathLst>
                              <a:path w="1520647" h="467284">
                                <a:moveTo>
                                  <a:pt x="1520647" y="233642"/>
                                </a:moveTo>
                                <a:cubicBezTo>
                                  <a:pt x="1520647" y="362522"/>
                                  <a:pt x="1179728" y="467284"/>
                                  <a:pt x="759968" y="467284"/>
                                </a:cubicBezTo>
                                <a:cubicBezTo>
                                  <a:pt x="340208" y="467284"/>
                                  <a:pt x="0" y="362522"/>
                                  <a:pt x="0" y="233642"/>
                                </a:cubicBezTo>
                                <a:cubicBezTo>
                                  <a:pt x="0" y="104407"/>
                                  <a:pt x="340208" y="0"/>
                                  <a:pt x="759968" y="0"/>
                                </a:cubicBezTo>
                                <a:cubicBezTo>
                                  <a:pt x="1179728" y="0"/>
                                  <a:pt x="1520647" y="104407"/>
                                  <a:pt x="1520647"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0" name="Rectangle 776"/>
                        <wps:cNvSpPr/>
                        <wps:spPr>
                          <a:xfrm>
                            <a:off x="2409482" y="3292105"/>
                            <a:ext cx="1158018" cy="190422"/>
                          </a:xfrm>
                          <a:prstGeom prst="rect">
                            <a:avLst/>
                          </a:prstGeom>
                          <a:ln>
                            <a:noFill/>
                          </a:ln>
                        </wps:spPr>
                        <wps:txbx>
                          <w:txbxContent>
                            <w:p w14:paraId="095BEEFD" w14:textId="77777777" w:rsidR="00CD685B" w:rsidRDefault="00CD685B" w:rsidP="00925720">
                              <w:r>
                                <w:rPr>
                                  <w:rFonts w:ascii="Liberation Sans" w:eastAsia="Liberation Sans" w:hAnsi="Liberation Sans" w:cs="Liberation Sans"/>
                                  <w:sz w:val="20"/>
                                </w:rPr>
                                <w:t>Historie ändern</w:t>
                              </w:r>
                            </w:p>
                          </w:txbxContent>
                        </wps:txbx>
                        <wps:bodyPr horzOverflow="overflow" vert="horz" lIns="0" tIns="0" rIns="0" bIns="0" rtlCol="0">
                          <a:noAutofit/>
                        </wps:bodyPr>
                      </wps:wsp>
                      <wps:wsp>
                        <wps:cNvPr id="45941" name="Shape 777"/>
                        <wps:cNvSpPr/>
                        <wps:spPr>
                          <a:xfrm>
                            <a:off x="1275118" y="1155599"/>
                            <a:ext cx="2795397" cy="817563"/>
                          </a:xfrm>
                          <a:custGeom>
                            <a:avLst/>
                            <a:gdLst/>
                            <a:ahLst/>
                            <a:cxnLst/>
                            <a:rect l="0" t="0" r="0" b="0"/>
                            <a:pathLst>
                              <a:path w="2795397" h="817563">
                                <a:moveTo>
                                  <a:pt x="1397521" y="0"/>
                                </a:moveTo>
                                <a:cubicBezTo>
                                  <a:pt x="2169363" y="0"/>
                                  <a:pt x="2795397" y="182880"/>
                                  <a:pt x="2795397" y="408597"/>
                                </a:cubicBezTo>
                                <a:cubicBezTo>
                                  <a:pt x="2795397" y="634682"/>
                                  <a:pt x="2169363" y="817563"/>
                                  <a:pt x="1397521" y="817563"/>
                                </a:cubicBezTo>
                                <a:cubicBezTo>
                                  <a:pt x="626047" y="817563"/>
                                  <a:pt x="0" y="634682"/>
                                  <a:pt x="0" y="408597"/>
                                </a:cubicBezTo>
                                <a:cubicBezTo>
                                  <a:pt x="0" y="182880"/>
                                  <a:pt x="626047" y="0"/>
                                  <a:pt x="139752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42" name="Shape 778"/>
                        <wps:cNvSpPr/>
                        <wps:spPr>
                          <a:xfrm>
                            <a:off x="1275118" y="1155599"/>
                            <a:ext cx="2795397" cy="817563"/>
                          </a:xfrm>
                          <a:custGeom>
                            <a:avLst/>
                            <a:gdLst/>
                            <a:ahLst/>
                            <a:cxnLst/>
                            <a:rect l="0" t="0" r="0" b="0"/>
                            <a:pathLst>
                              <a:path w="2795397" h="817563">
                                <a:moveTo>
                                  <a:pt x="2795397" y="408597"/>
                                </a:moveTo>
                                <a:cubicBezTo>
                                  <a:pt x="2795397" y="634682"/>
                                  <a:pt x="2169363" y="817563"/>
                                  <a:pt x="1397521" y="817563"/>
                                </a:cubicBezTo>
                                <a:cubicBezTo>
                                  <a:pt x="626047" y="817563"/>
                                  <a:pt x="0" y="634682"/>
                                  <a:pt x="0" y="408597"/>
                                </a:cubicBezTo>
                                <a:cubicBezTo>
                                  <a:pt x="0" y="182880"/>
                                  <a:pt x="626047" y="0"/>
                                  <a:pt x="1397521" y="0"/>
                                </a:cubicBezTo>
                                <a:cubicBezTo>
                                  <a:pt x="2169363" y="0"/>
                                  <a:pt x="2795397" y="182880"/>
                                  <a:pt x="2795397" y="4085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3" name="Shape 779"/>
                        <wps:cNvSpPr/>
                        <wps:spPr>
                          <a:xfrm>
                            <a:off x="1521003" y="1330922"/>
                            <a:ext cx="2280234" cy="0"/>
                          </a:xfrm>
                          <a:custGeom>
                            <a:avLst/>
                            <a:gdLst/>
                            <a:ahLst/>
                            <a:cxnLst/>
                            <a:rect l="0" t="0" r="0" b="0"/>
                            <a:pathLst>
                              <a:path w="2280234">
                                <a:moveTo>
                                  <a:pt x="0" y="0"/>
                                </a:moveTo>
                                <a:lnTo>
                                  <a:pt x="228023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4" name="Rectangle 780"/>
                        <wps:cNvSpPr/>
                        <wps:spPr>
                          <a:xfrm>
                            <a:off x="5193364" y="3517793"/>
                            <a:ext cx="1507263" cy="190422"/>
                          </a:xfrm>
                          <a:prstGeom prst="rect">
                            <a:avLst/>
                          </a:prstGeom>
                          <a:ln>
                            <a:noFill/>
                          </a:ln>
                        </wps:spPr>
                        <wps:txbx>
                          <w:txbxContent>
                            <w:p w14:paraId="26EC1D94" w14:textId="77777777" w:rsidR="00CD685B" w:rsidRDefault="00CD685B" w:rsidP="00925720">
                              <w:r>
                                <w:rPr>
                                  <w:rFonts w:ascii="Liberation Sans" w:eastAsia="Liberation Sans" w:hAnsi="Liberation Sans" w:cs="Liberation Sans"/>
                                  <w:sz w:val="20"/>
                                </w:rPr>
                                <w:t>Personen verwalten</w:t>
                              </w:r>
                            </w:p>
                          </w:txbxContent>
                        </wps:txbx>
                        <wps:bodyPr horzOverflow="overflow" vert="horz" lIns="0" tIns="0" rIns="0" bIns="0" rtlCol="0">
                          <a:noAutofit/>
                        </wps:bodyPr>
                      </wps:wsp>
                      <wps:wsp>
                        <wps:cNvPr id="45945" name="Rectangle 781"/>
                        <wps:cNvSpPr/>
                        <wps:spPr>
                          <a:xfrm>
                            <a:off x="1827274" y="1677259"/>
                            <a:ext cx="2139452" cy="190422"/>
                          </a:xfrm>
                          <a:prstGeom prst="rect">
                            <a:avLst/>
                          </a:prstGeom>
                          <a:ln>
                            <a:noFill/>
                          </a:ln>
                        </wps:spPr>
                        <wps:txbx>
                          <w:txbxContent>
                            <w:p w14:paraId="4B377D0C" w14:textId="77777777" w:rsidR="00CD685B" w:rsidRDefault="00CD685B" w:rsidP="00925720">
                              <w:r>
                                <w:rPr>
                                  <w:rFonts w:ascii="Liberation Sans" w:eastAsia="Liberation Sans" w:hAnsi="Liberation Sans" w:cs="Liberation Sans"/>
                                  <w:sz w:val="20"/>
                                </w:rPr>
                                <w:t>Geschichtshistorie erweitern</w:t>
                              </w:r>
                            </w:p>
                          </w:txbxContent>
                        </wps:txbx>
                        <wps:bodyPr horzOverflow="overflow" vert="horz" lIns="0" tIns="0" rIns="0" bIns="0" rtlCol="0">
                          <a:noAutofit/>
                        </wps:bodyPr>
                      </wps:wsp>
                      <wps:wsp>
                        <wps:cNvPr id="45946" name="Rectangle 782"/>
                        <wps:cNvSpPr/>
                        <wps:spPr>
                          <a:xfrm>
                            <a:off x="1958143" y="1542779"/>
                            <a:ext cx="1761741" cy="190422"/>
                          </a:xfrm>
                          <a:prstGeom prst="rect">
                            <a:avLst/>
                          </a:prstGeom>
                          <a:ln>
                            <a:noFill/>
                          </a:ln>
                        </wps:spPr>
                        <wps:txbx>
                          <w:txbxContent>
                            <w:p w14:paraId="2AC51DBC" w14:textId="77777777" w:rsidR="00CD685B" w:rsidRDefault="00CD685B" w:rsidP="00925720">
                              <w:r>
                                <w:rPr>
                                  <w:rFonts w:ascii="Liberation Sans" w:eastAsia="Liberation Sans" w:hAnsi="Liberation Sans" w:cs="Liberation Sans"/>
                                  <w:sz w:val="20"/>
                                </w:rPr>
                                <w:t>Besitzhistorie erweitern</w:t>
                              </w:r>
                            </w:p>
                          </w:txbxContent>
                        </wps:txbx>
                        <wps:bodyPr horzOverflow="overflow" vert="horz" lIns="0" tIns="0" rIns="0" bIns="0" rtlCol="0">
                          <a:noAutofit/>
                        </wps:bodyPr>
                      </wps:wsp>
                      <wps:wsp>
                        <wps:cNvPr id="45947" name="Rectangle 783"/>
                        <wps:cNvSpPr/>
                        <wps:spPr>
                          <a:xfrm>
                            <a:off x="2128686" y="1370776"/>
                            <a:ext cx="1346361" cy="190422"/>
                          </a:xfrm>
                          <a:prstGeom prst="rect">
                            <a:avLst/>
                          </a:prstGeom>
                          <a:ln>
                            <a:noFill/>
                          </a:ln>
                        </wps:spPr>
                        <wps:txbx>
                          <w:txbxContent>
                            <w:p w14:paraId="6712901C" w14:textId="77777777" w:rsidR="00CD685B" w:rsidRDefault="00CD685B"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45948" name="Shape 784"/>
                        <wps:cNvSpPr/>
                        <wps:spPr>
                          <a:xfrm>
                            <a:off x="1357198" y="4950003"/>
                            <a:ext cx="2619718" cy="817563"/>
                          </a:xfrm>
                          <a:custGeom>
                            <a:avLst/>
                            <a:gdLst/>
                            <a:ahLst/>
                            <a:cxnLst/>
                            <a:rect l="0" t="0" r="0" b="0"/>
                            <a:pathLst>
                              <a:path w="2619718" h="817563">
                                <a:moveTo>
                                  <a:pt x="1309688" y="0"/>
                                </a:moveTo>
                                <a:cubicBezTo>
                                  <a:pt x="2033283" y="0"/>
                                  <a:pt x="2619718" y="182880"/>
                                  <a:pt x="2619718" y="408242"/>
                                </a:cubicBezTo>
                                <a:cubicBezTo>
                                  <a:pt x="2619718" y="633959"/>
                                  <a:pt x="2033283" y="817563"/>
                                  <a:pt x="1309688" y="817563"/>
                                </a:cubicBezTo>
                                <a:cubicBezTo>
                                  <a:pt x="586435" y="817563"/>
                                  <a:pt x="0" y="633959"/>
                                  <a:pt x="0" y="408242"/>
                                </a:cubicBezTo>
                                <a:cubicBezTo>
                                  <a:pt x="0" y="182880"/>
                                  <a:pt x="586435" y="0"/>
                                  <a:pt x="130968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49" name="Shape 785"/>
                        <wps:cNvSpPr/>
                        <wps:spPr>
                          <a:xfrm>
                            <a:off x="1357198" y="4950003"/>
                            <a:ext cx="2619718" cy="817563"/>
                          </a:xfrm>
                          <a:custGeom>
                            <a:avLst/>
                            <a:gdLst/>
                            <a:ahLst/>
                            <a:cxnLst/>
                            <a:rect l="0" t="0" r="0" b="0"/>
                            <a:pathLst>
                              <a:path w="2619718" h="817563">
                                <a:moveTo>
                                  <a:pt x="2619718" y="408242"/>
                                </a:moveTo>
                                <a:cubicBezTo>
                                  <a:pt x="2619718" y="633959"/>
                                  <a:pt x="2033283" y="817563"/>
                                  <a:pt x="1309688" y="817563"/>
                                </a:cubicBezTo>
                                <a:cubicBezTo>
                                  <a:pt x="586435" y="817563"/>
                                  <a:pt x="0" y="633959"/>
                                  <a:pt x="0" y="408242"/>
                                </a:cubicBezTo>
                                <a:cubicBezTo>
                                  <a:pt x="0" y="182880"/>
                                  <a:pt x="586435" y="0"/>
                                  <a:pt x="1309688" y="0"/>
                                </a:cubicBezTo>
                                <a:cubicBezTo>
                                  <a:pt x="2033283" y="0"/>
                                  <a:pt x="2619718" y="182880"/>
                                  <a:pt x="2619718" y="4082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50" name="Shape 786"/>
                        <wps:cNvSpPr/>
                        <wps:spPr>
                          <a:xfrm>
                            <a:off x="1590840" y="5124958"/>
                            <a:ext cx="2140204" cy="0"/>
                          </a:xfrm>
                          <a:custGeom>
                            <a:avLst/>
                            <a:gdLst/>
                            <a:ahLst/>
                            <a:cxnLst/>
                            <a:rect l="0" t="0" r="0" b="0"/>
                            <a:pathLst>
                              <a:path w="2140204">
                                <a:moveTo>
                                  <a:pt x="0" y="0"/>
                                </a:moveTo>
                                <a:lnTo>
                                  <a:pt x="214020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51" name="Rectangle 787"/>
                        <wps:cNvSpPr/>
                        <wps:spPr>
                          <a:xfrm>
                            <a:off x="2128685" y="1180349"/>
                            <a:ext cx="1420847" cy="190422"/>
                          </a:xfrm>
                          <a:prstGeom prst="rect">
                            <a:avLst/>
                          </a:prstGeom>
                          <a:ln>
                            <a:noFill/>
                          </a:ln>
                        </wps:spPr>
                        <wps:txbx>
                          <w:txbxContent>
                            <w:p w14:paraId="4E2F61B4" w14:textId="77777777" w:rsidR="00CD685B" w:rsidRDefault="00CD685B" w:rsidP="00925720">
                              <w:r>
                                <w:rPr>
                                  <w:rFonts w:ascii="Liberation Sans" w:eastAsia="Liberation Sans" w:hAnsi="Liberation Sans" w:cs="Liberation Sans"/>
                                  <w:sz w:val="20"/>
                                </w:rPr>
                                <w:t>Eintrag hinzufügen</w:t>
                              </w:r>
                            </w:p>
                          </w:txbxContent>
                        </wps:txbx>
                        <wps:bodyPr horzOverflow="overflow" vert="horz" lIns="0" tIns="0" rIns="0" bIns="0" rtlCol="0">
                          <a:noAutofit/>
                        </wps:bodyPr>
                      </wps:wsp>
                      <wps:wsp>
                        <wps:cNvPr id="521" name="Rectangle 788"/>
                        <wps:cNvSpPr/>
                        <wps:spPr>
                          <a:xfrm>
                            <a:off x="1919161" y="5545340"/>
                            <a:ext cx="1969175" cy="190421"/>
                          </a:xfrm>
                          <a:prstGeom prst="rect">
                            <a:avLst/>
                          </a:prstGeom>
                          <a:ln>
                            <a:noFill/>
                          </a:ln>
                        </wps:spPr>
                        <wps:txbx>
                          <w:txbxContent>
                            <w:p w14:paraId="0AC426F0" w14:textId="77777777" w:rsidR="00CD685B" w:rsidRDefault="00CD685B" w:rsidP="00925720">
                              <w:r>
                                <w:rPr>
                                  <w:rFonts w:ascii="Liberation Sans" w:eastAsia="Liberation Sans" w:hAnsi="Liberation Sans" w:cs="Liberation Sans"/>
                                  <w:sz w:val="20"/>
                                </w:rPr>
                                <w:t>Geschichtshistorie ändern</w:t>
                              </w:r>
                            </w:p>
                          </w:txbxContent>
                        </wps:txbx>
                        <wps:bodyPr horzOverflow="overflow" vert="horz" lIns="0" tIns="0" rIns="0" bIns="0" rtlCol="0">
                          <a:noAutofit/>
                        </wps:bodyPr>
                      </wps:wsp>
                      <wps:wsp>
                        <wps:cNvPr id="636" name="Rectangle 789"/>
                        <wps:cNvSpPr/>
                        <wps:spPr>
                          <a:xfrm>
                            <a:off x="2070354" y="5371108"/>
                            <a:ext cx="1591294" cy="190421"/>
                          </a:xfrm>
                          <a:prstGeom prst="rect">
                            <a:avLst/>
                          </a:prstGeom>
                          <a:ln>
                            <a:noFill/>
                          </a:ln>
                        </wps:spPr>
                        <wps:txbx>
                          <w:txbxContent>
                            <w:p w14:paraId="221671EC" w14:textId="77777777" w:rsidR="00CD685B" w:rsidRDefault="00CD685B" w:rsidP="00925720">
                              <w:r>
                                <w:rPr>
                                  <w:rFonts w:ascii="Liberation Sans" w:eastAsia="Liberation Sans" w:hAnsi="Liberation Sans" w:cs="Liberation Sans"/>
                                  <w:sz w:val="20"/>
                                </w:rPr>
                                <w:t>Besitzhistorie ändern</w:t>
                              </w:r>
                            </w:p>
                          </w:txbxContent>
                        </wps:txbx>
                        <wps:bodyPr horzOverflow="overflow" vert="horz" lIns="0" tIns="0" rIns="0" bIns="0" rtlCol="0">
                          <a:noAutofit/>
                        </wps:bodyPr>
                      </wps:wsp>
                      <wps:wsp>
                        <wps:cNvPr id="637" name="Rectangle 790"/>
                        <wps:cNvSpPr/>
                        <wps:spPr>
                          <a:xfrm>
                            <a:off x="2152803" y="5196140"/>
                            <a:ext cx="1346361" cy="190421"/>
                          </a:xfrm>
                          <a:prstGeom prst="rect">
                            <a:avLst/>
                          </a:prstGeom>
                          <a:ln>
                            <a:noFill/>
                          </a:ln>
                        </wps:spPr>
                        <wps:txbx>
                          <w:txbxContent>
                            <w:p w14:paraId="521D2F11" w14:textId="77777777" w:rsidR="00CD685B" w:rsidRDefault="00CD685B"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638" name="Shape 791"/>
                        <wps:cNvSpPr/>
                        <wps:spPr>
                          <a:xfrm>
                            <a:off x="1135075" y="2976842"/>
                            <a:ext cx="3064319" cy="864362"/>
                          </a:xfrm>
                          <a:custGeom>
                            <a:avLst/>
                            <a:gdLst/>
                            <a:ahLst/>
                            <a:cxnLst/>
                            <a:rect l="0" t="0" r="0" b="0"/>
                            <a:pathLst>
                              <a:path w="3064319" h="864362">
                                <a:moveTo>
                                  <a:pt x="1531810" y="0"/>
                                </a:moveTo>
                                <a:cubicBezTo>
                                  <a:pt x="2377808" y="0"/>
                                  <a:pt x="3064319" y="193320"/>
                                  <a:pt x="3064319" y="432003"/>
                                </a:cubicBezTo>
                                <a:cubicBezTo>
                                  <a:pt x="3064319" y="671043"/>
                                  <a:pt x="2377808" y="864362"/>
                                  <a:pt x="1531810" y="864362"/>
                                </a:cubicBezTo>
                                <a:cubicBezTo>
                                  <a:pt x="685800" y="864362"/>
                                  <a:pt x="0" y="671043"/>
                                  <a:pt x="0" y="432003"/>
                                </a:cubicBezTo>
                                <a:cubicBezTo>
                                  <a:pt x="0" y="193320"/>
                                  <a:pt x="685800" y="0"/>
                                  <a:pt x="153181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639" name="Shape 792"/>
                        <wps:cNvSpPr/>
                        <wps:spPr>
                          <a:xfrm>
                            <a:off x="1135075" y="2976842"/>
                            <a:ext cx="3064319" cy="864362"/>
                          </a:xfrm>
                          <a:custGeom>
                            <a:avLst/>
                            <a:gdLst/>
                            <a:ahLst/>
                            <a:cxnLst/>
                            <a:rect l="0" t="0" r="0" b="0"/>
                            <a:pathLst>
                              <a:path w="3064319" h="864362">
                                <a:moveTo>
                                  <a:pt x="3064319" y="432003"/>
                                </a:moveTo>
                                <a:cubicBezTo>
                                  <a:pt x="3064319" y="671043"/>
                                  <a:pt x="2377808" y="864362"/>
                                  <a:pt x="1531810" y="864362"/>
                                </a:cubicBezTo>
                                <a:cubicBezTo>
                                  <a:pt x="685800" y="864362"/>
                                  <a:pt x="0" y="671043"/>
                                  <a:pt x="0" y="432003"/>
                                </a:cubicBezTo>
                                <a:cubicBezTo>
                                  <a:pt x="0" y="193320"/>
                                  <a:pt x="685800" y="0"/>
                                  <a:pt x="1531810" y="0"/>
                                </a:cubicBezTo>
                                <a:cubicBezTo>
                                  <a:pt x="2377808" y="0"/>
                                  <a:pt x="3064319" y="193320"/>
                                  <a:pt x="3064319" y="432003"/>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04" name="Shape 793"/>
                        <wps:cNvSpPr/>
                        <wps:spPr>
                          <a:xfrm>
                            <a:off x="1321918" y="3198596"/>
                            <a:ext cx="2678037" cy="0"/>
                          </a:xfrm>
                          <a:custGeom>
                            <a:avLst/>
                            <a:gdLst/>
                            <a:ahLst/>
                            <a:cxnLst/>
                            <a:rect l="0" t="0" r="0" b="0"/>
                            <a:pathLst>
                              <a:path w="2678037">
                                <a:moveTo>
                                  <a:pt x="0" y="0"/>
                                </a:moveTo>
                                <a:lnTo>
                                  <a:pt x="2678037"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05" name="Rectangle 794"/>
                        <wps:cNvSpPr/>
                        <wps:spPr>
                          <a:xfrm>
                            <a:off x="2141284" y="4973662"/>
                            <a:ext cx="1392723" cy="190421"/>
                          </a:xfrm>
                          <a:prstGeom prst="rect">
                            <a:avLst/>
                          </a:prstGeom>
                          <a:ln>
                            <a:noFill/>
                          </a:ln>
                        </wps:spPr>
                        <wps:txbx>
                          <w:txbxContent>
                            <w:p w14:paraId="44A39231" w14:textId="77777777" w:rsidR="00CD685B" w:rsidRDefault="00CD685B" w:rsidP="00925720">
                              <w:r>
                                <w:rPr>
                                  <w:rFonts w:ascii="Liberation Sans" w:eastAsia="Liberation Sans" w:hAnsi="Liberation Sans" w:cs="Liberation Sans"/>
                                  <w:sz w:val="20"/>
                                </w:rPr>
                                <w:t>Eintrag bearbeiten</w:t>
                              </w:r>
                            </w:p>
                          </w:txbxContent>
                        </wps:txbx>
                        <wps:bodyPr horzOverflow="overflow" vert="horz" lIns="0" tIns="0" rIns="0" bIns="0" rtlCol="0">
                          <a:noAutofit/>
                        </wps:bodyPr>
                      </wps:wsp>
                      <wps:wsp>
                        <wps:cNvPr id="706" name="Rectangle 795"/>
                        <wps:cNvSpPr/>
                        <wps:spPr>
                          <a:xfrm>
                            <a:off x="1690716" y="3594895"/>
                            <a:ext cx="2264047" cy="190422"/>
                          </a:xfrm>
                          <a:prstGeom prst="rect">
                            <a:avLst/>
                          </a:prstGeom>
                          <a:ln>
                            <a:noFill/>
                          </a:ln>
                        </wps:spPr>
                        <wps:txbx>
                          <w:txbxContent>
                            <w:p w14:paraId="522C34AC" w14:textId="77777777" w:rsidR="00CD685B" w:rsidRDefault="00CD685B" w:rsidP="00925720">
                              <w:r>
                                <w:rPr>
                                  <w:rFonts w:ascii="Liberation Sans" w:eastAsia="Liberation Sans" w:hAnsi="Liberation Sans" w:cs="Liberation Sans"/>
                                  <w:sz w:val="20"/>
                                </w:rPr>
                                <w:t>Besitzhistorieneintrag löschen</w:t>
                              </w:r>
                            </w:p>
                          </w:txbxContent>
                        </wps:txbx>
                        <wps:bodyPr horzOverflow="overflow" vert="horz" lIns="0" tIns="0" rIns="0" bIns="0" rtlCol="0">
                          <a:noAutofit/>
                        </wps:bodyPr>
                      </wps:wsp>
                      <wps:wsp>
                        <wps:cNvPr id="707" name="Rectangle 796"/>
                        <wps:cNvSpPr/>
                        <wps:spPr>
                          <a:xfrm>
                            <a:off x="1590072" y="3444746"/>
                            <a:ext cx="2643123" cy="190422"/>
                          </a:xfrm>
                          <a:prstGeom prst="rect">
                            <a:avLst/>
                          </a:prstGeom>
                          <a:ln>
                            <a:noFill/>
                          </a:ln>
                        </wps:spPr>
                        <wps:txbx>
                          <w:txbxContent>
                            <w:p w14:paraId="04ED8048" w14:textId="77777777" w:rsidR="00CD685B" w:rsidRDefault="00CD685B" w:rsidP="00925720">
                              <w:r>
                                <w:rPr>
                                  <w:rFonts w:ascii="Liberation Sans" w:eastAsia="Liberation Sans" w:hAnsi="Liberation Sans" w:cs="Liberation Sans"/>
                                  <w:sz w:val="20"/>
                                </w:rPr>
                                <w:t>Geschichtshistorieneintrag löschen</w:t>
                              </w:r>
                            </w:p>
                          </w:txbxContent>
                        </wps:txbx>
                        <wps:bodyPr horzOverflow="overflow" vert="horz" lIns="0" tIns="0" rIns="0" bIns="0" rtlCol="0">
                          <a:noAutofit/>
                        </wps:bodyPr>
                      </wps:wsp>
                      <wps:wsp>
                        <wps:cNvPr id="708" name="Rectangle 797"/>
                        <wps:cNvSpPr/>
                        <wps:spPr>
                          <a:xfrm>
                            <a:off x="2141284" y="3269423"/>
                            <a:ext cx="1346361" cy="190422"/>
                          </a:xfrm>
                          <a:prstGeom prst="rect">
                            <a:avLst/>
                          </a:prstGeom>
                          <a:ln>
                            <a:noFill/>
                          </a:ln>
                        </wps:spPr>
                        <wps:txbx>
                          <w:txbxContent>
                            <w:p w14:paraId="265EFCCF" w14:textId="77777777" w:rsidR="00CD685B" w:rsidRDefault="00CD685B"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709" name="Shape 798"/>
                        <wps:cNvSpPr/>
                        <wps:spPr>
                          <a:xfrm>
                            <a:off x="3263405" y="291605"/>
                            <a:ext cx="1473835" cy="467640"/>
                          </a:xfrm>
                          <a:custGeom>
                            <a:avLst/>
                            <a:gdLst/>
                            <a:ahLst/>
                            <a:cxnLst/>
                            <a:rect l="0" t="0" r="0" b="0"/>
                            <a:pathLst>
                              <a:path w="1473835" h="467640">
                                <a:moveTo>
                                  <a:pt x="736549" y="0"/>
                                </a:moveTo>
                                <a:cubicBezTo>
                                  <a:pt x="1143711" y="0"/>
                                  <a:pt x="1473835" y="105118"/>
                                  <a:pt x="1473835" y="233997"/>
                                </a:cubicBezTo>
                                <a:cubicBezTo>
                                  <a:pt x="1473835" y="362877"/>
                                  <a:pt x="1143711" y="467640"/>
                                  <a:pt x="736549" y="467640"/>
                                </a:cubicBezTo>
                                <a:cubicBezTo>
                                  <a:pt x="329755" y="467640"/>
                                  <a:pt x="0" y="362877"/>
                                  <a:pt x="0" y="233997"/>
                                </a:cubicBezTo>
                                <a:cubicBezTo>
                                  <a:pt x="0" y="105118"/>
                                  <a:pt x="329755" y="0"/>
                                  <a:pt x="73654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0" name="Shape 799"/>
                        <wps:cNvSpPr/>
                        <wps:spPr>
                          <a:xfrm>
                            <a:off x="3263405" y="291605"/>
                            <a:ext cx="1473835" cy="467640"/>
                          </a:xfrm>
                          <a:custGeom>
                            <a:avLst/>
                            <a:gdLst/>
                            <a:ahLst/>
                            <a:cxnLst/>
                            <a:rect l="0" t="0" r="0" b="0"/>
                            <a:pathLst>
                              <a:path w="1473835" h="467640">
                                <a:moveTo>
                                  <a:pt x="1473835" y="233997"/>
                                </a:moveTo>
                                <a:cubicBezTo>
                                  <a:pt x="1473835" y="362877"/>
                                  <a:pt x="1143711" y="467640"/>
                                  <a:pt x="736549" y="467640"/>
                                </a:cubicBezTo>
                                <a:cubicBezTo>
                                  <a:pt x="329755" y="467640"/>
                                  <a:pt x="0" y="362877"/>
                                  <a:pt x="0" y="233997"/>
                                </a:cubicBezTo>
                                <a:cubicBezTo>
                                  <a:pt x="0" y="105118"/>
                                  <a:pt x="329755" y="0"/>
                                  <a:pt x="736549" y="0"/>
                                </a:cubicBezTo>
                                <a:cubicBezTo>
                                  <a:pt x="1143711" y="0"/>
                                  <a:pt x="1473835" y="105118"/>
                                  <a:pt x="1473835"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1" name="Rectangle 800"/>
                        <wps:cNvSpPr/>
                        <wps:spPr>
                          <a:xfrm>
                            <a:off x="2222640" y="3024262"/>
                            <a:ext cx="1175233" cy="190422"/>
                          </a:xfrm>
                          <a:prstGeom prst="rect">
                            <a:avLst/>
                          </a:prstGeom>
                          <a:ln>
                            <a:noFill/>
                          </a:ln>
                        </wps:spPr>
                        <wps:txbx>
                          <w:txbxContent>
                            <w:p w14:paraId="251562F3" w14:textId="77777777" w:rsidR="00CD685B" w:rsidRDefault="00CD685B" w:rsidP="00925720">
                              <w:r>
                                <w:rPr>
                                  <w:rFonts w:ascii="Liberation Sans" w:eastAsia="Liberation Sans" w:hAnsi="Liberation Sans" w:cs="Liberation Sans"/>
                                  <w:sz w:val="20"/>
                                </w:rPr>
                                <w:t>Eintrag löschen</w:t>
                              </w:r>
                            </w:p>
                          </w:txbxContent>
                        </wps:txbx>
                        <wps:bodyPr horzOverflow="overflow" vert="horz" lIns="0" tIns="0" rIns="0" bIns="0" rtlCol="0">
                          <a:noAutofit/>
                        </wps:bodyPr>
                      </wps:wsp>
                      <wps:wsp>
                        <wps:cNvPr id="712" name="Rectangle 801"/>
                        <wps:cNvSpPr/>
                        <wps:spPr>
                          <a:xfrm>
                            <a:off x="3462121" y="373950"/>
                            <a:ext cx="1391019" cy="190422"/>
                          </a:xfrm>
                          <a:prstGeom prst="rect">
                            <a:avLst/>
                          </a:prstGeom>
                          <a:ln>
                            <a:noFill/>
                          </a:ln>
                        </wps:spPr>
                        <wps:txbx>
                          <w:txbxContent>
                            <w:p w14:paraId="4081BE46" w14:textId="77777777" w:rsidR="00CD685B" w:rsidRDefault="00CD685B" w:rsidP="00925720">
                              <w:r>
                                <w:rPr>
                                  <w:rFonts w:ascii="Liberation Sans" w:eastAsia="Liberation Sans" w:hAnsi="Liberation Sans" w:cs="Liberation Sans"/>
                                  <w:sz w:val="20"/>
                                </w:rPr>
                                <w:t>Geschichtshistorie</w:t>
                              </w:r>
                            </w:p>
                          </w:txbxContent>
                        </wps:txbx>
                        <wps:bodyPr horzOverflow="overflow" vert="horz" lIns="0" tIns="0" rIns="0" bIns="0" rtlCol="0">
                          <a:noAutofit/>
                        </wps:bodyPr>
                      </wps:wsp>
                      <wps:wsp>
                        <wps:cNvPr id="713" name="Shape 802"/>
                        <wps:cNvSpPr/>
                        <wps:spPr>
                          <a:xfrm>
                            <a:off x="1672920" y="221755"/>
                            <a:ext cx="1181519" cy="467284"/>
                          </a:xfrm>
                          <a:custGeom>
                            <a:avLst/>
                            <a:gdLst/>
                            <a:ahLst/>
                            <a:cxnLst/>
                            <a:rect l="0" t="0" r="0" b="0"/>
                            <a:pathLst>
                              <a:path w="1181519" h="467284">
                                <a:moveTo>
                                  <a:pt x="590398" y="0"/>
                                </a:moveTo>
                                <a:cubicBezTo>
                                  <a:pt x="916915" y="0"/>
                                  <a:pt x="1181519" y="104762"/>
                                  <a:pt x="1181519" y="233642"/>
                                </a:cubicBezTo>
                                <a:cubicBezTo>
                                  <a:pt x="1181519" y="362889"/>
                                  <a:pt x="916915" y="467284"/>
                                  <a:pt x="590398" y="467284"/>
                                </a:cubicBezTo>
                                <a:cubicBezTo>
                                  <a:pt x="264605" y="467284"/>
                                  <a:pt x="0" y="362889"/>
                                  <a:pt x="0" y="233642"/>
                                </a:cubicBezTo>
                                <a:cubicBezTo>
                                  <a:pt x="0" y="104762"/>
                                  <a:pt x="264605" y="0"/>
                                  <a:pt x="59039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4" name="Shape 803"/>
                        <wps:cNvSpPr/>
                        <wps:spPr>
                          <a:xfrm>
                            <a:off x="1672920" y="221755"/>
                            <a:ext cx="1181519" cy="467284"/>
                          </a:xfrm>
                          <a:custGeom>
                            <a:avLst/>
                            <a:gdLst/>
                            <a:ahLst/>
                            <a:cxnLst/>
                            <a:rect l="0" t="0" r="0" b="0"/>
                            <a:pathLst>
                              <a:path w="1181519" h="467284">
                                <a:moveTo>
                                  <a:pt x="1181519" y="233642"/>
                                </a:moveTo>
                                <a:cubicBezTo>
                                  <a:pt x="1181519" y="362889"/>
                                  <a:pt x="916915" y="467284"/>
                                  <a:pt x="590398" y="467284"/>
                                </a:cubicBezTo>
                                <a:cubicBezTo>
                                  <a:pt x="264605" y="467284"/>
                                  <a:pt x="0" y="362889"/>
                                  <a:pt x="0" y="233642"/>
                                </a:cubicBezTo>
                                <a:cubicBezTo>
                                  <a:pt x="0" y="104762"/>
                                  <a:pt x="264605" y="0"/>
                                  <a:pt x="590398" y="0"/>
                                </a:cubicBezTo>
                                <a:cubicBezTo>
                                  <a:pt x="916915" y="0"/>
                                  <a:pt x="1181519" y="104762"/>
                                  <a:pt x="1181519"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5" name="Rectangle 804"/>
                        <wps:cNvSpPr/>
                        <wps:spPr>
                          <a:xfrm>
                            <a:off x="3719881" y="548905"/>
                            <a:ext cx="701560" cy="190422"/>
                          </a:xfrm>
                          <a:prstGeom prst="rect">
                            <a:avLst/>
                          </a:prstGeom>
                          <a:ln>
                            <a:noFill/>
                          </a:ln>
                        </wps:spPr>
                        <wps:txbx>
                          <w:txbxContent>
                            <w:p w14:paraId="4C6D4D89" w14:textId="77777777" w:rsidR="00CD685B" w:rsidRDefault="00CD685B" w:rsidP="00925720">
                              <w:r>
                                <w:rPr>
                                  <w:rFonts w:ascii="Liberation Sans" w:eastAsia="Liberation Sans" w:hAnsi="Liberation Sans" w:cs="Liberation Sans"/>
                                  <w:sz w:val="20"/>
                                </w:rPr>
                                <w:t>erweitern</w:t>
                              </w:r>
                            </w:p>
                          </w:txbxContent>
                        </wps:txbx>
                        <wps:bodyPr horzOverflow="overflow" vert="horz" lIns="0" tIns="0" rIns="0" bIns="0" rtlCol="0">
                          <a:noAutofit/>
                        </wps:bodyPr>
                      </wps:wsp>
                      <wps:wsp>
                        <wps:cNvPr id="716" name="Rectangle 805"/>
                        <wps:cNvSpPr/>
                        <wps:spPr>
                          <a:xfrm>
                            <a:off x="1872006" y="304100"/>
                            <a:ext cx="1013308" cy="190422"/>
                          </a:xfrm>
                          <a:prstGeom prst="rect">
                            <a:avLst/>
                          </a:prstGeom>
                          <a:ln>
                            <a:noFill/>
                          </a:ln>
                        </wps:spPr>
                        <wps:txbx>
                          <w:txbxContent>
                            <w:p w14:paraId="18444CE6" w14:textId="77777777" w:rsidR="00CD685B" w:rsidRDefault="00CD685B" w:rsidP="00925720">
                              <w:r>
                                <w:rPr>
                                  <w:rFonts w:ascii="Liberation Sans" w:eastAsia="Liberation Sans" w:hAnsi="Liberation Sans" w:cs="Liberation Sans"/>
                                  <w:sz w:val="20"/>
                                </w:rPr>
                                <w:t>Besitzhistorie</w:t>
                              </w:r>
                            </w:p>
                          </w:txbxContent>
                        </wps:txbx>
                        <wps:bodyPr horzOverflow="overflow" vert="horz" lIns="0" tIns="0" rIns="0" bIns="0" rtlCol="0">
                          <a:noAutofit/>
                        </wps:bodyPr>
                      </wps:wsp>
                      <wps:wsp>
                        <wps:cNvPr id="717" name="Shape 806"/>
                        <wps:cNvSpPr/>
                        <wps:spPr>
                          <a:xfrm>
                            <a:off x="1135075" y="6140526"/>
                            <a:ext cx="1485367" cy="467271"/>
                          </a:xfrm>
                          <a:custGeom>
                            <a:avLst/>
                            <a:gdLst/>
                            <a:ahLst/>
                            <a:cxnLst/>
                            <a:rect l="0" t="0" r="0" b="0"/>
                            <a:pathLst>
                              <a:path w="1485367" h="467271">
                                <a:moveTo>
                                  <a:pt x="742683" y="0"/>
                                </a:moveTo>
                                <a:cubicBezTo>
                                  <a:pt x="1153084" y="0"/>
                                  <a:pt x="1485367" y="104749"/>
                                  <a:pt x="1485367" y="233997"/>
                                </a:cubicBezTo>
                                <a:cubicBezTo>
                                  <a:pt x="1485367" y="362877"/>
                                  <a:pt x="1153084" y="467271"/>
                                  <a:pt x="742683" y="467271"/>
                                </a:cubicBezTo>
                                <a:cubicBezTo>
                                  <a:pt x="332283" y="467271"/>
                                  <a:pt x="0" y="362877"/>
                                  <a:pt x="0" y="233997"/>
                                </a:cubicBezTo>
                                <a:cubicBezTo>
                                  <a:pt x="0" y="104749"/>
                                  <a:pt x="332283" y="0"/>
                                  <a:pt x="74268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8" name="Shape 807"/>
                        <wps:cNvSpPr/>
                        <wps:spPr>
                          <a:xfrm>
                            <a:off x="1135075" y="6140526"/>
                            <a:ext cx="1485367" cy="467271"/>
                          </a:xfrm>
                          <a:custGeom>
                            <a:avLst/>
                            <a:gdLst/>
                            <a:ahLst/>
                            <a:cxnLst/>
                            <a:rect l="0" t="0" r="0" b="0"/>
                            <a:pathLst>
                              <a:path w="1485367" h="467271">
                                <a:moveTo>
                                  <a:pt x="1485367" y="233997"/>
                                </a:moveTo>
                                <a:cubicBezTo>
                                  <a:pt x="1485367" y="362877"/>
                                  <a:pt x="1153084" y="467271"/>
                                  <a:pt x="742683" y="467271"/>
                                </a:cubicBezTo>
                                <a:cubicBezTo>
                                  <a:pt x="332283" y="467271"/>
                                  <a:pt x="0" y="362877"/>
                                  <a:pt x="0" y="233997"/>
                                </a:cubicBezTo>
                                <a:cubicBezTo>
                                  <a:pt x="0" y="104749"/>
                                  <a:pt x="332283" y="0"/>
                                  <a:pt x="742683" y="0"/>
                                </a:cubicBezTo>
                                <a:cubicBezTo>
                                  <a:pt x="1153084" y="0"/>
                                  <a:pt x="1485367" y="104749"/>
                                  <a:pt x="1485367"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9" name="Rectangle 808"/>
                        <wps:cNvSpPr/>
                        <wps:spPr>
                          <a:xfrm>
                            <a:off x="1988998" y="479068"/>
                            <a:ext cx="701560" cy="190422"/>
                          </a:xfrm>
                          <a:prstGeom prst="rect">
                            <a:avLst/>
                          </a:prstGeom>
                          <a:ln>
                            <a:noFill/>
                          </a:ln>
                        </wps:spPr>
                        <wps:txbx>
                          <w:txbxContent>
                            <w:p w14:paraId="0F46DC03" w14:textId="77777777" w:rsidR="00CD685B" w:rsidRDefault="00CD685B" w:rsidP="00925720">
                              <w:r>
                                <w:rPr>
                                  <w:rFonts w:ascii="Liberation Sans" w:eastAsia="Liberation Sans" w:hAnsi="Liberation Sans" w:cs="Liberation Sans"/>
                                  <w:sz w:val="20"/>
                                </w:rPr>
                                <w:t>erweitern</w:t>
                              </w:r>
                            </w:p>
                          </w:txbxContent>
                        </wps:txbx>
                        <wps:bodyPr horzOverflow="overflow" vert="horz" lIns="0" tIns="0" rIns="0" bIns="0" rtlCol="0">
                          <a:noAutofit/>
                        </wps:bodyPr>
                      </wps:wsp>
                      <wps:wsp>
                        <wps:cNvPr id="720" name="Shape 809"/>
                        <wps:cNvSpPr/>
                        <wps:spPr>
                          <a:xfrm>
                            <a:off x="2783878" y="6140526"/>
                            <a:ext cx="1801444" cy="467271"/>
                          </a:xfrm>
                          <a:custGeom>
                            <a:avLst/>
                            <a:gdLst/>
                            <a:ahLst/>
                            <a:cxnLst/>
                            <a:rect l="0" t="0" r="0" b="0"/>
                            <a:pathLst>
                              <a:path w="1801444" h="467271">
                                <a:moveTo>
                                  <a:pt x="900367" y="0"/>
                                </a:moveTo>
                                <a:cubicBezTo>
                                  <a:pt x="1398245" y="0"/>
                                  <a:pt x="1801444" y="104749"/>
                                  <a:pt x="1801444" y="233997"/>
                                </a:cubicBezTo>
                                <a:cubicBezTo>
                                  <a:pt x="1801444" y="362877"/>
                                  <a:pt x="1398245" y="467271"/>
                                  <a:pt x="900367" y="467271"/>
                                </a:cubicBezTo>
                                <a:cubicBezTo>
                                  <a:pt x="403200" y="467271"/>
                                  <a:pt x="0" y="362877"/>
                                  <a:pt x="0" y="233997"/>
                                </a:cubicBezTo>
                                <a:cubicBezTo>
                                  <a:pt x="0" y="104749"/>
                                  <a:pt x="403200" y="0"/>
                                  <a:pt x="90036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21" name="Shape 810"/>
                        <wps:cNvSpPr/>
                        <wps:spPr>
                          <a:xfrm>
                            <a:off x="2783878" y="6140526"/>
                            <a:ext cx="1801444" cy="467271"/>
                          </a:xfrm>
                          <a:custGeom>
                            <a:avLst/>
                            <a:gdLst/>
                            <a:ahLst/>
                            <a:cxnLst/>
                            <a:rect l="0" t="0" r="0" b="0"/>
                            <a:pathLst>
                              <a:path w="1801444" h="467271">
                                <a:moveTo>
                                  <a:pt x="1801444" y="233997"/>
                                </a:moveTo>
                                <a:cubicBezTo>
                                  <a:pt x="1801444" y="362877"/>
                                  <a:pt x="1398245" y="467271"/>
                                  <a:pt x="900367" y="467271"/>
                                </a:cubicBezTo>
                                <a:cubicBezTo>
                                  <a:pt x="403200" y="467271"/>
                                  <a:pt x="0" y="362877"/>
                                  <a:pt x="0" y="233997"/>
                                </a:cubicBezTo>
                                <a:cubicBezTo>
                                  <a:pt x="0" y="104749"/>
                                  <a:pt x="403200" y="0"/>
                                  <a:pt x="900367" y="0"/>
                                </a:cubicBezTo>
                                <a:cubicBezTo>
                                  <a:pt x="1398245" y="0"/>
                                  <a:pt x="1801444" y="104749"/>
                                  <a:pt x="1801444"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22" name="Rectangle 811"/>
                        <wps:cNvSpPr/>
                        <wps:spPr>
                          <a:xfrm>
                            <a:off x="1192418" y="6287801"/>
                            <a:ext cx="1591464" cy="190422"/>
                          </a:xfrm>
                          <a:prstGeom prst="rect">
                            <a:avLst/>
                          </a:prstGeom>
                          <a:ln>
                            <a:noFill/>
                          </a:ln>
                        </wps:spPr>
                        <wps:txbx>
                          <w:txbxContent>
                            <w:p w14:paraId="2C732B5E" w14:textId="77777777" w:rsidR="00CD685B" w:rsidRDefault="00CD685B" w:rsidP="00925720">
                              <w:r>
                                <w:rPr>
                                  <w:rFonts w:ascii="Liberation Sans" w:eastAsia="Liberation Sans" w:hAnsi="Liberation Sans" w:cs="Liberation Sans"/>
                                  <w:sz w:val="20"/>
                                </w:rPr>
                                <w:t>Besitzhistorie ändern</w:t>
                              </w:r>
                            </w:p>
                          </w:txbxContent>
                        </wps:txbx>
                        <wps:bodyPr horzOverflow="overflow" vert="horz" lIns="0" tIns="0" rIns="0" bIns="0" rtlCol="0">
                          <a:noAutofit/>
                        </wps:bodyPr>
                      </wps:wsp>
                      <wps:wsp>
                        <wps:cNvPr id="723" name="Shape 812"/>
                        <wps:cNvSpPr/>
                        <wps:spPr>
                          <a:xfrm>
                            <a:off x="1637995" y="2241359"/>
                            <a:ext cx="2069999" cy="467284"/>
                          </a:xfrm>
                          <a:custGeom>
                            <a:avLst/>
                            <a:gdLst/>
                            <a:ahLst/>
                            <a:cxnLst/>
                            <a:rect l="0" t="0" r="0" b="0"/>
                            <a:pathLst>
                              <a:path w="2069999" h="467284">
                                <a:moveTo>
                                  <a:pt x="1034999" y="0"/>
                                </a:moveTo>
                                <a:cubicBezTo>
                                  <a:pt x="1606690" y="0"/>
                                  <a:pt x="2069999" y="104407"/>
                                  <a:pt x="2069999" y="233642"/>
                                </a:cubicBezTo>
                                <a:cubicBezTo>
                                  <a:pt x="2069999" y="362521"/>
                                  <a:pt x="1606690" y="467284"/>
                                  <a:pt x="1034999" y="467284"/>
                                </a:cubicBezTo>
                                <a:cubicBezTo>
                                  <a:pt x="463322" y="467284"/>
                                  <a:pt x="0" y="362521"/>
                                  <a:pt x="0" y="233642"/>
                                </a:cubicBezTo>
                                <a:cubicBezTo>
                                  <a:pt x="0" y="104407"/>
                                  <a:pt x="463322" y="0"/>
                                  <a:pt x="103499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2" name="Shape 813"/>
                        <wps:cNvSpPr/>
                        <wps:spPr>
                          <a:xfrm>
                            <a:off x="1637995" y="2241359"/>
                            <a:ext cx="2069999" cy="467284"/>
                          </a:xfrm>
                          <a:custGeom>
                            <a:avLst/>
                            <a:gdLst/>
                            <a:ahLst/>
                            <a:cxnLst/>
                            <a:rect l="0" t="0" r="0" b="0"/>
                            <a:pathLst>
                              <a:path w="2069999" h="467284">
                                <a:moveTo>
                                  <a:pt x="2069999" y="233642"/>
                                </a:moveTo>
                                <a:cubicBezTo>
                                  <a:pt x="2069999" y="362521"/>
                                  <a:pt x="1606690" y="467284"/>
                                  <a:pt x="1034999" y="467284"/>
                                </a:cubicBezTo>
                                <a:cubicBezTo>
                                  <a:pt x="463322" y="467284"/>
                                  <a:pt x="0" y="362521"/>
                                  <a:pt x="0" y="233642"/>
                                </a:cubicBezTo>
                                <a:cubicBezTo>
                                  <a:pt x="0" y="104407"/>
                                  <a:pt x="463322" y="0"/>
                                  <a:pt x="1034999" y="0"/>
                                </a:cubicBezTo>
                                <a:cubicBezTo>
                                  <a:pt x="1606690" y="0"/>
                                  <a:pt x="2069999" y="104407"/>
                                  <a:pt x="2069999"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3" name="Rectangle 814"/>
                        <wps:cNvSpPr/>
                        <wps:spPr>
                          <a:xfrm>
                            <a:off x="2882432" y="6271016"/>
                            <a:ext cx="1970709" cy="190422"/>
                          </a:xfrm>
                          <a:prstGeom prst="rect">
                            <a:avLst/>
                          </a:prstGeom>
                          <a:ln>
                            <a:noFill/>
                          </a:ln>
                        </wps:spPr>
                        <wps:txbx>
                          <w:txbxContent>
                            <w:p w14:paraId="59538B8A" w14:textId="77777777" w:rsidR="00CD685B" w:rsidRDefault="00CD685B" w:rsidP="00925720">
                              <w:r>
                                <w:rPr>
                                  <w:rFonts w:ascii="Liberation Sans" w:eastAsia="Liberation Sans" w:hAnsi="Liberation Sans" w:cs="Liberation Sans"/>
                                  <w:sz w:val="20"/>
                                </w:rPr>
                                <w:t>Geschichtshistorie ändern</w:t>
                              </w:r>
                            </w:p>
                          </w:txbxContent>
                        </wps:txbx>
                        <wps:bodyPr horzOverflow="overflow" vert="horz" lIns="0" tIns="0" rIns="0" bIns="0" rtlCol="0">
                          <a:noAutofit/>
                        </wps:bodyPr>
                      </wps:wsp>
                      <wps:wsp>
                        <wps:cNvPr id="1129711874" name="Shape 815"/>
                        <wps:cNvSpPr/>
                        <wps:spPr>
                          <a:xfrm>
                            <a:off x="1474203" y="4109402"/>
                            <a:ext cx="2386076" cy="467284"/>
                          </a:xfrm>
                          <a:custGeom>
                            <a:avLst/>
                            <a:gdLst/>
                            <a:ahLst/>
                            <a:cxnLst/>
                            <a:rect l="0" t="0" r="0" b="0"/>
                            <a:pathLst>
                              <a:path w="2386076" h="467284">
                                <a:moveTo>
                                  <a:pt x="1192682" y="0"/>
                                </a:moveTo>
                                <a:cubicBezTo>
                                  <a:pt x="1851838" y="0"/>
                                  <a:pt x="2386076" y="104394"/>
                                  <a:pt x="2386076" y="233274"/>
                                </a:cubicBezTo>
                                <a:cubicBezTo>
                                  <a:pt x="2386076" y="362153"/>
                                  <a:pt x="1851838" y="467284"/>
                                  <a:pt x="1192682" y="467284"/>
                                </a:cubicBezTo>
                                <a:cubicBezTo>
                                  <a:pt x="533883" y="467284"/>
                                  <a:pt x="0" y="362153"/>
                                  <a:pt x="0" y="233274"/>
                                </a:cubicBezTo>
                                <a:cubicBezTo>
                                  <a:pt x="0" y="104394"/>
                                  <a:pt x="533883" y="0"/>
                                  <a:pt x="119268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5" name="Shape 816"/>
                        <wps:cNvSpPr/>
                        <wps:spPr>
                          <a:xfrm>
                            <a:off x="1474203" y="4109402"/>
                            <a:ext cx="2386076" cy="467284"/>
                          </a:xfrm>
                          <a:custGeom>
                            <a:avLst/>
                            <a:gdLst/>
                            <a:ahLst/>
                            <a:cxnLst/>
                            <a:rect l="0" t="0" r="0" b="0"/>
                            <a:pathLst>
                              <a:path w="2386076" h="467284">
                                <a:moveTo>
                                  <a:pt x="2386076" y="233274"/>
                                </a:moveTo>
                                <a:cubicBezTo>
                                  <a:pt x="2386076" y="362153"/>
                                  <a:pt x="1851838" y="467284"/>
                                  <a:pt x="1192682" y="467284"/>
                                </a:cubicBezTo>
                                <a:cubicBezTo>
                                  <a:pt x="533883" y="467284"/>
                                  <a:pt x="0" y="362153"/>
                                  <a:pt x="0" y="233274"/>
                                </a:cubicBezTo>
                                <a:cubicBezTo>
                                  <a:pt x="0" y="104394"/>
                                  <a:pt x="533883" y="0"/>
                                  <a:pt x="1192682" y="0"/>
                                </a:cubicBezTo>
                                <a:cubicBezTo>
                                  <a:pt x="1851838" y="0"/>
                                  <a:pt x="2386076" y="104394"/>
                                  <a:pt x="2386076" y="233274"/>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6" name="Rectangle 817"/>
                        <wps:cNvSpPr/>
                        <wps:spPr>
                          <a:xfrm>
                            <a:off x="1802156" y="2405785"/>
                            <a:ext cx="2264049" cy="190422"/>
                          </a:xfrm>
                          <a:prstGeom prst="rect">
                            <a:avLst/>
                          </a:prstGeom>
                          <a:ln>
                            <a:noFill/>
                          </a:ln>
                        </wps:spPr>
                        <wps:txbx>
                          <w:txbxContent>
                            <w:p w14:paraId="751D1787" w14:textId="77777777" w:rsidR="00CD685B" w:rsidRDefault="00CD685B" w:rsidP="00925720">
                              <w:r>
                                <w:rPr>
                                  <w:rFonts w:ascii="Liberation Sans" w:eastAsia="Liberation Sans" w:hAnsi="Liberation Sans" w:cs="Liberation Sans"/>
                                  <w:sz w:val="20"/>
                                </w:rPr>
                                <w:t>Besitzhistorieneintrag löschen</w:t>
                              </w:r>
                            </w:p>
                          </w:txbxContent>
                        </wps:txbx>
                        <wps:bodyPr horzOverflow="overflow" vert="horz" lIns="0" tIns="0" rIns="0" bIns="0" rtlCol="0">
                          <a:noAutofit/>
                        </wps:bodyPr>
                      </wps:wsp>
                      <wps:wsp>
                        <wps:cNvPr id="1129711877" name="Shape 818"/>
                        <wps:cNvSpPr/>
                        <wps:spPr>
                          <a:xfrm>
                            <a:off x="94323" y="3047035"/>
                            <a:ext cx="175679" cy="175323"/>
                          </a:xfrm>
                          <a:custGeom>
                            <a:avLst/>
                            <a:gdLst/>
                            <a:ahLst/>
                            <a:cxnLst/>
                            <a:rect l="0" t="0" r="0" b="0"/>
                            <a:pathLst>
                              <a:path w="175679" h="175323">
                                <a:moveTo>
                                  <a:pt x="87478" y="0"/>
                                </a:moveTo>
                                <a:cubicBezTo>
                                  <a:pt x="136081" y="0"/>
                                  <a:pt x="175679" y="39243"/>
                                  <a:pt x="175679" y="87490"/>
                                </a:cubicBezTo>
                                <a:cubicBezTo>
                                  <a:pt x="175679" y="136080"/>
                                  <a:pt x="136081" y="175323"/>
                                  <a:pt x="87478" y="175323"/>
                                </a:cubicBezTo>
                                <a:cubicBezTo>
                                  <a:pt x="39243" y="175323"/>
                                  <a:pt x="0" y="136080"/>
                                  <a:pt x="0" y="87490"/>
                                </a:cubicBezTo>
                                <a:cubicBezTo>
                                  <a:pt x="0" y="39243"/>
                                  <a:pt x="39243" y="0"/>
                                  <a:pt x="8747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8" name="Shape 819"/>
                        <wps:cNvSpPr/>
                        <wps:spPr>
                          <a:xfrm>
                            <a:off x="94323" y="3047035"/>
                            <a:ext cx="175679" cy="175323"/>
                          </a:xfrm>
                          <a:custGeom>
                            <a:avLst/>
                            <a:gdLst/>
                            <a:ahLst/>
                            <a:cxnLst/>
                            <a:rect l="0" t="0" r="0" b="0"/>
                            <a:pathLst>
                              <a:path w="175679" h="175323">
                                <a:moveTo>
                                  <a:pt x="175679" y="87490"/>
                                </a:moveTo>
                                <a:cubicBezTo>
                                  <a:pt x="175679" y="136080"/>
                                  <a:pt x="136081" y="175323"/>
                                  <a:pt x="87478" y="175323"/>
                                </a:cubicBezTo>
                                <a:cubicBezTo>
                                  <a:pt x="39243" y="175323"/>
                                  <a:pt x="0" y="136080"/>
                                  <a:pt x="0" y="87490"/>
                                </a:cubicBezTo>
                                <a:cubicBezTo>
                                  <a:pt x="0" y="39243"/>
                                  <a:pt x="39243" y="0"/>
                                  <a:pt x="87478" y="0"/>
                                </a:cubicBezTo>
                                <a:cubicBezTo>
                                  <a:pt x="136081" y="0"/>
                                  <a:pt x="175679" y="39243"/>
                                  <a:pt x="175679" y="87490"/>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9" name="Shape 820"/>
                        <wps:cNvSpPr/>
                        <wps:spPr>
                          <a:xfrm>
                            <a:off x="187554" y="3222003"/>
                            <a:ext cx="0" cy="291960"/>
                          </a:xfrm>
                          <a:custGeom>
                            <a:avLst/>
                            <a:gdLst/>
                            <a:ahLst/>
                            <a:cxnLst/>
                            <a:rect l="0" t="0" r="0" b="0"/>
                            <a:pathLst>
                              <a:path h="291960">
                                <a:moveTo>
                                  <a:pt x="0" y="0"/>
                                </a:moveTo>
                                <a:lnTo>
                                  <a:pt x="0" y="29196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0" name="Shape 821"/>
                        <wps:cNvSpPr/>
                        <wps:spPr>
                          <a:xfrm>
                            <a:off x="12243" y="3327120"/>
                            <a:ext cx="351003" cy="0"/>
                          </a:xfrm>
                          <a:custGeom>
                            <a:avLst/>
                            <a:gdLst/>
                            <a:ahLst/>
                            <a:cxnLst/>
                            <a:rect l="0" t="0" r="0" b="0"/>
                            <a:pathLst>
                              <a:path w="351003">
                                <a:moveTo>
                                  <a:pt x="0" y="0"/>
                                </a:moveTo>
                                <a:lnTo>
                                  <a:pt x="351003"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1" name="Shape 822"/>
                        <wps:cNvSpPr/>
                        <wps:spPr>
                          <a:xfrm>
                            <a:off x="12243" y="3513963"/>
                            <a:ext cx="175679" cy="233997"/>
                          </a:xfrm>
                          <a:custGeom>
                            <a:avLst/>
                            <a:gdLst/>
                            <a:ahLst/>
                            <a:cxnLst/>
                            <a:rect l="0" t="0" r="0" b="0"/>
                            <a:pathLst>
                              <a:path w="175679" h="233997">
                                <a:moveTo>
                                  <a:pt x="175679" y="0"/>
                                </a:moveTo>
                                <a:lnTo>
                                  <a:pt x="0" y="23399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2" name="Shape 823"/>
                        <wps:cNvSpPr/>
                        <wps:spPr>
                          <a:xfrm>
                            <a:off x="187554" y="3513963"/>
                            <a:ext cx="176047" cy="233997"/>
                          </a:xfrm>
                          <a:custGeom>
                            <a:avLst/>
                            <a:gdLst/>
                            <a:ahLst/>
                            <a:cxnLst/>
                            <a:rect l="0" t="0" r="0" b="0"/>
                            <a:pathLst>
                              <a:path w="176047" h="233997">
                                <a:moveTo>
                                  <a:pt x="0" y="0"/>
                                </a:moveTo>
                                <a:lnTo>
                                  <a:pt x="176047" y="23399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3" name="Shape 824"/>
                        <wps:cNvSpPr/>
                        <wps:spPr>
                          <a:xfrm>
                            <a:off x="94323" y="1400760"/>
                            <a:ext cx="175679" cy="175678"/>
                          </a:xfrm>
                          <a:custGeom>
                            <a:avLst/>
                            <a:gdLst/>
                            <a:ahLst/>
                            <a:cxnLst/>
                            <a:rect l="0" t="0" r="0" b="0"/>
                            <a:pathLst>
                              <a:path w="175679" h="175678">
                                <a:moveTo>
                                  <a:pt x="87478" y="0"/>
                                </a:moveTo>
                                <a:cubicBezTo>
                                  <a:pt x="136081" y="0"/>
                                  <a:pt x="175679" y="39598"/>
                                  <a:pt x="175679" y="87846"/>
                                </a:cubicBezTo>
                                <a:cubicBezTo>
                                  <a:pt x="175679" y="136436"/>
                                  <a:pt x="136081" y="175678"/>
                                  <a:pt x="87478" y="175678"/>
                                </a:cubicBezTo>
                                <a:cubicBezTo>
                                  <a:pt x="39243" y="175678"/>
                                  <a:pt x="0" y="136436"/>
                                  <a:pt x="0" y="87846"/>
                                </a:cubicBezTo>
                                <a:cubicBezTo>
                                  <a:pt x="0" y="39598"/>
                                  <a:pt x="39243" y="0"/>
                                  <a:pt x="8747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84" name="Shape 825"/>
                        <wps:cNvSpPr/>
                        <wps:spPr>
                          <a:xfrm>
                            <a:off x="94323" y="1400760"/>
                            <a:ext cx="175679" cy="175678"/>
                          </a:xfrm>
                          <a:custGeom>
                            <a:avLst/>
                            <a:gdLst/>
                            <a:ahLst/>
                            <a:cxnLst/>
                            <a:rect l="0" t="0" r="0" b="0"/>
                            <a:pathLst>
                              <a:path w="175679" h="175678">
                                <a:moveTo>
                                  <a:pt x="175679" y="87846"/>
                                </a:moveTo>
                                <a:cubicBezTo>
                                  <a:pt x="175679" y="136436"/>
                                  <a:pt x="136081" y="175678"/>
                                  <a:pt x="87478" y="175678"/>
                                </a:cubicBezTo>
                                <a:cubicBezTo>
                                  <a:pt x="39243" y="175678"/>
                                  <a:pt x="0" y="136436"/>
                                  <a:pt x="0" y="87846"/>
                                </a:cubicBezTo>
                                <a:cubicBezTo>
                                  <a:pt x="0" y="39598"/>
                                  <a:pt x="39243" y="0"/>
                                  <a:pt x="87478" y="0"/>
                                </a:cubicBezTo>
                                <a:cubicBezTo>
                                  <a:pt x="136081" y="0"/>
                                  <a:pt x="175679" y="39598"/>
                                  <a:pt x="175679" y="87846"/>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5" name="Shape 826"/>
                        <wps:cNvSpPr/>
                        <wps:spPr>
                          <a:xfrm>
                            <a:off x="187554" y="1576083"/>
                            <a:ext cx="0" cy="291592"/>
                          </a:xfrm>
                          <a:custGeom>
                            <a:avLst/>
                            <a:gdLst/>
                            <a:ahLst/>
                            <a:cxnLst/>
                            <a:rect l="0" t="0" r="0" b="0"/>
                            <a:pathLst>
                              <a:path h="291592">
                                <a:moveTo>
                                  <a:pt x="0" y="0"/>
                                </a:moveTo>
                                <a:lnTo>
                                  <a:pt x="0" y="291592"/>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6" name="Shape 827"/>
                        <wps:cNvSpPr/>
                        <wps:spPr>
                          <a:xfrm>
                            <a:off x="12243" y="1680845"/>
                            <a:ext cx="351003" cy="0"/>
                          </a:xfrm>
                          <a:custGeom>
                            <a:avLst/>
                            <a:gdLst/>
                            <a:ahLst/>
                            <a:cxnLst/>
                            <a:rect l="0" t="0" r="0" b="0"/>
                            <a:pathLst>
                              <a:path w="351003">
                                <a:moveTo>
                                  <a:pt x="0" y="0"/>
                                </a:moveTo>
                                <a:lnTo>
                                  <a:pt x="351003"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7" name="Shape 828"/>
                        <wps:cNvSpPr/>
                        <wps:spPr>
                          <a:xfrm>
                            <a:off x="12243" y="1867674"/>
                            <a:ext cx="175679" cy="234011"/>
                          </a:xfrm>
                          <a:custGeom>
                            <a:avLst/>
                            <a:gdLst/>
                            <a:ahLst/>
                            <a:cxnLst/>
                            <a:rect l="0" t="0" r="0" b="0"/>
                            <a:pathLst>
                              <a:path w="175679" h="234011">
                                <a:moveTo>
                                  <a:pt x="175679" y="0"/>
                                </a:moveTo>
                                <a:lnTo>
                                  <a:pt x="0" y="2340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8" name="Shape 829"/>
                        <wps:cNvSpPr/>
                        <wps:spPr>
                          <a:xfrm>
                            <a:off x="187554" y="1867674"/>
                            <a:ext cx="176047" cy="234011"/>
                          </a:xfrm>
                          <a:custGeom>
                            <a:avLst/>
                            <a:gdLst/>
                            <a:ahLst/>
                            <a:cxnLst/>
                            <a:rect l="0" t="0" r="0" b="0"/>
                            <a:pathLst>
                              <a:path w="176047" h="234011">
                                <a:moveTo>
                                  <a:pt x="0" y="0"/>
                                </a:moveTo>
                                <a:lnTo>
                                  <a:pt x="176047" y="2340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9" name="Rectangle 830"/>
                        <wps:cNvSpPr/>
                        <wps:spPr>
                          <a:xfrm>
                            <a:off x="1562777" y="4247573"/>
                            <a:ext cx="2643123" cy="190421"/>
                          </a:xfrm>
                          <a:prstGeom prst="rect">
                            <a:avLst/>
                          </a:prstGeom>
                          <a:ln>
                            <a:noFill/>
                          </a:ln>
                        </wps:spPr>
                        <wps:txbx>
                          <w:txbxContent>
                            <w:p w14:paraId="781C938B" w14:textId="77777777" w:rsidR="00CD685B" w:rsidRDefault="00CD685B" w:rsidP="00925720">
                              <w:r>
                                <w:rPr>
                                  <w:rFonts w:ascii="Liberation Sans" w:eastAsia="Liberation Sans" w:hAnsi="Liberation Sans" w:cs="Liberation Sans"/>
                                  <w:sz w:val="20"/>
                                </w:rPr>
                                <w:t>Geschichtshistorieneintrag löschen</w:t>
                              </w:r>
                            </w:p>
                          </w:txbxContent>
                        </wps:txbx>
                        <wps:bodyPr horzOverflow="overflow" vert="horz" lIns="0" tIns="0" rIns="0" bIns="0" rtlCol="0">
                          <a:noAutofit/>
                        </wps:bodyPr>
                      </wps:wsp>
                      <wps:wsp>
                        <wps:cNvPr id="1129711890" name="Rectangle 831"/>
                        <wps:cNvSpPr/>
                        <wps:spPr>
                          <a:xfrm>
                            <a:off x="47155" y="3770908"/>
                            <a:ext cx="360155" cy="190421"/>
                          </a:xfrm>
                          <a:prstGeom prst="rect">
                            <a:avLst/>
                          </a:prstGeom>
                          <a:ln>
                            <a:noFill/>
                          </a:ln>
                        </wps:spPr>
                        <wps:txbx>
                          <w:txbxContent>
                            <w:p w14:paraId="7B554549" w14:textId="77777777" w:rsidR="00CD685B" w:rsidRDefault="00CD685B" w:rsidP="00925720">
                              <w:r>
                                <w:rPr>
                                  <w:rFonts w:ascii="Liberation Sans" w:eastAsia="Liberation Sans" w:hAnsi="Liberation Sans" w:cs="Liberation Sans"/>
                                  <w:sz w:val="20"/>
                                </w:rPr>
                                <w:t>User</w:t>
                              </w:r>
                            </w:p>
                          </w:txbxContent>
                        </wps:txbx>
                        <wps:bodyPr horzOverflow="overflow" vert="horz" lIns="0" tIns="0" rIns="0" bIns="0" rtlCol="0">
                          <a:noAutofit/>
                        </wps:bodyPr>
                      </wps:wsp>
                      <wps:wsp>
                        <wps:cNvPr id="1129711891" name="Shape 832"/>
                        <wps:cNvSpPr/>
                        <wps:spPr>
                          <a:xfrm>
                            <a:off x="3906724" y="1751038"/>
                            <a:ext cx="1275118" cy="1751406"/>
                          </a:xfrm>
                          <a:custGeom>
                            <a:avLst/>
                            <a:gdLst/>
                            <a:ahLst/>
                            <a:cxnLst/>
                            <a:rect l="0" t="0" r="0" b="0"/>
                            <a:pathLst>
                              <a:path w="1275118" h="1751406">
                                <a:moveTo>
                                  <a:pt x="0" y="0"/>
                                </a:moveTo>
                                <a:lnTo>
                                  <a:pt x="1275118" y="1751406"/>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2" name="Shape 833"/>
                        <wps:cNvSpPr/>
                        <wps:spPr>
                          <a:xfrm>
                            <a:off x="5157724" y="3350527"/>
                            <a:ext cx="24117" cy="151918"/>
                          </a:xfrm>
                          <a:custGeom>
                            <a:avLst/>
                            <a:gdLst/>
                            <a:ahLst/>
                            <a:cxnLst/>
                            <a:rect l="0" t="0" r="0" b="0"/>
                            <a:pathLst>
                              <a:path w="24117" h="151918">
                                <a:moveTo>
                                  <a:pt x="24117" y="15191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3" name="Shape 834"/>
                        <wps:cNvSpPr/>
                        <wps:spPr>
                          <a:xfrm>
                            <a:off x="5041075" y="3432239"/>
                            <a:ext cx="140767" cy="70206"/>
                          </a:xfrm>
                          <a:custGeom>
                            <a:avLst/>
                            <a:gdLst/>
                            <a:ahLst/>
                            <a:cxnLst/>
                            <a:rect l="0" t="0" r="0" b="0"/>
                            <a:pathLst>
                              <a:path w="140767" h="70206">
                                <a:moveTo>
                                  <a:pt x="140767" y="70206"/>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4" name="Shape 835"/>
                        <wps:cNvSpPr/>
                        <wps:spPr>
                          <a:xfrm>
                            <a:off x="3789718" y="3735718"/>
                            <a:ext cx="1403642" cy="1401483"/>
                          </a:xfrm>
                          <a:custGeom>
                            <a:avLst/>
                            <a:gdLst/>
                            <a:ahLst/>
                            <a:cxnLst/>
                            <a:rect l="0" t="0" r="0" b="0"/>
                            <a:pathLst>
                              <a:path w="1403642" h="1401483">
                                <a:moveTo>
                                  <a:pt x="0" y="1401483"/>
                                </a:moveTo>
                                <a:lnTo>
                                  <a:pt x="1403642"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5" name="Shape 836"/>
                        <wps:cNvSpPr/>
                        <wps:spPr>
                          <a:xfrm>
                            <a:off x="5041075" y="3735718"/>
                            <a:ext cx="152286" cy="35281"/>
                          </a:xfrm>
                          <a:custGeom>
                            <a:avLst/>
                            <a:gdLst/>
                            <a:ahLst/>
                            <a:cxnLst/>
                            <a:rect l="0" t="0" r="0" b="0"/>
                            <a:pathLst>
                              <a:path w="152286" h="35281">
                                <a:moveTo>
                                  <a:pt x="152286" y="0"/>
                                </a:moveTo>
                                <a:lnTo>
                                  <a:pt x="0" y="3528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6" name="Shape 837"/>
                        <wps:cNvSpPr/>
                        <wps:spPr>
                          <a:xfrm>
                            <a:off x="5146206" y="3735718"/>
                            <a:ext cx="47155" cy="140398"/>
                          </a:xfrm>
                          <a:custGeom>
                            <a:avLst/>
                            <a:gdLst/>
                            <a:ahLst/>
                            <a:cxnLst/>
                            <a:rect l="0" t="0" r="0" b="0"/>
                            <a:pathLst>
                              <a:path w="47155" h="140398">
                                <a:moveTo>
                                  <a:pt x="47155" y="0"/>
                                </a:moveTo>
                                <a:lnTo>
                                  <a:pt x="0" y="140398"/>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7" name="Shape 838"/>
                        <wps:cNvSpPr/>
                        <wps:spPr>
                          <a:xfrm>
                            <a:off x="374764" y="1762557"/>
                            <a:ext cx="1064514" cy="1413002"/>
                          </a:xfrm>
                          <a:custGeom>
                            <a:avLst/>
                            <a:gdLst/>
                            <a:ahLst/>
                            <a:cxnLst/>
                            <a:rect l="0" t="0" r="0" b="0"/>
                            <a:pathLst>
                              <a:path w="1064514" h="1413002">
                                <a:moveTo>
                                  <a:pt x="0" y="1413002"/>
                                </a:moveTo>
                                <a:lnTo>
                                  <a:pt x="106451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8" name="Shape 839"/>
                        <wps:cNvSpPr/>
                        <wps:spPr>
                          <a:xfrm>
                            <a:off x="1298524" y="1762557"/>
                            <a:ext cx="140754" cy="59042"/>
                          </a:xfrm>
                          <a:custGeom>
                            <a:avLst/>
                            <a:gdLst/>
                            <a:ahLst/>
                            <a:cxnLst/>
                            <a:rect l="0" t="0" r="0" b="0"/>
                            <a:pathLst>
                              <a:path w="140754" h="59042">
                                <a:moveTo>
                                  <a:pt x="140754" y="0"/>
                                </a:moveTo>
                                <a:lnTo>
                                  <a:pt x="0" y="59042"/>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9" name="Shape 840"/>
                        <wps:cNvSpPr/>
                        <wps:spPr>
                          <a:xfrm>
                            <a:off x="1415517" y="1762557"/>
                            <a:ext cx="23762" cy="140767"/>
                          </a:xfrm>
                          <a:custGeom>
                            <a:avLst/>
                            <a:gdLst/>
                            <a:ahLst/>
                            <a:cxnLst/>
                            <a:rect l="0" t="0" r="0" b="0"/>
                            <a:pathLst>
                              <a:path w="23762" h="140767">
                                <a:moveTo>
                                  <a:pt x="23762" y="0"/>
                                </a:moveTo>
                                <a:lnTo>
                                  <a:pt x="0"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0" name="Shape 841"/>
                        <wps:cNvSpPr/>
                        <wps:spPr>
                          <a:xfrm>
                            <a:off x="468363" y="3945966"/>
                            <a:ext cx="1064514" cy="1202753"/>
                          </a:xfrm>
                          <a:custGeom>
                            <a:avLst/>
                            <a:gdLst/>
                            <a:ahLst/>
                            <a:cxnLst/>
                            <a:rect l="0" t="0" r="0" b="0"/>
                            <a:pathLst>
                              <a:path w="1064514" h="1202753">
                                <a:moveTo>
                                  <a:pt x="0" y="0"/>
                                </a:moveTo>
                                <a:lnTo>
                                  <a:pt x="1064514" y="1202753"/>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1" name="Shape 842"/>
                        <wps:cNvSpPr/>
                        <wps:spPr>
                          <a:xfrm>
                            <a:off x="1497597" y="4996447"/>
                            <a:ext cx="35281" cy="152273"/>
                          </a:xfrm>
                          <a:custGeom>
                            <a:avLst/>
                            <a:gdLst/>
                            <a:ahLst/>
                            <a:cxnLst/>
                            <a:rect l="0" t="0" r="0" b="0"/>
                            <a:pathLst>
                              <a:path w="35281" h="152273">
                                <a:moveTo>
                                  <a:pt x="35281" y="152273"/>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2" name="Shape 843"/>
                        <wps:cNvSpPr/>
                        <wps:spPr>
                          <a:xfrm>
                            <a:off x="1380604" y="5078159"/>
                            <a:ext cx="152273" cy="70561"/>
                          </a:xfrm>
                          <a:custGeom>
                            <a:avLst/>
                            <a:gdLst/>
                            <a:ahLst/>
                            <a:cxnLst/>
                            <a:rect l="0" t="0" r="0" b="0"/>
                            <a:pathLst>
                              <a:path w="152273" h="70561">
                                <a:moveTo>
                                  <a:pt x="152273" y="70561"/>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3" name="Shape 844"/>
                        <wps:cNvSpPr/>
                        <wps:spPr>
                          <a:xfrm>
                            <a:off x="363245" y="3408845"/>
                            <a:ext cx="771830" cy="0"/>
                          </a:xfrm>
                          <a:custGeom>
                            <a:avLst/>
                            <a:gdLst/>
                            <a:ahLst/>
                            <a:cxnLst/>
                            <a:rect l="0" t="0" r="0" b="0"/>
                            <a:pathLst>
                              <a:path w="771830">
                                <a:moveTo>
                                  <a:pt x="0" y="0"/>
                                </a:moveTo>
                                <a:lnTo>
                                  <a:pt x="77183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4" name="Shape 845"/>
                        <wps:cNvSpPr/>
                        <wps:spPr>
                          <a:xfrm>
                            <a:off x="994677" y="3338640"/>
                            <a:ext cx="140767" cy="70561"/>
                          </a:xfrm>
                          <a:custGeom>
                            <a:avLst/>
                            <a:gdLst/>
                            <a:ahLst/>
                            <a:cxnLst/>
                            <a:rect l="0" t="0" r="0" b="0"/>
                            <a:pathLst>
                              <a:path w="140767" h="70561">
                                <a:moveTo>
                                  <a:pt x="140767" y="70561"/>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5" name="Shape 846"/>
                        <wps:cNvSpPr/>
                        <wps:spPr>
                          <a:xfrm>
                            <a:off x="994677" y="3408845"/>
                            <a:ext cx="140767" cy="70193"/>
                          </a:xfrm>
                          <a:custGeom>
                            <a:avLst/>
                            <a:gdLst/>
                            <a:ahLst/>
                            <a:cxnLst/>
                            <a:rect l="0" t="0" r="0" b="0"/>
                            <a:pathLst>
                              <a:path w="140767" h="70193">
                                <a:moveTo>
                                  <a:pt x="140767" y="0"/>
                                </a:moveTo>
                                <a:lnTo>
                                  <a:pt x="0" y="70193"/>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6" name="Shape 847"/>
                        <wps:cNvSpPr/>
                        <wps:spPr>
                          <a:xfrm>
                            <a:off x="2257565" y="688683"/>
                            <a:ext cx="0" cy="478434"/>
                          </a:xfrm>
                          <a:custGeom>
                            <a:avLst/>
                            <a:gdLst/>
                            <a:ahLst/>
                            <a:cxnLst/>
                            <a:rect l="0" t="0" r="0" b="0"/>
                            <a:pathLst>
                              <a:path h="478434">
                                <a:moveTo>
                                  <a:pt x="0" y="0"/>
                                </a:moveTo>
                                <a:lnTo>
                                  <a:pt x="0" y="478434"/>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7" name="Shape 848"/>
                        <wps:cNvSpPr/>
                        <wps:spPr>
                          <a:xfrm>
                            <a:off x="2257565" y="1027087"/>
                            <a:ext cx="70561" cy="140398"/>
                          </a:xfrm>
                          <a:custGeom>
                            <a:avLst/>
                            <a:gdLst/>
                            <a:ahLst/>
                            <a:cxnLst/>
                            <a:rect l="0" t="0" r="0" b="0"/>
                            <a:pathLst>
                              <a:path w="70561" h="140398">
                                <a:moveTo>
                                  <a:pt x="0" y="140398"/>
                                </a:moveTo>
                                <a:lnTo>
                                  <a:pt x="70561"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8" name="Shape 849"/>
                        <wps:cNvSpPr/>
                        <wps:spPr>
                          <a:xfrm>
                            <a:off x="2187359" y="1027087"/>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9" name="Shape 850"/>
                        <wps:cNvSpPr/>
                        <wps:spPr>
                          <a:xfrm>
                            <a:off x="3988435" y="758875"/>
                            <a:ext cx="0" cy="665290"/>
                          </a:xfrm>
                          <a:custGeom>
                            <a:avLst/>
                            <a:gdLst/>
                            <a:ahLst/>
                            <a:cxnLst/>
                            <a:rect l="0" t="0" r="0" b="0"/>
                            <a:pathLst>
                              <a:path h="665290">
                                <a:moveTo>
                                  <a:pt x="0" y="0"/>
                                </a:moveTo>
                                <a:lnTo>
                                  <a:pt x="0" y="66529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0" name="Shape 851"/>
                        <wps:cNvSpPr/>
                        <wps:spPr>
                          <a:xfrm>
                            <a:off x="3988435" y="1284122"/>
                            <a:ext cx="70561" cy="140398"/>
                          </a:xfrm>
                          <a:custGeom>
                            <a:avLst/>
                            <a:gdLst/>
                            <a:ahLst/>
                            <a:cxnLst/>
                            <a:rect l="0" t="0" r="0" b="0"/>
                            <a:pathLst>
                              <a:path w="70561" h="140398">
                                <a:moveTo>
                                  <a:pt x="0" y="140398"/>
                                </a:moveTo>
                                <a:lnTo>
                                  <a:pt x="70561"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1" name="Shape 852"/>
                        <wps:cNvSpPr/>
                        <wps:spPr>
                          <a:xfrm>
                            <a:off x="3918242" y="1284122"/>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2" name="Shape 853"/>
                        <wps:cNvSpPr/>
                        <wps:spPr>
                          <a:xfrm>
                            <a:off x="1918437" y="5697004"/>
                            <a:ext cx="0" cy="443522"/>
                          </a:xfrm>
                          <a:custGeom>
                            <a:avLst/>
                            <a:gdLst/>
                            <a:ahLst/>
                            <a:cxnLst/>
                            <a:rect l="0" t="0" r="0" b="0"/>
                            <a:pathLst>
                              <a:path h="443522">
                                <a:moveTo>
                                  <a:pt x="0" y="443522"/>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3" name="Shape 854"/>
                        <wps:cNvSpPr/>
                        <wps:spPr>
                          <a:xfrm>
                            <a:off x="1848244" y="5697004"/>
                            <a:ext cx="70561" cy="140399"/>
                          </a:xfrm>
                          <a:custGeom>
                            <a:avLst/>
                            <a:gdLst/>
                            <a:ahLst/>
                            <a:cxnLst/>
                            <a:rect l="0" t="0" r="0" b="0"/>
                            <a:pathLst>
                              <a:path w="70561" h="140399">
                                <a:moveTo>
                                  <a:pt x="70561" y="0"/>
                                </a:moveTo>
                                <a:lnTo>
                                  <a:pt x="0" y="140399"/>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4" name="Shape 855"/>
                        <wps:cNvSpPr/>
                        <wps:spPr>
                          <a:xfrm>
                            <a:off x="1918437" y="5697004"/>
                            <a:ext cx="70561" cy="140399"/>
                          </a:xfrm>
                          <a:custGeom>
                            <a:avLst/>
                            <a:gdLst/>
                            <a:ahLst/>
                            <a:cxnLst/>
                            <a:rect l="0" t="0" r="0" b="0"/>
                            <a:pathLst>
                              <a:path w="70561" h="140399">
                                <a:moveTo>
                                  <a:pt x="0" y="0"/>
                                </a:moveTo>
                                <a:lnTo>
                                  <a:pt x="70561" y="140399"/>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6" name="Shape 856"/>
                        <wps:cNvSpPr/>
                        <wps:spPr>
                          <a:xfrm>
                            <a:off x="3672726" y="5626799"/>
                            <a:ext cx="0" cy="513728"/>
                          </a:xfrm>
                          <a:custGeom>
                            <a:avLst/>
                            <a:gdLst/>
                            <a:ahLst/>
                            <a:cxnLst/>
                            <a:rect l="0" t="0" r="0" b="0"/>
                            <a:pathLst>
                              <a:path h="513728">
                                <a:moveTo>
                                  <a:pt x="0" y="51372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7" name="Shape 857"/>
                        <wps:cNvSpPr/>
                        <wps:spPr>
                          <a:xfrm>
                            <a:off x="3602521" y="5626799"/>
                            <a:ext cx="70561" cy="140767"/>
                          </a:xfrm>
                          <a:custGeom>
                            <a:avLst/>
                            <a:gdLst/>
                            <a:ahLst/>
                            <a:cxnLst/>
                            <a:rect l="0" t="0" r="0" b="0"/>
                            <a:pathLst>
                              <a:path w="70561" h="140767">
                                <a:moveTo>
                                  <a:pt x="70561" y="0"/>
                                </a:moveTo>
                                <a:lnTo>
                                  <a:pt x="0"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8" name="Shape 858"/>
                        <wps:cNvSpPr/>
                        <wps:spPr>
                          <a:xfrm>
                            <a:off x="3672726" y="5626799"/>
                            <a:ext cx="70548" cy="140767"/>
                          </a:xfrm>
                          <a:custGeom>
                            <a:avLst/>
                            <a:gdLst/>
                            <a:ahLst/>
                            <a:cxnLst/>
                            <a:rect l="0" t="0" r="0" b="0"/>
                            <a:pathLst>
                              <a:path w="70548" h="140767">
                                <a:moveTo>
                                  <a:pt x="0" y="0"/>
                                </a:moveTo>
                                <a:lnTo>
                                  <a:pt x="70548"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9" name="Shape 859"/>
                        <wps:cNvSpPr/>
                        <wps:spPr>
                          <a:xfrm>
                            <a:off x="2666886" y="3840835"/>
                            <a:ext cx="0" cy="268567"/>
                          </a:xfrm>
                          <a:custGeom>
                            <a:avLst/>
                            <a:gdLst/>
                            <a:ahLst/>
                            <a:cxnLst/>
                            <a:rect l="0" t="0" r="0" b="0"/>
                            <a:pathLst>
                              <a:path h="268567">
                                <a:moveTo>
                                  <a:pt x="0" y="268567"/>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0" name="Shape 860"/>
                        <wps:cNvSpPr/>
                        <wps:spPr>
                          <a:xfrm>
                            <a:off x="2596680" y="3840835"/>
                            <a:ext cx="70561" cy="140411"/>
                          </a:xfrm>
                          <a:custGeom>
                            <a:avLst/>
                            <a:gdLst/>
                            <a:ahLst/>
                            <a:cxnLst/>
                            <a:rect l="0" t="0" r="0" b="0"/>
                            <a:pathLst>
                              <a:path w="70561" h="140411">
                                <a:moveTo>
                                  <a:pt x="70561" y="0"/>
                                </a:moveTo>
                                <a:lnTo>
                                  <a:pt x="0" y="1404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1" name="Shape 861"/>
                        <wps:cNvSpPr/>
                        <wps:spPr>
                          <a:xfrm>
                            <a:off x="2666886" y="3840835"/>
                            <a:ext cx="70549" cy="140411"/>
                          </a:xfrm>
                          <a:custGeom>
                            <a:avLst/>
                            <a:gdLst/>
                            <a:ahLst/>
                            <a:cxnLst/>
                            <a:rect l="0" t="0" r="0" b="0"/>
                            <a:pathLst>
                              <a:path w="70549" h="140411">
                                <a:moveTo>
                                  <a:pt x="0" y="0"/>
                                </a:moveTo>
                                <a:lnTo>
                                  <a:pt x="70549" y="1404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2" name="Shape 862"/>
                        <wps:cNvSpPr/>
                        <wps:spPr>
                          <a:xfrm>
                            <a:off x="164160" y="2299678"/>
                            <a:ext cx="0" cy="735483"/>
                          </a:xfrm>
                          <a:custGeom>
                            <a:avLst/>
                            <a:gdLst/>
                            <a:ahLst/>
                            <a:cxnLst/>
                            <a:rect l="0" t="0" r="0" b="0"/>
                            <a:pathLst>
                              <a:path h="735483">
                                <a:moveTo>
                                  <a:pt x="0" y="735483"/>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3" name="Shape 863"/>
                        <wps:cNvSpPr/>
                        <wps:spPr>
                          <a:xfrm>
                            <a:off x="94323" y="2895117"/>
                            <a:ext cx="140399" cy="140398"/>
                          </a:xfrm>
                          <a:custGeom>
                            <a:avLst/>
                            <a:gdLst/>
                            <a:ahLst/>
                            <a:cxnLst/>
                            <a:rect l="0" t="0" r="0" b="0"/>
                            <a:pathLst>
                              <a:path w="140399" h="140398">
                                <a:moveTo>
                                  <a:pt x="0" y="0"/>
                                </a:moveTo>
                                <a:lnTo>
                                  <a:pt x="140399" y="0"/>
                                </a:lnTo>
                                <a:lnTo>
                                  <a:pt x="70193" y="14039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9711924" name="Shape 864"/>
                        <wps:cNvSpPr/>
                        <wps:spPr>
                          <a:xfrm>
                            <a:off x="94323" y="2895117"/>
                            <a:ext cx="140399" cy="140398"/>
                          </a:xfrm>
                          <a:custGeom>
                            <a:avLst/>
                            <a:gdLst/>
                            <a:ahLst/>
                            <a:cxnLst/>
                            <a:rect l="0" t="0" r="0" b="0"/>
                            <a:pathLst>
                              <a:path w="140399" h="140398">
                                <a:moveTo>
                                  <a:pt x="70193" y="140398"/>
                                </a:moveTo>
                                <a:lnTo>
                                  <a:pt x="140399" y="0"/>
                                </a:lnTo>
                                <a:lnTo>
                                  <a:pt x="0" y="0"/>
                                </a:lnTo>
                                <a:lnTo>
                                  <a:pt x="70193" y="140398"/>
                                </a:ln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5" name="Shape 865"/>
                        <wps:cNvSpPr/>
                        <wps:spPr>
                          <a:xfrm>
                            <a:off x="2666886" y="2708275"/>
                            <a:ext cx="0" cy="268567"/>
                          </a:xfrm>
                          <a:custGeom>
                            <a:avLst/>
                            <a:gdLst/>
                            <a:ahLst/>
                            <a:cxnLst/>
                            <a:rect l="0" t="0" r="0" b="0"/>
                            <a:pathLst>
                              <a:path h="268567">
                                <a:moveTo>
                                  <a:pt x="0" y="0"/>
                                </a:moveTo>
                                <a:lnTo>
                                  <a:pt x="0" y="2685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6" name="Shape 866"/>
                        <wps:cNvSpPr/>
                        <wps:spPr>
                          <a:xfrm>
                            <a:off x="2666886" y="2836799"/>
                            <a:ext cx="70549" cy="140398"/>
                          </a:xfrm>
                          <a:custGeom>
                            <a:avLst/>
                            <a:gdLst/>
                            <a:ahLst/>
                            <a:cxnLst/>
                            <a:rect l="0" t="0" r="0" b="0"/>
                            <a:pathLst>
                              <a:path w="70549" h="140398">
                                <a:moveTo>
                                  <a:pt x="0" y="140398"/>
                                </a:moveTo>
                                <a:lnTo>
                                  <a:pt x="70549"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7" name="Shape 867"/>
                        <wps:cNvSpPr/>
                        <wps:spPr>
                          <a:xfrm>
                            <a:off x="2596680" y="2836799"/>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8" name="Rectangle 868"/>
                        <wps:cNvSpPr/>
                        <wps:spPr>
                          <a:xfrm>
                            <a:off x="0" y="2124987"/>
                            <a:ext cx="484240" cy="190422"/>
                          </a:xfrm>
                          <a:prstGeom prst="rect">
                            <a:avLst/>
                          </a:prstGeom>
                          <a:ln>
                            <a:noFill/>
                          </a:ln>
                        </wps:spPr>
                        <wps:txbx>
                          <w:txbxContent>
                            <w:p w14:paraId="11500339" w14:textId="77777777" w:rsidR="00CD685B" w:rsidRDefault="00CD685B" w:rsidP="00925720">
                              <w:r>
                                <w:rPr>
                                  <w:rFonts w:ascii="Liberation Sans" w:eastAsia="Liberation Sans" w:hAnsi="Liberation Sans" w:cs="Liberation Sans"/>
                                  <w:sz w:val="20"/>
                                </w:rPr>
                                <w:t>Admin</w:t>
                              </w:r>
                            </w:p>
                          </w:txbxContent>
                        </wps:txbx>
                        <wps:bodyPr horzOverflow="overflow" vert="horz" lIns="0" tIns="0" rIns="0" bIns="0" rtlCol="0">
                          <a:noAutofit/>
                        </wps:bodyPr>
                      </wps:wsp>
                      <wps:wsp>
                        <wps:cNvPr id="1129711929" name="Rectangle 41720"/>
                        <wps:cNvSpPr/>
                        <wps:spPr>
                          <a:xfrm>
                            <a:off x="2923566" y="2756419"/>
                            <a:ext cx="198741" cy="190422"/>
                          </a:xfrm>
                          <a:prstGeom prst="rect">
                            <a:avLst/>
                          </a:prstGeom>
                          <a:ln>
                            <a:noFill/>
                          </a:ln>
                        </wps:spPr>
                        <wps:txbx>
                          <w:txbxContent>
                            <w:p w14:paraId="4598655E" w14:textId="77777777" w:rsidR="00CD685B" w:rsidRDefault="00CD685B"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1129711930" name="Rectangle 41724"/>
                        <wps:cNvSpPr/>
                        <wps:spPr>
                          <a:xfrm>
                            <a:off x="3072995" y="2756419"/>
                            <a:ext cx="529579" cy="190422"/>
                          </a:xfrm>
                          <a:prstGeom prst="rect">
                            <a:avLst/>
                          </a:prstGeom>
                          <a:ln>
                            <a:noFill/>
                          </a:ln>
                        </wps:spPr>
                        <wps:txbx>
                          <w:txbxContent>
                            <w:p w14:paraId="0275A1D1" w14:textId="77777777" w:rsidR="00CD685B" w:rsidRDefault="00CD685B"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1129711931" name="Rectangle 41722"/>
                        <wps:cNvSpPr/>
                        <wps:spPr>
                          <a:xfrm>
                            <a:off x="3541711" y="2748022"/>
                            <a:ext cx="237066" cy="198511"/>
                          </a:xfrm>
                          <a:prstGeom prst="rect">
                            <a:avLst/>
                          </a:prstGeom>
                          <a:ln>
                            <a:noFill/>
                          </a:ln>
                        </wps:spPr>
                        <wps:txbx>
                          <w:txbxContent>
                            <w:p w14:paraId="75CD7A28" w14:textId="77777777" w:rsidR="00CD685B" w:rsidRDefault="00CD685B"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1129711932" name="Rectangle 41732"/>
                        <wps:cNvSpPr/>
                        <wps:spPr>
                          <a:xfrm>
                            <a:off x="3097112" y="3923549"/>
                            <a:ext cx="528215" cy="190421"/>
                          </a:xfrm>
                          <a:prstGeom prst="rect">
                            <a:avLst/>
                          </a:prstGeom>
                          <a:ln>
                            <a:noFill/>
                          </a:ln>
                        </wps:spPr>
                        <wps:txbx>
                          <w:txbxContent>
                            <w:p w14:paraId="66D44951" w14:textId="77777777" w:rsidR="00CD685B" w:rsidRDefault="00CD685B"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1129711933" name="Rectangle 41731"/>
                        <wps:cNvSpPr/>
                        <wps:spPr>
                          <a:xfrm>
                            <a:off x="3567497" y="3918981"/>
                            <a:ext cx="198741" cy="190421"/>
                          </a:xfrm>
                          <a:prstGeom prst="rect">
                            <a:avLst/>
                          </a:prstGeom>
                          <a:ln>
                            <a:noFill/>
                          </a:ln>
                        </wps:spPr>
                        <wps:txbx>
                          <w:txbxContent>
                            <w:p w14:paraId="790D91D9" w14:textId="77777777" w:rsidR="00CD685B" w:rsidRDefault="00CD685B"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1129711934" name="Rectangle 41729"/>
                        <wps:cNvSpPr/>
                        <wps:spPr>
                          <a:xfrm>
                            <a:off x="2947683" y="3923549"/>
                            <a:ext cx="198741" cy="190421"/>
                          </a:xfrm>
                          <a:prstGeom prst="rect">
                            <a:avLst/>
                          </a:prstGeom>
                          <a:ln>
                            <a:noFill/>
                          </a:ln>
                        </wps:spPr>
                        <wps:txbx>
                          <w:txbxContent>
                            <w:p w14:paraId="18A1217A" w14:textId="77777777" w:rsidR="00CD685B" w:rsidRDefault="00CD685B"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1129711935" name="Rectangle 41739"/>
                        <wps:cNvSpPr/>
                        <wps:spPr>
                          <a:xfrm>
                            <a:off x="3754438" y="5872949"/>
                            <a:ext cx="198741" cy="190421"/>
                          </a:xfrm>
                          <a:prstGeom prst="rect">
                            <a:avLst/>
                          </a:prstGeom>
                          <a:ln>
                            <a:noFill/>
                          </a:ln>
                        </wps:spPr>
                        <wps:txbx>
                          <w:txbxContent>
                            <w:p w14:paraId="788E11AB" w14:textId="77777777" w:rsidR="00CD685B" w:rsidRDefault="00CD685B"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2" name="Rectangle 41741"/>
                        <wps:cNvSpPr/>
                        <wps:spPr>
                          <a:xfrm>
                            <a:off x="3903867" y="5872949"/>
                            <a:ext cx="529579" cy="190421"/>
                          </a:xfrm>
                          <a:prstGeom prst="rect">
                            <a:avLst/>
                          </a:prstGeom>
                          <a:ln>
                            <a:noFill/>
                          </a:ln>
                        </wps:spPr>
                        <wps:txbx>
                          <w:txbxContent>
                            <w:p w14:paraId="7D48D0D7" w14:textId="77777777" w:rsidR="00CD685B" w:rsidRDefault="00CD685B"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3" name="Rectangle 41740"/>
                        <wps:cNvSpPr/>
                        <wps:spPr>
                          <a:xfrm>
                            <a:off x="4359709" y="5872949"/>
                            <a:ext cx="198741" cy="190421"/>
                          </a:xfrm>
                          <a:prstGeom prst="rect">
                            <a:avLst/>
                          </a:prstGeom>
                          <a:ln>
                            <a:noFill/>
                          </a:ln>
                        </wps:spPr>
                        <wps:txbx>
                          <w:txbxContent>
                            <w:p w14:paraId="6D80D4E5" w14:textId="77777777" w:rsidR="00CD685B" w:rsidRDefault="00CD685B"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34" name="Rectangle 41736"/>
                        <wps:cNvSpPr/>
                        <wps:spPr>
                          <a:xfrm>
                            <a:off x="1046961" y="5902066"/>
                            <a:ext cx="198741" cy="190421"/>
                          </a:xfrm>
                          <a:prstGeom prst="rect">
                            <a:avLst/>
                          </a:prstGeom>
                          <a:ln>
                            <a:noFill/>
                          </a:ln>
                        </wps:spPr>
                        <wps:txbx>
                          <w:txbxContent>
                            <w:p w14:paraId="02743AB9" w14:textId="77777777" w:rsidR="00CD685B" w:rsidRDefault="00CD685B"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5" name="Rectangle 41738"/>
                        <wps:cNvSpPr/>
                        <wps:spPr>
                          <a:xfrm>
                            <a:off x="1215694" y="5895631"/>
                            <a:ext cx="529579" cy="190421"/>
                          </a:xfrm>
                          <a:prstGeom prst="rect">
                            <a:avLst/>
                          </a:prstGeom>
                          <a:ln>
                            <a:noFill/>
                          </a:ln>
                        </wps:spPr>
                        <wps:txbx>
                          <w:txbxContent>
                            <w:p w14:paraId="3FFD837A" w14:textId="77777777" w:rsidR="00CD685B" w:rsidRDefault="00CD685B"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6" name="Rectangle 41737"/>
                        <wps:cNvSpPr/>
                        <wps:spPr>
                          <a:xfrm>
                            <a:off x="1658667" y="5895631"/>
                            <a:ext cx="198741" cy="190421"/>
                          </a:xfrm>
                          <a:prstGeom prst="rect">
                            <a:avLst/>
                          </a:prstGeom>
                          <a:ln>
                            <a:noFill/>
                          </a:ln>
                        </wps:spPr>
                        <wps:txbx>
                          <w:txbxContent>
                            <w:p w14:paraId="7BA9C8F8" w14:textId="77777777" w:rsidR="00CD685B" w:rsidRDefault="00CD685B"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37" name="Rectangle 41702"/>
                        <wps:cNvSpPr/>
                        <wps:spPr>
                          <a:xfrm>
                            <a:off x="3190688" y="957870"/>
                            <a:ext cx="198741" cy="190422"/>
                          </a:xfrm>
                          <a:prstGeom prst="rect">
                            <a:avLst/>
                          </a:prstGeom>
                          <a:ln>
                            <a:noFill/>
                          </a:ln>
                        </wps:spPr>
                        <wps:txbx>
                          <w:txbxContent>
                            <w:p w14:paraId="3B8FC748" w14:textId="77777777" w:rsidR="00CD685B" w:rsidRDefault="00CD685B"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8" name="Rectangle 41706"/>
                        <wps:cNvSpPr/>
                        <wps:spPr>
                          <a:xfrm>
                            <a:off x="3344380" y="944998"/>
                            <a:ext cx="529749" cy="190422"/>
                          </a:xfrm>
                          <a:prstGeom prst="rect">
                            <a:avLst/>
                          </a:prstGeom>
                          <a:ln>
                            <a:noFill/>
                          </a:ln>
                        </wps:spPr>
                        <wps:txbx>
                          <w:txbxContent>
                            <w:p w14:paraId="15DCF24C" w14:textId="77777777" w:rsidR="00CD685B" w:rsidRDefault="00CD685B"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9" name="Rectangle 41705"/>
                        <wps:cNvSpPr/>
                        <wps:spPr>
                          <a:xfrm>
                            <a:off x="3787480" y="957870"/>
                            <a:ext cx="198741" cy="190422"/>
                          </a:xfrm>
                          <a:prstGeom prst="rect">
                            <a:avLst/>
                          </a:prstGeom>
                          <a:ln>
                            <a:noFill/>
                          </a:ln>
                        </wps:spPr>
                        <wps:txbx>
                          <w:txbxContent>
                            <w:p w14:paraId="5847F89E" w14:textId="77777777" w:rsidR="00CD685B" w:rsidRDefault="00CD685B"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0" name="Rectangle 41693"/>
                        <wps:cNvSpPr/>
                        <wps:spPr>
                          <a:xfrm>
                            <a:off x="1412409" y="818183"/>
                            <a:ext cx="198741" cy="190422"/>
                          </a:xfrm>
                          <a:prstGeom prst="rect">
                            <a:avLst/>
                          </a:prstGeom>
                          <a:ln>
                            <a:noFill/>
                          </a:ln>
                        </wps:spPr>
                        <wps:txbx>
                          <w:txbxContent>
                            <w:p w14:paraId="5C19A947" w14:textId="77777777" w:rsidR="00CD685B" w:rsidRDefault="00CD685B"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41" name="Rectangle 41698"/>
                        <wps:cNvSpPr/>
                        <wps:spPr>
                          <a:xfrm>
                            <a:off x="1571153" y="818183"/>
                            <a:ext cx="529750" cy="190422"/>
                          </a:xfrm>
                          <a:prstGeom prst="rect">
                            <a:avLst/>
                          </a:prstGeom>
                          <a:ln>
                            <a:noFill/>
                          </a:ln>
                        </wps:spPr>
                        <wps:txbx>
                          <w:txbxContent>
                            <w:p w14:paraId="5F7FE780" w14:textId="77777777" w:rsidR="00CD685B" w:rsidRDefault="00CD685B"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42" name="Rectangle 41696"/>
                        <wps:cNvSpPr/>
                        <wps:spPr>
                          <a:xfrm>
                            <a:off x="2033559" y="818183"/>
                            <a:ext cx="198741" cy="190422"/>
                          </a:xfrm>
                          <a:prstGeom prst="rect">
                            <a:avLst/>
                          </a:prstGeom>
                          <a:ln>
                            <a:noFill/>
                          </a:ln>
                        </wps:spPr>
                        <wps:txbx>
                          <w:txbxContent>
                            <w:p w14:paraId="48E10A1E" w14:textId="77777777" w:rsidR="00CD685B" w:rsidRDefault="00CD685B"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3" name="Rectangle 41735"/>
                        <wps:cNvSpPr/>
                        <wps:spPr>
                          <a:xfrm>
                            <a:off x="3475051" y="4699396"/>
                            <a:ext cx="548158" cy="190421"/>
                          </a:xfrm>
                          <a:prstGeom prst="rect">
                            <a:avLst/>
                          </a:prstGeom>
                          <a:ln>
                            <a:noFill/>
                          </a:ln>
                        </wps:spPr>
                        <wps:txbx>
                          <w:txbxContent>
                            <w:p w14:paraId="7C4DFAF5" w14:textId="77777777" w:rsidR="00CD685B" w:rsidRDefault="00CD685B" w:rsidP="00925720">
                              <w:r>
                                <w:rPr>
                                  <w:rFonts w:ascii="Liberation Sans" w:eastAsia="Liberation Sans" w:hAnsi="Liberation Sans" w:cs="Liberation Sans"/>
                                  <w:sz w:val="20"/>
                                </w:rPr>
                                <w:t>Include</w:t>
                              </w:r>
                            </w:p>
                          </w:txbxContent>
                        </wps:txbx>
                        <wps:bodyPr horzOverflow="overflow" vert="horz" lIns="0" tIns="0" rIns="0" bIns="0" rtlCol="0">
                          <a:noAutofit/>
                        </wps:bodyPr>
                      </wps:wsp>
                      <wps:wsp>
                        <wps:cNvPr id="844" name="Rectangle 41734"/>
                        <wps:cNvSpPr/>
                        <wps:spPr>
                          <a:xfrm>
                            <a:off x="3954760" y="4705832"/>
                            <a:ext cx="198741" cy="190421"/>
                          </a:xfrm>
                          <a:prstGeom prst="rect">
                            <a:avLst/>
                          </a:prstGeom>
                          <a:ln>
                            <a:noFill/>
                          </a:ln>
                        </wps:spPr>
                        <wps:txbx>
                          <w:txbxContent>
                            <w:p w14:paraId="56A195F1" w14:textId="77777777" w:rsidR="00CD685B" w:rsidRDefault="00CD685B"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5" name="Rectangle 41733"/>
                        <wps:cNvSpPr/>
                        <wps:spPr>
                          <a:xfrm>
                            <a:off x="3308624" y="4699396"/>
                            <a:ext cx="198741" cy="190421"/>
                          </a:xfrm>
                          <a:prstGeom prst="rect">
                            <a:avLst/>
                          </a:prstGeom>
                          <a:ln>
                            <a:noFill/>
                          </a:ln>
                        </wps:spPr>
                        <wps:txbx>
                          <w:txbxContent>
                            <w:p w14:paraId="10023205" w14:textId="77777777" w:rsidR="00CD685B" w:rsidRDefault="00CD685B"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46" name="Rectangle 41716"/>
                        <wps:cNvSpPr/>
                        <wps:spPr>
                          <a:xfrm>
                            <a:off x="4737240" y="1890399"/>
                            <a:ext cx="198741" cy="190422"/>
                          </a:xfrm>
                          <a:prstGeom prst="rect">
                            <a:avLst/>
                          </a:prstGeom>
                          <a:ln>
                            <a:noFill/>
                          </a:ln>
                        </wps:spPr>
                        <wps:txbx>
                          <w:txbxContent>
                            <w:p w14:paraId="3F4599C5" w14:textId="77777777" w:rsidR="00CD685B" w:rsidRDefault="00CD685B"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7" name="Rectangle 41717"/>
                        <wps:cNvSpPr/>
                        <wps:spPr>
                          <a:xfrm>
                            <a:off x="4266360" y="1877519"/>
                            <a:ext cx="549862" cy="190422"/>
                          </a:xfrm>
                          <a:prstGeom prst="rect">
                            <a:avLst/>
                          </a:prstGeom>
                          <a:ln>
                            <a:noFill/>
                          </a:ln>
                        </wps:spPr>
                        <wps:txbx>
                          <w:txbxContent>
                            <w:p w14:paraId="6C28FDFE" w14:textId="77777777" w:rsidR="00CD685B" w:rsidRDefault="00CD685B" w:rsidP="00925720">
                              <w:r>
                                <w:rPr>
                                  <w:rFonts w:ascii="Liberation Sans" w:eastAsia="Liberation Sans" w:hAnsi="Liberation Sans" w:cs="Liberation Sans"/>
                                  <w:sz w:val="20"/>
                                </w:rPr>
                                <w:t>Include</w:t>
                              </w:r>
                            </w:p>
                          </w:txbxContent>
                        </wps:txbx>
                        <wps:bodyPr horzOverflow="overflow" vert="horz" lIns="0" tIns="0" rIns="0" bIns="0" rtlCol="0">
                          <a:noAutofit/>
                        </wps:bodyPr>
                      </wps:wsp>
                      <wps:wsp>
                        <wps:cNvPr id="848" name="Rectangle 41713"/>
                        <wps:cNvSpPr/>
                        <wps:spPr>
                          <a:xfrm>
                            <a:off x="4105213" y="1890390"/>
                            <a:ext cx="197208" cy="190422"/>
                          </a:xfrm>
                          <a:prstGeom prst="rect">
                            <a:avLst/>
                          </a:prstGeom>
                          <a:ln>
                            <a:noFill/>
                          </a:ln>
                        </wps:spPr>
                        <wps:txbx>
                          <w:txbxContent>
                            <w:p w14:paraId="7BA4FAE5" w14:textId="77777777" w:rsidR="00CD685B" w:rsidRDefault="00CD685B" w:rsidP="00925720">
                              <w:r>
                                <w:rPr>
                                  <w:rFonts w:ascii="Liberation Sans" w:eastAsia="Liberation Sans" w:hAnsi="Liberation Sans" w:cs="Liberation Sans"/>
                                  <w:sz w:val="20"/>
                                </w:rPr>
                                <w:t>&lt;&lt;</w:t>
                              </w:r>
                            </w:p>
                          </w:txbxContent>
                        </wps:txbx>
                        <wps:bodyPr horzOverflow="overflow" vert="horz" lIns="0" tIns="0" rIns="0" bIns="0" rtlCol="0">
                          <a:noAutofit/>
                        </wps:bodyPr>
                      </wps:wsp>
                    </wpg:wgp>
                  </a:graphicData>
                </a:graphic>
              </wp:inline>
            </w:drawing>
          </mc:Choice>
          <mc:Fallback>
            <w:pict>
              <v:group w14:anchorId="7ACFF168" id="Group 41973" o:spid="_x0000_s1199" style="width:459.9pt;height:460.75pt;mso-position-horizontal-relative:char;mso-position-vertical-relative:line" coordsize="67006,67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">
                <v:shape id="Shape 45914" o:spid="_x0000_s1200" style="position:absolute;left:7721;width:41523;height:67129;visibility:visible;mso-wrap-style:square;v-text-anchor:top" coordsize="4152240,67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" path="m,l4152240,r,6712915l,6712915,,e" fillcolor="#cf9" stroked="f" strokeweight="0">
                  <v:stroke miterlimit="83231f" joinstyle="miter"/>
                  <v:path arrowok="t" textboxrect="0,0,4152240,6712915"/>
                </v:shape>
                <v:shape id="Shape 773" o:spid="_x0000_s1201" style="position:absolute;left:7721;width:41523;height:67129;visibility:visible;mso-wrap-style:square;v-text-anchor:top" coordsize="4152240,67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" path="m,l4152240,r,6712915l,6712915,,xe" filled="f" strokeweight=".32mm">
                  <v:path arrowok="t" textboxrect="0,0,4152240,6712915"/>
                </v:shape>
                <v:shape id="Shape 774" o:spid="_x0000_s1202" style="position:absolute;left:50878;top:33739;width:15207;height:4673;visibility:visible;mso-wrap-style:square;v-text-anchor:top" coordsize="1520647,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" path="m759968,v419760,,760679,104407,760679,233642c1520647,362522,1179728,467284,759968,467284,340208,467284,,362522,,233642,,104407,340208,,759968,xe" fillcolor="#7acff5" stroked="f" strokeweight="0">
                  <v:stroke miterlimit="83231f" joinstyle="miter"/>
                  <v:path arrowok="t" textboxrect="0,0,1520647,467284"/>
                </v:shape>
                <v:shape id="Shape 775" o:spid="_x0000_s1203" style="position:absolute;left:50878;top:33739;width:15207;height:4673;visibility:visible;mso-wrap-style:square;v-text-anchor:top" coordsize="1520647,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" path="m1520647,233642v,128880,-340919,233642,-760679,233642c340208,467284,,362522,,233642,,104407,340208,,759968,v419760,,760679,104407,760679,233642xe" filled="f" strokeweight=".32mm">
                  <v:path arrowok="t" textboxrect="0,0,1520647,467284"/>
                </v:shape>
                <v:rect id="Rectangle 776" o:spid="_x0000_s1204" style="position:absolute;left:24094;top:32921;width:1158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" filled="f" stroked="f">
                  <v:textbox inset="0,0,0,0">
                    <w:txbxContent>
                      <w:p w14:paraId="095BEEFD" w14:textId="77777777" w:rsidR="00CD685B" w:rsidRDefault="00CD685B" w:rsidP="00925720">
                        <w:r>
                          <w:rPr>
                            <w:rFonts w:ascii="Liberation Sans" w:eastAsia="Liberation Sans" w:hAnsi="Liberation Sans" w:cs="Liberation Sans"/>
                            <w:sz w:val="20"/>
                          </w:rPr>
                          <w:t>Historie ändern</w:t>
                        </w:r>
                      </w:p>
                    </w:txbxContent>
                  </v:textbox>
                </v:rect>
                <v:shape id="Shape 777" o:spid="_x0000_s1205" style="position:absolute;left:12751;top:11555;width:27954;height:8176;visibility:visible;mso-wrap-style:square;v-text-anchor:top" coordsize="2795397,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" path="m1397521,v771842,,1397876,182880,1397876,408597c2795397,634682,2169363,817563,1397521,817563,626047,817563,,634682,,408597,,182880,626047,,1397521,xe" fillcolor="#7acff5" stroked="f" strokeweight="0">
                  <v:stroke miterlimit="83231f" joinstyle="miter"/>
                  <v:path arrowok="t" textboxrect="0,0,2795397,817563"/>
                </v:shape>
                <v:shape id="Shape 778" o:spid="_x0000_s1206" style="position:absolute;left:12751;top:11555;width:27954;height:8176;visibility:visible;mso-wrap-style:square;v-text-anchor:top" coordsize="2795397,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" path="m2795397,408597v,226085,-626034,408966,-1397876,408966c626047,817563,,634682,,408597,,182880,626047,,1397521,v771842,,1397876,182880,1397876,408597xe" filled="f" strokeweight=".32mm">
                  <v:path arrowok="t" textboxrect="0,0,2795397,817563"/>
                </v:shape>
                <v:shape id="Shape 779" o:spid="_x0000_s1207" style="position:absolute;left:15210;top:13309;width:22802;height:0;visibility:visible;mso-wrap-style:square;v-text-anchor:top" coordsize="228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" path="m,l2280234,e" filled="f" strokeweight=".32mm">
                  <v:path arrowok="t" textboxrect="0,0,2280234,0"/>
                </v:shape>
                <v:rect id="Rectangle 780" o:spid="_x0000_s1208" style="position:absolute;left:51933;top:35177;width:150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" filled="f" stroked="f">
                  <v:textbox inset="0,0,0,0">
                    <w:txbxContent>
                      <w:p w14:paraId="26EC1D94" w14:textId="77777777" w:rsidR="00CD685B" w:rsidRDefault="00CD685B" w:rsidP="00925720">
                        <w:r>
                          <w:rPr>
                            <w:rFonts w:ascii="Liberation Sans" w:eastAsia="Liberation Sans" w:hAnsi="Liberation Sans" w:cs="Liberation Sans"/>
                            <w:sz w:val="20"/>
                          </w:rPr>
                          <w:t>Personen verwalten</w:t>
                        </w:r>
                      </w:p>
                    </w:txbxContent>
                  </v:textbox>
                </v:rect>
                <v:rect id="Rectangle 781" o:spid="_x0000_s1209" style="position:absolute;left:18272;top:16772;width:2139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" filled="f" stroked="f">
                  <v:textbox inset="0,0,0,0">
                    <w:txbxContent>
                      <w:p w14:paraId="4B377D0C" w14:textId="77777777" w:rsidR="00CD685B" w:rsidRDefault="00CD685B" w:rsidP="00925720">
                        <w:r>
                          <w:rPr>
                            <w:rFonts w:ascii="Liberation Sans" w:eastAsia="Liberation Sans" w:hAnsi="Liberation Sans" w:cs="Liberation Sans"/>
                            <w:sz w:val="20"/>
                          </w:rPr>
                          <w:t>Geschichtshistorie erweitern</w:t>
                        </w:r>
                      </w:p>
                    </w:txbxContent>
                  </v:textbox>
                </v:rect>
                <v:rect id="Rectangle 782" o:spid="_x0000_s1210" style="position:absolute;left:19581;top:15427;width:176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" filled="f" stroked="f">
                  <v:textbox inset="0,0,0,0">
                    <w:txbxContent>
                      <w:p w14:paraId="2AC51DBC" w14:textId="77777777" w:rsidR="00CD685B" w:rsidRDefault="00CD685B" w:rsidP="00925720">
                        <w:r>
                          <w:rPr>
                            <w:rFonts w:ascii="Liberation Sans" w:eastAsia="Liberation Sans" w:hAnsi="Liberation Sans" w:cs="Liberation Sans"/>
                            <w:sz w:val="20"/>
                          </w:rPr>
                          <w:t>Besitzhistorie erweitern</w:t>
                        </w:r>
                      </w:p>
                    </w:txbxContent>
                  </v:textbox>
                </v:rect>
                <v:rect id="Rectangle 783" o:spid="_x0000_s1211" style="position:absolute;left:21286;top:13707;width:1346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F+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" filled="f" stroked="f">
                  <v:textbox inset="0,0,0,0">
                    <w:txbxContent>
                      <w:p w14:paraId="6712901C" w14:textId="77777777" w:rsidR="00CD685B" w:rsidRDefault="00CD685B" w:rsidP="00925720">
                        <w:r>
                          <w:rPr>
                            <w:rFonts w:ascii="Liberation Sans" w:eastAsia="Liberation Sans" w:hAnsi="Liberation Sans" w:cs="Liberation Sans"/>
                            <w:b/>
                            <w:sz w:val="20"/>
                          </w:rPr>
                          <w:t>extension points</w:t>
                        </w:r>
                      </w:p>
                    </w:txbxContent>
                  </v:textbox>
                </v:rect>
                <v:shape id="Shape 784" o:spid="_x0000_s1212" style="position:absolute;left:13571;top:49500;width:26198;height:8175;visibility:visible;mso-wrap-style:square;v-text-anchor:top" coordsize="2619718,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" path="m1309688,v723595,,1310030,182880,1310030,408242c2619718,633959,2033283,817563,1309688,817563,586435,817563,,633959,,408242,,182880,586435,,1309688,xe" fillcolor="#7acff5" stroked="f" strokeweight="0">
                  <v:stroke miterlimit="83231f" joinstyle="miter"/>
                  <v:path arrowok="t" textboxrect="0,0,2619718,817563"/>
                </v:shape>
                <v:shape id="Shape 785" o:spid="_x0000_s1213" style="position:absolute;left:13571;top:49500;width:26198;height:8175;visibility:visible;mso-wrap-style:square;v-text-anchor:top" coordsize="2619718,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" path="m2619718,408242v,225717,-586435,409321,-1310030,409321c586435,817563,,633959,,408242,,182880,586435,,1309688,v723595,,1310030,182880,1310030,408242xe" filled="f" strokeweight=".32mm">
                  <v:path arrowok="t" textboxrect="0,0,2619718,817563"/>
                </v:shape>
                <v:shape id="Shape 786" o:spid="_x0000_s1214" style="position:absolute;left:15908;top:51249;width:21402;height:0;visibility:visible;mso-wrap-style:square;v-text-anchor:top" coordsize="2140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" path="m,l2140204,e" filled="f" strokeweight=".32mm">
                  <v:path arrowok="t" textboxrect="0,0,2140204,0"/>
                </v:shape>
                <v:rect id="Rectangle 787" o:spid="_x0000_s1215" style="position:absolute;left:21286;top:11803;width:1420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" filled="f" stroked="f">
                  <v:textbox inset="0,0,0,0">
                    <w:txbxContent>
                      <w:p w14:paraId="4E2F61B4" w14:textId="77777777" w:rsidR="00CD685B" w:rsidRDefault="00CD685B" w:rsidP="00925720">
                        <w:r>
                          <w:rPr>
                            <w:rFonts w:ascii="Liberation Sans" w:eastAsia="Liberation Sans" w:hAnsi="Liberation Sans" w:cs="Liberation Sans"/>
                            <w:sz w:val="20"/>
                          </w:rPr>
                          <w:t>Eintrag hinzufügen</w:t>
                        </w:r>
                      </w:p>
                    </w:txbxContent>
                  </v:textbox>
                </v:rect>
                <v:rect id="Rectangle 788" o:spid="_x0000_s1216" style="position:absolute;left:19191;top:55453;width:1969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0AC426F0" w14:textId="77777777" w:rsidR="00CD685B" w:rsidRDefault="00CD685B" w:rsidP="00925720">
                        <w:r>
                          <w:rPr>
                            <w:rFonts w:ascii="Liberation Sans" w:eastAsia="Liberation Sans" w:hAnsi="Liberation Sans" w:cs="Liberation Sans"/>
                            <w:sz w:val="20"/>
                          </w:rPr>
                          <w:t>Geschichtshistorie ändern</w:t>
                        </w:r>
                      </w:p>
                    </w:txbxContent>
                  </v:textbox>
                </v:rect>
                <v:rect id="Rectangle 789" o:spid="_x0000_s1217" style="position:absolute;left:20703;top:53711;width:1591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221671EC" w14:textId="77777777" w:rsidR="00CD685B" w:rsidRDefault="00CD685B" w:rsidP="00925720">
                        <w:r>
                          <w:rPr>
                            <w:rFonts w:ascii="Liberation Sans" w:eastAsia="Liberation Sans" w:hAnsi="Liberation Sans" w:cs="Liberation Sans"/>
                            <w:sz w:val="20"/>
                          </w:rPr>
                          <w:t>Besitzhistorie ändern</w:t>
                        </w:r>
                      </w:p>
                    </w:txbxContent>
                  </v:textbox>
                </v:rect>
                <v:rect id="Rectangle 790" o:spid="_x0000_s1218" style="position:absolute;left:21528;top:51961;width:1346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521D2F11" w14:textId="77777777" w:rsidR="00CD685B" w:rsidRDefault="00CD685B" w:rsidP="00925720">
                        <w:r>
                          <w:rPr>
                            <w:rFonts w:ascii="Liberation Sans" w:eastAsia="Liberation Sans" w:hAnsi="Liberation Sans" w:cs="Liberation Sans"/>
                            <w:b/>
                            <w:sz w:val="20"/>
                          </w:rPr>
                          <w:t>extension points</w:t>
                        </w:r>
                      </w:p>
                    </w:txbxContent>
                  </v:textbox>
                </v:rect>
                <v:shape id="Shape 791" o:spid="_x0000_s1219" style="position:absolute;left:11350;top:29768;width:30643;height:8644;visibility:visible;mso-wrap-style:square;v-text-anchor:top" coordsize="3064319,86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" path="m1531810,v845998,,1532509,193320,1532509,432003c3064319,671043,2377808,864362,1531810,864362,685800,864362,,671043,,432003,,193320,685800,,1531810,xe" fillcolor="#7acff5" stroked="f" strokeweight="0">
                  <v:stroke miterlimit="83231f" joinstyle="miter"/>
                  <v:path arrowok="t" textboxrect="0,0,3064319,864362"/>
                </v:shape>
                <v:shape id="Shape 792" o:spid="_x0000_s1220" style="position:absolute;left:11350;top:29768;width:30643;height:8644;visibility:visible;mso-wrap-style:square;v-text-anchor:top" coordsize="3064319,86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" path="m3064319,432003v,239040,-686511,432359,-1532509,432359c685800,864362,,671043,,432003,,193320,685800,,1531810,v845998,,1532509,193320,1532509,432003xe" filled="f" strokeweight=".32mm">
                  <v:path arrowok="t" textboxrect="0,0,3064319,864362"/>
                </v:shape>
                <v:shape id="Shape 793" o:spid="_x0000_s1221" style="position:absolute;left:13219;top:31985;width:26780;height:0;visibility:visible;mso-wrap-style:square;v-text-anchor:top" coordsize="2678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" path="m,l2678037,e" filled="f" strokeweight=".32mm">
                  <v:path arrowok="t" textboxrect="0,0,2678037,0"/>
                </v:shape>
                <v:rect id="Rectangle 794" o:spid="_x0000_s1222" style="position:absolute;left:21412;top:49736;width:1392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4A39231" w14:textId="77777777" w:rsidR="00CD685B" w:rsidRDefault="00CD685B" w:rsidP="00925720">
                        <w:r>
                          <w:rPr>
                            <w:rFonts w:ascii="Liberation Sans" w:eastAsia="Liberation Sans" w:hAnsi="Liberation Sans" w:cs="Liberation Sans"/>
                            <w:sz w:val="20"/>
                          </w:rPr>
                          <w:t>Eintrag bearbeiten</w:t>
                        </w:r>
                      </w:p>
                    </w:txbxContent>
                  </v:textbox>
                </v:rect>
                <v:rect id="Rectangle 795" o:spid="_x0000_s1223" style="position:absolute;left:16907;top:35948;width:226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522C34AC" w14:textId="77777777" w:rsidR="00CD685B" w:rsidRDefault="00CD685B" w:rsidP="00925720">
                        <w:r>
                          <w:rPr>
                            <w:rFonts w:ascii="Liberation Sans" w:eastAsia="Liberation Sans" w:hAnsi="Liberation Sans" w:cs="Liberation Sans"/>
                            <w:sz w:val="20"/>
                          </w:rPr>
                          <w:t>Besitzhistorieneintrag löschen</w:t>
                        </w:r>
                      </w:p>
                    </w:txbxContent>
                  </v:textbox>
                </v:rect>
                <v:rect id="Rectangle 796" o:spid="_x0000_s1224" style="position:absolute;left:15900;top:34447;width:2643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04ED8048" w14:textId="77777777" w:rsidR="00CD685B" w:rsidRDefault="00CD685B" w:rsidP="00925720">
                        <w:r>
                          <w:rPr>
                            <w:rFonts w:ascii="Liberation Sans" w:eastAsia="Liberation Sans" w:hAnsi="Liberation Sans" w:cs="Liberation Sans"/>
                            <w:sz w:val="20"/>
                          </w:rPr>
                          <w:t>Geschichtshistorieneintrag löschen</w:t>
                        </w:r>
                      </w:p>
                    </w:txbxContent>
                  </v:textbox>
                </v:rect>
                <v:rect id="Rectangle 797" o:spid="_x0000_s1225" style="position:absolute;left:21412;top:32694;width:1346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265EFCCF" w14:textId="77777777" w:rsidR="00CD685B" w:rsidRDefault="00CD685B" w:rsidP="00925720">
                        <w:r>
                          <w:rPr>
                            <w:rFonts w:ascii="Liberation Sans" w:eastAsia="Liberation Sans" w:hAnsi="Liberation Sans" w:cs="Liberation Sans"/>
                            <w:b/>
                            <w:sz w:val="20"/>
                          </w:rPr>
                          <w:t>extension points</w:t>
                        </w:r>
                      </w:p>
                    </w:txbxContent>
                  </v:textbox>
                </v:rect>
                <v:shape id="Shape 798" o:spid="_x0000_s1226" style="position:absolute;left:32634;top:2916;width:14738;height:4676;visibility:visible;mso-wrap-style:square;v-text-anchor:top" coordsize="1473835,4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" path="m736549,v407162,,737286,105118,737286,233997c1473835,362877,1143711,467640,736549,467640,329755,467640,,362877,,233997,,105118,329755,,736549,xe" fillcolor="#7acff5" stroked="f" strokeweight="0">
                  <v:stroke miterlimit="83231f" joinstyle="miter"/>
                  <v:path arrowok="t" textboxrect="0,0,1473835,467640"/>
                </v:shape>
                <v:shape id="Shape 799" o:spid="_x0000_s1227" style="position:absolute;left:32634;top:2916;width:14738;height:4676;visibility:visible;mso-wrap-style:square;v-text-anchor:top" coordsize="1473835,4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" path="m1473835,233997v,128880,-330124,233643,-737286,233643c329755,467640,,362877,,233997,,105118,329755,,736549,v407162,,737286,105118,737286,233997xe" filled="f" strokeweight=".32mm">
                  <v:path arrowok="t" textboxrect="0,0,1473835,467640"/>
                </v:shape>
                <v:rect id="Rectangle 800" o:spid="_x0000_s1228" style="position:absolute;left:22226;top:30242;width:117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251562F3" w14:textId="77777777" w:rsidR="00CD685B" w:rsidRDefault="00CD685B" w:rsidP="00925720">
                        <w:r>
                          <w:rPr>
                            <w:rFonts w:ascii="Liberation Sans" w:eastAsia="Liberation Sans" w:hAnsi="Liberation Sans" w:cs="Liberation Sans"/>
                            <w:sz w:val="20"/>
                          </w:rPr>
                          <w:t>Eintrag löschen</w:t>
                        </w:r>
                      </w:p>
                    </w:txbxContent>
                  </v:textbox>
                </v:rect>
                <v:rect id="Rectangle 801" o:spid="_x0000_s1229" style="position:absolute;left:34621;top:3739;width:13910;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4081BE46" w14:textId="77777777" w:rsidR="00CD685B" w:rsidRDefault="00CD685B" w:rsidP="00925720">
                        <w:r>
                          <w:rPr>
                            <w:rFonts w:ascii="Liberation Sans" w:eastAsia="Liberation Sans" w:hAnsi="Liberation Sans" w:cs="Liberation Sans"/>
                            <w:sz w:val="20"/>
                          </w:rPr>
                          <w:t>Geschichtshistorie</w:t>
                        </w:r>
                      </w:p>
                    </w:txbxContent>
                  </v:textbox>
                </v:rect>
                <v:shape id="Shape 802" o:spid="_x0000_s1230" style="position:absolute;left:16729;top:2217;width:11815;height:4673;visibility:visible;mso-wrap-style:square;v-text-anchor:top" coordsize="118151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" path="m590398,v326517,,591121,104762,591121,233642c1181519,362889,916915,467284,590398,467284,264605,467284,,362889,,233642,,104762,264605,,590398,xe" fillcolor="#7acff5" stroked="f" strokeweight="0">
                  <v:stroke miterlimit="83231f" joinstyle="miter"/>
                  <v:path arrowok="t" textboxrect="0,0,1181519,467284"/>
                </v:shape>
                <v:shape id="Shape 803" o:spid="_x0000_s1231" style="position:absolute;left:16729;top:2217;width:11815;height:4673;visibility:visible;mso-wrap-style:square;v-text-anchor:top" coordsize="118151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" path="m1181519,233642v,129247,-264604,233642,-591121,233642c264605,467284,,362889,,233642,,104762,264605,,590398,v326517,,591121,104762,591121,233642xe" filled="f" strokeweight=".32mm">
                  <v:path arrowok="t" textboxrect="0,0,1181519,467284"/>
                </v:shape>
                <v:rect id="Rectangle 804" o:spid="_x0000_s1232" style="position:absolute;left:37198;top:5489;width:701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C6D4D89" w14:textId="77777777" w:rsidR="00CD685B" w:rsidRDefault="00CD685B" w:rsidP="00925720">
                        <w:r>
                          <w:rPr>
                            <w:rFonts w:ascii="Liberation Sans" w:eastAsia="Liberation Sans" w:hAnsi="Liberation Sans" w:cs="Liberation Sans"/>
                            <w:sz w:val="20"/>
                          </w:rPr>
                          <w:t>erweitern</w:t>
                        </w:r>
                      </w:p>
                    </w:txbxContent>
                  </v:textbox>
                </v:rect>
                <v:rect id="Rectangle 805" o:spid="_x0000_s1233" style="position:absolute;left:18720;top:3041;width:1013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18444CE6" w14:textId="77777777" w:rsidR="00CD685B" w:rsidRDefault="00CD685B" w:rsidP="00925720">
                        <w:r>
                          <w:rPr>
                            <w:rFonts w:ascii="Liberation Sans" w:eastAsia="Liberation Sans" w:hAnsi="Liberation Sans" w:cs="Liberation Sans"/>
                            <w:sz w:val="20"/>
                          </w:rPr>
                          <w:t>Besitzhistorie</w:t>
                        </w:r>
                      </w:p>
                    </w:txbxContent>
                  </v:textbox>
                </v:rect>
                <v:shape id="Shape 806" o:spid="_x0000_s1234" style="position:absolute;left:11350;top:61405;width:14854;height:4672;visibility:visible;mso-wrap-style:square;v-text-anchor:top" coordsize="1485367,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" path="m742683,v410401,,742684,104749,742684,233997c1485367,362877,1153084,467271,742683,467271,332283,467271,,362877,,233997,,104749,332283,,742683,xe" fillcolor="#7acff5" stroked="f" strokeweight="0">
                  <v:stroke miterlimit="83231f" joinstyle="miter"/>
                  <v:path arrowok="t" textboxrect="0,0,1485367,467271"/>
                </v:shape>
                <v:shape id="Shape 807" o:spid="_x0000_s1235" style="position:absolute;left:11350;top:61405;width:14854;height:4672;visibility:visible;mso-wrap-style:square;v-text-anchor:top" coordsize="1485367,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" path="m1485367,233997v,128880,-332283,233274,-742684,233274c332283,467271,,362877,,233997,,104749,332283,,742683,v410401,,742684,104749,742684,233997xe" filled="f" strokeweight=".32mm">
                  <v:path arrowok="t" textboxrect="0,0,1485367,467271"/>
                </v:shape>
                <v:rect id="Rectangle 808" o:spid="_x0000_s1236" style="position:absolute;left:19889;top:4790;width:701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0F46DC03" w14:textId="77777777" w:rsidR="00CD685B" w:rsidRDefault="00CD685B" w:rsidP="00925720">
                        <w:r>
                          <w:rPr>
                            <w:rFonts w:ascii="Liberation Sans" w:eastAsia="Liberation Sans" w:hAnsi="Liberation Sans" w:cs="Liberation Sans"/>
                            <w:sz w:val="20"/>
                          </w:rPr>
                          <w:t>erweitern</w:t>
                        </w:r>
                      </w:p>
                    </w:txbxContent>
                  </v:textbox>
                </v:rect>
                <v:shape id="Shape 809" o:spid="_x0000_s1237" style="position:absolute;left:27838;top:61405;width:18015;height:4672;visibility:visible;mso-wrap-style:square;v-text-anchor:top" coordsize="1801444,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" path="m900367,v497878,,901077,104749,901077,233997c1801444,362877,1398245,467271,900367,467271,403200,467271,,362877,,233997,,104749,403200,,900367,xe" fillcolor="#7acff5" stroked="f" strokeweight="0">
                  <v:stroke miterlimit="83231f" joinstyle="miter"/>
                  <v:path arrowok="t" textboxrect="0,0,1801444,467271"/>
                </v:shape>
                <v:shape id="Shape 810" o:spid="_x0000_s1238" style="position:absolute;left:27838;top:61405;width:18015;height:4672;visibility:visible;mso-wrap-style:square;v-text-anchor:top" coordsize="1801444,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" path="m1801444,233997v,128880,-403199,233274,-901077,233274c403200,467271,,362877,,233997,,104749,403200,,900367,v497878,,901077,104749,901077,233997xe" filled="f" strokeweight=".32mm">
                  <v:path arrowok="t" textboxrect="0,0,1801444,467271"/>
                </v:shape>
                <v:rect id="Rectangle 811" o:spid="_x0000_s1239" style="position:absolute;left:11924;top:62878;width:1591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2C732B5E" w14:textId="77777777" w:rsidR="00CD685B" w:rsidRDefault="00CD685B" w:rsidP="00925720">
                        <w:r>
                          <w:rPr>
                            <w:rFonts w:ascii="Liberation Sans" w:eastAsia="Liberation Sans" w:hAnsi="Liberation Sans" w:cs="Liberation Sans"/>
                            <w:sz w:val="20"/>
                          </w:rPr>
                          <w:t>Besitzhistorie ändern</w:t>
                        </w:r>
                      </w:p>
                    </w:txbxContent>
                  </v:textbox>
                </v:rect>
                <v:shape id="Shape 812" o:spid="_x0000_s1240" style="position:absolute;left:16379;top:22413;width:20700;height:4673;visibility:visible;mso-wrap-style:square;v-text-anchor:top" coordsize="206999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" path="m1034999,v571691,,1035000,104407,1035000,233642c2069999,362521,1606690,467284,1034999,467284,463322,467284,,362521,,233642,,104407,463322,,1034999,xe" fillcolor="#7acff5" stroked="f" strokeweight="0">
                  <v:stroke miterlimit="83231f" joinstyle="miter"/>
                  <v:path arrowok="t" textboxrect="0,0,2069999,467284"/>
                </v:shape>
                <v:shape id="Shape 813" o:spid="_x0000_s1241" style="position:absolute;left:16379;top:22413;width:20700;height:4673;visibility:visible;mso-wrap-style:square;v-text-anchor:top" coordsize="206999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" path="m2069999,233642v,128879,-463309,233642,-1035000,233642c463322,467284,,362521,,233642,,104407,463322,,1034999,v571691,,1035000,104407,1035000,233642xe" filled="f" strokeweight=".32mm">
                  <v:path arrowok="t" textboxrect="0,0,2069999,467284"/>
                </v:shape>
                <v:rect id="Rectangle 814" o:spid="_x0000_s1242" style="position:absolute;left:28824;top:62710;width:1970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" filled="f" stroked="f">
                  <v:textbox inset="0,0,0,0">
                    <w:txbxContent>
                      <w:p w14:paraId="59538B8A" w14:textId="77777777" w:rsidR="00CD685B" w:rsidRDefault="00CD685B" w:rsidP="00925720">
                        <w:r>
                          <w:rPr>
                            <w:rFonts w:ascii="Liberation Sans" w:eastAsia="Liberation Sans" w:hAnsi="Liberation Sans" w:cs="Liberation Sans"/>
                            <w:sz w:val="20"/>
                          </w:rPr>
                          <w:t>Geschichtshistorie ändern</w:t>
                        </w:r>
                      </w:p>
                    </w:txbxContent>
                  </v:textbox>
                </v:rect>
                <v:shape id="Shape 815" o:spid="_x0000_s1243" style="position:absolute;left:14742;top:41094;width:23860;height:4672;visibility:visible;mso-wrap-style:square;v-text-anchor:top" coordsize="2386076,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" path="m1192682,v659156,,1193394,104394,1193394,233274c2386076,362153,1851838,467284,1192682,467284,533883,467284,,362153,,233274,,104394,533883,,1192682,xe" fillcolor="#7acff5" stroked="f" strokeweight="0">
                  <v:stroke miterlimit="83231f" joinstyle="miter"/>
                  <v:path arrowok="t" textboxrect="0,0,2386076,467284"/>
                </v:shape>
                <v:shape id="Shape 816" o:spid="_x0000_s1244" style="position:absolute;left:14742;top:41094;width:23860;height:4672;visibility:visible;mso-wrap-style:square;v-text-anchor:top" coordsize="2386076,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" path="m2386076,233274v,128879,-534238,234010,-1193394,234010c533883,467284,,362153,,233274,,104394,533883,,1192682,v659156,,1193394,104394,1193394,233274xe" filled="f" strokeweight=".32mm">
                  <v:path arrowok="t" textboxrect="0,0,2386076,467284"/>
                </v:shape>
                <v:rect id="Rectangle 817" o:spid="_x0000_s1245" style="position:absolute;left:18021;top:24057;width:226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" filled="f" stroked="f">
                  <v:textbox inset="0,0,0,0">
                    <w:txbxContent>
                      <w:p w14:paraId="751D1787" w14:textId="77777777" w:rsidR="00CD685B" w:rsidRDefault="00CD685B" w:rsidP="00925720">
                        <w:r>
                          <w:rPr>
                            <w:rFonts w:ascii="Liberation Sans" w:eastAsia="Liberation Sans" w:hAnsi="Liberation Sans" w:cs="Liberation Sans"/>
                            <w:sz w:val="20"/>
                          </w:rPr>
                          <w:t>Besitzhistorieneintrag löschen</w:t>
                        </w:r>
                      </w:p>
                    </w:txbxContent>
                  </v:textbox>
                </v:rect>
                <v:shape id="Shape 818" o:spid="_x0000_s1246" style="position:absolute;left:943;top:30470;width:1757;height:1753;visibility:visible;mso-wrap-style:square;v-text-anchor:top" coordsize="175679,17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" path="m87478,v48603,,88201,39243,88201,87490c175679,136080,136081,175323,87478,175323,39243,175323,,136080,,87490,,39243,39243,,87478,xe" fillcolor="#7acff5" stroked="f" strokeweight="0">
                  <v:stroke miterlimit="83231f" joinstyle="miter"/>
                  <v:path arrowok="t" textboxrect="0,0,175679,175323"/>
                </v:shape>
                <v:shape id="Shape 819" o:spid="_x0000_s1247" style="position:absolute;left:943;top:30470;width:1757;height:1753;visibility:visible;mso-wrap-style:square;v-text-anchor:top" coordsize="175679,17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" path="m175679,87490v,48590,-39598,87833,-88201,87833c39243,175323,,136080,,87490,,39243,39243,,87478,v48603,,88201,39243,88201,87490xe" filled="f" strokeweight=".32mm">
                  <v:path arrowok="t" textboxrect="0,0,175679,175323"/>
                </v:shape>
                <v:shape id="Shape 820" o:spid="_x0000_s1248" style="position:absolute;left:1875;top:32220;width:0;height:2919;visibility:visible;mso-wrap-style:square;v-text-anchor:top" coordsize="0,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" path="m,l,291960e" filled="f" strokeweight=".32mm">
                  <v:path arrowok="t" textboxrect="0,0,0,291960"/>
                </v:shape>
                <v:shape id="Shape 821" o:spid="_x0000_s1249" style="position:absolute;left:122;top:33271;width:3510;height:0;visibility:visible;mso-wrap-style:square;v-text-anchor:top" coordsize="351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" path="m,l351003,e" filled="f" strokeweight=".32mm">
                  <v:path arrowok="t" textboxrect="0,0,351003,0"/>
                </v:shape>
                <v:shape id="Shape 822" o:spid="_x0000_s1250" style="position:absolute;left:122;top:35139;width:1757;height:2340;visibility:visible;mso-wrap-style:square;v-text-anchor:top" coordsize="175679,23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" path="m175679,l,233997e" filled="f" strokeweight=".32mm">
                  <v:path arrowok="t" textboxrect="0,0,175679,233997"/>
                </v:shape>
                <v:shape id="Shape 823" o:spid="_x0000_s1251" style="position:absolute;left:1875;top:35139;width:1761;height:2340;visibility:visible;mso-wrap-style:square;v-text-anchor:top" coordsize="176047,23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" path="m,l176047,233997e" filled="f" strokeweight=".32mm">
                  <v:path arrowok="t" textboxrect="0,0,176047,233997"/>
                </v:shape>
                <v:shape id="Shape 824" o:spid="_x0000_s1252" style="position:absolute;left:943;top:14007;width:1757;height:1757;visibility:visible;mso-wrap-style:square;v-text-anchor:top" coordsize="175679,17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" path="m87478,v48603,,88201,39598,88201,87846c175679,136436,136081,175678,87478,175678,39243,175678,,136436,,87846,,39598,39243,,87478,xe" fillcolor="#7acff5" stroked="f" strokeweight="0">
                  <v:stroke miterlimit="83231f" joinstyle="miter"/>
                  <v:path arrowok="t" textboxrect="0,0,175679,175678"/>
                </v:shape>
                <v:shape id="Shape 825" o:spid="_x0000_s1253" style="position:absolute;left:943;top:14007;width:1757;height:1757;visibility:visible;mso-wrap-style:square;v-text-anchor:top" coordsize="175679,17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" path="m175679,87846v,48590,-39598,87832,-88201,87832c39243,175678,,136436,,87846,,39598,39243,,87478,v48603,,88201,39598,88201,87846xe" filled="f" strokeweight=".32mm">
                  <v:path arrowok="t" textboxrect="0,0,175679,175678"/>
                </v:shape>
                <v:shape id="Shape 826" o:spid="_x0000_s1254" style="position:absolute;left:1875;top:15760;width:0;height:2916;visibility:visible;mso-wrap-style:square;v-text-anchor:top" coordsize="0,29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" path="m,l,291592e" filled="f" strokeweight=".32mm">
                  <v:path arrowok="t" textboxrect="0,0,0,291592"/>
                </v:shape>
                <v:shape id="Shape 827" o:spid="_x0000_s1255" style="position:absolute;left:122;top:16808;width:3510;height:0;visibility:visible;mso-wrap-style:square;v-text-anchor:top" coordsize="351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" path="m,l351003,e" filled="f" strokeweight=".32mm">
                  <v:path arrowok="t" textboxrect="0,0,351003,0"/>
                </v:shape>
                <v:shape id="Shape 828" o:spid="_x0000_s1256" style="position:absolute;left:122;top:18676;width:1757;height:2340;visibility:visible;mso-wrap-style:square;v-text-anchor:top" coordsize="175679,23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" path="m175679,l,234011e" filled="f" strokeweight=".32mm">
                  <v:path arrowok="t" textboxrect="0,0,175679,234011"/>
                </v:shape>
                <v:shape id="Shape 829" o:spid="_x0000_s1257" style="position:absolute;left:1875;top:18676;width:1761;height:2340;visibility:visible;mso-wrap-style:square;v-text-anchor:top" coordsize="176047,23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" path="m,l176047,234011e" filled="f" strokeweight=".32mm">
                  <v:path arrowok="t" textboxrect="0,0,176047,234011"/>
                </v:shape>
                <v:rect id="Rectangle 830" o:spid="_x0000_s1258" style="position:absolute;left:15627;top:42475;width:2643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" filled="f" stroked="f">
                  <v:textbox inset="0,0,0,0">
                    <w:txbxContent>
                      <w:p w14:paraId="781C938B" w14:textId="77777777" w:rsidR="00CD685B" w:rsidRDefault="00CD685B" w:rsidP="00925720">
                        <w:r>
                          <w:rPr>
                            <w:rFonts w:ascii="Liberation Sans" w:eastAsia="Liberation Sans" w:hAnsi="Liberation Sans" w:cs="Liberation Sans"/>
                            <w:sz w:val="20"/>
                          </w:rPr>
                          <w:t>Geschichtshistorieneintrag löschen</w:t>
                        </w:r>
                      </w:p>
                    </w:txbxContent>
                  </v:textbox>
                </v:rect>
                <v:rect id="Rectangle 831" o:spid="_x0000_s1259" style="position:absolute;left:471;top:37709;width:360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" filled="f" stroked="f">
                  <v:textbox inset="0,0,0,0">
                    <w:txbxContent>
                      <w:p w14:paraId="7B554549" w14:textId="77777777" w:rsidR="00CD685B" w:rsidRDefault="00CD685B" w:rsidP="00925720">
                        <w:r>
                          <w:rPr>
                            <w:rFonts w:ascii="Liberation Sans" w:eastAsia="Liberation Sans" w:hAnsi="Liberation Sans" w:cs="Liberation Sans"/>
                            <w:sz w:val="20"/>
                          </w:rPr>
                          <w:t>User</w:t>
                        </w:r>
                      </w:p>
                    </w:txbxContent>
                  </v:textbox>
                </v:rect>
                <v:shape id="Shape 832" o:spid="_x0000_s1260" style="position:absolute;left:39067;top:17510;width:12751;height:17514;visibility:visible;mso-wrap-style:square;v-text-anchor:top" coordsize="1275118,175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" path="m,l1275118,1751406e" filled="f" strokeweight=".32mm">
                  <v:path arrowok="t" textboxrect="0,0,1275118,1751406"/>
                </v:shape>
                <v:shape id="Shape 833" o:spid="_x0000_s1261" style="position:absolute;left:51577;top:33505;width:241;height:1519;visibility:visible;mso-wrap-style:square;v-text-anchor:top" coordsize="24117,15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" path="m24117,151918l,e" filled="f" strokeweight=".32mm">
                  <v:path arrowok="t" textboxrect="0,0,24117,151918"/>
                </v:shape>
                <v:shape id="Shape 834" o:spid="_x0000_s1262" style="position:absolute;left:50410;top:34322;width:1408;height:702;visibility:visible;mso-wrap-style:square;v-text-anchor:top" coordsize="140767,7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" path="m140767,70206l,e" filled="f" strokeweight=".32mm">
                  <v:path arrowok="t" textboxrect="0,0,140767,70206"/>
                </v:shape>
                <v:shape id="Shape 835" o:spid="_x0000_s1263" style="position:absolute;left:37897;top:37357;width:14036;height:14015;visibility:visible;mso-wrap-style:square;v-text-anchor:top" coordsize="1403642,140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" path="m,1401483l1403642,e" filled="f" strokeweight=".32mm">
                  <v:path arrowok="t" textboxrect="0,0,1403642,1401483"/>
                </v:shape>
                <v:shape id="Shape 836" o:spid="_x0000_s1264" style="position:absolute;left:50410;top:37357;width:1523;height:352;visibility:visible;mso-wrap-style:square;v-text-anchor:top" coordsize="152286,35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" path="m152286,l,35281e" filled="f" strokeweight=".32mm">
                  <v:path arrowok="t" textboxrect="0,0,152286,35281"/>
                </v:shape>
                <v:shape id="Shape 837" o:spid="_x0000_s1265" style="position:absolute;left:51462;top:37357;width:471;height:1404;visibility:visible;mso-wrap-style:square;v-text-anchor:top" coordsize="47155,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" path="m47155,l,140398e" filled="f" strokeweight=".32mm">
                  <v:path arrowok="t" textboxrect="0,0,47155,140398"/>
                </v:shape>
                <v:shape id="Shape 838" o:spid="_x0000_s1266" style="position:absolute;left:3747;top:17625;width:10645;height:14130;visibility:visible;mso-wrap-style:square;v-text-anchor:top" coordsize="1064514,141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" path="m,1413002l1064514,e" filled="f" strokeweight=".32mm">
                  <v:path arrowok="t" textboxrect="0,0,1064514,1413002"/>
                </v:shape>
                <v:shape id="Shape 839" o:spid="_x0000_s1267" style="position:absolute;left:12985;top:17625;width:1407;height:590;visibility:visible;mso-wrap-style:square;v-text-anchor:top" coordsize="140754,5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" path="m140754,l,59042e" filled="f" strokeweight=".32mm">
                  <v:path arrowok="t" textboxrect="0,0,140754,59042"/>
                </v:shape>
                <v:shape id="Shape 840" o:spid="_x0000_s1268" style="position:absolute;left:14155;top:17625;width:237;height:1408;visibility:visible;mso-wrap-style:square;v-text-anchor:top" coordsize="23762,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" path="m23762,l,140767e" filled="f" strokeweight=".32mm">
                  <v:path arrowok="t" textboxrect="0,0,23762,140767"/>
                </v:shape>
                <v:shape id="Shape 841" o:spid="_x0000_s1269" style="position:absolute;left:4683;top:39459;width:10645;height:12028;visibility:visible;mso-wrap-style:square;v-text-anchor:top" coordsize="1064514,120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" path="m,l1064514,1202753e" filled="f" strokeweight=".32mm">
                  <v:path arrowok="t" textboxrect="0,0,1064514,1202753"/>
                </v:shape>
                <v:shape id="Shape 842" o:spid="_x0000_s1270" style="position:absolute;left:14975;top:49964;width:353;height:1523;visibility:visible;mso-wrap-style:square;v-text-anchor:top" coordsize="35281,1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" path="m35281,152273l,e" filled="f" strokeweight=".32mm">
                  <v:path arrowok="t" textboxrect="0,0,35281,152273"/>
                </v:shape>
                <v:shape id="Shape 843" o:spid="_x0000_s1271" style="position:absolute;left:13806;top:50781;width:1522;height:706;visibility:visible;mso-wrap-style:square;v-text-anchor:top" coordsize="152273,7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" path="m152273,70561l,e" filled="f" strokeweight=".32mm">
                  <v:path arrowok="t" textboxrect="0,0,152273,70561"/>
                </v:shape>
                <v:shape id="Shape 844" o:spid="_x0000_s1272" style="position:absolute;left:3632;top:34088;width:7718;height:0;visibility:visible;mso-wrap-style:square;v-text-anchor:top" coordsize="771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" path="m,l771830,e" filled="f" strokeweight=".32mm">
                  <v:path arrowok="t" textboxrect="0,0,771830,0"/>
                </v:shape>
                <v:shape id="Shape 845" o:spid="_x0000_s1273" style="position:absolute;left:9946;top:33386;width:1408;height:706;visibility:visible;mso-wrap-style:square;v-text-anchor:top" coordsize="140767,7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" path="m140767,70561l,e" filled="f" strokeweight=".32mm">
                  <v:path arrowok="t" textboxrect="0,0,140767,70561"/>
                </v:shape>
                <v:shape id="Shape 846" o:spid="_x0000_s1274" style="position:absolute;left:9946;top:34088;width:1408;height:702;visibility:visible;mso-wrap-style:square;v-text-anchor:top" coordsize="140767,7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" path="m140767,l,70193e" filled="f" strokeweight=".32mm">
                  <v:path arrowok="t" textboxrect="0,0,140767,70193"/>
                </v:shape>
                <v:shape id="Shape 847" o:spid="_x0000_s1275" style="position:absolute;left:22575;top:6886;width:0;height:4785;visibility:visible;mso-wrap-style:square;v-text-anchor:top" coordsize="0,4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" path="m,l,478434e" filled="f" strokeweight=".32mm">
                  <v:path arrowok="t" textboxrect="0,0,0,478434"/>
                </v:shape>
                <v:shape id="Shape 848" o:spid="_x0000_s1276" style="position:absolute;left:22575;top:10270;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" path="m,140398l70561,e" filled="f" strokeweight=".32mm">
                  <v:path arrowok="t" textboxrect="0,0,70561,140398"/>
                </v:shape>
                <v:shape id="Shape 849" o:spid="_x0000_s1277" style="position:absolute;left:21873;top:10270;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" path="m70561,140398l,e" filled="f" strokeweight=".32mm">
                  <v:path arrowok="t" textboxrect="0,0,70561,140398"/>
                </v:shape>
                <v:shape id="Shape 850" o:spid="_x0000_s1278" style="position:absolute;left:39884;top:7588;width:0;height:6653;visibility:visible;mso-wrap-style:square;v-text-anchor:top" coordsize="0,66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" path="m,l,665290e" filled="f" strokeweight=".32mm">
                  <v:path arrowok="t" textboxrect="0,0,0,665290"/>
                </v:shape>
                <v:shape id="Shape 851" o:spid="_x0000_s1279" style="position:absolute;left:39884;top:12841;width:705;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" path="m,140398l70561,e" filled="f" strokeweight=".32mm">
                  <v:path arrowok="t" textboxrect="0,0,70561,140398"/>
                </v:shape>
                <v:shape id="Shape 852" o:spid="_x0000_s1280" style="position:absolute;left:39182;top:12841;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" path="m70561,140398l,e" filled="f" strokeweight=".32mm">
                  <v:path arrowok="t" textboxrect="0,0,70561,140398"/>
                </v:shape>
                <v:shape id="Shape 853" o:spid="_x0000_s1281" style="position:absolute;left:19184;top:56970;width:0;height:4435;visibility:visible;mso-wrap-style:square;v-text-anchor:top" coordsize="0,44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" path="m,443522l,e" filled="f" strokeweight=".32mm">
                  <v:path arrowok="t" textboxrect="0,0,0,443522"/>
                </v:shape>
                <v:shape id="Shape 854" o:spid="_x0000_s1282" style="position:absolute;left:18482;top:56970;width:706;height:1404;visibility:visible;mso-wrap-style:square;v-text-anchor:top" coordsize="70561,14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" path="m70561,l,140399e" filled="f" strokeweight=".32mm">
                  <v:path arrowok="t" textboxrect="0,0,70561,140399"/>
                </v:shape>
                <v:shape id="Shape 855" o:spid="_x0000_s1283" style="position:absolute;left:19184;top:56970;width:705;height:1404;visibility:visible;mso-wrap-style:square;v-text-anchor:top" coordsize="70561,14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" path="m,l70561,140399e" filled="f" strokeweight=".32mm">
                  <v:path arrowok="t" textboxrect="0,0,70561,140399"/>
                </v:shape>
                <v:shape id="Shape 856" o:spid="_x0000_s1284" style="position:absolute;left:36727;top:56267;width:0;height:5138;visibility:visible;mso-wrap-style:square;v-text-anchor:top" coordsize="0,513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" path="m,513728l,e" filled="f" strokeweight=".32mm">
                  <v:path arrowok="t" textboxrect="0,0,0,513728"/>
                </v:shape>
                <v:shape id="Shape 857" o:spid="_x0000_s1285" style="position:absolute;left:36025;top:56267;width:705;height:1408;visibility:visible;mso-wrap-style:square;v-text-anchor:top" coordsize="70561,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" path="m70561,l,140767e" filled="f" strokeweight=".32mm">
                  <v:path arrowok="t" textboxrect="0,0,70561,140767"/>
                </v:shape>
                <v:shape id="Shape 858" o:spid="_x0000_s1286" style="position:absolute;left:36727;top:56267;width:705;height:1408;visibility:visible;mso-wrap-style:square;v-text-anchor:top" coordsize="70548,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" path="m,l70548,140767e" filled="f" strokeweight=".32mm">
                  <v:path arrowok="t" textboxrect="0,0,70548,140767"/>
                </v:shape>
                <v:shape id="Shape 859" o:spid="_x0000_s1287" style="position:absolute;left:26668;top:38408;width:0;height:2686;visibility:visible;mso-wrap-style:square;v-text-anchor:top" coordsize="0,2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" path="m,268567l,e" filled="f" strokeweight=".32mm">
                  <v:path arrowok="t" textboxrect="0,0,0,268567"/>
                </v:shape>
                <v:shape id="Shape 860" o:spid="_x0000_s1288" style="position:absolute;left:25966;top:38408;width:706;height:1404;visibility:visible;mso-wrap-style:square;v-text-anchor:top" coordsize="70561,14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" path="m70561,l,140411e" filled="f" strokeweight=".32mm">
                  <v:path arrowok="t" textboxrect="0,0,70561,140411"/>
                </v:shape>
                <v:shape id="Shape 861" o:spid="_x0000_s1289" style="position:absolute;left:26668;top:38408;width:706;height:1404;visibility:visible;mso-wrap-style:square;v-text-anchor:top" coordsize="70549,14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" path="m,l70549,140411e" filled="f" strokeweight=".32mm">
                  <v:path arrowok="t" textboxrect="0,0,70549,140411"/>
                </v:shape>
                <v:shape id="Shape 862" o:spid="_x0000_s1290" style="position:absolute;left:1641;top:22996;width:0;height:7355;visibility:visible;mso-wrap-style:square;v-text-anchor:top" coordsize="0,73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" path="m,735483l,e" filled="f" strokeweight=".32mm">
                  <v:path arrowok="t" textboxrect="0,0,0,735483"/>
                </v:shape>
                <v:shape id="Shape 863" o:spid="_x0000_s1291" style="position:absolute;left:943;top:28951;width:1404;height:1404;visibility:visible;mso-wrap-style:square;v-text-anchor:top" coordsize="14039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" path="m,l140399,,70193,140398,,xe" stroked="f" strokeweight="0">
                  <v:stroke miterlimit="83231f" joinstyle="miter"/>
                  <v:path arrowok="t" textboxrect="0,0,140399,140398"/>
                </v:shape>
                <v:shape id="Shape 864" o:spid="_x0000_s1292" style="position:absolute;left:943;top:28951;width:1404;height:1404;visibility:visible;mso-wrap-style:square;v-text-anchor:top" coordsize="14039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" path="m70193,140398l140399,,,,70193,140398xe" filled="f" strokeweight=".32mm">
                  <v:path arrowok="t" textboxrect="0,0,140399,140398"/>
                </v:shape>
                <v:shape id="Shape 865" o:spid="_x0000_s1293" style="position:absolute;left:26668;top:27082;width:0;height:2686;visibility:visible;mso-wrap-style:square;v-text-anchor:top" coordsize="0,2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" path="m,l,268567e" filled="f" strokeweight=".32mm">
                  <v:path arrowok="t" textboxrect="0,0,0,268567"/>
                </v:shape>
                <v:shape id="Shape 866" o:spid="_x0000_s1294" style="position:absolute;left:26668;top:28367;width:706;height:1404;visibility:visible;mso-wrap-style:square;v-text-anchor:top" coordsize="7054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" path="m,140398l70549,e" filled="f" strokeweight=".32mm">
                  <v:path arrowok="t" textboxrect="0,0,70549,140398"/>
                </v:shape>
                <v:shape id="Shape 867" o:spid="_x0000_s1295" style="position:absolute;left:25966;top:28367;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" path="m70561,140398l,e" filled="f" strokeweight=".32mm">
                  <v:path arrowok="t" textboxrect="0,0,70561,140398"/>
                </v:shape>
                <v:rect id="Rectangle 868" o:spid="_x0000_s1296" style="position:absolute;top:21249;width:48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" filled="f" stroked="f">
                  <v:textbox inset="0,0,0,0">
                    <w:txbxContent>
                      <w:p w14:paraId="11500339" w14:textId="77777777" w:rsidR="00CD685B" w:rsidRDefault="00CD685B" w:rsidP="00925720">
                        <w:r>
                          <w:rPr>
                            <w:rFonts w:ascii="Liberation Sans" w:eastAsia="Liberation Sans" w:hAnsi="Liberation Sans" w:cs="Liberation Sans"/>
                            <w:sz w:val="20"/>
                          </w:rPr>
                          <w:t>Admin</w:t>
                        </w:r>
                      </w:p>
                    </w:txbxContent>
                  </v:textbox>
                </v:rect>
                <v:rect id="Rectangle 41720" o:spid="_x0000_s1297" style="position:absolute;left:29235;top:27564;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" filled="f" stroked="f">
                  <v:textbox inset="0,0,0,0">
                    <w:txbxContent>
                      <w:p w14:paraId="4598655E" w14:textId="77777777" w:rsidR="00CD685B" w:rsidRDefault="00CD685B" w:rsidP="00925720">
                        <w:r>
                          <w:rPr>
                            <w:rFonts w:ascii="Liberation Sans" w:eastAsia="Liberation Sans" w:hAnsi="Liberation Sans" w:cs="Liberation Sans"/>
                            <w:sz w:val="20"/>
                          </w:rPr>
                          <w:t>&lt;&lt;</w:t>
                        </w:r>
                      </w:p>
                    </w:txbxContent>
                  </v:textbox>
                </v:rect>
                <v:rect id="Rectangle 41724" o:spid="_x0000_s1298" style="position:absolute;left:30729;top:27564;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" filled="f" stroked="f">
                  <v:textbox inset="0,0,0,0">
                    <w:txbxContent>
                      <w:p w14:paraId="0275A1D1" w14:textId="77777777" w:rsidR="00CD685B" w:rsidRDefault="00CD685B" w:rsidP="00925720">
                        <w:r>
                          <w:rPr>
                            <w:rFonts w:ascii="Liberation Sans" w:eastAsia="Liberation Sans" w:hAnsi="Liberation Sans" w:cs="Liberation Sans"/>
                            <w:sz w:val="20"/>
                          </w:rPr>
                          <w:t>Extend</w:t>
                        </w:r>
                      </w:p>
                    </w:txbxContent>
                  </v:textbox>
                </v:rect>
                <v:rect id="Rectangle 41722" o:spid="_x0000_s1299" style="position:absolute;left:35417;top:27480;width:237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" filled="f" stroked="f">
                  <v:textbox inset="0,0,0,0">
                    <w:txbxContent>
                      <w:p w14:paraId="75CD7A28" w14:textId="77777777" w:rsidR="00CD685B" w:rsidRDefault="00CD685B" w:rsidP="00925720">
                        <w:r>
                          <w:rPr>
                            <w:rFonts w:ascii="Liberation Sans" w:eastAsia="Liberation Sans" w:hAnsi="Liberation Sans" w:cs="Liberation Sans"/>
                            <w:sz w:val="20"/>
                          </w:rPr>
                          <w:t>&gt;&gt;</w:t>
                        </w:r>
                      </w:p>
                    </w:txbxContent>
                  </v:textbox>
                </v:rect>
                <v:rect id="Rectangle 41732" o:spid="_x0000_s1300" style="position:absolute;left:30971;top:39235;width:528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" filled="f" stroked="f">
                  <v:textbox inset="0,0,0,0">
                    <w:txbxContent>
                      <w:p w14:paraId="66D44951" w14:textId="77777777" w:rsidR="00CD685B" w:rsidRDefault="00CD685B" w:rsidP="00925720">
                        <w:r>
                          <w:rPr>
                            <w:rFonts w:ascii="Liberation Sans" w:eastAsia="Liberation Sans" w:hAnsi="Liberation Sans" w:cs="Liberation Sans"/>
                            <w:sz w:val="20"/>
                          </w:rPr>
                          <w:t>Extend</w:t>
                        </w:r>
                      </w:p>
                    </w:txbxContent>
                  </v:textbox>
                </v:rect>
                <v:rect id="Rectangle 41731" o:spid="_x0000_s1301" style="position:absolute;left:35674;top:39189;width:19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" filled="f" stroked="f">
                  <v:textbox inset="0,0,0,0">
                    <w:txbxContent>
                      <w:p w14:paraId="790D91D9" w14:textId="77777777" w:rsidR="00CD685B" w:rsidRDefault="00CD685B" w:rsidP="00925720">
                        <w:r>
                          <w:rPr>
                            <w:rFonts w:ascii="Liberation Sans" w:eastAsia="Liberation Sans" w:hAnsi="Liberation Sans" w:cs="Liberation Sans"/>
                            <w:sz w:val="20"/>
                          </w:rPr>
                          <w:t>&gt;&gt;</w:t>
                        </w:r>
                      </w:p>
                    </w:txbxContent>
                  </v:textbox>
                </v:rect>
                <v:rect id="Rectangle 41729" o:spid="_x0000_s1302" style="position:absolute;left:29476;top:39235;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" filled="f" stroked="f">
                  <v:textbox inset="0,0,0,0">
                    <w:txbxContent>
                      <w:p w14:paraId="18A1217A" w14:textId="77777777" w:rsidR="00CD685B" w:rsidRDefault="00CD685B" w:rsidP="00925720">
                        <w:r>
                          <w:rPr>
                            <w:rFonts w:ascii="Liberation Sans" w:eastAsia="Liberation Sans" w:hAnsi="Liberation Sans" w:cs="Liberation Sans"/>
                            <w:sz w:val="20"/>
                          </w:rPr>
                          <w:t>&lt;&lt;</w:t>
                        </w:r>
                      </w:p>
                    </w:txbxContent>
                  </v:textbox>
                </v:rect>
                <v:rect id="Rectangle 41739" o:spid="_x0000_s1303" style="position:absolute;left:37544;top:58729;width:198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" filled="f" stroked="f">
                  <v:textbox inset="0,0,0,0">
                    <w:txbxContent>
                      <w:p w14:paraId="788E11AB" w14:textId="77777777" w:rsidR="00CD685B" w:rsidRDefault="00CD685B" w:rsidP="00925720">
                        <w:r>
                          <w:rPr>
                            <w:rFonts w:ascii="Liberation Sans" w:eastAsia="Liberation Sans" w:hAnsi="Liberation Sans" w:cs="Liberation Sans"/>
                            <w:sz w:val="20"/>
                          </w:rPr>
                          <w:t>&lt;&lt;</w:t>
                        </w:r>
                      </w:p>
                    </w:txbxContent>
                  </v:textbox>
                </v:rect>
                <v:rect id="Rectangle 41741" o:spid="_x0000_s1304" style="position:absolute;left:39038;top:58729;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7D48D0D7" w14:textId="77777777" w:rsidR="00CD685B" w:rsidRDefault="00CD685B" w:rsidP="00925720">
                        <w:r>
                          <w:rPr>
                            <w:rFonts w:ascii="Liberation Sans" w:eastAsia="Liberation Sans" w:hAnsi="Liberation Sans" w:cs="Liberation Sans"/>
                            <w:sz w:val="20"/>
                          </w:rPr>
                          <w:t>Extend</w:t>
                        </w:r>
                      </w:p>
                    </w:txbxContent>
                  </v:textbox>
                </v:rect>
                <v:rect id="Rectangle 41740" o:spid="_x0000_s1305" style="position:absolute;left:43597;top:58729;width:198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6D80D4E5" w14:textId="77777777" w:rsidR="00CD685B" w:rsidRDefault="00CD685B" w:rsidP="00925720">
                        <w:r>
                          <w:rPr>
                            <w:rFonts w:ascii="Liberation Sans" w:eastAsia="Liberation Sans" w:hAnsi="Liberation Sans" w:cs="Liberation Sans"/>
                            <w:sz w:val="20"/>
                          </w:rPr>
                          <w:t>&gt;&gt;</w:t>
                        </w:r>
                      </w:p>
                    </w:txbxContent>
                  </v:textbox>
                </v:rect>
                <v:rect id="Rectangle 41736" o:spid="_x0000_s1306" style="position:absolute;left:10469;top:59020;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02743AB9" w14:textId="77777777" w:rsidR="00CD685B" w:rsidRDefault="00CD685B" w:rsidP="00925720">
                        <w:r>
                          <w:rPr>
                            <w:rFonts w:ascii="Liberation Sans" w:eastAsia="Liberation Sans" w:hAnsi="Liberation Sans" w:cs="Liberation Sans"/>
                            <w:sz w:val="20"/>
                          </w:rPr>
                          <w:t>&lt;&lt;</w:t>
                        </w:r>
                      </w:p>
                    </w:txbxContent>
                  </v:textbox>
                </v:rect>
                <v:rect id="Rectangle 41738" o:spid="_x0000_s1307" style="position:absolute;left:12156;top:58956;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3FFD837A" w14:textId="77777777" w:rsidR="00CD685B" w:rsidRDefault="00CD685B" w:rsidP="00925720">
                        <w:r>
                          <w:rPr>
                            <w:rFonts w:ascii="Liberation Sans" w:eastAsia="Liberation Sans" w:hAnsi="Liberation Sans" w:cs="Liberation Sans"/>
                            <w:sz w:val="20"/>
                          </w:rPr>
                          <w:t>Extend</w:t>
                        </w:r>
                      </w:p>
                    </w:txbxContent>
                  </v:textbox>
                </v:rect>
                <v:rect id="Rectangle 41737" o:spid="_x0000_s1308" style="position:absolute;left:16586;top:58956;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7BA9C8F8" w14:textId="77777777" w:rsidR="00CD685B" w:rsidRDefault="00CD685B" w:rsidP="00925720">
                        <w:r>
                          <w:rPr>
                            <w:rFonts w:ascii="Liberation Sans" w:eastAsia="Liberation Sans" w:hAnsi="Liberation Sans" w:cs="Liberation Sans"/>
                            <w:sz w:val="20"/>
                          </w:rPr>
                          <w:t>&gt;&gt;</w:t>
                        </w:r>
                      </w:p>
                    </w:txbxContent>
                  </v:textbox>
                </v:rect>
                <v:rect id="Rectangle 41702" o:spid="_x0000_s1309" style="position:absolute;left:31906;top:957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3B8FC748" w14:textId="77777777" w:rsidR="00CD685B" w:rsidRDefault="00CD685B" w:rsidP="00925720">
                        <w:r>
                          <w:rPr>
                            <w:rFonts w:ascii="Liberation Sans" w:eastAsia="Liberation Sans" w:hAnsi="Liberation Sans" w:cs="Liberation Sans"/>
                            <w:sz w:val="20"/>
                          </w:rPr>
                          <w:t>&lt;&lt;</w:t>
                        </w:r>
                      </w:p>
                    </w:txbxContent>
                  </v:textbox>
                </v:rect>
                <v:rect id="Rectangle 41706" o:spid="_x0000_s1310" style="position:absolute;left:33443;top:9449;width:52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15DCF24C" w14:textId="77777777" w:rsidR="00CD685B" w:rsidRDefault="00CD685B" w:rsidP="00925720">
                        <w:r>
                          <w:rPr>
                            <w:rFonts w:ascii="Liberation Sans" w:eastAsia="Liberation Sans" w:hAnsi="Liberation Sans" w:cs="Liberation Sans"/>
                            <w:sz w:val="20"/>
                          </w:rPr>
                          <w:t>Extend</w:t>
                        </w:r>
                      </w:p>
                    </w:txbxContent>
                  </v:textbox>
                </v:rect>
                <v:rect id="Rectangle 41705" o:spid="_x0000_s1311" style="position:absolute;left:37874;top:957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5847F89E" w14:textId="77777777" w:rsidR="00CD685B" w:rsidRDefault="00CD685B" w:rsidP="00925720">
                        <w:r>
                          <w:rPr>
                            <w:rFonts w:ascii="Liberation Sans" w:eastAsia="Liberation Sans" w:hAnsi="Liberation Sans" w:cs="Liberation Sans"/>
                            <w:sz w:val="20"/>
                          </w:rPr>
                          <w:t>&gt;&gt;</w:t>
                        </w:r>
                      </w:p>
                    </w:txbxContent>
                  </v:textbox>
                </v:rect>
                <v:rect id="Rectangle 41693" o:spid="_x0000_s1312" style="position:absolute;left:14124;top:8181;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5C19A947" w14:textId="77777777" w:rsidR="00CD685B" w:rsidRDefault="00CD685B" w:rsidP="00925720">
                        <w:r>
                          <w:rPr>
                            <w:rFonts w:ascii="Liberation Sans" w:eastAsia="Liberation Sans" w:hAnsi="Liberation Sans" w:cs="Liberation Sans"/>
                            <w:sz w:val="20"/>
                          </w:rPr>
                          <w:t>&lt;&lt;</w:t>
                        </w:r>
                      </w:p>
                    </w:txbxContent>
                  </v:textbox>
                </v:rect>
                <v:rect id="Rectangle 41698" o:spid="_x0000_s1313" style="position:absolute;left:15711;top:8181;width:52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5F7FE780" w14:textId="77777777" w:rsidR="00CD685B" w:rsidRDefault="00CD685B" w:rsidP="00925720">
                        <w:r>
                          <w:rPr>
                            <w:rFonts w:ascii="Liberation Sans" w:eastAsia="Liberation Sans" w:hAnsi="Liberation Sans" w:cs="Liberation Sans"/>
                            <w:sz w:val="20"/>
                          </w:rPr>
                          <w:t>Extend</w:t>
                        </w:r>
                      </w:p>
                    </w:txbxContent>
                  </v:textbox>
                </v:rect>
                <v:rect id="Rectangle 41696" o:spid="_x0000_s1314" style="position:absolute;left:20335;top:8181;width:19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48E10A1E" w14:textId="77777777" w:rsidR="00CD685B" w:rsidRDefault="00CD685B" w:rsidP="00925720">
                        <w:r>
                          <w:rPr>
                            <w:rFonts w:ascii="Liberation Sans" w:eastAsia="Liberation Sans" w:hAnsi="Liberation Sans" w:cs="Liberation Sans"/>
                            <w:sz w:val="20"/>
                          </w:rPr>
                          <w:t>&gt;&gt;</w:t>
                        </w:r>
                      </w:p>
                    </w:txbxContent>
                  </v:textbox>
                </v:rect>
                <v:rect id="Rectangle 41735" o:spid="_x0000_s1315" style="position:absolute;left:34750;top:46993;width:54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7C4DFAF5" w14:textId="77777777" w:rsidR="00CD685B" w:rsidRDefault="00CD685B" w:rsidP="00925720">
                        <w:r>
                          <w:rPr>
                            <w:rFonts w:ascii="Liberation Sans" w:eastAsia="Liberation Sans" w:hAnsi="Liberation Sans" w:cs="Liberation Sans"/>
                            <w:sz w:val="20"/>
                          </w:rPr>
                          <w:t>Include</w:t>
                        </w:r>
                      </w:p>
                    </w:txbxContent>
                  </v:textbox>
                </v:rect>
                <v:rect id="Rectangle 41734" o:spid="_x0000_s1316" style="position:absolute;left:39547;top:4705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56A195F1" w14:textId="77777777" w:rsidR="00CD685B" w:rsidRDefault="00CD685B" w:rsidP="00925720">
                        <w:r>
                          <w:rPr>
                            <w:rFonts w:ascii="Liberation Sans" w:eastAsia="Liberation Sans" w:hAnsi="Liberation Sans" w:cs="Liberation Sans"/>
                            <w:sz w:val="20"/>
                          </w:rPr>
                          <w:t>&gt;&gt;</w:t>
                        </w:r>
                      </w:p>
                    </w:txbxContent>
                  </v:textbox>
                </v:rect>
                <v:rect id="Rectangle 41733" o:spid="_x0000_s1317" style="position:absolute;left:33086;top:46993;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10023205" w14:textId="77777777" w:rsidR="00CD685B" w:rsidRDefault="00CD685B" w:rsidP="00925720">
                        <w:r>
                          <w:rPr>
                            <w:rFonts w:ascii="Liberation Sans" w:eastAsia="Liberation Sans" w:hAnsi="Liberation Sans" w:cs="Liberation Sans"/>
                            <w:sz w:val="20"/>
                          </w:rPr>
                          <w:t>&lt;&lt;</w:t>
                        </w:r>
                      </w:p>
                    </w:txbxContent>
                  </v:textbox>
                </v:rect>
                <v:rect id="Rectangle 41716" o:spid="_x0000_s1318" style="position:absolute;left:47372;top:18903;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3F4599C5" w14:textId="77777777" w:rsidR="00CD685B" w:rsidRDefault="00CD685B" w:rsidP="00925720">
                        <w:r>
                          <w:rPr>
                            <w:rFonts w:ascii="Liberation Sans" w:eastAsia="Liberation Sans" w:hAnsi="Liberation Sans" w:cs="Liberation Sans"/>
                            <w:sz w:val="20"/>
                          </w:rPr>
                          <w:t>&gt;&gt;</w:t>
                        </w:r>
                      </w:p>
                    </w:txbxContent>
                  </v:textbox>
                </v:rect>
                <v:rect id="Rectangle 41717" o:spid="_x0000_s1319" style="position:absolute;left:42663;top:18775;width:549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6C28FDFE" w14:textId="77777777" w:rsidR="00CD685B" w:rsidRDefault="00CD685B" w:rsidP="00925720">
                        <w:r>
                          <w:rPr>
                            <w:rFonts w:ascii="Liberation Sans" w:eastAsia="Liberation Sans" w:hAnsi="Liberation Sans" w:cs="Liberation Sans"/>
                            <w:sz w:val="20"/>
                          </w:rPr>
                          <w:t>Include</w:t>
                        </w:r>
                      </w:p>
                    </w:txbxContent>
                  </v:textbox>
                </v:rect>
                <v:rect id="Rectangle 41713" o:spid="_x0000_s1320" style="position:absolute;left:41052;top:18903;width:19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7BA4FAE5" w14:textId="77777777" w:rsidR="00CD685B" w:rsidRDefault="00CD685B" w:rsidP="00925720">
                        <w:r>
                          <w:rPr>
                            <w:rFonts w:ascii="Liberation Sans" w:eastAsia="Liberation Sans" w:hAnsi="Liberation Sans" w:cs="Liberation Sans"/>
                            <w:sz w:val="20"/>
                          </w:rPr>
                          <w:t>&lt;&lt;</w:t>
                        </w:r>
                      </w:p>
                    </w:txbxContent>
                  </v:textbox>
                </v:rect>
                <w10:anchorlock/>
              </v:group>
            </w:pict>
          </mc:Fallback>
        </mc:AlternateContent>
      </w:r>
    </w:p>
    <w:p w14:paraId="1615127E" w14:textId="77777777" w:rsidR="00925720" w:rsidRPr="00623F5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8</w:t>
      </w:r>
      <w:r>
        <w:fldChar w:fldCharType="end"/>
      </w:r>
      <w:r>
        <w:t>: UseCase-Diagramm - Historie ändern</w:t>
      </w:r>
    </w:p>
    <w:p w14:paraId="1298C220" w14:textId="73B31190" w:rsidR="00925720" w:rsidRDefault="00925720" w:rsidP="00925720">
      <w:r>
        <w:t>Das Exponat hat drei Historien, die Fördererhistorie ist allerdings erst später hinzugekommen und hier deshalb noch nicht berücksichtigt. Historien bestehen bei uns auch chronologischen Einträgen die der User bearbeiten, löschen oder hinzufügen kann. Die Historien zu bearbeiten ist eine Unterfunktion von „Personen verwalten“.</w:t>
      </w:r>
    </w:p>
    <w:p w14:paraId="3A4F90BF" w14:textId="77777777" w:rsidR="00925720" w:rsidRDefault="00925720" w:rsidP="00925720">
      <w:pPr>
        <w:pStyle w:val="berschrift3"/>
      </w:pPr>
      <w:bookmarkStart w:id="166" w:name="_Toc44320809"/>
      <w:r>
        <w:lastRenderedPageBreak/>
        <w:t>Räume verwalten</w:t>
      </w:r>
      <w:bookmarkEnd w:id="166"/>
    </w:p>
    <w:p w14:paraId="1970CE53" w14:textId="77777777" w:rsidR="00925720" w:rsidRDefault="00925720" w:rsidP="00925720">
      <w:pPr>
        <w:keepNext/>
      </w:pPr>
      <w:r>
        <w:rPr>
          <w:noProof/>
        </w:rPr>
        <mc:AlternateContent>
          <mc:Choice Requires="wpg">
            <w:drawing>
              <wp:inline distT="0" distB="0" distL="0" distR="0" wp14:anchorId="65A9C785" wp14:editId="3D582224">
                <wp:extent cx="4762792" cy="4813923"/>
                <wp:effectExtent l="0" t="0" r="0" b="0"/>
                <wp:docPr id="1068" name="Group 42277"/>
                <wp:cNvGraphicFramePr/>
                <a:graphic xmlns:a="http://schemas.openxmlformats.org/drawingml/2006/main">
                  <a:graphicData uri="http://schemas.microsoft.com/office/word/2010/wordprocessingGroup">
                    <wpg:wgp>
                      <wpg:cNvGrpSpPr/>
                      <wpg:grpSpPr>
                        <a:xfrm>
                          <a:off x="0" y="0"/>
                          <a:ext cx="4762792" cy="4813923"/>
                          <a:chOff x="0" y="0"/>
                          <a:chExt cx="4762792" cy="4813923"/>
                        </a:xfrm>
                      </wpg:grpSpPr>
                      <wps:wsp>
                        <wps:cNvPr id="1070" name="Shape 45928"/>
                        <wps:cNvSpPr/>
                        <wps:spPr>
                          <a:xfrm>
                            <a:off x="685800" y="0"/>
                            <a:ext cx="2756154" cy="3581997"/>
                          </a:xfrm>
                          <a:custGeom>
                            <a:avLst/>
                            <a:gdLst/>
                            <a:ahLst/>
                            <a:cxnLst/>
                            <a:rect l="0" t="0" r="0" b="0"/>
                            <a:pathLst>
                              <a:path w="2756154" h="3581997">
                                <a:moveTo>
                                  <a:pt x="0" y="0"/>
                                </a:moveTo>
                                <a:lnTo>
                                  <a:pt x="2756154" y="0"/>
                                </a:lnTo>
                                <a:lnTo>
                                  <a:pt x="2756154" y="3581997"/>
                                </a:lnTo>
                                <a:lnTo>
                                  <a:pt x="0" y="3581997"/>
                                </a:lnTo>
                                <a:lnTo>
                                  <a:pt x="0" y="0"/>
                                </a:lnTo>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1072" name="Shape 1871"/>
                        <wps:cNvSpPr/>
                        <wps:spPr>
                          <a:xfrm>
                            <a:off x="685800" y="0"/>
                            <a:ext cx="2756154" cy="3581997"/>
                          </a:xfrm>
                          <a:custGeom>
                            <a:avLst/>
                            <a:gdLst/>
                            <a:ahLst/>
                            <a:cxnLst/>
                            <a:rect l="0" t="0" r="0" b="0"/>
                            <a:pathLst>
                              <a:path w="2756154" h="3581997">
                                <a:moveTo>
                                  <a:pt x="0" y="0"/>
                                </a:moveTo>
                                <a:lnTo>
                                  <a:pt x="2756154" y="0"/>
                                </a:lnTo>
                                <a:lnTo>
                                  <a:pt x="2756154" y="3581997"/>
                                </a:lnTo>
                                <a:lnTo>
                                  <a:pt x="0" y="3581997"/>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79" name="Shape 1872"/>
                        <wps:cNvSpPr/>
                        <wps:spPr>
                          <a:xfrm>
                            <a:off x="101511" y="2337118"/>
                            <a:ext cx="190805" cy="190805"/>
                          </a:xfrm>
                          <a:custGeom>
                            <a:avLst/>
                            <a:gdLst/>
                            <a:ahLst/>
                            <a:cxnLst/>
                            <a:rect l="0" t="0" r="0" b="0"/>
                            <a:pathLst>
                              <a:path w="190805" h="190805">
                                <a:moveTo>
                                  <a:pt x="95771" y="0"/>
                                </a:moveTo>
                                <a:cubicBezTo>
                                  <a:pt x="148323" y="0"/>
                                  <a:pt x="190805" y="42837"/>
                                  <a:pt x="190805" y="95403"/>
                                </a:cubicBezTo>
                                <a:cubicBezTo>
                                  <a:pt x="190805" y="147955"/>
                                  <a:pt x="148323" y="190805"/>
                                  <a:pt x="95771" y="190805"/>
                                </a:cubicBezTo>
                                <a:cubicBezTo>
                                  <a:pt x="42850" y="190805"/>
                                  <a:pt x="0" y="147955"/>
                                  <a:pt x="0" y="95403"/>
                                </a:cubicBezTo>
                                <a:cubicBezTo>
                                  <a:pt x="0" y="42837"/>
                                  <a:pt x="42850" y="0"/>
                                  <a:pt x="957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 name="Shape 1873"/>
                        <wps:cNvSpPr/>
                        <wps:spPr>
                          <a:xfrm>
                            <a:off x="101511" y="2337118"/>
                            <a:ext cx="190805" cy="190805"/>
                          </a:xfrm>
                          <a:custGeom>
                            <a:avLst/>
                            <a:gdLst/>
                            <a:ahLst/>
                            <a:cxnLst/>
                            <a:rect l="0" t="0" r="0" b="0"/>
                            <a:pathLst>
                              <a:path w="190805" h="190805">
                                <a:moveTo>
                                  <a:pt x="190805" y="95403"/>
                                </a:moveTo>
                                <a:cubicBezTo>
                                  <a:pt x="190805" y="147955"/>
                                  <a:pt x="148323" y="190805"/>
                                  <a:pt x="95771" y="190805"/>
                                </a:cubicBezTo>
                                <a:cubicBezTo>
                                  <a:pt x="42850" y="190805"/>
                                  <a:pt x="0" y="147955"/>
                                  <a:pt x="0" y="95403"/>
                                </a:cubicBezTo>
                                <a:cubicBezTo>
                                  <a:pt x="0" y="42837"/>
                                  <a:pt x="42850" y="0"/>
                                  <a:pt x="95771" y="0"/>
                                </a:cubicBezTo>
                                <a:cubicBezTo>
                                  <a:pt x="148323" y="0"/>
                                  <a:pt x="190805" y="42837"/>
                                  <a:pt x="190805" y="9540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89" name="Shape 1874"/>
                        <wps:cNvSpPr/>
                        <wps:spPr>
                          <a:xfrm>
                            <a:off x="203035" y="2527554"/>
                            <a:ext cx="0" cy="317526"/>
                          </a:xfrm>
                          <a:custGeom>
                            <a:avLst/>
                            <a:gdLst/>
                            <a:ahLst/>
                            <a:cxnLst/>
                            <a:rect l="0" t="0" r="0" b="0"/>
                            <a:pathLst>
                              <a:path h="317526">
                                <a:moveTo>
                                  <a:pt x="0" y="0"/>
                                </a:moveTo>
                                <a:lnTo>
                                  <a:pt x="0" y="3175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2" name="Shape 1875"/>
                        <wps:cNvSpPr/>
                        <wps:spPr>
                          <a:xfrm>
                            <a:off x="12598" y="2641677"/>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5" name="Shape 1876"/>
                        <wps:cNvSpPr/>
                        <wps:spPr>
                          <a:xfrm>
                            <a:off x="12598" y="2845080"/>
                            <a:ext cx="190792" cy="254152"/>
                          </a:xfrm>
                          <a:custGeom>
                            <a:avLst/>
                            <a:gdLst/>
                            <a:ahLst/>
                            <a:cxnLst/>
                            <a:rect l="0" t="0" r="0" b="0"/>
                            <a:pathLst>
                              <a:path w="190792" h="254152">
                                <a:moveTo>
                                  <a:pt x="190792" y="0"/>
                                </a:moveTo>
                                <a:lnTo>
                                  <a:pt x="0"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7" name="Shape 1877"/>
                        <wps:cNvSpPr/>
                        <wps:spPr>
                          <a:xfrm>
                            <a:off x="203035" y="2845080"/>
                            <a:ext cx="190805" cy="254152"/>
                          </a:xfrm>
                          <a:custGeom>
                            <a:avLst/>
                            <a:gdLst/>
                            <a:ahLst/>
                            <a:cxnLst/>
                            <a:rect l="0" t="0" r="0" b="0"/>
                            <a:pathLst>
                              <a:path w="190805" h="254152">
                                <a:moveTo>
                                  <a:pt x="0" y="0"/>
                                </a:moveTo>
                                <a:lnTo>
                                  <a:pt x="190805"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0" name="Shape 1878"/>
                        <wps:cNvSpPr/>
                        <wps:spPr>
                          <a:xfrm>
                            <a:off x="101511" y="470154"/>
                            <a:ext cx="190805" cy="190805"/>
                          </a:xfrm>
                          <a:custGeom>
                            <a:avLst/>
                            <a:gdLst/>
                            <a:ahLst/>
                            <a:cxnLst/>
                            <a:rect l="0" t="0" r="0" b="0"/>
                            <a:pathLst>
                              <a:path w="190805" h="190805">
                                <a:moveTo>
                                  <a:pt x="95771" y="0"/>
                                </a:moveTo>
                                <a:cubicBezTo>
                                  <a:pt x="148323" y="0"/>
                                  <a:pt x="190805" y="42482"/>
                                  <a:pt x="190805" y="95047"/>
                                </a:cubicBezTo>
                                <a:cubicBezTo>
                                  <a:pt x="190805" y="147600"/>
                                  <a:pt x="148323" y="190805"/>
                                  <a:pt x="95771" y="190805"/>
                                </a:cubicBezTo>
                                <a:cubicBezTo>
                                  <a:pt x="42850" y="190805"/>
                                  <a:pt x="0" y="147600"/>
                                  <a:pt x="0" y="95047"/>
                                </a:cubicBezTo>
                                <a:cubicBezTo>
                                  <a:pt x="0" y="42482"/>
                                  <a:pt x="42850" y="0"/>
                                  <a:pt x="957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02" name="Shape 1879"/>
                        <wps:cNvSpPr/>
                        <wps:spPr>
                          <a:xfrm>
                            <a:off x="101511" y="470154"/>
                            <a:ext cx="190805" cy="190805"/>
                          </a:xfrm>
                          <a:custGeom>
                            <a:avLst/>
                            <a:gdLst/>
                            <a:ahLst/>
                            <a:cxnLst/>
                            <a:rect l="0" t="0" r="0" b="0"/>
                            <a:pathLst>
                              <a:path w="190805" h="190805">
                                <a:moveTo>
                                  <a:pt x="190805" y="95047"/>
                                </a:moveTo>
                                <a:cubicBezTo>
                                  <a:pt x="190805" y="147600"/>
                                  <a:pt x="148323" y="190805"/>
                                  <a:pt x="95771" y="190805"/>
                                </a:cubicBezTo>
                                <a:cubicBezTo>
                                  <a:pt x="42850" y="190805"/>
                                  <a:pt x="0" y="147600"/>
                                  <a:pt x="0" y="95047"/>
                                </a:cubicBezTo>
                                <a:cubicBezTo>
                                  <a:pt x="0" y="42482"/>
                                  <a:pt x="42850" y="0"/>
                                  <a:pt x="95771" y="0"/>
                                </a:cubicBezTo>
                                <a:cubicBezTo>
                                  <a:pt x="148323" y="0"/>
                                  <a:pt x="190805" y="42482"/>
                                  <a:pt x="190805" y="9504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5" name="Shape 1880"/>
                        <wps:cNvSpPr/>
                        <wps:spPr>
                          <a:xfrm>
                            <a:off x="203035" y="660604"/>
                            <a:ext cx="0" cy="317512"/>
                          </a:xfrm>
                          <a:custGeom>
                            <a:avLst/>
                            <a:gdLst/>
                            <a:ahLst/>
                            <a:cxnLst/>
                            <a:rect l="0" t="0" r="0" b="0"/>
                            <a:pathLst>
                              <a:path h="317512">
                                <a:moveTo>
                                  <a:pt x="0" y="0"/>
                                </a:moveTo>
                                <a:lnTo>
                                  <a:pt x="0" y="31751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7" name="Shape 1881"/>
                        <wps:cNvSpPr/>
                        <wps:spPr>
                          <a:xfrm>
                            <a:off x="12598" y="774713"/>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9" name="Shape 1882"/>
                        <wps:cNvSpPr/>
                        <wps:spPr>
                          <a:xfrm>
                            <a:off x="12598" y="978116"/>
                            <a:ext cx="190792" cy="254165"/>
                          </a:xfrm>
                          <a:custGeom>
                            <a:avLst/>
                            <a:gdLst/>
                            <a:ahLst/>
                            <a:cxnLst/>
                            <a:rect l="0" t="0" r="0" b="0"/>
                            <a:pathLst>
                              <a:path w="190792" h="254165">
                                <a:moveTo>
                                  <a:pt x="190792" y="0"/>
                                </a:moveTo>
                                <a:lnTo>
                                  <a:pt x="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1" name="Shape 1883"/>
                        <wps:cNvSpPr/>
                        <wps:spPr>
                          <a:xfrm>
                            <a:off x="203035" y="978116"/>
                            <a:ext cx="190805" cy="254165"/>
                          </a:xfrm>
                          <a:custGeom>
                            <a:avLst/>
                            <a:gdLst/>
                            <a:ahLst/>
                            <a:cxnLst/>
                            <a:rect l="0" t="0" r="0" b="0"/>
                            <a:pathLst>
                              <a:path w="190805" h="254165">
                                <a:moveTo>
                                  <a:pt x="0" y="0"/>
                                </a:moveTo>
                                <a:lnTo>
                                  <a:pt x="190805"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2" name="Shape 1884"/>
                        <wps:cNvSpPr/>
                        <wps:spPr>
                          <a:xfrm>
                            <a:off x="3670199" y="1117804"/>
                            <a:ext cx="1016279" cy="508317"/>
                          </a:xfrm>
                          <a:custGeom>
                            <a:avLst/>
                            <a:gdLst/>
                            <a:ahLst/>
                            <a:cxnLst/>
                            <a:rect l="0" t="0" r="0" b="0"/>
                            <a:pathLst>
                              <a:path w="1016279" h="508317">
                                <a:moveTo>
                                  <a:pt x="508317" y="0"/>
                                </a:moveTo>
                                <a:cubicBezTo>
                                  <a:pt x="788759" y="0"/>
                                  <a:pt x="1016279" y="113754"/>
                                  <a:pt x="1016279" y="253796"/>
                                </a:cubicBezTo>
                                <a:cubicBezTo>
                                  <a:pt x="1016279" y="394550"/>
                                  <a:pt x="788759" y="508317"/>
                                  <a:pt x="508317" y="508317"/>
                                </a:cubicBezTo>
                                <a:cubicBezTo>
                                  <a:pt x="227521" y="508317"/>
                                  <a:pt x="0" y="394550"/>
                                  <a:pt x="0" y="253796"/>
                                </a:cubicBezTo>
                                <a:cubicBezTo>
                                  <a:pt x="0" y="113754"/>
                                  <a:pt x="227521" y="0"/>
                                  <a:pt x="508317" y="0"/>
                                </a:cubicBezTo>
                                <a:close/>
                              </a:path>
                            </a:pathLst>
                          </a:custGeom>
                          <a:ln w="0" cap="flat">
                            <a:miter lim="127000"/>
                          </a:ln>
                        </wps:spPr>
                        <wps:style>
                          <a:lnRef idx="0">
                            <a:srgbClr val="000000">
                              <a:alpha val="0"/>
                            </a:srgbClr>
                          </a:lnRef>
                          <a:fillRef idx="1">
                            <a:srgbClr val="C0C0FF"/>
                          </a:fillRef>
                          <a:effectRef idx="0">
                            <a:scrgbClr r="0" g="0" b="0"/>
                          </a:effectRef>
                          <a:fontRef idx="none"/>
                        </wps:style>
                        <wps:bodyPr/>
                      </wps:wsp>
                      <wps:wsp>
                        <wps:cNvPr id="1113" name="Shape 1885"/>
                        <wps:cNvSpPr/>
                        <wps:spPr>
                          <a:xfrm>
                            <a:off x="3670199" y="1117804"/>
                            <a:ext cx="1016279" cy="508317"/>
                          </a:xfrm>
                          <a:custGeom>
                            <a:avLst/>
                            <a:gdLst/>
                            <a:ahLst/>
                            <a:cxnLst/>
                            <a:rect l="0" t="0" r="0" b="0"/>
                            <a:pathLst>
                              <a:path w="1016279" h="508317">
                                <a:moveTo>
                                  <a:pt x="1016279" y="253796"/>
                                </a:moveTo>
                                <a:cubicBezTo>
                                  <a:pt x="1016279" y="394550"/>
                                  <a:pt x="788759" y="508317"/>
                                  <a:pt x="508317" y="508317"/>
                                </a:cubicBezTo>
                                <a:cubicBezTo>
                                  <a:pt x="227521" y="508317"/>
                                  <a:pt x="0" y="394550"/>
                                  <a:pt x="0" y="253796"/>
                                </a:cubicBezTo>
                                <a:cubicBezTo>
                                  <a:pt x="0" y="113754"/>
                                  <a:pt x="227521" y="0"/>
                                  <a:pt x="508317" y="0"/>
                                </a:cubicBezTo>
                                <a:cubicBezTo>
                                  <a:pt x="788759" y="0"/>
                                  <a:pt x="1016279" y="113754"/>
                                  <a:pt x="1016279" y="253796"/>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7" name="Rectangle 1886"/>
                        <wps:cNvSpPr/>
                        <wps:spPr>
                          <a:xfrm>
                            <a:off x="1498676" y="26198"/>
                            <a:ext cx="1478893" cy="207536"/>
                          </a:xfrm>
                          <a:prstGeom prst="rect">
                            <a:avLst/>
                          </a:prstGeom>
                          <a:ln>
                            <a:noFill/>
                          </a:ln>
                        </wps:spPr>
                        <wps:txbx>
                          <w:txbxContent>
                            <w:p w14:paraId="186D651B" w14:textId="77777777" w:rsidR="00CD685B" w:rsidRDefault="00CD685B" w:rsidP="00925720">
                              <w:r>
                                <w:rPr>
                                  <w:rFonts w:ascii="Liberation Sans" w:eastAsia="Liberation Sans" w:hAnsi="Liberation Sans" w:cs="Liberation Sans"/>
                                </w:rPr>
                                <w:t>Räume Verwalten</w:t>
                              </w:r>
                            </w:p>
                          </w:txbxContent>
                        </wps:txbx>
                        <wps:bodyPr horzOverflow="overflow" vert="horz" lIns="0" tIns="0" rIns="0" bIns="0" rtlCol="0">
                          <a:noAutofit/>
                        </wps:bodyPr>
                      </wps:wsp>
                      <wps:wsp>
                        <wps:cNvPr id="1122" name="Rectangle 1887"/>
                        <wps:cNvSpPr/>
                        <wps:spPr>
                          <a:xfrm>
                            <a:off x="3873602" y="1207349"/>
                            <a:ext cx="787282" cy="207536"/>
                          </a:xfrm>
                          <a:prstGeom prst="rect">
                            <a:avLst/>
                          </a:prstGeom>
                          <a:ln>
                            <a:noFill/>
                          </a:ln>
                        </wps:spPr>
                        <wps:txbx>
                          <w:txbxContent>
                            <w:p w14:paraId="37CC7275" w14:textId="77777777" w:rsidR="00CD685B" w:rsidRDefault="00CD685B" w:rsidP="00925720">
                              <w:r>
                                <w:rPr>
                                  <w:rFonts w:ascii="Liberation Sans" w:eastAsia="Liberation Sans" w:hAnsi="Liberation Sans" w:cs="Liberation Sans"/>
                                </w:rPr>
                                <w:t>Exponate</w:t>
                              </w:r>
                            </w:p>
                          </w:txbxContent>
                        </wps:txbx>
                        <wps:bodyPr horzOverflow="overflow" vert="horz" lIns="0" tIns="0" rIns="0" bIns="0" rtlCol="0">
                          <a:noAutofit/>
                        </wps:bodyPr>
                      </wps:wsp>
                      <wps:wsp>
                        <wps:cNvPr id="1126" name="Shape 1888"/>
                        <wps:cNvSpPr/>
                        <wps:spPr>
                          <a:xfrm>
                            <a:off x="3746513" y="190792"/>
                            <a:ext cx="1016279" cy="508330"/>
                          </a:xfrm>
                          <a:custGeom>
                            <a:avLst/>
                            <a:gdLst/>
                            <a:ahLst/>
                            <a:cxnLst/>
                            <a:rect l="0" t="0" r="0" b="0"/>
                            <a:pathLst>
                              <a:path w="1016279" h="508330">
                                <a:moveTo>
                                  <a:pt x="508317" y="0"/>
                                </a:moveTo>
                                <a:cubicBezTo>
                                  <a:pt x="788759" y="0"/>
                                  <a:pt x="1016279" y="113411"/>
                                  <a:pt x="1016279" y="254165"/>
                                </a:cubicBezTo>
                                <a:cubicBezTo>
                                  <a:pt x="1016279" y="394564"/>
                                  <a:pt x="788759" y="508330"/>
                                  <a:pt x="508317" y="508330"/>
                                </a:cubicBezTo>
                                <a:cubicBezTo>
                                  <a:pt x="227165" y="508330"/>
                                  <a:pt x="0" y="394564"/>
                                  <a:pt x="0" y="254165"/>
                                </a:cubicBezTo>
                                <a:cubicBezTo>
                                  <a:pt x="0" y="113411"/>
                                  <a:pt x="227165" y="0"/>
                                  <a:pt x="508317" y="0"/>
                                </a:cubicBezTo>
                                <a:close/>
                              </a:path>
                            </a:pathLst>
                          </a:custGeom>
                          <a:ln w="0" cap="flat">
                            <a:miter lim="127000"/>
                          </a:ln>
                        </wps:spPr>
                        <wps:style>
                          <a:lnRef idx="0">
                            <a:srgbClr val="000000">
                              <a:alpha val="0"/>
                            </a:srgbClr>
                          </a:lnRef>
                          <a:fillRef idx="1">
                            <a:srgbClr val="FFC0FF"/>
                          </a:fillRef>
                          <a:effectRef idx="0">
                            <a:scrgbClr r="0" g="0" b="0"/>
                          </a:effectRef>
                          <a:fontRef idx="none"/>
                        </wps:style>
                        <wps:bodyPr/>
                      </wps:wsp>
                      <wps:wsp>
                        <wps:cNvPr id="1127" name="Shape 1889"/>
                        <wps:cNvSpPr/>
                        <wps:spPr>
                          <a:xfrm>
                            <a:off x="3746513" y="190792"/>
                            <a:ext cx="1016279" cy="508330"/>
                          </a:xfrm>
                          <a:custGeom>
                            <a:avLst/>
                            <a:gdLst/>
                            <a:ahLst/>
                            <a:cxnLst/>
                            <a:rect l="0" t="0" r="0" b="0"/>
                            <a:pathLst>
                              <a:path w="1016279" h="508330">
                                <a:moveTo>
                                  <a:pt x="1016279" y="254165"/>
                                </a:moveTo>
                                <a:cubicBezTo>
                                  <a:pt x="1016279" y="394564"/>
                                  <a:pt x="788759" y="508330"/>
                                  <a:pt x="508317" y="508330"/>
                                </a:cubicBezTo>
                                <a:cubicBezTo>
                                  <a:pt x="227165" y="508330"/>
                                  <a:pt x="0" y="394564"/>
                                  <a:pt x="0" y="254165"/>
                                </a:cubicBezTo>
                                <a:cubicBezTo>
                                  <a:pt x="0" y="113411"/>
                                  <a:pt x="227165" y="0"/>
                                  <a:pt x="508317" y="0"/>
                                </a:cubicBezTo>
                                <a:cubicBezTo>
                                  <a:pt x="788759" y="0"/>
                                  <a:pt x="1016279" y="113411"/>
                                  <a:pt x="1016279"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1" name="Rectangle 1890"/>
                        <wps:cNvSpPr/>
                        <wps:spPr>
                          <a:xfrm>
                            <a:off x="3873602" y="1397798"/>
                            <a:ext cx="795269" cy="207536"/>
                          </a:xfrm>
                          <a:prstGeom prst="rect">
                            <a:avLst/>
                          </a:prstGeom>
                          <a:ln>
                            <a:noFill/>
                          </a:ln>
                        </wps:spPr>
                        <wps:txbx>
                          <w:txbxContent>
                            <w:p w14:paraId="394FCE71" w14:textId="77777777" w:rsidR="00CD685B" w:rsidRDefault="00CD685B" w:rsidP="00925720">
                              <w:r>
                                <w:rPr>
                                  <w:rFonts w:ascii="Liberation Sans" w:eastAsia="Liberation Sans" w:hAnsi="Liberation Sans" w:cs="Liberation Sans"/>
                                </w:rPr>
                                <w:t>verwalten</w:t>
                              </w:r>
                            </w:p>
                          </w:txbxContent>
                        </wps:txbx>
                        <wps:bodyPr horzOverflow="overflow" vert="horz" lIns="0" tIns="0" rIns="0" bIns="0" rtlCol="0">
                          <a:noAutofit/>
                        </wps:bodyPr>
                      </wps:wsp>
                      <wps:wsp>
                        <wps:cNvPr id="1132" name="Shape 1891"/>
                        <wps:cNvSpPr/>
                        <wps:spPr>
                          <a:xfrm>
                            <a:off x="330111" y="3746513"/>
                            <a:ext cx="2629091" cy="1067409"/>
                          </a:xfrm>
                          <a:custGeom>
                            <a:avLst/>
                            <a:gdLst/>
                            <a:ahLst/>
                            <a:cxnLst/>
                            <a:rect l="0" t="0" r="0" b="0"/>
                            <a:pathLst>
                              <a:path w="2629091" h="1067409">
                                <a:moveTo>
                                  <a:pt x="1314730" y="0"/>
                                </a:moveTo>
                                <a:cubicBezTo>
                                  <a:pt x="2040839" y="0"/>
                                  <a:pt x="2629091" y="239039"/>
                                  <a:pt x="2629091" y="533527"/>
                                </a:cubicBezTo>
                                <a:cubicBezTo>
                                  <a:pt x="2629091" y="828370"/>
                                  <a:pt x="2040839" y="1067409"/>
                                  <a:pt x="1314730" y="1067409"/>
                                </a:cubicBezTo>
                                <a:cubicBezTo>
                                  <a:pt x="588963" y="1067409"/>
                                  <a:pt x="0" y="828370"/>
                                  <a:pt x="0" y="533527"/>
                                </a:cubicBezTo>
                                <a:cubicBezTo>
                                  <a:pt x="0" y="239039"/>
                                  <a:pt x="588963" y="0"/>
                                  <a:pt x="1314730" y="0"/>
                                </a:cubicBezTo>
                                <a:close/>
                              </a:path>
                            </a:pathLst>
                          </a:custGeom>
                          <a:ln w="0" cap="flat">
                            <a:miter lim="127000"/>
                          </a:ln>
                        </wps:spPr>
                        <wps:style>
                          <a:lnRef idx="0">
                            <a:srgbClr val="000000">
                              <a:alpha val="0"/>
                            </a:srgbClr>
                          </a:lnRef>
                          <a:fillRef idx="1">
                            <a:srgbClr val="C0FFC0"/>
                          </a:fillRef>
                          <a:effectRef idx="0">
                            <a:scrgbClr r="0" g="0" b="0"/>
                          </a:effectRef>
                          <a:fontRef idx="none"/>
                        </wps:style>
                        <wps:bodyPr/>
                      </wps:wsp>
                      <wps:wsp>
                        <wps:cNvPr id="1137" name="Shape 1892"/>
                        <wps:cNvSpPr/>
                        <wps:spPr>
                          <a:xfrm>
                            <a:off x="330111" y="3746513"/>
                            <a:ext cx="2629091" cy="1067409"/>
                          </a:xfrm>
                          <a:custGeom>
                            <a:avLst/>
                            <a:gdLst/>
                            <a:ahLst/>
                            <a:cxnLst/>
                            <a:rect l="0" t="0" r="0" b="0"/>
                            <a:pathLst>
                              <a:path w="2629091" h="1067409">
                                <a:moveTo>
                                  <a:pt x="2629091" y="533527"/>
                                </a:moveTo>
                                <a:cubicBezTo>
                                  <a:pt x="2629091" y="828370"/>
                                  <a:pt x="2040839" y="1067409"/>
                                  <a:pt x="1314730" y="1067409"/>
                                </a:cubicBezTo>
                                <a:cubicBezTo>
                                  <a:pt x="588963" y="1067409"/>
                                  <a:pt x="0" y="828370"/>
                                  <a:pt x="0" y="533527"/>
                                </a:cubicBezTo>
                                <a:cubicBezTo>
                                  <a:pt x="0" y="239039"/>
                                  <a:pt x="588963" y="0"/>
                                  <a:pt x="1314730" y="0"/>
                                </a:cubicBezTo>
                                <a:cubicBezTo>
                                  <a:pt x="2040839" y="0"/>
                                  <a:pt x="2629091" y="239039"/>
                                  <a:pt x="2629091" y="53352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8" name="Shape 1893"/>
                        <wps:cNvSpPr/>
                        <wps:spPr>
                          <a:xfrm>
                            <a:off x="635038" y="3937318"/>
                            <a:ext cx="1993684" cy="0"/>
                          </a:xfrm>
                          <a:custGeom>
                            <a:avLst/>
                            <a:gdLst/>
                            <a:ahLst/>
                            <a:cxnLst/>
                            <a:rect l="0" t="0" r="0" b="0"/>
                            <a:pathLst>
                              <a:path w="1993684">
                                <a:moveTo>
                                  <a:pt x="0" y="0"/>
                                </a:moveTo>
                                <a:lnTo>
                                  <a:pt x="1993684"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9" name="Rectangle 1894"/>
                        <wps:cNvSpPr/>
                        <wps:spPr>
                          <a:xfrm>
                            <a:off x="3936962" y="369276"/>
                            <a:ext cx="828522" cy="207536"/>
                          </a:xfrm>
                          <a:prstGeom prst="rect">
                            <a:avLst/>
                          </a:prstGeom>
                          <a:ln>
                            <a:noFill/>
                          </a:ln>
                        </wps:spPr>
                        <wps:txbx>
                          <w:txbxContent>
                            <w:p w14:paraId="45AF9A05" w14:textId="77777777" w:rsidR="00CD685B" w:rsidRDefault="00CD685B" w:rsidP="00925720">
                              <w:r>
                                <w:rPr>
                                  <w:rFonts w:ascii="Liberation Sans" w:eastAsia="Liberation Sans" w:hAnsi="Liberation Sans" w:cs="Liberation Sans"/>
                                </w:rPr>
                                <w:t>importiern</w:t>
                              </w:r>
                            </w:p>
                          </w:txbxContent>
                        </wps:txbx>
                        <wps:bodyPr horzOverflow="overflow" vert="horz" lIns="0" tIns="0" rIns="0" bIns="0" rtlCol="0">
                          <a:noAutofit/>
                        </wps:bodyPr>
                      </wps:wsp>
                      <wps:wsp>
                        <wps:cNvPr id="1140" name="Rectangle 1895"/>
                        <wps:cNvSpPr/>
                        <wps:spPr>
                          <a:xfrm>
                            <a:off x="1206716" y="4585600"/>
                            <a:ext cx="1148227" cy="207537"/>
                          </a:xfrm>
                          <a:prstGeom prst="rect">
                            <a:avLst/>
                          </a:prstGeom>
                          <a:ln>
                            <a:noFill/>
                          </a:ln>
                        </wps:spPr>
                        <wps:txbx>
                          <w:txbxContent>
                            <w:p w14:paraId="7CB48AE7" w14:textId="77777777" w:rsidR="00CD685B" w:rsidRDefault="00CD685B" w:rsidP="00925720">
                              <w:r>
                                <w:rPr>
                                  <w:rFonts w:ascii="Liberation Sans" w:eastAsia="Liberation Sans" w:hAnsi="Liberation Sans" w:cs="Liberation Sans"/>
                                </w:rPr>
                                <w:t>Raum suchen</w:t>
                              </w:r>
                            </w:p>
                          </w:txbxContent>
                        </wps:txbx>
                        <wps:bodyPr horzOverflow="overflow" vert="horz" lIns="0" tIns="0" rIns="0" bIns="0" rtlCol="0">
                          <a:noAutofit/>
                        </wps:bodyPr>
                      </wps:wsp>
                      <wps:wsp>
                        <wps:cNvPr id="1141" name="Rectangle 1896"/>
                        <wps:cNvSpPr/>
                        <wps:spPr>
                          <a:xfrm>
                            <a:off x="1143000" y="4395151"/>
                            <a:ext cx="1336038" cy="207537"/>
                          </a:xfrm>
                          <a:prstGeom prst="rect">
                            <a:avLst/>
                          </a:prstGeom>
                          <a:ln>
                            <a:noFill/>
                          </a:ln>
                        </wps:spPr>
                        <wps:txbx>
                          <w:txbxContent>
                            <w:p w14:paraId="3541BEFF" w14:textId="77777777" w:rsidR="00CD685B" w:rsidRDefault="00CD685B" w:rsidP="00925720">
                              <w:r>
                                <w:rPr>
                                  <w:rFonts w:ascii="Liberation Sans" w:eastAsia="Liberation Sans" w:hAnsi="Liberation Sans" w:cs="Liberation Sans"/>
                                </w:rPr>
                                <w:t>Exponat suchen</w:t>
                              </w:r>
                            </w:p>
                          </w:txbxContent>
                        </wps:txbx>
                        <wps:bodyPr horzOverflow="overflow" vert="horz" lIns="0" tIns="0" rIns="0" bIns="0" rtlCol="0">
                          <a:noAutofit/>
                        </wps:bodyPr>
                      </wps:wsp>
                      <wps:wsp>
                        <wps:cNvPr id="1142" name="Rectangle 1897"/>
                        <wps:cNvSpPr/>
                        <wps:spPr>
                          <a:xfrm>
                            <a:off x="1130402" y="4204714"/>
                            <a:ext cx="1376535" cy="207537"/>
                          </a:xfrm>
                          <a:prstGeom prst="rect">
                            <a:avLst/>
                          </a:prstGeom>
                          <a:ln>
                            <a:noFill/>
                          </a:ln>
                        </wps:spPr>
                        <wps:txbx>
                          <w:txbxContent>
                            <w:p w14:paraId="364918E0" w14:textId="77777777" w:rsidR="00CD685B" w:rsidRDefault="00CD685B" w:rsidP="00925720">
                              <w:r>
                                <w:rPr>
                                  <w:rFonts w:ascii="Liberation Sans" w:eastAsia="Liberation Sans" w:hAnsi="Liberation Sans" w:cs="Liberation Sans"/>
                                </w:rPr>
                                <w:t>Personen Suche</w:t>
                              </w:r>
                            </w:p>
                          </w:txbxContent>
                        </wps:txbx>
                        <wps:bodyPr horzOverflow="overflow" vert="horz" lIns="0" tIns="0" rIns="0" bIns="0" rtlCol="0">
                          <a:noAutofit/>
                        </wps:bodyPr>
                      </wps:wsp>
                      <wps:wsp>
                        <wps:cNvPr id="1143" name="Rectangle 1898"/>
                        <wps:cNvSpPr/>
                        <wps:spPr>
                          <a:xfrm>
                            <a:off x="1079640" y="4013909"/>
                            <a:ext cx="1480193" cy="207537"/>
                          </a:xfrm>
                          <a:prstGeom prst="rect">
                            <a:avLst/>
                          </a:prstGeom>
                          <a:ln>
                            <a:noFill/>
                          </a:ln>
                        </wps:spPr>
                        <wps:txbx>
                          <w:txbxContent>
                            <w:p w14:paraId="2D4C13DB" w14:textId="77777777" w:rsidR="00CD685B" w:rsidRDefault="00CD685B" w:rsidP="00925720">
                              <w:r>
                                <w:rPr>
                                  <w:rFonts w:ascii="Liberation Sans" w:eastAsia="Liberation Sans" w:hAnsi="Liberation Sans" w:cs="Liberation Sans"/>
                                  <w:b/>
                                </w:rPr>
                                <w:t>extension points</w:t>
                              </w:r>
                            </w:p>
                          </w:txbxContent>
                        </wps:txbx>
                        <wps:bodyPr horzOverflow="overflow" vert="horz" lIns="0" tIns="0" rIns="0" bIns="0" rtlCol="0">
                          <a:noAutofit/>
                        </wps:bodyPr>
                      </wps:wsp>
                      <wps:wsp>
                        <wps:cNvPr id="1144" name="Shape 1899"/>
                        <wps:cNvSpPr/>
                        <wps:spPr>
                          <a:xfrm>
                            <a:off x="914400" y="1955877"/>
                            <a:ext cx="1486078" cy="508317"/>
                          </a:xfrm>
                          <a:custGeom>
                            <a:avLst/>
                            <a:gdLst/>
                            <a:ahLst/>
                            <a:cxnLst/>
                            <a:rect l="0" t="0" r="0" b="0"/>
                            <a:pathLst>
                              <a:path w="1486078" h="508317">
                                <a:moveTo>
                                  <a:pt x="742671" y="0"/>
                                </a:moveTo>
                                <a:cubicBezTo>
                                  <a:pt x="1153439" y="0"/>
                                  <a:pt x="1486078" y="113767"/>
                                  <a:pt x="1486078" y="254165"/>
                                </a:cubicBezTo>
                                <a:cubicBezTo>
                                  <a:pt x="1486078" y="394564"/>
                                  <a:pt x="1153439" y="508317"/>
                                  <a:pt x="742671" y="508317"/>
                                </a:cubicBezTo>
                                <a:cubicBezTo>
                                  <a:pt x="332638" y="508317"/>
                                  <a:pt x="0" y="394564"/>
                                  <a:pt x="0" y="254165"/>
                                </a:cubicBezTo>
                                <a:cubicBezTo>
                                  <a:pt x="0" y="113767"/>
                                  <a:pt x="332638" y="0"/>
                                  <a:pt x="7426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45" name="Shape 1900"/>
                        <wps:cNvSpPr/>
                        <wps:spPr>
                          <a:xfrm>
                            <a:off x="914400" y="1955877"/>
                            <a:ext cx="1486078" cy="508317"/>
                          </a:xfrm>
                          <a:custGeom>
                            <a:avLst/>
                            <a:gdLst/>
                            <a:ahLst/>
                            <a:cxnLst/>
                            <a:rect l="0" t="0" r="0" b="0"/>
                            <a:pathLst>
                              <a:path w="1486078" h="508317">
                                <a:moveTo>
                                  <a:pt x="1486078" y="254165"/>
                                </a:moveTo>
                                <a:cubicBezTo>
                                  <a:pt x="1486078" y="394564"/>
                                  <a:pt x="1153439" y="508317"/>
                                  <a:pt x="742671" y="508317"/>
                                </a:cubicBezTo>
                                <a:cubicBezTo>
                                  <a:pt x="332638" y="508317"/>
                                  <a:pt x="0" y="394564"/>
                                  <a:pt x="0" y="254165"/>
                                </a:cubicBezTo>
                                <a:cubicBezTo>
                                  <a:pt x="0" y="113767"/>
                                  <a:pt x="332638" y="0"/>
                                  <a:pt x="742671" y="0"/>
                                </a:cubicBezTo>
                                <a:cubicBezTo>
                                  <a:pt x="1153439" y="0"/>
                                  <a:pt x="1486078" y="113767"/>
                                  <a:pt x="1486078"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46" name="Rectangle 1901"/>
                        <wps:cNvSpPr/>
                        <wps:spPr>
                          <a:xfrm>
                            <a:off x="1104837" y="3772711"/>
                            <a:ext cx="1438767" cy="207536"/>
                          </a:xfrm>
                          <a:prstGeom prst="rect">
                            <a:avLst/>
                          </a:prstGeom>
                          <a:ln>
                            <a:noFill/>
                          </a:ln>
                        </wps:spPr>
                        <wps:txbx>
                          <w:txbxContent>
                            <w:p w14:paraId="5AA2812A" w14:textId="77777777" w:rsidR="00CD685B" w:rsidRDefault="00CD685B" w:rsidP="00925720">
                              <w:r>
                                <w:rPr>
                                  <w:rFonts w:ascii="Liberation Sans" w:eastAsia="Liberation Sans" w:hAnsi="Liberation Sans" w:cs="Liberation Sans"/>
                                </w:rPr>
                                <w:t>Elemente suchen</w:t>
                              </w:r>
                            </w:p>
                          </w:txbxContent>
                        </wps:txbx>
                        <wps:bodyPr horzOverflow="overflow" vert="horz" lIns="0" tIns="0" rIns="0" bIns="0" rtlCol="0">
                          <a:noAutofit/>
                        </wps:bodyPr>
                      </wps:wsp>
                      <wps:wsp>
                        <wps:cNvPr id="1147" name="Shape 1902"/>
                        <wps:cNvSpPr/>
                        <wps:spPr>
                          <a:xfrm>
                            <a:off x="1079271" y="279718"/>
                            <a:ext cx="1143368" cy="508318"/>
                          </a:xfrm>
                          <a:custGeom>
                            <a:avLst/>
                            <a:gdLst/>
                            <a:ahLst/>
                            <a:cxnLst/>
                            <a:rect l="0" t="0" r="0" b="0"/>
                            <a:pathLst>
                              <a:path w="1143368" h="508318">
                                <a:moveTo>
                                  <a:pt x="572046" y="0"/>
                                </a:moveTo>
                                <a:cubicBezTo>
                                  <a:pt x="887400" y="0"/>
                                  <a:pt x="1143368" y="113754"/>
                                  <a:pt x="1143368" y="254165"/>
                                </a:cubicBezTo>
                                <a:cubicBezTo>
                                  <a:pt x="1143368" y="394564"/>
                                  <a:pt x="887400" y="508318"/>
                                  <a:pt x="572046" y="508318"/>
                                </a:cubicBezTo>
                                <a:cubicBezTo>
                                  <a:pt x="256324" y="508318"/>
                                  <a:pt x="0" y="394564"/>
                                  <a:pt x="0" y="254165"/>
                                </a:cubicBezTo>
                                <a:cubicBezTo>
                                  <a:pt x="0" y="113754"/>
                                  <a:pt x="256324" y="0"/>
                                  <a:pt x="57204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48" name="Shape 1903"/>
                        <wps:cNvSpPr/>
                        <wps:spPr>
                          <a:xfrm>
                            <a:off x="1079271" y="279718"/>
                            <a:ext cx="1143368" cy="508318"/>
                          </a:xfrm>
                          <a:custGeom>
                            <a:avLst/>
                            <a:gdLst/>
                            <a:ahLst/>
                            <a:cxnLst/>
                            <a:rect l="0" t="0" r="0" b="0"/>
                            <a:pathLst>
                              <a:path w="1143368" h="508318">
                                <a:moveTo>
                                  <a:pt x="1143368" y="254165"/>
                                </a:moveTo>
                                <a:cubicBezTo>
                                  <a:pt x="1143368" y="394564"/>
                                  <a:pt x="887400" y="508318"/>
                                  <a:pt x="572046" y="508318"/>
                                </a:cubicBezTo>
                                <a:cubicBezTo>
                                  <a:pt x="256324" y="508318"/>
                                  <a:pt x="0" y="394564"/>
                                  <a:pt x="0" y="254165"/>
                                </a:cubicBezTo>
                                <a:cubicBezTo>
                                  <a:pt x="0" y="113754"/>
                                  <a:pt x="256324" y="0"/>
                                  <a:pt x="572046" y="0"/>
                                </a:cubicBezTo>
                                <a:cubicBezTo>
                                  <a:pt x="887400" y="0"/>
                                  <a:pt x="1143368" y="113754"/>
                                  <a:pt x="1143368"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49" name="Rectangle 1904"/>
                        <wps:cNvSpPr/>
                        <wps:spPr>
                          <a:xfrm>
                            <a:off x="1041476" y="2134361"/>
                            <a:ext cx="1594069" cy="207536"/>
                          </a:xfrm>
                          <a:prstGeom prst="rect">
                            <a:avLst/>
                          </a:prstGeom>
                          <a:ln>
                            <a:noFill/>
                          </a:ln>
                        </wps:spPr>
                        <wps:txbx>
                          <w:txbxContent>
                            <w:p w14:paraId="27420279" w14:textId="77777777" w:rsidR="00CD685B" w:rsidRDefault="00CD685B" w:rsidP="00925720">
                              <w:r>
                                <w:rPr>
                                  <w:rFonts w:ascii="Liberation Sans" w:eastAsia="Liberation Sans" w:hAnsi="Liberation Sans" w:cs="Liberation Sans"/>
                                </w:rPr>
                                <w:t>Raumdaten ändern</w:t>
                              </w:r>
                            </w:p>
                          </w:txbxContent>
                        </wps:txbx>
                        <wps:bodyPr horzOverflow="overflow" vert="horz" lIns="0" tIns="0" rIns="0" bIns="0" rtlCol="0">
                          <a:noAutofit/>
                        </wps:bodyPr>
                      </wps:wsp>
                      <wps:wsp>
                        <wps:cNvPr id="1150" name="Shape 1905"/>
                        <wps:cNvSpPr/>
                        <wps:spPr>
                          <a:xfrm>
                            <a:off x="1092238" y="914400"/>
                            <a:ext cx="1117803" cy="508674"/>
                          </a:xfrm>
                          <a:custGeom>
                            <a:avLst/>
                            <a:gdLst/>
                            <a:ahLst/>
                            <a:cxnLst/>
                            <a:rect l="0" t="0" r="0" b="0"/>
                            <a:pathLst>
                              <a:path w="1117803" h="508674">
                                <a:moveTo>
                                  <a:pt x="559079" y="0"/>
                                </a:moveTo>
                                <a:cubicBezTo>
                                  <a:pt x="867601" y="0"/>
                                  <a:pt x="1117803" y="113754"/>
                                  <a:pt x="1117803" y="254153"/>
                                </a:cubicBezTo>
                                <a:cubicBezTo>
                                  <a:pt x="1117803" y="394564"/>
                                  <a:pt x="867601" y="508674"/>
                                  <a:pt x="559079" y="508674"/>
                                </a:cubicBezTo>
                                <a:cubicBezTo>
                                  <a:pt x="250558" y="508674"/>
                                  <a:pt x="0" y="394564"/>
                                  <a:pt x="0" y="254153"/>
                                </a:cubicBezTo>
                                <a:cubicBezTo>
                                  <a:pt x="0" y="113754"/>
                                  <a:pt x="250558" y="0"/>
                                  <a:pt x="55907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51" name="Shape 1906"/>
                        <wps:cNvSpPr/>
                        <wps:spPr>
                          <a:xfrm>
                            <a:off x="1092238" y="914400"/>
                            <a:ext cx="1117803" cy="508674"/>
                          </a:xfrm>
                          <a:custGeom>
                            <a:avLst/>
                            <a:gdLst/>
                            <a:ahLst/>
                            <a:cxnLst/>
                            <a:rect l="0" t="0" r="0" b="0"/>
                            <a:pathLst>
                              <a:path w="1117803" h="508674">
                                <a:moveTo>
                                  <a:pt x="1117803" y="254153"/>
                                </a:moveTo>
                                <a:cubicBezTo>
                                  <a:pt x="1117803" y="394564"/>
                                  <a:pt x="867601" y="508674"/>
                                  <a:pt x="559079" y="508674"/>
                                </a:cubicBezTo>
                                <a:cubicBezTo>
                                  <a:pt x="250558" y="508674"/>
                                  <a:pt x="0" y="394564"/>
                                  <a:pt x="0" y="254153"/>
                                </a:cubicBezTo>
                                <a:cubicBezTo>
                                  <a:pt x="0" y="113754"/>
                                  <a:pt x="250558" y="0"/>
                                  <a:pt x="559079" y="0"/>
                                </a:cubicBezTo>
                                <a:cubicBezTo>
                                  <a:pt x="867601" y="0"/>
                                  <a:pt x="1117803" y="113754"/>
                                  <a:pt x="1117803" y="25415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64" name="Rectangle 1907"/>
                        <wps:cNvSpPr/>
                        <wps:spPr>
                          <a:xfrm>
                            <a:off x="1193762" y="458188"/>
                            <a:ext cx="1209345" cy="207536"/>
                          </a:xfrm>
                          <a:prstGeom prst="rect">
                            <a:avLst/>
                          </a:prstGeom>
                          <a:ln>
                            <a:noFill/>
                          </a:ln>
                        </wps:spPr>
                        <wps:txbx>
                          <w:txbxContent>
                            <w:p w14:paraId="2A65AA1C" w14:textId="77777777" w:rsidR="00CD685B" w:rsidRDefault="00CD685B" w:rsidP="00925720">
                              <w:r>
                                <w:rPr>
                                  <w:rFonts w:ascii="Liberation Sans" w:eastAsia="Liberation Sans" w:hAnsi="Liberation Sans" w:cs="Liberation Sans"/>
                                </w:rPr>
                                <w:t>Raum anlegen</w:t>
                              </w:r>
                            </w:p>
                          </w:txbxContent>
                        </wps:txbx>
                        <wps:bodyPr horzOverflow="overflow" vert="horz" lIns="0" tIns="0" rIns="0" bIns="0" rtlCol="0">
                          <a:noAutofit/>
                        </wps:bodyPr>
                      </wps:wsp>
                      <wps:wsp>
                        <wps:cNvPr id="12969665" name="Shape 1908"/>
                        <wps:cNvSpPr/>
                        <wps:spPr>
                          <a:xfrm>
                            <a:off x="1066673" y="2718004"/>
                            <a:ext cx="1143368" cy="508317"/>
                          </a:xfrm>
                          <a:custGeom>
                            <a:avLst/>
                            <a:gdLst/>
                            <a:ahLst/>
                            <a:cxnLst/>
                            <a:rect l="0" t="0" r="0" b="0"/>
                            <a:pathLst>
                              <a:path w="1143368" h="508317">
                                <a:moveTo>
                                  <a:pt x="572046" y="0"/>
                                </a:moveTo>
                                <a:cubicBezTo>
                                  <a:pt x="887400" y="0"/>
                                  <a:pt x="1143368" y="113754"/>
                                  <a:pt x="1143368" y="254152"/>
                                </a:cubicBezTo>
                                <a:cubicBezTo>
                                  <a:pt x="1143368" y="394550"/>
                                  <a:pt x="887400" y="508317"/>
                                  <a:pt x="572046" y="508317"/>
                                </a:cubicBezTo>
                                <a:cubicBezTo>
                                  <a:pt x="256324" y="508317"/>
                                  <a:pt x="0" y="394550"/>
                                  <a:pt x="0" y="254152"/>
                                </a:cubicBezTo>
                                <a:cubicBezTo>
                                  <a:pt x="0" y="113754"/>
                                  <a:pt x="256324" y="0"/>
                                  <a:pt x="57204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2969666" name="Shape 1909"/>
                        <wps:cNvSpPr/>
                        <wps:spPr>
                          <a:xfrm>
                            <a:off x="1066673" y="2718004"/>
                            <a:ext cx="1143368" cy="508317"/>
                          </a:xfrm>
                          <a:custGeom>
                            <a:avLst/>
                            <a:gdLst/>
                            <a:ahLst/>
                            <a:cxnLst/>
                            <a:rect l="0" t="0" r="0" b="0"/>
                            <a:pathLst>
                              <a:path w="1143368" h="508317">
                                <a:moveTo>
                                  <a:pt x="1143368" y="254152"/>
                                </a:moveTo>
                                <a:cubicBezTo>
                                  <a:pt x="1143368" y="394550"/>
                                  <a:pt x="887400" y="508317"/>
                                  <a:pt x="572046" y="508317"/>
                                </a:cubicBezTo>
                                <a:cubicBezTo>
                                  <a:pt x="256324" y="508317"/>
                                  <a:pt x="0" y="394550"/>
                                  <a:pt x="0" y="254152"/>
                                </a:cubicBezTo>
                                <a:cubicBezTo>
                                  <a:pt x="0" y="113754"/>
                                  <a:pt x="256324" y="0"/>
                                  <a:pt x="572046" y="0"/>
                                </a:cubicBezTo>
                                <a:cubicBezTo>
                                  <a:pt x="887400" y="0"/>
                                  <a:pt x="1143368" y="113754"/>
                                  <a:pt x="1143368"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67" name="Rectangle 1910"/>
                        <wps:cNvSpPr/>
                        <wps:spPr>
                          <a:xfrm>
                            <a:off x="1193762" y="1093240"/>
                            <a:ext cx="1188910" cy="207536"/>
                          </a:xfrm>
                          <a:prstGeom prst="rect">
                            <a:avLst/>
                          </a:prstGeom>
                          <a:ln>
                            <a:noFill/>
                          </a:ln>
                        </wps:spPr>
                        <wps:txbx>
                          <w:txbxContent>
                            <w:p w14:paraId="193BB8F5" w14:textId="77777777" w:rsidR="00CD685B" w:rsidRDefault="00CD685B" w:rsidP="00925720">
                              <w:r>
                                <w:rPr>
                                  <w:rFonts w:ascii="Liberation Sans" w:eastAsia="Liberation Sans" w:hAnsi="Liberation Sans" w:cs="Liberation Sans"/>
                                </w:rPr>
                                <w:t>Raum löschen</w:t>
                              </w:r>
                            </w:p>
                          </w:txbxContent>
                        </wps:txbx>
                        <wps:bodyPr horzOverflow="overflow" vert="horz" lIns="0" tIns="0" rIns="0" bIns="0" rtlCol="0">
                          <a:noAutofit/>
                        </wps:bodyPr>
                      </wps:wsp>
                      <wps:wsp>
                        <wps:cNvPr id="12969668" name="Rectangle 1911"/>
                        <wps:cNvSpPr/>
                        <wps:spPr>
                          <a:xfrm>
                            <a:off x="1206716" y="2896474"/>
                            <a:ext cx="1148227" cy="207536"/>
                          </a:xfrm>
                          <a:prstGeom prst="rect">
                            <a:avLst/>
                          </a:prstGeom>
                          <a:ln>
                            <a:noFill/>
                          </a:ln>
                        </wps:spPr>
                        <wps:txbx>
                          <w:txbxContent>
                            <w:p w14:paraId="23335F1B" w14:textId="77777777" w:rsidR="00CD685B" w:rsidRDefault="00CD685B" w:rsidP="00925720">
                              <w:r>
                                <w:rPr>
                                  <w:rFonts w:ascii="Liberation Sans" w:eastAsia="Liberation Sans" w:hAnsi="Liberation Sans" w:cs="Liberation Sans"/>
                                </w:rPr>
                                <w:t>Raum suchen</w:t>
                              </w:r>
                            </w:p>
                          </w:txbxContent>
                        </wps:txbx>
                        <wps:bodyPr horzOverflow="overflow" vert="horz" lIns="0" tIns="0" rIns="0" bIns="0" rtlCol="0">
                          <a:noAutofit/>
                        </wps:bodyPr>
                      </wps:wsp>
                      <wps:wsp>
                        <wps:cNvPr id="12969669" name="Rectangle 1912"/>
                        <wps:cNvSpPr/>
                        <wps:spPr>
                          <a:xfrm>
                            <a:off x="50762" y="3125074"/>
                            <a:ext cx="391226" cy="207536"/>
                          </a:xfrm>
                          <a:prstGeom prst="rect">
                            <a:avLst/>
                          </a:prstGeom>
                          <a:ln>
                            <a:noFill/>
                          </a:ln>
                        </wps:spPr>
                        <wps:txbx>
                          <w:txbxContent>
                            <w:p w14:paraId="04D448F5" w14:textId="77777777" w:rsidR="00CD685B" w:rsidRDefault="00CD685B" w:rsidP="00925720">
                              <w:r>
                                <w:rPr>
                                  <w:rFonts w:ascii="Liberation Sans" w:eastAsia="Liberation Sans" w:hAnsi="Liberation Sans" w:cs="Liberation Sans"/>
                                </w:rPr>
                                <w:t>User</w:t>
                              </w:r>
                            </w:p>
                          </w:txbxContent>
                        </wps:txbx>
                        <wps:bodyPr horzOverflow="overflow" vert="horz" lIns="0" tIns="0" rIns="0" bIns="0" rtlCol="0">
                          <a:noAutofit/>
                        </wps:bodyPr>
                      </wps:wsp>
                      <wps:wsp>
                        <wps:cNvPr id="12969670" name="Shape 1913"/>
                        <wps:cNvSpPr/>
                        <wps:spPr>
                          <a:xfrm>
                            <a:off x="393471" y="533515"/>
                            <a:ext cx="685800" cy="0"/>
                          </a:xfrm>
                          <a:custGeom>
                            <a:avLst/>
                            <a:gdLst/>
                            <a:ahLst/>
                            <a:cxnLst/>
                            <a:rect l="0" t="0" r="0" b="0"/>
                            <a:pathLst>
                              <a:path w="685800">
                                <a:moveTo>
                                  <a:pt x="685800"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1" name="Shape 1914"/>
                        <wps:cNvSpPr/>
                        <wps:spPr>
                          <a:xfrm>
                            <a:off x="926998" y="457200"/>
                            <a:ext cx="152641" cy="76683"/>
                          </a:xfrm>
                          <a:custGeom>
                            <a:avLst/>
                            <a:gdLst/>
                            <a:ahLst/>
                            <a:cxnLst/>
                            <a:rect l="0" t="0" r="0" b="0"/>
                            <a:pathLst>
                              <a:path w="152641" h="76683">
                                <a:moveTo>
                                  <a:pt x="152641" y="76683"/>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2" name="Shape 1915"/>
                        <wps:cNvSpPr/>
                        <wps:spPr>
                          <a:xfrm>
                            <a:off x="926998" y="533515"/>
                            <a:ext cx="152641" cy="76682"/>
                          </a:xfrm>
                          <a:custGeom>
                            <a:avLst/>
                            <a:gdLst/>
                            <a:ahLst/>
                            <a:cxnLst/>
                            <a:rect l="0" t="0" r="0" b="0"/>
                            <a:pathLst>
                              <a:path w="152641" h="76682">
                                <a:moveTo>
                                  <a:pt x="152641" y="0"/>
                                </a:moveTo>
                                <a:lnTo>
                                  <a:pt x="0" y="7668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3" name="Shape 1916"/>
                        <wps:cNvSpPr/>
                        <wps:spPr>
                          <a:xfrm>
                            <a:off x="393471" y="2349716"/>
                            <a:ext cx="635051" cy="0"/>
                          </a:xfrm>
                          <a:custGeom>
                            <a:avLst/>
                            <a:gdLst/>
                            <a:ahLst/>
                            <a:cxnLst/>
                            <a:rect l="0" t="0" r="0" b="0"/>
                            <a:pathLst>
                              <a:path w="635051">
                                <a:moveTo>
                                  <a:pt x="635051"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4" name="Shape 1917"/>
                        <wps:cNvSpPr/>
                        <wps:spPr>
                          <a:xfrm>
                            <a:off x="876236" y="2273402"/>
                            <a:ext cx="152641" cy="76671"/>
                          </a:xfrm>
                          <a:custGeom>
                            <a:avLst/>
                            <a:gdLst/>
                            <a:ahLst/>
                            <a:cxnLst/>
                            <a:rect l="0" t="0" r="0" b="0"/>
                            <a:pathLst>
                              <a:path w="152641" h="76671">
                                <a:moveTo>
                                  <a:pt x="152641" y="7667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5" name="Shape 1918"/>
                        <wps:cNvSpPr/>
                        <wps:spPr>
                          <a:xfrm>
                            <a:off x="876236" y="2349716"/>
                            <a:ext cx="152641" cy="76327"/>
                          </a:xfrm>
                          <a:custGeom>
                            <a:avLst/>
                            <a:gdLst/>
                            <a:ahLst/>
                            <a:cxnLst/>
                            <a:rect l="0" t="0" r="0" b="0"/>
                            <a:pathLst>
                              <a:path w="152641" h="76327">
                                <a:moveTo>
                                  <a:pt x="152641" y="0"/>
                                </a:moveTo>
                                <a:lnTo>
                                  <a:pt x="0" y="7632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6" name="Shape 1919"/>
                        <wps:cNvSpPr/>
                        <wps:spPr>
                          <a:xfrm>
                            <a:off x="393471" y="1168553"/>
                            <a:ext cx="698767" cy="0"/>
                          </a:xfrm>
                          <a:custGeom>
                            <a:avLst/>
                            <a:gdLst/>
                            <a:ahLst/>
                            <a:cxnLst/>
                            <a:rect l="0" t="0" r="0" b="0"/>
                            <a:pathLst>
                              <a:path w="698767">
                                <a:moveTo>
                                  <a:pt x="0" y="0"/>
                                </a:moveTo>
                                <a:lnTo>
                                  <a:pt x="698767"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7" name="Shape 1920"/>
                        <wps:cNvSpPr/>
                        <wps:spPr>
                          <a:xfrm>
                            <a:off x="939597" y="1092239"/>
                            <a:ext cx="152997" cy="76682"/>
                          </a:xfrm>
                          <a:custGeom>
                            <a:avLst/>
                            <a:gdLst/>
                            <a:ahLst/>
                            <a:cxnLst/>
                            <a:rect l="0" t="0" r="0" b="0"/>
                            <a:pathLst>
                              <a:path w="152997" h="76682">
                                <a:moveTo>
                                  <a:pt x="152997" y="76682"/>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8" name="Shape 1921"/>
                        <wps:cNvSpPr/>
                        <wps:spPr>
                          <a:xfrm>
                            <a:off x="939597" y="1168553"/>
                            <a:ext cx="152997" cy="76683"/>
                          </a:xfrm>
                          <a:custGeom>
                            <a:avLst/>
                            <a:gdLst/>
                            <a:ahLst/>
                            <a:cxnLst/>
                            <a:rect l="0" t="0" r="0" b="0"/>
                            <a:pathLst>
                              <a:path w="152997" h="76683">
                                <a:moveTo>
                                  <a:pt x="152997"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9" name="Shape 1922"/>
                        <wps:cNvSpPr/>
                        <wps:spPr>
                          <a:xfrm>
                            <a:off x="1638351" y="3225953"/>
                            <a:ext cx="0" cy="520560"/>
                          </a:xfrm>
                          <a:custGeom>
                            <a:avLst/>
                            <a:gdLst/>
                            <a:ahLst/>
                            <a:cxnLst/>
                            <a:rect l="0" t="0" r="0" b="0"/>
                            <a:pathLst>
                              <a:path h="520560">
                                <a:moveTo>
                                  <a:pt x="0" y="0"/>
                                </a:moveTo>
                                <a:lnTo>
                                  <a:pt x="0" y="52056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0" name="Shape 1923"/>
                        <wps:cNvSpPr/>
                        <wps:spPr>
                          <a:xfrm>
                            <a:off x="1638351" y="3594240"/>
                            <a:ext cx="76327" cy="152641"/>
                          </a:xfrm>
                          <a:custGeom>
                            <a:avLst/>
                            <a:gdLst/>
                            <a:ahLst/>
                            <a:cxnLst/>
                            <a:rect l="0" t="0" r="0" b="0"/>
                            <a:pathLst>
                              <a:path w="76327" h="152641">
                                <a:moveTo>
                                  <a:pt x="0" y="152641"/>
                                </a:moveTo>
                                <a:lnTo>
                                  <a:pt x="76327"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1" name="Shape 1924"/>
                        <wps:cNvSpPr/>
                        <wps:spPr>
                          <a:xfrm>
                            <a:off x="1562037" y="3594240"/>
                            <a:ext cx="76683" cy="152641"/>
                          </a:xfrm>
                          <a:custGeom>
                            <a:avLst/>
                            <a:gdLst/>
                            <a:ahLst/>
                            <a:cxnLst/>
                            <a:rect l="0" t="0" r="0" b="0"/>
                            <a:pathLst>
                              <a:path w="76683" h="152641">
                                <a:moveTo>
                                  <a:pt x="76683" y="15264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2" name="Shape 1925"/>
                        <wps:cNvSpPr/>
                        <wps:spPr>
                          <a:xfrm>
                            <a:off x="393471" y="2971800"/>
                            <a:ext cx="673202" cy="0"/>
                          </a:xfrm>
                          <a:custGeom>
                            <a:avLst/>
                            <a:gdLst/>
                            <a:ahLst/>
                            <a:cxnLst/>
                            <a:rect l="0" t="0" r="0" b="0"/>
                            <a:pathLst>
                              <a:path w="673202">
                                <a:moveTo>
                                  <a:pt x="0" y="0"/>
                                </a:moveTo>
                                <a:lnTo>
                                  <a:pt x="673202"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3" name="Shape 1926"/>
                        <wps:cNvSpPr/>
                        <wps:spPr>
                          <a:xfrm>
                            <a:off x="914400" y="2895842"/>
                            <a:ext cx="152641" cy="76314"/>
                          </a:xfrm>
                          <a:custGeom>
                            <a:avLst/>
                            <a:gdLst/>
                            <a:ahLst/>
                            <a:cxnLst/>
                            <a:rect l="0" t="0" r="0" b="0"/>
                            <a:pathLst>
                              <a:path w="152641" h="76314">
                                <a:moveTo>
                                  <a:pt x="152641" y="7631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4" name="Shape 1927"/>
                        <wps:cNvSpPr/>
                        <wps:spPr>
                          <a:xfrm>
                            <a:off x="914400" y="2971800"/>
                            <a:ext cx="152641" cy="76683"/>
                          </a:xfrm>
                          <a:custGeom>
                            <a:avLst/>
                            <a:gdLst/>
                            <a:ahLst/>
                            <a:cxnLst/>
                            <a:rect l="0" t="0" r="0" b="0"/>
                            <a:pathLst>
                              <a:path w="152641" h="76683">
                                <a:moveTo>
                                  <a:pt x="152641"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5" name="Shape 1928"/>
                        <wps:cNvSpPr/>
                        <wps:spPr>
                          <a:xfrm>
                            <a:off x="2158911" y="1575004"/>
                            <a:ext cx="1676883" cy="444957"/>
                          </a:xfrm>
                          <a:custGeom>
                            <a:avLst/>
                            <a:gdLst/>
                            <a:ahLst/>
                            <a:cxnLst/>
                            <a:rect l="0" t="0" r="0" b="0"/>
                            <a:pathLst>
                              <a:path w="1676883" h="444957">
                                <a:moveTo>
                                  <a:pt x="0" y="444957"/>
                                </a:moveTo>
                                <a:lnTo>
                                  <a:pt x="167688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6" name="Shape 1929"/>
                        <wps:cNvSpPr/>
                        <wps:spPr>
                          <a:xfrm>
                            <a:off x="3670199" y="1536840"/>
                            <a:ext cx="165595" cy="38519"/>
                          </a:xfrm>
                          <a:custGeom>
                            <a:avLst/>
                            <a:gdLst/>
                            <a:ahLst/>
                            <a:cxnLst/>
                            <a:rect l="0" t="0" r="0" b="0"/>
                            <a:pathLst>
                              <a:path w="165595" h="38519">
                                <a:moveTo>
                                  <a:pt x="165595" y="38519"/>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7" name="Shape 1930"/>
                        <wps:cNvSpPr/>
                        <wps:spPr>
                          <a:xfrm>
                            <a:off x="3708362" y="1575004"/>
                            <a:ext cx="127432" cy="101879"/>
                          </a:xfrm>
                          <a:custGeom>
                            <a:avLst/>
                            <a:gdLst/>
                            <a:ahLst/>
                            <a:cxnLst/>
                            <a:rect l="0" t="0" r="0" b="0"/>
                            <a:pathLst>
                              <a:path w="127432" h="101879">
                                <a:moveTo>
                                  <a:pt x="127432" y="0"/>
                                </a:moveTo>
                                <a:lnTo>
                                  <a:pt x="0" y="1018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8" name="Shape 1931"/>
                        <wps:cNvSpPr/>
                        <wps:spPr>
                          <a:xfrm>
                            <a:off x="2006638" y="736918"/>
                            <a:ext cx="1841754" cy="432003"/>
                          </a:xfrm>
                          <a:custGeom>
                            <a:avLst/>
                            <a:gdLst/>
                            <a:ahLst/>
                            <a:cxnLst/>
                            <a:rect l="0" t="0" r="0" b="0"/>
                            <a:pathLst>
                              <a:path w="1841754" h="432003">
                                <a:moveTo>
                                  <a:pt x="0" y="0"/>
                                </a:moveTo>
                                <a:lnTo>
                                  <a:pt x="1841754" y="43200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9" name="Shape 1932"/>
                        <wps:cNvSpPr/>
                        <wps:spPr>
                          <a:xfrm>
                            <a:off x="3720961" y="1054075"/>
                            <a:ext cx="127432" cy="114846"/>
                          </a:xfrm>
                          <a:custGeom>
                            <a:avLst/>
                            <a:gdLst/>
                            <a:ahLst/>
                            <a:cxnLst/>
                            <a:rect l="0" t="0" r="0" b="0"/>
                            <a:pathLst>
                              <a:path w="127432" h="114846">
                                <a:moveTo>
                                  <a:pt x="127432" y="11484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0" name="Shape 1933"/>
                        <wps:cNvSpPr/>
                        <wps:spPr>
                          <a:xfrm>
                            <a:off x="3682797" y="1168553"/>
                            <a:ext cx="165595" cy="38519"/>
                          </a:xfrm>
                          <a:custGeom>
                            <a:avLst/>
                            <a:gdLst/>
                            <a:ahLst/>
                            <a:cxnLst/>
                            <a:rect l="0" t="0" r="0" b="0"/>
                            <a:pathLst>
                              <a:path w="165595" h="38519">
                                <a:moveTo>
                                  <a:pt x="165595" y="0"/>
                                </a:moveTo>
                                <a:lnTo>
                                  <a:pt x="0" y="3851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1" name="Shape 1934"/>
                        <wps:cNvSpPr/>
                        <wps:spPr>
                          <a:xfrm>
                            <a:off x="2171522" y="419392"/>
                            <a:ext cx="1574991" cy="0"/>
                          </a:xfrm>
                          <a:custGeom>
                            <a:avLst/>
                            <a:gdLst/>
                            <a:ahLst/>
                            <a:cxnLst/>
                            <a:rect l="0" t="0" r="0" b="0"/>
                            <a:pathLst>
                              <a:path w="1574991">
                                <a:moveTo>
                                  <a:pt x="0" y="0"/>
                                </a:moveTo>
                                <a:lnTo>
                                  <a:pt x="157499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2" name="Shape 1935"/>
                        <wps:cNvSpPr/>
                        <wps:spPr>
                          <a:xfrm>
                            <a:off x="3593872" y="343078"/>
                            <a:ext cx="153009" cy="76682"/>
                          </a:xfrm>
                          <a:custGeom>
                            <a:avLst/>
                            <a:gdLst/>
                            <a:ahLst/>
                            <a:cxnLst/>
                            <a:rect l="0" t="0" r="0" b="0"/>
                            <a:pathLst>
                              <a:path w="153009" h="76682">
                                <a:moveTo>
                                  <a:pt x="153009" y="76682"/>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3" name="Shape 1936"/>
                        <wps:cNvSpPr/>
                        <wps:spPr>
                          <a:xfrm>
                            <a:off x="3593872" y="419392"/>
                            <a:ext cx="153009" cy="76327"/>
                          </a:xfrm>
                          <a:custGeom>
                            <a:avLst/>
                            <a:gdLst/>
                            <a:ahLst/>
                            <a:cxnLst/>
                            <a:rect l="0" t="0" r="0" b="0"/>
                            <a:pathLst>
                              <a:path w="153009" h="76327">
                                <a:moveTo>
                                  <a:pt x="153009" y="0"/>
                                </a:moveTo>
                                <a:lnTo>
                                  <a:pt x="0" y="7632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4" name="Shape 1937"/>
                        <wps:cNvSpPr/>
                        <wps:spPr>
                          <a:xfrm>
                            <a:off x="203035" y="1435316"/>
                            <a:ext cx="0" cy="888847"/>
                          </a:xfrm>
                          <a:custGeom>
                            <a:avLst/>
                            <a:gdLst/>
                            <a:ahLst/>
                            <a:cxnLst/>
                            <a:rect l="0" t="0" r="0" b="0"/>
                            <a:pathLst>
                              <a:path h="888847">
                                <a:moveTo>
                                  <a:pt x="0" y="88884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5" name="Shape 1938"/>
                        <wps:cNvSpPr/>
                        <wps:spPr>
                          <a:xfrm>
                            <a:off x="127076" y="2171878"/>
                            <a:ext cx="152641" cy="152641"/>
                          </a:xfrm>
                          <a:custGeom>
                            <a:avLst/>
                            <a:gdLst/>
                            <a:ahLst/>
                            <a:cxnLst/>
                            <a:rect l="0" t="0" r="0" b="0"/>
                            <a:pathLst>
                              <a:path w="152641" h="152641">
                                <a:moveTo>
                                  <a:pt x="0" y="0"/>
                                </a:moveTo>
                                <a:lnTo>
                                  <a:pt x="152641" y="0"/>
                                </a:lnTo>
                                <a:lnTo>
                                  <a:pt x="75959" y="15264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69696" name="Shape 1939"/>
                        <wps:cNvSpPr/>
                        <wps:spPr>
                          <a:xfrm>
                            <a:off x="127076" y="2171878"/>
                            <a:ext cx="152641" cy="152641"/>
                          </a:xfrm>
                          <a:custGeom>
                            <a:avLst/>
                            <a:gdLst/>
                            <a:ahLst/>
                            <a:cxnLst/>
                            <a:rect l="0" t="0" r="0" b="0"/>
                            <a:pathLst>
                              <a:path w="152641" h="152641">
                                <a:moveTo>
                                  <a:pt x="75959" y="152641"/>
                                </a:moveTo>
                                <a:lnTo>
                                  <a:pt x="152641" y="0"/>
                                </a:lnTo>
                                <a:lnTo>
                                  <a:pt x="0" y="0"/>
                                </a:lnTo>
                                <a:lnTo>
                                  <a:pt x="75959" y="152641"/>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7" name="Rectangle 1940"/>
                        <wps:cNvSpPr/>
                        <wps:spPr>
                          <a:xfrm>
                            <a:off x="0" y="1258111"/>
                            <a:ext cx="527022" cy="207536"/>
                          </a:xfrm>
                          <a:prstGeom prst="rect">
                            <a:avLst/>
                          </a:prstGeom>
                          <a:ln>
                            <a:noFill/>
                          </a:ln>
                        </wps:spPr>
                        <wps:txbx>
                          <w:txbxContent>
                            <w:p w14:paraId="5EFF90AE" w14:textId="77777777" w:rsidR="00CD685B" w:rsidRDefault="00CD685B"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12969698" name="Rectangle 42176"/>
                        <wps:cNvSpPr/>
                        <wps:spPr>
                          <a:xfrm>
                            <a:off x="2425675" y="534160"/>
                            <a:ext cx="217905" cy="207536"/>
                          </a:xfrm>
                          <a:prstGeom prst="rect">
                            <a:avLst/>
                          </a:prstGeom>
                          <a:ln>
                            <a:noFill/>
                          </a:ln>
                        </wps:spPr>
                        <wps:txbx>
                          <w:txbxContent>
                            <w:p w14:paraId="0D5E4D76" w14:textId="77777777" w:rsidR="00CD685B" w:rsidRDefault="00CD685B"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699" name="Rectangle 42178"/>
                        <wps:cNvSpPr/>
                        <wps:spPr>
                          <a:xfrm>
                            <a:off x="2589373" y="534160"/>
                            <a:ext cx="599842" cy="207536"/>
                          </a:xfrm>
                          <a:prstGeom prst="rect">
                            <a:avLst/>
                          </a:prstGeom>
                          <a:ln>
                            <a:noFill/>
                          </a:ln>
                        </wps:spPr>
                        <wps:txbx>
                          <w:txbxContent>
                            <w:p w14:paraId="75CE7112" w14:textId="77777777" w:rsidR="00CD685B" w:rsidRDefault="00CD685B"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0" name="Rectangle 42177"/>
                        <wps:cNvSpPr/>
                        <wps:spPr>
                          <a:xfrm>
                            <a:off x="3041360" y="534160"/>
                            <a:ext cx="217905" cy="207536"/>
                          </a:xfrm>
                          <a:prstGeom prst="rect">
                            <a:avLst/>
                          </a:prstGeom>
                          <a:ln>
                            <a:noFill/>
                          </a:ln>
                        </wps:spPr>
                        <wps:txbx>
                          <w:txbxContent>
                            <w:p w14:paraId="0BD4AB24" w14:textId="77777777" w:rsidR="00CD685B" w:rsidRDefault="00CD685B"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1" name="Rectangle 42179"/>
                        <wps:cNvSpPr/>
                        <wps:spPr>
                          <a:xfrm>
                            <a:off x="2425675" y="1093240"/>
                            <a:ext cx="217905" cy="207536"/>
                          </a:xfrm>
                          <a:prstGeom prst="rect">
                            <a:avLst/>
                          </a:prstGeom>
                          <a:ln>
                            <a:noFill/>
                          </a:ln>
                        </wps:spPr>
                        <wps:txbx>
                          <w:txbxContent>
                            <w:p w14:paraId="78B63142" w14:textId="77777777" w:rsidR="00CD685B" w:rsidRDefault="00CD685B"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2" name="Rectangle 42181"/>
                        <wps:cNvSpPr/>
                        <wps:spPr>
                          <a:xfrm>
                            <a:off x="2589373" y="1093240"/>
                            <a:ext cx="599842" cy="207536"/>
                          </a:xfrm>
                          <a:prstGeom prst="rect">
                            <a:avLst/>
                          </a:prstGeom>
                          <a:ln>
                            <a:noFill/>
                          </a:ln>
                        </wps:spPr>
                        <wps:txbx>
                          <w:txbxContent>
                            <w:p w14:paraId="008C9F20" w14:textId="77777777" w:rsidR="00CD685B" w:rsidRDefault="00CD685B"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3" name="Rectangle 42180"/>
                        <wps:cNvSpPr/>
                        <wps:spPr>
                          <a:xfrm>
                            <a:off x="3041360" y="1093240"/>
                            <a:ext cx="217905" cy="207536"/>
                          </a:xfrm>
                          <a:prstGeom prst="rect">
                            <a:avLst/>
                          </a:prstGeom>
                          <a:ln>
                            <a:noFill/>
                          </a:ln>
                        </wps:spPr>
                        <wps:txbx>
                          <w:txbxContent>
                            <w:p w14:paraId="2DC142B4" w14:textId="77777777" w:rsidR="00CD685B" w:rsidRDefault="00CD685B"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4" name="Rectangle 42182"/>
                        <wps:cNvSpPr/>
                        <wps:spPr>
                          <a:xfrm>
                            <a:off x="2616111" y="1994673"/>
                            <a:ext cx="217905" cy="207536"/>
                          </a:xfrm>
                          <a:prstGeom prst="rect">
                            <a:avLst/>
                          </a:prstGeom>
                          <a:ln>
                            <a:noFill/>
                          </a:ln>
                        </wps:spPr>
                        <wps:txbx>
                          <w:txbxContent>
                            <w:p w14:paraId="6A28B015" w14:textId="77777777" w:rsidR="00CD685B" w:rsidRDefault="00CD685B"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5" name="Rectangle 42184"/>
                        <wps:cNvSpPr/>
                        <wps:spPr>
                          <a:xfrm>
                            <a:off x="2779810" y="1994673"/>
                            <a:ext cx="599842" cy="207536"/>
                          </a:xfrm>
                          <a:prstGeom prst="rect">
                            <a:avLst/>
                          </a:prstGeom>
                          <a:ln>
                            <a:noFill/>
                          </a:ln>
                        </wps:spPr>
                        <wps:txbx>
                          <w:txbxContent>
                            <w:p w14:paraId="35F7FFEA" w14:textId="77777777" w:rsidR="00CD685B" w:rsidRDefault="00CD685B"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6" name="Rectangle 42183"/>
                        <wps:cNvSpPr/>
                        <wps:spPr>
                          <a:xfrm>
                            <a:off x="3231797" y="1994673"/>
                            <a:ext cx="217905" cy="207536"/>
                          </a:xfrm>
                          <a:prstGeom prst="rect">
                            <a:avLst/>
                          </a:prstGeom>
                          <a:ln>
                            <a:noFill/>
                          </a:ln>
                        </wps:spPr>
                        <wps:txbx>
                          <w:txbxContent>
                            <w:p w14:paraId="062193EB" w14:textId="77777777" w:rsidR="00CD685B" w:rsidRDefault="00CD685B"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7" name="Rectangle 42185"/>
                        <wps:cNvSpPr/>
                        <wps:spPr>
                          <a:xfrm>
                            <a:off x="1968475" y="3302912"/>
                            <a:ext cx="217905" cy="207536"/>
                          </a:xfrm>
                          <a:prstGeom prst="rect">
                            <a:avLst/>
                          </a:prstGeom>
                          <a:ln>
                            <a:noFill/>
                          </a:ln>
                        </wps:spPr>
                        <wps:txbx>
                          <w:txbxContent>
                            <w:p w14:paraId="51346507" w14:textId="77777777" w:rsidR="00CD685B" w:rsidRDefault="00CD685B"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8" name="Rectangle 42186"/>
                        <wps:cNvSpPr/>
                        <wps:spPr>
                          <a:xfrm>
                            <a:off x="2568796" y="3302912"/>
                            <a:ext cx="217905" cy="207536"/>
                          </a:xfrm>
                          <a:prstGeom prst="rect">
                            <a:avLst/>
                          </a:prstGeom>
                          <a:ln>
                            <a:noFill/>
                          </a:ln>
                        </wps:spPr>
                        <wps:txbx>
                          <w:txbxContent>
                            <w:p w14:paraId="6214A265" w14:textId="77777777" w:rsidR="00CD685B" w:rsidRDefault="00CD685B"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9" name="Rectangle 42187"/>
                        <wps:cNvSpPr/>
                        <wps:spPr>
                          <a:xfrm>
                            <a:off x="2132173" y="3302912"/>
                            <a:ext cx="580894" cy="207536"/>
                          </a:xfrm>
                          <a:prstGeom prst="rect">
                            <a:avLst/>
                          </a:prstGeom>
                          <a:ln>
                            <a:noFill/>
                          </a:ln>
                        </wps:spPr>
                        <wps:txbx>
                          <w:txbxContent>
                            <w:p w14:paraId="4CA6E943" w14:textId="77777777" w:rsidR="00CD685B" w:rsidRDefault="00CD685B" w:rsidP="00925720">
                              <w:r>
                                <w:rPr>
                                  <w:rFonts w:ascii="Liberation Sans" w:eastAsia="Liberation Sans" w:hAnsi="Liberation Sans" w:cs="Liberation Sans"/>
                                </w:rPr>
                                <w:t>Extend</w:t>
                              </w:r>
                            </w:p>
                          </w:txbxContent>
                        </wps:txbx>
                        <wps:bodyPr horzOverflow="overflow" vert="horz" lIns="0" tIns="0" rIns="0" bIns="0" rtlCol="0">
                          <a:noAutofit/>
                        </wps:bodyPr>
                      </wps:wsp>
                    </wpg:wgp>
                  </a:graphicData>
                </a:graphic>
              </wp:inline>
            </w:drawing>
          </mc:Choice>
          <mc:Fallback>
            <w:pict>
              <v:group w14:anchorId="65A9C785" id="Group 42277" o:spid="_x0000_s1321" style="width:375pt;height:379.05pt;mso-position-horizontal-relative:char;mso-position-vertical-relative:line" coordsize="47627,48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">
                <v:shape id="Shape 45928" o:spid="_x0000_s1322" style="position:absolute;left:6858;width:27561;height:35819;visibility:visible;mso-wrap-style:square;v-text-anchor:top" coordsize="2756154,358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" path="m,l2756154,r,3581997l,3581997,,e" fillcolor="#ffe0c0" stroked="f" strokeweight="0">
                  <v:stroke miterlimit="83231f" joinstyle="miter"/>
                  <v:path arrowok="t" textboxrect="0,0,2756154,3581997"/>
                </v:shape>
                <v:shape id="Shape 1871" o:spid="_x0000_s1323" style="position:absolute;left:6858;width:27561;height:35819;visibility:visible;mso-wrap-style:square;v-text-anchor:top" coordsize="2756154,358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" path="m,l2756154,r,3581997l,3581997,,xe" filled="f" strokeweight=".35mm">
                  <v:path arrowok="t" textboxrect="0,0,2756154,3581997"/>
                </v:shape>
                <v:shape id="Shape 1872" o:spid="_x0000_s1324" style="position:absolute;left:1015;top:2337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" path="m95771,v52552,,95034,42837,95034,95403c190805,147955,148323,190805,95771,190805,42850,190805,,147955,,95403,,42837,42850,,95771,xe" fillcolor="#7acff5" stroked="f" strokeweight="0">
                  <v:stroke miterlimit="83231f" joinstyle="miter"/>
                  <v:path arrowok="t" textboxrect="0,0,190805,190805"/>
                </v:shape>
                <v:shape id="Shape 1873" o:spid="_x0000_s1325" style="position:absolute;left:1015;top:2337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" path="m190805,95403v,52552,-42482,95402,-95034,95402c42850,190805,,147955,,95403,,42837,42850,,95771,v52552,,95034,42837,95034,95403xe" filled="f" strokeweight=".35mm">
                  <v:path arrowok="t" textboxrect="0,0,190805,190805"/>
                </v:shape>
                <v:shape id="Shape 1874" o:spid="_x0000_s1326" style="position:absolute;left:2030;top:25275;width:0;height:3175;visibility:visible;mso-wrap-style:square;v-text-anchor:top" coordsize="0,3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" path="m,l,317526e" filled="f" strokeweight=".35mm">
                  <v:path arrowok="t" textboxrect="0,0,0,317526"/>
                </v:shape>
                <v:shape id="Shape 1875" o:spid="_x0000_s1327" style="position:absolute;left:125;top:26416;width:3809;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" path="m,l380873,e" filled="f" strokeweight=".35mm">
                  <v:path arrowok="t" textboxrect="0,0,380873,0"/>
                </v:shape>
                <v:shape id="Shape 1876" o:spid="_x0000_s1328" style="position:absolute;left:125;top:28450;width:1908;height:2542;visibility:visible;mso-wrap-style:square;v-text-anchor:top" coordsize="190792,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" path="m190792,l,254152e" filled="f" strokeweight=".35mm">
                  <v:path arrowok="t" textboxrect="0,0,190792,254152"/>
                </v:shape>
                <v:shape id="Shape 1877" o:spid="_x0000_s1329" style="position:absolute;left:2030;top:28450;width:1908;height:2542;visibility:visible;mso-wrap-style:square;v-text-anchor:top" coordsize="190805,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" path="m,l190805,254152e" filled="f" strokeweight=".35mm">
                  <v:path arrowok="t" textboxrect="0,0,190805,254152"/>
                </v:shape>
                <v:shape id="Shape 1878" o:spid="_x0000_s1330" style="position:absolute;left:1015;top:470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" path="m95771,v52552,,95034,42482,95034,95047c190805,147600,148323,190805,95771,190805,42850,190805,,147600,,95047,,42482,42850,,95771,xe" fillcolor="#7acff5" stroked="f" strokeweight="0">
                  <v:stroke miterlimit="83231f" joinstyle="miter"/>
                  <v:path arrowok="t" textboxrect="0,0,190805,190805"/>
                </v:shape>
                <v:shape id="Shape 1879" o:spid="_x0000_s1331" style="position:absolute;left:1015;top:470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" path="m190805,95047v,52553,-42482,95758,-95034,95758c42850,190805,,147600,,95047,,42482,42850,,95771,v52552,,95034,42482,95034,95047xe" filled="f" strokeweight=".35mm">
                  <v:path arrowok="t" textboxrect="0,0,190805,190805"/>
                </v:shape>
                <v:shape id="Shape 1880" o:spid="_x0000_s1332" style="position:absolute;left:2030;top:6606;width:0;height:3175;visibility:visible;mso-wrap-style:square;v-text-anchor:top" coordsize="0,3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" path="m,l,317512e" filled="f" strokeweight=".35mm">
                  <v:path arrowok="t" textboxrect="0,0,0,317512"/>
                </v:shape>
                <v:shape id="Shape 1881" o:spid="_x0000_s1333" style="position:absolute;left:125;top:7747;width:3809;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" path="m,l380873,e" filled="f" strokeweight=".35mm">
                  <v:path arrowok="t" textboxrect="0,0,380873,0"/>
                </v:shape>
                <v:shape id="Shape 1882" o:spid="_x0000_s1334" style="position:absolute;left:125;top:9781;width:1908;height:2541;visibility:visible;mso-wrap-style:square;v-text-anchor:top" coordsize="190792,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" path="m190792,l,254165e" filled="f" strokeweight=".35mm">
                  <v:path arrowok="t" textboxrect="0,0,190792,254165"/>
                </v:shape>
                <v:shape id="Shape 1883" o:spid="_x0000_s1335" style="position:absolute;left:2030;top:9781;width:1908;height:2541;visibility:visible;mso-wrap-style:square;v-text-anchor:top" coordsize="190805,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" path="m,l190805,254165e" filled="f" strokeweight=".35mm">
                  <v:path arrowok="t" textboxrect="0,0,190805,254165"/>
                </v:shape>
                <v:shape id="Shape 1884" o:spid="_x0000_s1336" style="position:absolute;left:36701;top:11178;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" path="m508317,v280442,,507962,113754,507962,253796c1016279,394550,788759,508317,508317,508317,227521,508317,,394550,,253796,,113754,227521,,508317,xe" fillcolor="#c0c0ff" stroked="f" strokeweight="0">
                  <v:stroke miterlimit="83231f" joinstyle="miter"/>
                  <v:path arrowok="t" textboxrect="0,0,1016279,508317"/>
                </v:shape>
                <v:shape id="Shape 1885" o:spid="_x0000_s1337" style="position:absolute;left:36701;top:11178;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" path="m1016279,253796v,140754,-227520,254521,-507962,254521c227521,508317,,394550,,253796,,113754,227521,,508317,v280442,,507962,113754,507962,253796xe" filled="f" strokeweight=".35mm">
                  <v:path arrowok="t" textboxrect="0,0,1016279,508317"/>
                </v:shape>
                <v:rect id="Rectangle 1886" o:spid="_x0000_s1338" style="position:absolute;left:14986;top:261;width:1478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186D651B" w14:textId="77777777" w:rsidR="00CD685B" w:rsidRDefault="00CD685B" w:rsidP="00925720">
                        <w:r>
                          <w:rPr>
                            <w:rFonts w:ascii="Liberation Sans" w:eastAsia="Liberation Sans" w:hAnsi="Liberation Sans" w:cs="Liberation Sans"/>
                          </w:rPr>
                          <w:t>Räume Verwalten</w:t>
                        </w:r>
                      </w:p>
                    </w:txbxContent>
                  </v:textbox>
                </v:rect>
                <v:rect id="Rectangle 1887" o:spid="_x0000_s1339" style="position:absolute;left:38736;top:12073;width:787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37CC7275" w14:textId="77777777" w:rsidR="00CD685B" w:rsidRDefault="00CD685B" w:rsidP="00925720">
                        <w:r>
                          <w:rPr>
                            <w:rFonts w:ascii="Liberation Sans" w:eastAsia="Liberation Sans" w:hAnsi="Liberation Sans" w:cs="Liberation Sans"/>
                          </w:rPr>
                          <w:t>Exponate</w:t>
                        </w:r>
                      </w:p>
                    </w:txbxContent>
                  </v:textbox>
                </v:rect>
                <v:shape id="Shape 1888" o:spid="_x0000_s1340" style="position:absolute;left:37465;top:1907;width:10162;height:5084;visibility:visible;mso-wrap-style:square;v-text-anchor:top" coordsize="1016279,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" path="m508317,v280442,,507962,113411,507962,254165c1016279,394564,788759,508330,508317,508330,227165,508330,,394564,,254165,,113411,227165,,508317,xe" fillcolor="#ffc0ff" stroked="f" strokeweight="0">
                  <v:stroke miterlimit="83231f" joinstyle="miter"/>
                  <v:path arrowok="t" textboxrect="0,0,1016279,508330"/>
                </v:shape>
                <v:shape id="Shape 1889" o:spid="_x0000_s1341" style="position:absolute;left:37465;top:1907;width:10162;height:5084;visibility:visible;mso-wrap-style:square;v-text-anchor:top" coordsize="1016279,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" path="m1016279,254165v,140399,-227520,254165,-507962,254165c227165,508330,,394564,,254165,,113411,227165,,508317,v280442,,507962,113411,507962,254165xe" filled="f" strokeweight=".35mm">
                  <v:path arrowok="t" textboxrect="0,0,1016279,508330"/>
                </v:shape>
                <v:rect id="Rectangle 1890" o:spid="_x0000_s1342" style="position:absolute;left:38736;top:13977;width:795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394FCE71" w14:textId="77777777" w:rsidR="00CD685B" w:rsidRDefault="00CD685B" w:rsidP="00925720">
                        <w:r>
                          <w:rPr>
                            <w:rFonts w:ascii="Liberation Sans" w:eastAsia="Liberation Sans" w:hAnsi="Liberation Sans" w:cs="Liberation Sans"/>
                          </w:rPr>
                          <w:t>verwalten</w:t>
                        </w:r>
                      </w:p>
                    </w:txbxContent>
                  </v:textbox>
                </v:rect>
                <v:shape id="Shape 1891" o:spid="_x0000_s1343" style="position:absolute;left:3301;top:37465;width:26291;height:10674;visibility:visible;mso-wrap-style:square;v-text-anchor:top" coordsize="2629091,106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" path="m1314730,v726109,,1314361,239039,1314361,533527c2629091,828370,2040839,1067409,1314730,1067409,588963,1067409,,828370,,533527,,239039,588963,,1314730,xe" fillcolor="#c0ffc0" stroked="f" strokeweight="0">
                  <v:stroke miterlimit="83231f" joinstyle="miter"/>
                  <v:path arrowok="t" textboxrect="0,0,2629091,1067409"/>
                </v:shape>
                <v:shape id="Shape 1892" o:spid="_x0000_s1344" style="position:absolute;left:3301;top:37465;width:26291;height:10674;visibility:visible;mso-wrap-style:square;v-text-anchor:top" coordsize="2629091,106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" path="m2629091,533527v,294843,-588252,533882,-1314361,533882c588963,1067409,,828370,,533527,,239039,588963,,1314730,v726109,,1314361,239039,1314361,533527xe" filled="f" strokeweight=".35mm">
                  <v:path arrowok="t" textboxrect="0,0,2629091,1067409"/>
                </v:shape>
                <v:shape id="Shape 1893" o:spid="_x0000_s1345" style="position:absolute;left:6350;top:39373;width:19937;height:0;visibility:visible;mso-wrap-style:square;v-text-anchor:top" coordsize="1993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" path="m,l1993684,e" filled="f" strokeweight=".35mm">
                  <v:path arrowok="t" textboxrect="0,0,1993684,0"/>
                </v:shape>
                <v:rect id="Rectangle 1894" o:spid="_x0000_s1346" style="position:absolute;left:39369;top:3692;width:828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45AF9A05" w14:textId="77777777" w:rsidR="00CD685B" w:rsidRDefault="00CD685B" w:rsidP="00925720">
                        <w:r>
                          <w:rPr>
                            <w:rFonts w:ascii="Liberation Sans" w:eastAsia="Liberation Sans" w:hAnsi="Liberation Sans" w:cs="Liberation Sans"/>
                          </w:rPr>
                          <w:t>importiern</w:t>
                        </w:r>
                      </w:p>
                    </w:txbxContent>
                  </v:textbox>
                </v:rect>
                <v:rect id="Rectangle 1895" o:spid="_x0000_s1347" style="position:absolute;left:12067;top:45856;width:1148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7CB48AE7" w14:textId="77777777" w:rsidR="00CD685B" w:rsidRDefault="00CD685B" w:rsidP="00925720">
                        <w:r>
                          <w:rPr>
                            <w:rFonts w:ascii="Liberation Sans" w:eastAsia="Liberation Sans" w:hAnsi="Liberation Sans" w:cs="Liberation Sans"/>
                          </w:rPr>
                          <w:t>Raum suchen</w:t>
                        </w:r>
                      </w:p>
                    </w:txbxContent>
                  </v:textbox>
                </v:rect>
                <v:rect id="Rectangle 1896" o:spid="_x0000_s1348" style="position:absolute;left:11430;top:43951;width:1336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3541BEFF" w14:textId="77777777" w:rsidR="00CD685B" w:rsidRDefault="00CD685B" w:rsidP="00925720">
                        <w:r>
                          <w:rPr>
                            <w:rFonts w:ascii="Liberation Sans" w:eastAsia="Liberation Sans" w:hAnsi="Liberation Sans" w:cs="Liberation Sans"/>
                          </w:rPr>
                          <w:t>Exponat suchen</w:t>
                        </w:r>
                      </w:p>
                    </w:txbxContent>
                  </v:textbox>
                </v:rect>
                <v:rect id="Rectangle 1897" o:spid="_x0000_s1349" style="position:absolute;left:11304;top:42047;width:1376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364918E0" w14:textId="77777777" w:rsidR="00CD685B" w:rsidRDefault="00CD685B" w:rsidP="00925720">
                        <w:r>
                          <w:rPr>
                            <w:rFonts w:ascii="Liberation Sans" w:eastAsia="Liberation Sans" w:hAnsi="Liberation Sans" w:cs="Liberation Sans"/>
                          </w:rPr>
                          <w:t>Personen Suche</w:t>
                        </w:r>
                      </w:p>
                    </w:txbxContent>
                  </v:textbox>
                </v:rect>
                <v:rect id="Rectangle 1898" o:spid="_x0000_s1350" style="position:absolute;left:10796;top:40139;width:1480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2D4C13DB" w14:textId="77777777" w:rsidR="00CD685B" w:rsidRDefault="00CD685B" w:rsidP="00925720">
                        <w:r>
                          <w:rPr>
                            <w:rFonts w:ascii="Liberation Sans" w:eastAsia="Liberation Sans" w:hAnsi="Liberation Sans" w:cs="Liberation Sans"/>
                            <w:b/>
                          </w:rPr>
                          <w:t>extension points</w:t>
                        </w:r>
                      </w:p>
                    </w:txbxContent>
                  </v:textbox>
                </v:rect>
                <v:shape id="Shape 1899" o:spid="_x0000_s1351" style="position:absolute;left:9144;top:19558;width:14860;height:5083;visibility:visible;mso-wrap-style:square;v-text-anchor:top" coordsize="148607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" path="m742671,v410768,,743407,113767,743407,254165c1486078,394564,1153439,508317,742671,508317,332638,508317,,394564,,254165,,113767,332638,,742671,xe" fillcolor="#7acff5" stroked="f" strokeweight="0">
                  <v:stroke miterlimit="83231f" joinstyle="miter"/>
                  <v:path arrowok="t" textboxrect="0,0,1486078,508317"/>
                </v:shape>
                <v:shape id="Shape 1900" o:spid="_x0000_s1352" style="position:absolute;left:9144;top:19558;width:14860;height:5083;visibility:visible;mso-wrap-style:square;v-text-anchor:top" coordsize="148607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" path="m1486078,254165v,140399,-332639,254152,-743407,254152c332638,508317,,394564,,254165,,113767,332638,,742671,v410768,,743407,113767,743407,254165xe" filled="f" strokeweight=".35mm">
                  <v:path arrowok="t" textboxrect="0,0,1486078,508317"/>
                </v:shape>
                <v:rect id="Rectangle 1901" o:spid="_x0000_s1353" style="position:absolute;left:11048;top:37727;width:143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5AA2812A" w14:textId="77777777" w:rsidR="00CD685B" w:rsidRDefault="00CD685B" w:rsidP="00925720">
                        <w:r>
                          <w:rPr>
                            <w:rFonts w:ascii="Liberation Sans" w:eastAsia="Liberation Sans" w:hAnsi="Liberation Sans" w:cs="Liberation Sans"/>
                          </w:rPr>
                          <w:t>Elemente suchen</w:t>
                        </w:r>
                      </w:p>
                    </w:txbxContent>
                  </v:textbox>
                </v:rect>
                <v:shape id="Shape 1902" o:spid="_x0000_s1354" style="position:absolute;left:10792;top:2797;width:11434;height:5083;visibility:visible;mso-wrap-style:square;v-text-anchor:top" coordsize="1143368,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" path="m572046,v315354,,571322,113754,571322,254165c1143368,394564,887400,508318,572046,508318,256324,508318,,394564,,254165,,113754,256324,,572046,xe" fillcolor="#7acff5" stroked="f" strokeweight="0">
                  <v:stroke miterlimit="83231f" joinstyle="miter"/>
                  <v:path arrowok="t" textboxrect="0,0,1143368,508318"/>
                </v:shape>
                <v:shape id="Shape 1903" o:spid="_x0000_s1355" style="position:absolute;left:10792;top:2797;width:11434;height:5083;visibility:visible;mso-wrap-style:square;v-text-anchor:top" coordsize="1143368,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" path="m1143368,254165v,140399,-255968,254153,-571322,254153c256324,508318,,394564,,254165,,113754,256324,,572046,v315354,,571322,113754,571322,254165xe" filled="f" strokeweight=".35mm">
                  <v:path arrowok="t" textboxrect="0,0,1143368,508318"/>
                </v:shape>
                <v:rect id="Rectangle 1904" o:spid="_x0000_s1356" style="position:absolute;left:10414;top:21343;width:1594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27420279" w14:textId="77777777" w:rsidR="00CD685B" w:rsidRDefault="00CD685B" w:rsidP="00925720">
                        <w:r>
                          <w:rPr>
                            <w:rFonts w:ascii="Liberation Sans" w:eastAsia="Liberation Sans" w:hAnsi="Liberation Sans" w:cs="Liberation Sans"/>
                          </w:rPr>
                          <w:t>Raumdaten ändern</w:t>
                        </w:r>
                      </w:p>
                    </w:txbxContent>
                  </v:textbox>
                </v:rect>
                <v:shape id="Shape 1905" o:spid="_x0000_s1357" style="position:absolute;left:10922;top:9144;width:11178;height:5086;visibility:visible;mso-wrap-style:square;v-text-anchor:top" coordsize="1117803,5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" path="m559079,v308522,,558724,113754,558724,254153c1117803,394564,867601,508674,559079,508674,250558,508674,,394564,,254153,,113754,250558,,559079,xe" fillcolor="#7acff5" stroked="f" strokeweight="0">
                  <v:stroke miterlimit="83231f" joinstyle="miter"/>
                  <v:path arrowok="t" textboxrect="0,0,1117803,508674"/>
                </v:shape>
                <v:shape id="Shape 1906" o:spid="_x0000_s1358" style="position:absolute;left:10922;top:9144;width:11178;height:5086;visibility:visible;mso-wrap-style:square;v-text-anchor:top" coordsize="1117803,5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" path="m1117803,254153v,140411,-250202,254521,-558724,254521c250558,508674,,394564,,254153,,113754,250558,,559079,v308522,,558724,113754,558724,254153xe" filled="f" strokeweight=".35mm">
                  <v:path arrowok="t" textboxrect="0,0,1117803,508674"/>
                </v:shape>
                <v:rect id="Rectangle 1907" o:spid="_x0000_s1359" style="position:absolute;left:11937;top:4581;width:12094;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" filled="f" stroked="f">
                  <v:textbox inset="0,0,0,0">
                    <w:txbxContent>
                      <w:p w14:paraId="2A65AA1C" w14:textId="77777777" w:rsidR="00CD685B" w:rsidRDefault="00CD685B" w:rsidP="00925720">
                        <w:r>
                          <w:rPr>
                            <w:rFonts w:ascii="Liberation Sans" w:eastAsia="Liberation Sans" w:hAnsi="Liberation Sans" w:cs="Liberation Sans"/>
                          </w:rPr>
                          <w:t>Raum anlegen</w:t>
                        </w:r>
                      </w:p>
                    </w:txbxContent>
                  </v:textbox>
                </v:rect>
                <v:shape id="Shape 1908" o:spid="_x0000_s1360" style="position:absolute;left:10666;top:27180;width:11434;height:5083;visibility:visible;mso-wrap-style:square;v-text-anchor:top" coordsize="114336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" path="m572046,v315354,,571322,113754,571322,254152c1143368,394550,887400,508317,572046,508317,256324,508317,,394550,,254152,,113754,256324,,572046,xe" fillcolor="#7acff5" stroked="f" strokeweight="0">
                  <v:stroke miterlimit="83231f" joinstyle="miter"/>
                  <v:path arrowok="t" textboxrect="0,0,1143368,508317"/>
                </v:shape>
                <v:shape id="Shape 1909" o:spid="_x0000_s1361" style="position:absolute;left:10666;top:27180;width:11434;height:5083;visibility:visible;mso-wrap-style:square;v-text-anchor:top" coordsize="114336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" path="m1143368,254152v,140398,-255968,254165,-571322,254165c256324,508317,,394550,,254152,,113754,256324,,572046,v315354,,571322,113754,571322,254152xe" filled="f" strokeweight=".35mm">
                  <v:path arrowok="t" textboxrect="0,0,1143368,508317"/>
                </v:shape>
                <v:rect id="Rectangle 1910" o:spid="_x0000_s1362" style="position:absolute;left:11937;top:10932;width:1188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" filled="f" stroked="f">
                  <v:textbox inset="0,0,0,0">
                    <w:txbxContent>
                      <w:p w14:paraId="193BB8F5" w14:textId="77777777" w:rsidR="00CD685B" w:rsidRDefault="00CD685B" w:rsidP="00925720">
                        <w:r>
                          <w:rPr>
                            <w:rFonts w:ascii="Liberation Sans" w:eastAsia="Liberation Sans" w:hAnsi="Liberation Sans" w:cs="Liberation Sans"/>
                          </w:rPr>
                          <w:t>Raum löschen</w:t>
                        </w:r>
                      </w:p>
                    </w:txbxContent>
                  </v:textbox>
                </v:rect>
                <v:rect id="Rectangle 1911" o:spid="_x0000_s1363" style="position:absolute;left:12067;top:28964;width:1148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" filled="f" stroked="f">
                  <v:textbox inset="0,0,0,0">
                    <w:txbxContent>
                      <w:p w14:paraId="23335F1B" w14:textId="77777777" w:rsidR="00CD685B" w:rsidRDefault="00CD685B" w:rsidP="00925720">
                        <w:r>
                          <w:rPr>
                            <w:rFonts w:ascii="Liberation Sans" w:eastAsia="Liberation Sans" w:hAnsi="Liberation Sans" w:cs="Liberation Sans"/>
                          </w:rPr>
                          <w:t>Raum suchen</w:t>
                        </w:r>
                      </w:p>
                    </w:txbxContent>
                  </v:textbox>
                </v:rect>
                <v:rect id="Rectangle 1912" o:spid="_x0000_s1364" style="position:absolute;left:507;top:31250;width:391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" filled="f" stroked="f">
                  <v:textbox inset="0,0,0,0">
                    <w:txbxContent>
                      <w:p w14:paraId="04D448F5" w14:textId="77777777" w:rsidR="00CD685B" w:rsidRDefault="00CD685B" w:rsidP="00925720">
                        <w:r>
                          <w:rPr>
                            <w:rFonts w:ascii="Liberation Sans" w:eastAsia="Liberation Sans" w:hAnsi="Liberation Sans" w:cs="Liberation Sans"/>
                          </w:rPr>
                          <w:t>User</w:t>
                        </w:r>
                      </w:p>
                    </w:txbxContent>
                  </v:textbox>
                </v:rect>
                <v:shape id="Shape 1913" o:spid="_x0000_s1365" style="position:absolute;left:3934;top:5335;width:6858;height:0;visibility:visible;mso-wrap-style:square;v-text-anchor:top" coordsize="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" path="m685800,l,e" filled="f" strokeweight=".35mm">
                  <v:path arrowok="t" textboxrect="0,0,685800,0"/>
                </v:shape>
                <v:shape id="Shape 1914" o:spid="_x0000_s1366" style="position:absolute;left:9269;top:4572;width:1527;height:766;visibility:visible;mso-wrap-style:square;v-text-anchor:top" coordsize="152641,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" path="m152641,76683l,e" filled="f" strokeweight=".35mm">
                  <v:path arrowok="t" textboxrect="0,0,152641,76683"/>
                </v:shape>
                <v:shape id="Shape 1915" o:spid="_x0000_s1367" style="position:absolute;left:9269;top:5335;width:1527;height:766;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" path="m152641,l,76682e" filled="f" strokeweight=".35mm">
                  <v:path arrowok="t" textboxrect="0,0,152641,76682"/>
                </v:shape>
                <v:shape id="Shape 1916" o:spid="_x0000_s1368" style="position:absolute;left:3934;top:23497;width:6351;height:0;visibility:visible;mso-wrap-style:square;v-text-anchor:top" coordsize="635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" path="m635051,l,e" filled="f" strokeweight=".35mm">
                  <v:path arrowok="t" textboxrect="0,0,635051,0"/>
                </v:shape>
                <v:shape id="Shape 1917" o:spid="_x0000_s1369" style="position:absolute;left:8762;top:22734;width:1526;height:766;visibility:visible;mso-wrap-style:square;v-text-anchor:top" coordsize="152641,7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" path="m152641,76671l,e" filled="f" strokeweight=".35mm">
                  <v:path arrowok="t" textboxrect="0,0,152641,76671"/>
                </v:shape>
                <v:shape id="Shape 1918" o:spid="_x0000_s1370" style="position:absolute;left:8762;top:23497;width:1526;height:763;visibility:visible;mso-wrap-style:square;v-text-anchor:top" coordsize="152641,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" path="m152641,l,76327e" filled="f" strokeweight=".35mm">
                  <v:path arrowok="t" textboxrect="0,0,152641,76327"/>
                </v:shape>
                <v:shape id="Shape 1919" o:spid="_x0000_s1371" style="position:absolute;left:3934;top:11685;width:6988;height:0;visibility:visible;mso-wrap-style:square;v-text-anchor:top" coordsize="698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" path="m,l698767,e" filled="f" strokeweight=".35mm">
                  <v:path arrowok="t" textboxrect="0,0,698767,0"/>
                </v:shape>
                <v:shape id="Shape 1920" o:spid="_x0000_s1372" style="position:absolute;left:9395;top:10922;width:1530;height:767;visibility:visible;mso-wrap-style:square;v-text-anchor:top" coordsize="152997,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" path="m152997,76682l,e" filled="f" strokeweight=".35mm">
                  <v:path arrowok="t" textboxrect="0,0,152997,76682"/>
                </v:shape>
                <v:shape id="Shape 1921" o:spid="_x0000_s1373" style="position:absolute;left:9395;top:11685;width:1530;height:767;visibility:visible;mso-wrap-style:square;v-text-anchor:top" coordsize="152997,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" path="m152997,l,76683e" filled="f" strokeweight=".35mm">
                  <v:path arrowok="t" textboxrect="0,0,152997,76683"/>
                </v:shape>
                <v:shape id="Shape 1922" o:spid="_x0000_s1374" style="position:absolute;left:16383;top:32259;width:0;height:5206;visibility:visible;mso-wrap-style:square;v-text-anchor:top" coordsize="0,52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" path="m,l,520560e" filled="f" strokeweight=".35mm">
                  <v:path arrowok="t" textboxrect="0,0,0,520560"/>
                </v:shape>
                <v:shape id="Shape 1923" o:spid="_x0000_s1375" style="position:absolute;left:16383;top:35942;width:763;height:1526;visibility:visible;mso-wrap-style:square;v-text-anchor:top" coordsize="76327,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" path="m,152641l76327,e" filled="f" strokeweight=".35mm">
                  <v:path arrowok="t" textboxrect="0,0,76327,152641"/>
                </v:shape>
                <v:shape id="Shape 1924" o:spid="_x0000_s1376" style="position:absolute;left:15620;top:35942;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" path="m76683,152641l,e" filled="f" strokeweight=".35mm">
                  <v:path arrowok="t" textboxrect="0,0,76683,152641"/>
                </v:shape>
                <v:shape id="Shape 1925" o:spid="_x0000_s1377" style="position:absolute;left:3934;top:29718;width:6732;height:0;visibility:visible;mso-wrap-style:square;v-text-anchor:top" coordsize="67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" path="m,l673202,e" filled="f" strokeweight=".35mm">
                  <v:path arrowok="t" textboxrect="0,0,673202,0"/>
                </v:shape>
                <v:shape id="Shape 1926" o:spid="_x0000_s1378" style="position:absolute;left:9144;top:28958;width:1526;height:763;visibility:visible;mso-wrap-style:square;v-text-anchor:top" coordsize="152641,7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" path="m152641,76314l,e" filled="f" strokeweight=".35mm">
                  <v:path arrowok="t" textboxrect="0,0,152641,76314"/>
                </v:shape>
                <v:shape id="Shape 1927" o:spid="_x0000_s1379" style="position:absolute;left:9144;top:29718;width:1526;height:766;visibility:visible;mso-wrap-style:square;v-text-anchor:top" coordsize="152641,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" path="m152641,l,76683e" filled="f" strokeweight=".35mm">
                  <v:path arrowok="t" textboxrect="0,0,152641,76683"/>
                </v:shape>
                <v:shape id="Shape 1928" o:spid="_x0000_s1380" style="position:absolute;left:21589;top:15750;width:16768;height:4449;visibility:visible;mso-wrap-style:square;v-text-anchor:top" coordsize="1676883,444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" path="m,444957l1676883,e" filled="f" strokeweight=".35mm">
                  <v:path arrowok="t" textboxrect="0,0,1676883,444957"/>
                </v:shape>
                <v:shape id="Shape 1929" o:spid="_x0000_s1381" style="position:absolute;left:36701;top:15368;width:1656;height:385;visibility:visible;mso-wrap-style:square;v-text-anchor:top" coordsize="165595,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" path="m165595,38519l,e" filled="f" strokeweight=".35mm">
                  <v:path arrowok="t" textboxrect="0,0,165595,38519"/>
                </v:shape>
                <v:shape id="Shape 1930" o:spid="_x0000_s1382" style="position:absolute;left:37083;top:15750;width:1274;height:1018;visibility:visible;mso-wrap-style:square;v-text-anchor:top" coordsize="127432,10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" path="m127432,l,101879e" filled="f" strokeweight=".35mm">
                  <v:path arrowok="t" textboxrect="0,0,127432,101879"/>
                </v:shape>
                <v:shape id="Shape 1931" o:spid="_x0000_s1383" style="position:absolute;left:20066;top:7369;width:18417;height:4320;visibility:visible;mso-wrap-style:square;v-text-anchor:top" coordsize="1841754,4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" path="m,l1841754,432003e" filled="f" strokeweight=".35mm">
                  <v:path arrowok="t" textboxrect="0,0,1841754,432003"/>
                </v:shape>
                <v:shape id="Shape 1932" o:spid="_x0000_s1384" style="position:absolute;left:37209;top:10540;width:1274;height:1149;visibility:visible;mso-wrap-style:square;v-text-anchor:top" coordsize="127432,1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" path="m127432,114846l,e" filled="f" strokeweight=".35mm">
                  <v:path arrowok="t" textboxrect="0,0,127432,114846"/>
                </v:shape>
                <v:shape id="Shape 1933" o:spid="_x0000_s1385" style="position:absolute;left:36827;top:11685;width:1656;height:385;visibility:visible;mso-wrap-style:square;v-text-anchor:top" coordsize="165595,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" path="m165595,l,38519e" filled="f" strokeweight=".35mm">
                  <v:path arrowok="t" textboxrect="0,0,165595,38519"/>
                </v:shape>
                <v:shape id="Shape 1934" o:spid="_x0000_s1386" style="position:absolute;left:21715;top:4193;width:15750;height:0;visibility:visible;mso-wrap-style:square;v-text-anchor:top" coordsize="1574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" path="m,l1574991,e" filled="f" strokeweight=".35mm">
                  <v:path arrowok="t" textboxrect="0,0,1574991,0"/>
                </v:shape>
                <v:shape id="Shape 1935" o:spid="_x0000_s1387" style="position:absolute;left:35938;top:3430;width:1530;height:767;visibility:visible;mso-wrap-style:square;v-text-anchor:top" coordsize="153009,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" path="m153009,76682l,e" filled="f" strokeweight=".35mm">
                  <v:path arrowok="t" textboxrect="0,0,153009,76682"/>
                </v:shape>
                <v:shape id="Shape 1936" o:spid="_x0000_s1388" style="position:absolute;left:35938;top:4193;width:1530;height:764;visibility:visible;mso-wrap-style:square;v-text-anchor:top" coordsize="153009,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" path="m153009,l,76327e" filled="f" strokeweight=".35mm">
                  <v:path arrowok="t" textboxrect="0,0,153009,76327"/>
                </v:shape>
                <v:shape id="Shape 1937" o:spid="_x0000_s1389" style="position:absolute;left:2030;top:14353;width:0;height:8888;visibility:visible;mso-wrap-style:square;v-text-anchor:top" coordsize="0,88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" path="m,888847l,e" filled="f" strokeweight=".35mm">
                  <v:path arrowok="t" textboxrect="0,0,0,888847"/>
                </v:shape>
                <v:shape id="Shape 1938" o:spid="_x0000_s1390" style="position:absolute;left:1270;top:21718;width:1527;height:1527;visibility:visible;mso-wrap-style:square;v-text-anchor:top" coordsize="152641,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" path="m,l152641,,75959,152641,,xe" stroked="f" strokeweight="0">
                  <v:stroke miterlimit="83231f" joinstyle="miter"/>
                  <v:path arrowok="t" textboxrect="0,0,152641,152641"/>
                </v:shape>
                <v:shape id="Shape 1939" o:spid="_x0000_s1391" style="position:absolute;left:1270;top:21718;width:1527;height:1527;visibility:visible;mso-wrap-style:square;v-text-anchor:top" coordsize="152641,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" path="m75959,152641l152641,,,,75959,152641xe" filled="f" strokeweight=".35mm">
                  <v:path arrowok="t" textboxrect="0,0,152641,152641"/>
                </v:shape>
                <v:rect id="Rectangle 1940" o:spid="_x0000_s1392" style="position:absolute;top:12581;width:527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" filled="f" stroked="f">
                  <v:textbox inset="0,0,0,0">
                    <w:txbxContent>
                      <w:p w14:paraId="5EFF90AE" w14:textId="77777777" w:rsidR="00CD685B" w:rsidRDefault="00CD685B" w:rsidP="00925720">
                        <w:r>
                          <w:rPr>
                            <w:rFonts w:ascii="Liberation Sans" w:eastAsia="Liberation Sans" w:hAnsi="Liberation Sans" w:cs="Liberation Sans"/>
                          </w:rPr>
                          <w:t>Admin</w:t>
                        </w:r>
                      </w:p>
                    </w:txbxContent>
                  </v:textbox>
                </v:rect>
                <v:rect id="Rectangle 42176" o:spid="_x0000_s1393" style="position:absolute;left:24256;top:5341;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" filled="f" stroked="f">
                  <v:textbox inset="0,0,0,0">
                    <w:txbxContent>
                      <w:p w14:paraId="0D5E4D76" w14:textId="77777777" w:rsidR="00CD685B" w:rsidRDefault="00CD685B" w:rsidP="00925720">
                        <w:r>
                          <w:rPr>
                            <w:rFonts w:ascii="Liberation Sans" w:eastAsia="Liberation Sans" w:hAnsi="Liberation Sans" w:cs="Liberation Sans"/>
                          </w:rPr>
                          <w:t>&lt;&lt;</w:t>
                        </w:r>
                      </w:p>
                    </w:txbxContent>
                  </v:textbox>
                </v:rect>
                <v:rect id="Rectangle 42178" o:spid="_x0000_s1394" style="position:absolute;left:25893;top:5341;width:59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" filled="f" stroked="f">
                  <v:textbox inset="0,0,0,0">
                    <w:txbxContent>
                      <w:p w14:paraId="75CE7112" w14:textId="77777777" w:rsidR="00CD685B" w:rsidRDefault="00CD685B" w:rsidP="00925720">
                        <w:r>
                          <w:rPr>
                            <w:rFonts w:ascii="Liberation Sans" w:eastAsia="Liberation Sans" w:hAnsi="Liberation Sans" w:cs="Liberation Sans"/>
                          </w:rPr>
                          <w:t>Include</w:t>
                        </w:r>
                      </w:p>
                    </w:txbxContent>
                  </v:textbox>
                </v:rect>
                <v:rect id="Rectangle 42177" o:spid="_x0000_s1395" style="position:absolute;left:30413;top:5341;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" filled="f" stroked="f">
                  <v:textbox inset="0,0,0,0">
                    <w:txbxContent>
                      <w:p w14:paraId="0BD4AB24" w14:textId="77777777" w:rsidR="00CD685B" w:rsidRDefault="00CD685B" w:rsidP="00925720">
                        <w:r>
                          <w:rPr>
                            <w:rFonts w:ascii="Liberation Sans" w:eastAsia="Liberation Sans" w:hAnsi="Liberation Sans" w:cs="Liberation Sans"/>
                          </w:rPr>
                          <w:t>&gt;&gt;</w:t>
                        </w:r>
                      </w:p>
                    </w:txbxContent>
                  </v:textbox>
                </v:rect>
                <v:rect id="Rectangle 42179" o:spid="_x0000_s1396" style="position:absolute;left:24256;top:1093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" filled="f" stroked="f">
                  <v:textbox inset="0,0,0,0">
                    <w:txbxContent>
                      <w:p w14:paraId="78B63142" w14:textId="77777777" w:rsidR="00CD685B" w:rsidRDefault="00CD685B" w:rsidP="00925720">
                        <w:r>
                          <w:rPr>
                            <w:rFonts w:ascii="Liberation Sans" w:eastAsia="Liberation Sans" w:hAnsi="Liberation Sans" w:cs="Liberation Sans"/>
                          </w:rPr>
                          <w:t>&lt;&lt;</w:t>
                        </w:r>
                      </w:p>
                    </w:txbxContent>
                  </v:textbox>
                </v:rect>
                <v:rect id="Rectangle 42181" o:spid="_x0000_s1397" style="position:absolute;left:25893;top:10932;width:59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" filled="f" stroked="f">
                  <v:textbox inset="0,0,0,0">
                    <w:txbxContent>
                      <w:p w14:paraId="008C9F20" w14:textId="77777777" w:rsidR="00CD685B" w:rsidRDefault="00CD685B" w:rsidP="00925720">
                        <w:r>
                          <w:rPr>
                            <w:rFonts w:ascii="Liberation Sans" w:eastAsia="Liberation Sans" w:hAnsi="Liberation Sans" w:cs="Liberation Sans"/>
                          </w:rPr>
                          <w:t>Include</w:t>
                        </w:r>
                      </w:p>
                    </w:txbxContent>
                  </v:textbox>
                </v:rect>
                <v:rect id="Rectangle 42180" o:spid="_x0000_s1398" style="position:absolute;left:30413;top:1093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" filled="f" stroked="f">
                  <v:textbox inset="0,0,0,0">
                    <w:txbxContent>
                      <w:p w14:paraId="2DC142B4" w14:textId="77777777" w:rsidR="00CD685B" w:rsidRDefault="00CD685B" w:rsidP="00925720">
                        <w:r>
                          <w:rPr>
                            <w:rFonts w:ascii="Liberation Sans" w:eastAsia="Liberation Sans" w:hAnsi="Liberation Sans" w:cs="Liberation Sans"/>
                          </w:rPr>
                          <w:t>&gt;&gt;</w:t>
                        </w:r>
                      </w:p>
                    </w:txbxContent>
                  </v:textbox>
                </v:rect>
                <v:rect id="Rectangle 42182" o:spid="_x0000_s1399" style="position:absolute;left:26161;top:19946;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" filled="f" stroked="f">
                  <v:textbox inset="0,0,0,0">
                    <w:txbxContent>
                      <w:p w14:paraId="6A28B015" w14:textId="77777777" w:rsidR="00CD685B" w:rsidRDefault="00CD685B" w:rsidP="00925720">
                        <w:r>
                          <w:rPr>
                            <w:rFonts w:ascii="Liberation Sans" w:eastAsia="Liberation Sans" w:hAnsi="Liberation Sans" w:cs="Liberation Sans"/>
                          </w:rPr>
                          <w:t>&lt;&lt;</w:t>
                        </w:r>
                      </w:p>
                    </w:txbxContent>
                  </v:textbox>
                </v:rect>
                <v:rect id="Rectangle 42184" o:spid="_x0000_s1400" style="position:absolute;left:27798;top:19946;width:5998;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" filled="f" stroked="f">
                  <v:textbox inset="0,0,0,0">
                    <w:txbxContent>
                      <w:p w14:paraId="35F7FFEA" w14:textId="77777777" w:rsidR="00CD685B" w:rsidRDefault="00CD685B" w:rsidP="00925720">
                        <w:r>
                          <w:rPr>
                            <w:rFonts w:ascii="Liberation Sans" w:eastAsia="Liberation Sans" w:hAnsi="Liberation Sans" w:cs="Liberation Sans"/>
                          </w:rPr>
                          <w:t>Include</w:t>
                        </w:r>
                      </w:p>
                    </w:txbxContent>
                  </v:textbox>
                </v:rect>
                <v:rect id="Rectangle 42183" o:spid="_x0000_s1401" style="position:absolute;left:32317;top:19946;width:21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" filled="f" stroked="f">
                  <v:textbox inset="0,0,0,0">
                    <w:txbxContent>
                      <w:p w14:paraId="062193EB" w14:textId="77777777" w:rsidR="00CD685B" w:rsidRDefault="00CD685B" w:rsidP="00925720">
                        <w:r>
                          <w:rPr>
                            <w:rFonts w:ascii="Liberation Sans" w:eastAsia="Liberation Sans" w:hAnsi="Liberation Sans" w:cs="Liberation Sans"/>
                          </w:rPr>
                          <w:t>&gt;&gt;</w:t>
                        </w:r>
                      </w:p>
                    </w:txbxContent>
                  </v:textbox>
                </v:rect>
                <v:rect id="Rectangle 42185" o:spid="_x0000_s1402" style="position:absolute;left:19684;top:3302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" filled="f" stroked="f">
                  <v:textbox inset="0,0,0,0">
                    <w:txbxContent>
                      <w:p w14:paraId="51346507" w14:textId="77777777" w:rsidR="00CD685B" w:rsidRDefault="00CD685B" w:rsidP="00925720">
                        <w:r>
                          <w:rPr>
                            <w:rFonts w:ascii="Liberation Sans" w:eastAsia="Liberation Sans" w:hAnsi="Liberation Sans" w:cs="Liberation Sans"/>
                          </w:rPr>
                          <w:t>&lt;&lt;</w:t>
                        </w:r>
                      </w:p>
                    </w:txbxContent>
                  </v:textbox>
                </v:rect>
                <v:rect id="Rectangle 42186" o:spid="_x0000_s1403" style="position:absolute;left:25687;top:33029;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" filled="f" stroked="f">
                  <v:textbox inset="0,0,0,0">
                    <w:txbxContent>
                      <w:p w14:paraId="6214A265" w14:textId="77777777" w:rsidR="00CD685B" w:rsidRDefault="00CD685B" w:rsidP="00925720">
                        <w:r>
                          <w:rPr>
                            <w:rFonts w:ascii="Liberation Sans" w:eastAsia="Liberation Sans" w:hAnsi="Liberation Sans" w:cs="Liberation Sans"/>
                          </w:rPr>
                          <w:t>&gt;&gt;</w:t>
                        </w:r>
                      </w:p>
                    </w:txbxContent>
                  </v:textbox>
                </v:rect>
                <v:rect id="Rectangle 42187" o:spid="_x0000_s1404" style="position:absolute;left:21321;top:33029;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" filled="f" stroked="f">
                  <v:textbox inset="0,0,0,0">
                    <w:txbxContent>
                      <w:p w14:paraId="4CA6E943" w14:textId="77777777" w:rsidR="00CD685B" w:rsidRDefault="00CD685B" w:rsidP="00925720">
                        <w:r>
                          <w:rPr>
                            <w:rFonts w:ascii="Liberation Sans" w:eastAsia="Liberation Sans" w:hAnsi="Liberation Sans" w:cs="Liberation Sans"/>
                          </w:rPr>
                          <w:t>Extend</w:t>
                        </w:r>
                      </w:p>
                    </w:txbxContent>
                  </v:textbox>
                </v:rect>
                <w10:anchorlock/>
              </v:group>
            </w:pict>
          </mc:Fallback>
        </mc:AlternateContent>
      </w:r>
    </w:p>
    <w:p w14:paraId="17A7FEF3" w14:textId="77777777" w:rsidR="00925720" w:rsidRPr="00332601"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11</w:t>
      </w:r>
      <w:r>
        <w:fldChar w:fldCharType="end"/>
      </w:r>
      <w:r>
        <w:t>: UseCase-Diagramm - Räume verwalten</w:t>
      </w:r>
    </w:p>
    <w:p w14:paraId="596BD23D" w14:textId="79229D56" w:rsidR="00925720" w:rsidRDefault="00925720" w:rsidP="00925720">
      <w:r>
        <w:t>Der User kann Räume verwalten und suchen. Dazu kann er alle hier gezeigten Aktionen verwenden. Um Raumdaten zu ädern braucht man auch Zugriff auf Exponate, um diese den Räumen zu zuweisen. Der Admin kann neue Räume erstellen und alte Räume löschen.</w:t>
      </w:r>
    </w:p>
    <w:p w14:paraId="612CFA10" w14:textId="029641ED" w:rsidR="00FE30FE" w:rsidRDefault="00FE30FE" w:rsidP="00FE30FE">
      <w:pPr>
        <w:pStyle w:val="berschrift3"/>
      </w:pPr>
      <w:bookmarkStart w:id="167" w:name="_Toc44320810"/>
      <w:r>
        <w:lastRenderedPageBreak/>
        <w:t>exportieren</w:t>
      </w:r>
      <w:bookmarkEnd w:id="167"/>
    </w:p>
    <w:p w14:paraId="1478EA31" w14:textId="11AB3B0B" w:rsidR="003B4418" w:rsidRDefault="004A34A5" w:rsidP="003B4418">
      <w:pPr>
        <w:keepNext/>
      </w:pPr>
      <w:r>
        <w:rPr>
          <w:noProof/>
        </w:rPr>
        <mc:AlternateContent>
          <mc:Choice Requires="wpg">
            <w:drawing>
              <wp:inline distT="0" distB="0" distL="0" distR="0" wp14:anchorId="7104D236" wp14:editId="3CD9AC4A">
                <wp:extent cx="5760720" cy="5009464"/>
                <wp:effectExtent l="0" t="0" r="11430" b="20320"/>
                <wp:docPr id="6704" name="Group 6704"/>
                <wp:cNvGraphicFramePr/>
                <a:graphic xmlns:a="http://schemas.openxmlformats.org/drawingml/2006/main">
                  <a:graphicData uri="http://schemas.microsoft.com/office/word/2010/wordprocessingGroup">
                    <wpg:wgp>
                      <wpg:cNvGrpSpPr/>
                      <wpg:grpSpPr>
                        <a:xfrm>
                          <a:off x="0" y="0"/>
                          <a:ext cx="5760720" cy="5009464"/>
                          <a:chOff x="0" y="0"/>
                          <a:chExt cx="6719761" cy="5843880"/>
                        </a:xfrm>
                      </wpg:grpSpPr>
                      <wps:wsp>
                        <wps:cNvPr id="309" name="Shape 309"/>
                        <wps:cNvSpPr/>
                        <wps:spPr>
                          <a:xfrm>
                            <a:off x="5017682" y="2139849"/>
                            <a:ext cx="188290" cy="187922"/>
                          </a:xfrm>
                          <a:custGeom>
                            <a:avLst/>
                            <a:gdLst/>
                            <a:ahLst/>
                            <a:cxnLst/>
                            <a:rect l="0" t="0" r="0" b="0"/>
                            <a:pathLst>
                              <a:path w="188290" h="187922">
                                <a:moveTo>
                                  <a:pt x="93967" y="0"/>
                                </a:moveTo>
                                <a:cubicBezTo>
                                  <a:pt x="146164" y="0"/>
                                  <a:pt x="188290" y="41758"/>
                                  <a:pt x="188290" y="93599"/>
                                </a:cubicBezTo>
                                <a:cubicBezTo>
                                  <a:pt x="188290" y="145796"/>
                                  <a:pt x="146164" y="187922"/>
                                  <a:pt x="93967" y="187922"/>
                                </a:cubicBezTo>
                                <a:cubicBezTo>
                                  <a:pt x="42126" y="187922"/>
                                  <a:pt x="0" y="145796"/>
                                  <a:pt x="0" y="93599"/>
                                </a:cubicBezTo>
                                <a:cubicBezTo>
                                  <a:pt x="0" y="41758"/>
                                  <a:pt x="42126" y="0"/>
                                  <a:pt x="9396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10" name="Shape 310"/>
                        <wps:cNvSpPr/>
                        <wps:spPr>
                          <a:xfrm>
                            <a:off x="5017682" y="2139849"/>
                            <a:ext cx="188290" cy="187922"/>
                          </a:xfrm>
                          <a:custGeom>
                            <a:avLst/>
                            <a:gdLst/>
                            <a:ahLst/>
                            <a:cxnLst/>
                            <a:rect l="0" t="0" r="0" b="0"/>
                            <a:pathLst>
                              <a:path w="188290" h="187922">
                                <a:moveTo>
                                  <a:pt x="188290" y="93599"/>
                                </a:moveTo>
                                <a:cubicBezTo>
                                  <a:pt x="188290" y="145796"/>
                                  <a:pt x="146164" y="187922"/>
                                  <a:pt x="93967" y="187922"/>
                                </a:cubicBezTo>
                                <a:cubicBezTo>
                                  <a:pt x="42126" y="187922"/>
                                  <a:pt x="0" y="145796"/>
                                  <a:pt x="0" y="93599"/>
                                </a:cubicBezTo>
                                <a:cubicBezTo>
                                  <a:pt x="0" y="41758"/>
                                  <a:pt x="42126" y="0"/>
                                  <a:pt x="93967" y="0"/>
                                </a:cubicBezTo>
                                <a:cubicBezTo>
                                  <a:pt x="146164" y="0"/>
                                  <a:pt x="188290" y="41758"/>
                                  <a:pt x="188290" y="93599"/>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1" name="Shape 311"/>
                        <wps:cNvSpPr/>
                        <wps:spPr>
                          <a:xfrm>
                            <a:off x="5117770" y="2327402"/>
                            <a:ext cx="0" cy="312839"/>
                          </a:xfrm>
                          <a:custGeom>
                            <a:avLst/>
                            <a:gdLst/>
                            <a:ahLst/>
                            <a:cxnLst/>
                            <a:rect l="0" t="0" r="0" b="0"/>
                            <a:pathLst>
                              <a:path h="312839">
                                <a:moveTo>
                                  <a:pt x="0" y="0"/>
                                </a:moveTo>
                                <a:lnTo>
                                  <a:pt x="0" y="312839"/>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2" name="Shape 312"/>
                        <wps:cNvSpPr/>
                        <wps:spPr>
                          <a:xfrm>
                            <a:off x="4930204" y="2440089"/>
                            <a:ext cx="375488" cy="0"/>
                          </a:xfrm>
                          <a:custGeom>
                            <a:avLst/>
                            <a:gdLst/>
                            <a:ahLst/>
                            <a:cxnLst/>
                            <a:rect l="0" t="0" r="0" b="0"/>
                            <a:pathLst>
                              <a:path w="375488">
                                <a:moveTo>
                                  <a:pt x="0" y="0"/>
                                </a:moveTo>
                                <a:lnTo>
                                  <a:pt x="375488"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3" name="Shape 313"/>
                        <wps:cNvSpPr/>
                        <wps:spPr>
                          <a:xfrm>
                            <a:off x="4930204" y="2640241"/>
                            <a:ext cx="187922" cy="250571"/>
                          </a:xfrm>
                          <a:custGeom>
                            <a:avLst/>
                            <a:gdLst/>
                            <a:ahLst/>
                            <a:cxnLst/>
                            <a:rect l="0" t="0" r="0" b="0"/>
                            <a:pathLst>
                              <a:path w="187922" h="250571">
                                <a:moveTo>
                                  <a:pt x="187922" y="0"/>
                                </a:moveTo>
                                <a:lnTo>
                                  <a:pt x="0" y="250571"/>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4" name="Shape 314"/>
                        <wps:cNvSpPr/>
                        <wps:spPr>
                          <a:xfrm>
                            <a:off x="5117770" y="2640241"/>
                            <a:ext cx="188277" cy="250571"/>
                          </a:xfrm>
                          <a:custGeom>
                            <a:avLst/>
                            <a:gdLst/>
                            <a:ahLst/>
                            <a:cxnLst/>
                            <a:rect l="0" t="0" r="0" b="0"/>
                            <a:pathLst>
                              <a:path w="188277" h="250571">
                                <a:moveTo>
                                  <a:pt x="0" y="0"/>
                                </a:moveTo>
                                <a:lnTo>
                                  <a:pt x="188277" y="250571"/>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5" name="Shape 315"/>
                        <wps:cNvSpPr/>
                        <wps:spPr>
                          <a:xfrm>
                            <a:off x="4254488" y="3440888"/>
                            <a:ext cx="2465273" cy="1289164"/>
                          </a:xfrm>
                          <a:custGeom>
                            <a:avLst/>
                            <a:gdLst/>
                            <a:ahLst/>
                            <a:cxnLst/>
                            <a:rect l="0" t="0" r="0" b="0"/>
                            <a:pathLst>
                              <a:path w="2465273" h="1289164">
                                <a:moveTo>
                                  <a:pt x="1232636" y="0"/>
                                </a:moveTo>
                                <a:cubicBezTo>
                                  <a:pt x="1913763" y="0"/>
                                  <a:pt x="2465273" y="288722"/>
                                  <a:pt x="2465273" y="644398"/>
                                </a:cubicBezTo>
                                <a:cubicBezTo>
                                  <a:pt x="2465273" y="1000798"/>
                                  <a:pt x="1913763" y="1289164"/>
                                  <a:pt x="1232636" y="1289164"/>
                                </a:cubicBezTo>
                                <a:cubicBezTo>
                                  <a:pt x="551878" y="1289164"/>
                                  <a:pt x="0" y="1000798"/>
                                  <a:pt x="0" y="644398"/>
                                </a:cubicBezTo>
                                <a:cubicBezTo>
                                  <a:pt x="0" y="288722"/>
                                  <a:pt x="551878" y="0"/>
                                  <a:pt x="1232636" y="0"/>
                                </a:cubicBezTo>
                                <a:close/>
                              </a:path>
                            </a:pathLst>
                          </a:custGeom>
                          <a:ln w="0" cap="flat">
                            <a:miter lim="127000"/>
                          </a:ln>
                        </wps:spPr>
                        <wps:style>
                          <a:lnRef idx="0">
                            <a:srgbClr val="000000">
                              <a:alpha val="0"/>
                            </a:srgbClr>
                          </a:lnRef>
                          <a:fillRef idx="1">
                            <a:srgbClr val="C0FFC0"/>
                          </a:fillRef>
                          <a:effectRef idx="0">
                            <a:scrgbClr r="0" g="0" b="0"/>
                          </a:effectRef>
                          <a:fontRef idx="none"/>
                        </wps:style>
                        <wps:bodyPr/>
                      </wps:wsp>
                      <wps:wsp>
                        <wps:cNvPr id="316" name="Shape 316"/>
                        <wps:cNvSpPr/>
                        <wps:spPr>
                          <a:xfrm>
                            <a:off x="4254488" y="3440888"/>
                            <a:ext cx="2465273" cy="1289164"/>
                          </a:xfrm>
                          <a:custGeom>
                            <a:avLst/>
                            <a:gdLst/>
                            <a:ahLst/>
                            <a:cxnLst/>
                            <a:rect l="0" t="0" r="0" b="0"/>
                            <a:pathLst>
                              <a:path w="2465273" h="1289164">
                                <a:moveTo>
                                  <a:pt x="2465273" y="644398"/>
                                </a:moveTo>
                                <a:cubicBezTo>
                                  <a:pt x="2465273" y="1000798"/>
                                  <a:pt x="1913763" y="1289164"/>
                                  <a:pt x="1232636" y="1289164"/>
                                </a:cubicBezTo>
                                <a:cubicBezTo>
                                  <a:pt x="551878" y="1289164"/>
                                  <a:pt x="0" y="1000798"/>
                                  <a:pt x="0" y="644398"/>
                                </a:cubicBezTo>
                                <a:cubicBezTo>
                                  <a:pt x="0" y="288722"/>
                                  <a:pt x="551878" y="0"/>
                                  <a:pt x="1232636" y="0"/>
                                </a:cubicBezTo>
                                <a:cubicBezTo>
                                  <a:pt x="1913763" y="0"/>
                                  <a:pt x="2465273" y="288722"/>
                                  <a:pt x="2465273" y="64439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7" name="Shape 317"/>
                        <wps:cNvSpPr/>
                        <wps:spPr>
                          <a:xfrm>
                            <a:off x="4329722" y="3853802"/>
                            <a:ext cx="2289607" cy="0"/>
                          </a:xfrm>
                          <a:custGeom>
                            <a:avLst/>
                            <a:gdLst/>
                            <a:ahLst/>
                            <a:cxnLst/>
                            <a:rect l="0" t="0" r="0" b="0"/>
                            <a:pathLst>
                              <a:path w="2289607">
                                <a:moveTo>
                                  <a:pt x="0" y="0"/>
                                </a:moveTo>
                                <a:lnTo>
                                  <a:pt x="2289607"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8" name="Rectangle 318"/>
                        <wps:cNvSpPr/>
                        <wps:spPr>
                          <a:xfrm>
                            <a:off x="5055121" y="4490463"/>
                            <a:ext cx="1126819" cy="205933"/>
                          </a:xfrm>
                          <a:prstGeom prst="rect">
                            <a:avLst/>
                          </a:prstGeom>
                          <a:ln>
                            <a:noFill/>
                          </a:ln>
                        </wps:spPr>
                        <wps:txbx>
                          <w:txbxContent>
                            <w:p w14:paraId="342D0BC9" w14:textId="77777777" w:rsidR="00CD685B" w:rsidRDefault="00CD685B" w:rsidP="004A34A5">
                              <w:r>
                                <w:rPr>
                                  <w:rFonts w:ascii="Liberation Sans" w:eastAsia="Liberation Sans" w:hAnsi="Liberation Sans" w:cs="Liberation Sans"/>
                                </w:rPr>
                                <w:t>Raum suchen</w:t>
                              </w:r>
                            </w:p>
                          </w:txbxContent>
                        </wps:txbx>
                        <wps:bodyPr horzOverflow="overflow" vert="horz" lIns="0" tIns="0" rIns="0" bIns="0" rtlCol="0">
                          <a:noAutofit/>
                        </wps:bodyPr>
                      </wps:wsp>
                      <wps:wsp>
                        <wps:cNvPr id="319" name="Rectangle 319"/>
                        <wps:cNvSpPr/>
                        <wps:spPr>
                          <a:xfrm>
                            <a:off x="4993209" y="4303621"/>
                            <a:ext cx="1309122" cy="205933"/>
                          </a:xfrm>
                          <a:prstGeom prst="rect">
                            <a:avLst/>
                          </a:prstGeom>
                          <a:ln>
                            <a:noFill/>
                          </a:ln>
                        </wps:spPr>
                        <wps:txbx>
                          <w:txbxContent>
                            <w:p w14:paraId="3F29E7D3" w14:textId="77777777" w:rsidR="00CD685B" w:rsidRDefault="00CD685B" w:rsidP="004A34A5">
                              <w:r>
                                <w:rPr>
                                  <w:rFonts w:ascii="Liberation Sans" w:eastAsia="Liberation Sans" w:hAnsi="Liberation Sans" w:cs="Liberation Sans"/>
                                </w:rPr>
                                <w:t>Exponat suchen</w:t>
                              </w:r>
                            </w:p>
                          </w:txbxContent>
                        </wps:txbx>
                        <wps:bodyPr horzOverflow="overflow" vert="horz" lIns="0" tIns="0" rIns="0" bIns="0" rtlCol="0">
                          <a:noAutofit/>
                        </wps:bodyPr>
                      </wps:wsp>
                      <wps:wsp>
                        <wps:cNvPr id="320" name="Rectangle 320"/>
                        <wps:cNvSpPr/>
                        <wps:spPr>
                          <a:xfrm>
                            <a:off x="4980242" y="4115699"/>
                            <a:ext cx="1349859" cy="205933"/>
                          </a:xfrm>
                          <a:prstGeom prst="rect">
                            <a:avLst/>
                          </a:prstGeom>
                          <a:ln>
                            <a:noFill/>
                          </a:ln>
                        </wps:spPr>
                        <wps:txbx>
                          <w:txbxContent>
                            <w:p w14:paraId="45AF6045" w14:textId="77777777" w:rsidR="00CD685B" w:rsidRDefault="00CD685B" w:rsidP="004A34A5">
                              <w:r>
                                <w:rPr>
                                  <w:rFonts w:ascii="Liberation Sans" w:eastAsia="Liberation Sans" w:hAnsi="Liberation Sans" w:cs="Liberation Sans"/>
                                </w:rPr>
                                <w:t>Personen Suche</w:t>
                              </w:r>
                            </w:p>
                          </w:txbxContent>
                        </wps:txbx>
                        <wps:bodyPr horzOverflow="overflow" vert="horz" lIns="0" tIns="0" rIns="0" bIns="0" rtlCol="0">
                          <a:noAutofit/>
                        </wps:bodyPr>
                      </wps:wsp>
                      <wps:wsp>
                        <wps:cNvPr id="321" name="Rectangle 321"/>
                        <wps:cNvSpPr/>
                        <wps:spPr>
                          <a:xfrm>
                            <a:off x="4930928" y="3927777"/>
                            <a:ext cx="1451979" cy="205933"/>
                          </a:xfrm>
                          <a:prstGeom prst="rect">
                            <a:avLst/>
                          </a:prstGeom>
                          <a:ln>
                            <a:noFill/>
                          </a:ln>
                        </wps:spPr>
                        <wps:txbx>
                          <w:txbxContent>
                            <w:p w14:paraId="740D1001" w14:textId="77777777" w:rsidR="00CD685B" w:rsidRDefault="00CD685B"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7375" name="Shape 7375"/>
                        <wps:cNvSpPr/>
                        <wps:spPr>
                          <a:xfrm>
                            <a:off x="0" y="0"/>
                            <a:ext cx="4092131" cy="5843880"/>
                          </a:xfrm>
                          <a:custGeom>
                            <a:avLst/>
                            <a:gdLst/>
                            <a:ahLst/>
                            <a:cxnLst/>
                            <a:rect l="0" t="0" r="0" b="0"/>
                            <a:pathLst>
                              <a:path w="4092131" h="5843880">
                                <a:moveTo>
                                  <a:pt x="0" y="0"/>
                                </a:moveTo>
                                <a:lnTo>
                                  <a:pt x="4092131" y="0"/>
                                </a:lnTo>
                                <a:lnTo>
                                  <a:pt x="4092131" y="5843880"/>
                                </a:lnTo>
                                <a:lnTo>
                                  <a:pt x="0" y="5843880"/>
                                </a:lnTo>
                                <a:lnTo>
                                  <a:pt x="0" y="0"/>
                                </a:lnTo>
                              </a:path>
                            </a:pathLst>
                          </a:custGeom>
                          <a:ln w="0" cap="flat">
                            <a:miter lim="127000"/>
                          </a:ln>
                        </wps:spPr>
                        <wps:style>
                          <a:lnRef idx="0">
                            <a:srgbClr val="000000">
                              <a:alpha val="0"/>
                            </a:srgbClr>
                          </a:lnRef>
                          <a:fillRef idx="1">
                            <a:srgbClr val="FFC0C0"/>
                          </a:fillRef>
                          <a:effectRef idx="0">
                            <a:scrgbClr r="0" g="0" b="0"/>
                          </a:effectRef>
                          <a:fontRef idx="none"/>
                        </wps:style>
                        <wps:bodyPr/>
                      </wps:wsp>
                      <wps:wsp>
                        <wps:cNvPr id="323" name="Shape 323"/>
                        <wps:cNvSpPr/>
                        <wps:spPr>
                          <a:xfrm>
                            <a:off x="0" y="0"/>
                            <a:ext cx="4092131" cy="5843880"/>
                          </a:xfrm>
                          <a:custGeom>
                            <a:avLst/>
                            <a:gdLst/>
                            <a:ahLst/>
                            <a:cxnLst/>
                            <a:rect l="0" t="0" r="0" b="0"/>
                            <a:pathLst>
                              <a:path w="4092131" h="5843880">
                                <a:moveTo>
                                  <a:pt x="0" y="0"/>
                                </a:moveTo>
                                <a:lnTo>
                                  <a:pt x="4092131" y="0"/>
                                </a:lnTo>
                                <a:lnTo>
                                  <a:pt x="4092131" y="5843880"/>
                                </a:lnTo>
                                <a:lnTo>
                                  <a:pt x="0" y="5843880"/>
                                </a:lnTo>
                                <a:lnTo>
                                  <a:pt x="0" y="0"/>
                                </a:ln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24" name="Rectangle 324"/>
                        <wps:cNvSpPr/>
                        <wps:spPr>
                          <a:xfrm>
                            <a:off x="4955045" y="3577142"/>
                            <a:ext cx="1410689" cy="205933"/>
                          </a:xfrm>
                          <a:prstGeom prst="rect">
                            <a:avLst/>
                          </a:prstGeom>
                          <a:ln>
                            <a:noFill/>
                          </a:ln>
                        </wps:spPr>
                        <wps:txbx>
                          <w:txbxContent>
                            <w:p w14:paraId="342BE782" w14:textId="77777777" w:rsidR="00CD685B" w:rsidRDefault="00CD685B" w:rsidP="004A34A5">
                              <w:r>
                                <w:rPr>
                                  <w:rFonts w:ascii="Liberation Sans" w:eastAsia="Liberation Sans" w:hAnsi="Liberation Sans" w:cs="Liberation Sans"/>
                                </w:rPr>
                                <w:t>Elemente suchen</w:t>
                              </w:r>
                            </w:p>
                          </w:txbxContent>
                        </wps:txbx>
                        <wps:bodyPr horzOverflow="overflow" vert="horz" lIns="0" tIns="0" rIns="0" bIns="0" rtlCol="0">
                          <a:noAutofit/>
                        </wps:bodyPr>
                      </wps:wsp>
                      <wps:wsp>
                        <wps:cNvPr id="325" name="Shape 325"/>
                        <wps:cNvSpPr/>
                        <wps:spPr>
                          <a:xfrm>
                            <a:off x="563410" y="625691"/>
                            <a:ext cx="1001154" cy="500761"/>
                          </a:xfrm>
                          <a:custGeom>
                            <a:avLst/>
                            <a:gdLst/>
                            <a:ahLst/>
                            <a:cxnLst/>
                            <a:rect l="0" t="0" r="0" b="0"/>
                            <a:pathLst>
                              <a:path w="1001154" h="500761">
                                <a:moveTo>
                                  <a:pt x="500393" y="0"/>
                                </a:moveTo>
                                <a:cubicBezTo>
                                  <a:pt x="776872" y="0"/>
                                  <a:pt x="1001154" y="111951"/>
                                  <a:pt x="1001154" y="250558"/>
                                </a:cubicBezTo>
                                <a:cubicBezTo>
                                  <a:pt x="1001154" y="388798"/>
                                  <a:pt x="776872" y="500761"/>
                                  <a:pt x="500393" y="500761"/>
                                </a:cubicBezTo>
                                <a:cubicBezTo>
                                  <a:pt x="223914" y="500761"/>
                                  <a:pt x="0" y="388798"/>
                                  <a:pt x="0" y="250558"/>
                                </a:cubicBezTo>
                                <a:cubicBezTo>
                                  <a:pt x="0" y="111951"/>
                                  <a:pt x="223914" y="0"/>
                                  <a:pt x="50039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26" name="Shape 326"/>
                        <wps:cNvSpPr/>
                        <wps:spPr>
                          <a:xfrm>
                            <a:off x="563410" y="625691"/>
                            <a:ext cx="1001154" cy="500761"/>
                          </a:xfrm>
                          <a:custGeom>
                            <a:avLst/>
                            <a:gdLst/>
                            <a:ahLst/>
                            <a:cxnLst/>
                            <a:rect l="0" t="0" r="0" b="0"/>
                            <a:pathLst>
                              <a:path w="1001154" h="500761">
                                <a:moveTo>
                                  <a:pt x="1001154" y="250558"/>
                                </a:moveTo>
                                <a:cubicBezTo>
                                  <a:pt x="1001154" y="388798"/>
                                  <a:pt x="776872" y="500761"/>
                                  <a:pt x="500393" y="500761"/>
                                </a:cubicBezTo>
                                <a:cubicBezTo>
                                  <a:pt x="223914" y="500761"/>
                                  <a:pt x="0" y="388798"/>
                                  <a:pt x="0" y="250558"/>
                                </a:cubicBezTo>
                                <a:cubicBezTo>
                                  <a:pt x="0" y="111951"/>
                                  <a:pt x="223914" y="0"/>
                                  <a:pt x="500393" y="0"/>
                                </a:cubicBezTo>
                                <a:cubicBezTo>
                                  <a:pt x="776872" y="0"/>
                                  <a:pt x="1001154" y="111951"/>
                                  <a:pt x="1001154"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27" name="Rectangle 327"/>
                        <wps:cNvSpPr/>
                        <wps:spPr>
                          <a:xfrm>
                            <a:off x="1689849" y="2852100"/>
                            <a:ext cx="913547" cy="205933"/>
                          </a:xfrm>
                          <a:prstGeom prst="rect">
                            <a:avLst/>
                          </a:prstGeom>
                          <a:ln>
                            <a:noFill/>
                          </a:ln>
                        </wps:spPr>
                        <wps:txbx>
                          <w:txbxContent>
                            <w:p w14:paraId="135D247F" w14:textId="77777777" w:rsidR="00CD685B" w:rsidRDefault="00CD685B"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28" name="Shape 328"/>
                        <wps:cNvSpPr/>
                        <wps:spPr>
                          <a:xfrm>
                            <a:off x="388087" y="1501572"/>
                            <a:ext cx="3216237" cy="1739874"/>
                          </a:xfrm>
                          <a:custGeom>
                            <a:avLst/>
                            <a:gdLst/>
                            <a:ahLst/>
                            <a:cxnLst/>
                            <a:rect l="0" t="0" r="0" b="0"/>
                            <a:pathLst>
                              <a:path w="3216237" h="1739874">
                                <a:moveTo>
                                  <a:pt x="1608125" y="0"/>
                                </a:moveTo>
                                <a:cubicBezTo>
                                  <a:pt x="2496236" y="0"/>
                                  <a:pt x="3216237" y="389154"/>
                                  <a:pt x="3216237" y="870115"/>
                                </a:cubicBezTo>
                                <a:cubicBezTo>
                                  <a:pt x="3216237" y="1350353"/>
                                  <a:pt x="2496236" y="1739874"/>
                                  <a:pt x="1608125" y="1739874"/>
                                </a:cubicBezTo>
                                <a:cubicBezTo>
                                  <a:pt x="720001" y="1739874"/>
                                  <a:pt x="0" y="1350353"/>
                                  <a:pt x="0" y="870115"/>
                                </a:cubicBezTo>
                                <a:cubicBezTo>
                                  <a:pt x="0" y="389154"/>
                                  <a:pt x="720001" y="0"/>
                                  <a:pt x="1608125"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29" name="Shape 329"/>
                        <wps:cNvSpPr/>
                        <wps:spPr>
                          <a:xfrm>
                            <a:off x="388087" y="1501572"/>
                            <a:ext cx="3216237" cy="1739874"/>
                          </a:xfrm>
                          <a:custGeom>
                            <a:avLst/>
                            <a:gdLst/>
                            <a:ahLst/>
                            <a:cxnLst/>
                            <a:rect l="0" t="0" r="0" b="0"/>
                            <a:pathLst>
                              <a:path w="3216237" h="1739874">
                                <a:moveTo>
                                  <a:pt x="3216237" y="870115"/>
                                </a:moveTo>
                                <a:cubicBezTo>
                                  <a:pt x="3216237" y="1350353"/>
                                  <a:pt x="2496236" y="1739874"/>
                                  <a:pt x="1608125" y="1739874"/>
                                </a:cubicBezTo>
                                <a:cubicBezTo>
                                  <a:pt x="720001" y="1739874"/>
                                  <a:pt x="0" y="1350353"/>
                                  <a:pt x="0" y="870115"/>
                                </a:cubicBezTo>
                                <a:cubicBezTo>
                                  <a:pt x="0" y="389154"/>
                                  <a:pt x="720001" y="0"/>
                                  <a:pt x="1608125" y="0"/>
                                </a:cubicBezTo>
                                <a:cubicBezTo>
                                  <a:pt x="2496236" y="0"/>
                                  <a:pt x="3216237" y="389154"/>
                                  <a:pt x="3216237" y="870115"/>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0" name="Shape 330"/>
                        <wps:cNvSpPr/>
                        <wps:spPr>
                          <a:xfrm>
                            <a:off x="425526" y="2177288"/>
                            <a:ext cx="3115805" cy="0"/>
                          </a:xfrm>
                          <a:custGeom>
                            <a:avLst/>
                            <a:gdLst/>
                            <a:ahLst/>
                            <a:cxnLst/>
                            <a:rect l="0" t="0" r="0" b="0"/>
                            <a:pathLst>
                              <a:path w="3115805">
                                <a:moveTo>
                                  <a:pt x="0" y="0"/>
                                </a:moveTo>
                                <a:lnTo>
                                  <a:pt x="3115805"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1" name="Rectangle 331"/>
                        <wps:cNvSpPr/>
                        <wps:spPr>
                          <a:xfrm>
                            <a:off x="671108" y="753931"/>
                            <a:ext cx="893456" cy="205933"/>
                          </a:xfrm>
                          <a:prstGeom prst="rect">
                            <a:avLst/>
                          </a:prstGeom>
                          <a:ln>
                            <a:noFill/>
                          </a:ln>
                        </wps:spPr>
                        <wps:txbx>
                          <w:txbxContent>
                            <w:p w14:paraId="774DCD70" w14:textId="77777777" w:rsidR="00CD685B" w:rsidRDefault="00CD685B" w:rsidP="004A34A5">
                              <w:r>
                                <w:rPr>
                                  <w:rFonts w:ascii="Liberation Sans" w:eastAsia="Liberation Sans" w:hAnsi="Liberation Sans" w:cs="Liberation Sans"/>
                                </w:rPr>
                                <w:t>full Backup</w:t>
                              </w:r>
                            </w:p>
                          </w:txbxContent>
                        </wps:txbx>
                        <wps:bodyPr horzOverflow="overflow" vert="horz" lIns="0" tIns="0" rIns="0" bIns="0" rtlCol="0">
                          <a:noAutofit/>
                        </wps:bodyPr>
                      </wps:wsp>
                      <wps:wsp>
                        <wps:cNvPr id="332" name="Rectangle 332"/>
                        <wps:cNvSpPr/>
                        <wps:spPr>
                          <a:xfrm>
                            <a:off x="1302838" y="2890824"/>
                            <a:ext cx="1552624" cy="205933"/>
                          </a:xfrm>
                          <a:prstGeom prst="rect">
                            <a:avLst/>
                          </a:prstGeom>
                          <a:ln>
                            <a:noFill/>
                          </a:ln>
                        </wps:spPr>
                        <wps:txbx>
                          <w:txbxContent>
                            <w:p w14:paraId="7ECF2F74" w14:textId="77777777" w:rsidR="00CD685B" w:rsidRDefault="00CD685B" w:rsidP="004A34A5">
                              <w:r>
                                <w:rPr>
                                  <w:rFonts w:ascii="Liberation Sans" w:eastAsia="Liberation Sans" w:hAnsi="Liberation Sans" w:cs="Liberation Sans"/>
                                </w:rPr>
                                <w:t>Räume exportieren</w:t>
                              </w:r>
                            </w:p>
                          </w:txbxContent>
                        </wps:txbx>
                        <wps:bodyPr horzOverflow="overflow" vert="horz" lIns="0" tIns="0" rIns="0" bIns="0" rtlCol="0">
                          <a:noAutofit/>
                        </wps:bodyPr>
                      </wps:wsp>
                      <wps:wsp>
                        <wps:cNvPr id="333" name="Rectangle 333"/>
                        <wps:cNvSpPr/>
                        <wps:spPr>
                          <a:xfrm>
                            <a:off x="1559588" y="2722317"/>
                            <a:ext cx="893456" cy="205933"/>
                          </a:xfrm>
                          <a:prstGeom prst="rect">
                            <a:avLst/>
                          </a:prstGeom>
                          <a:ln>
                            <a:noFill/>
                          </a:ln>
                        </wps:spPr>
                        <wps:txbx>
                          <w:txbxContent>
                            <w:p w14:paraId="6D5C7963" w14:textId="77777777" w:rsidR="00CD685B" w:rsidRDefault="00CD685B" w:rsidP="004A34A5">
                              <w:r>
                                <w:rPr>
                                  <w:rFonts w:ascii="Liberation Sans" w:eastAsia="Liberation Sans" w:hAnsi="Liberation Sans" w:cs="Liberation Sans"/>
                                </w:rPr>
                                <w:t>full Backup</w:t>
                              </w:r>
                            </w:p>
                          </w:txbxContent>
                        </wps:txbx>
                        <wps:bodyPr horzOverflow="overflow" vert="horz" lIns="0" tIns="0" rIns="0" bIns="0" rtlCol="0">
                          <a:noAutofit/>
                        </wps:bodyPr>
                      </wps:wsp>
                      <wps:wsp>
                        <wps:cNvPr id="334" name="Rectangle 334"/>
                        <wps:cNvSpPr/>
                        <wps:spPr>
                          <a:xfrm>
                            <a:off x="1292607" y="2560572"/>
                            <a:ext cx="1633546" cy="205933"/>
                          </a:xfrm>
                          <a:prstGeom prst="rect">
                            <a:avLst/>
                          </a:prstGeom>
                          <a:ln>
                            <a:noFill/>
                          </a:ln>
                        </wps:spPr>
                        <wps:txbx>
                          <w:txbxContent>
                            <w:p w14:paraId="0FA9BBBC" w14:textId="77777777" w:rsidR="00CD685B" w:rsidRDefault="00CD685B" w:rsidP="004A34A5">
                              <w:r>
                                <w:rPr>
                                  <w:rFonts w:ascii="Liberation Sans" w:eastAsia="Liberation Sans" w:hAnsi="Liberation Sans" w:cs="Liberation Sans"/>
                                </w:rPr>
                                <w:t>Exponat exportieren</w:t>
                              </w:r>
                            </w:p>
                          </w:txbxContent>
                        </wps:txbx>
                        <wps:bodyPr horzOverflow="overflow" vert="horz" lIns="0" tIns="0" rIns="0" bIns="0" rtlCol="0">
                          <a:noAutofit/>
                        </wps:bodyPr>
                      </wps:wsp>
                      <wps:wsp>
                        <wps:cNvPr id="335" name="Rectangle 335"/>
                        <wps:cNvSpPr/>
                        <wps:spPr>
                          <a:xfrm>
                            <a:off x="1334345" y="2406464"/>
                            <a:ext cx="1512071" cy="205933"/>
                          </a:xfrm>
                          <a:prstGeom prst="rect">
                            <a:avLst/>
                          </a:prstGeom>
                          <a:ln>
                            <a:noFill/>
                          </a:ln>
                        </wps:spPr>
                        <wps:txbx>
                          <w:txbxContent>
                            <w:p w14:paraId="7D93DD01" w14:textId="77777777" w:rsidR="00CD685B" w:rsidRDefault="00CD685B" w:rsidP="004A34A5">
                              <w:r>
                                <w:rPr>
                                  <w:rFonts w:ascii="Liberation Sans" w:eastAsia="Liberation Sans" w:hAnsi="Liberation Sans" w:cs="Liberation Sans"/>
                                </w:rPr>
                                <w:t>Person Exporieren</w:t>
                              </w:r>
                            </w:p>
                          </w:txbxContent>
                        </wps:txbx>
                        <wps:bodyPr horzOverflow="overflow" vert="horz" lIns="0" tIns="0" rIns="0" bIns="0" rtlCol="0">
                          <a:noAutofit/>
                        </wps:bodyPr>
                      </wps:wsp>
                      <wps:wsp>
                        <wps:cNvPr id="336" name="Rectangle 336"/>
                        <wps:cNvSpPr/>
                        <wps:spPr>
                          <a:xfrm>
                            <a:off x="1379828" y="2211997"/>
                            <a:ext cx="1451979" cy="205933"/>
                          </a:xfrm>
                          <a:prstGeom prst="rect">
                            <a:avLst/>
                          </a:prstGeom>
                          <a:ln>
                            <a:noFill/>
                          </a:ln>
                        </wps:spPr>
                        <wps:txbx>
                          <w:txbxContent>
                            <w:p w14:paraId="2C927B08" w14:textId="77777777" w:rsidR="00CD685B" w:rsidRDefault="00CD685B"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337" name="Shape 337"/>
                        <wps:cNvSpPr/>
                        <wps:spPr>
                          <a:xfrm>
                            <a:off x="2314804" y="5055121"/>
                            <a:ext cx="1289520" cy="500761"/>
                          </a:xfrm>
                          <a:custGeom>
                            <a:avLst/>
                            <a:gdLst/>
                            <a:ahLst/>
                            <a:cxnLst/>
                            <a:rect l="0" t="0" r="0" b="0"/>
                            <a:pathLst>
                              <a:path w="1289520" h="500761">
                                <a:moveTo>
                                  <a:pt x="645122" y="0"/>
                                </a:moveTo>
                                <a:cubicBezTo>
                                  <a:pt x="1000798" y="0"/>
                                  <a:pt x="1289520" y="111963"/>
                                  <a:pt x="1289520" y="250203"/>
                                </a:cubicBezTo>
                                <a:cubicBezTo>
                                  <a:pt x="1289520" y="388810"/>
                                  <a:pt x="1000798" y="500761"/>
                                  <a:pt x="645122" y="500761"/>
                                </a:cubicBezTo>
                                <a:cubicBezTo>
                                  <a:pt x="288722" y="500761"/>
                                  <a:pt x="0" y="388810"/>
                                  <a:pt x="0" y="250203"/>
                                </a:cubicBezTo>
                                <a:cubicBezTo>
                                  <a:pt x="0" y="111963"/>
                                  <a:pt x="288722" y="0"/>
                                  <a:pt x="64512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38" name="Shape 338"/>
                        <wps:cNvSpPr/>
                        <wps:spPr>
                          <a:xfrm>
                            <a:off x="2314804" y="5055121"/>
                            <a:ext cx="1289520" cy="500761"/>
                          </a:xfrm>
                          <a:custGeom>
                            <a:avLst/>
                            <a:gdLst/>
                            <a:ahLst/>
                            <a:cxnLst/>
                            <a:rect l="0" t="0" r="0" b="0"/>
                            <a:pathLst>
                              <a:path w="1289520" h="500761">
                                <a:moveTo>
                                  <a:pt x="1289520" y="250203"/>
                                </a:moveTo>
                                <a:cubicBezTo>
                                  <a:pt x="1289520" y="388810"/>
                                  <a:pt x="1000798" y="500761"/>
                                  <a:pt x="645122" y="500761"/>
                                </a:cubicBezTo>
                                <a:cubicBezTo>
                                  <a:pt x="288722" y="500761"/>
                                  <a:pt x="0" y="388810"/>
                                  <a:pt x="0" y="250203"/>
                                </a:cubicBezTo>
                                <a:cubicBezTo>
                                  <a:pt x="0" y="111963"/>
                                  <a:pt x="288722" y="0"/>
                                  <a:pt x="645122" y="0"/>
                                </a:cubicBezTo>
                                <a:cubicBezTo>
                                  <a:pt x="1000798" y="0"/>
                                  <a:pt x="1289520" y="111963"/>
                                  <a:pt x="1289520" y="250203"/>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9" name="Rectangle 339"/>
                        <wps:cNvSpPr/>
                        <wps:spPr>
                          <a:xfrm>
                            <a:off x="1339202" y="1763823"/>
                            <a:ext cx="1735113" cy="205933"/>
                          </a:xfrm>
                          <a:prstGeom prst="rect">
                            <a:avLst/>
                          </a:prstGeom>
                          <a:ln>
                            <a:noFill/>
                          </a:ln>
                        </wps:spPr>
                        <wps:txbx>
                          <w:txbxContent>
                            <w:p w14:paraId="0A86AB90" w14:textId="77777777" w:rsidR="00CD685B" w:rsidRDefault="00CD685B" w:rsidP="004A34A5">
                              <w:r>
                                <w:rPr>
                                  <w:rFonts w:ascii="Liberation Sans" w:eastAsia="Liberation Sans" w:hAnsi="Liberation Sans" w:cs="Liberation Sans"/>
                                </w:rPr>
                                <w:t>Elemente exportieren</w:t>
                              </w:r>
                            </w:p>
                          </w:txbxContent>
                        </wps:txbx>
                        <wps:bodyPr horzOverflow="overflow" vert="horz" lIns="0" tIns="0" rIns="0" bIns="0" rtlCol="0">
                          <a:noAutofit/>
                        </wps:bodyPr>
                      </wps:wsp>
                      <wps:wsp>
                        <wps:cNvPr id="340" name="Rectangle 340"/>
                        <wps:cNvSpPr/>
                        <wps:spPr>
                          <a:xfrm>
                            <a:off x="2628367" y="5142062"/>
                            <a:ext cx="862487" cy="205933"/>
                          </a:xfrm>
                          <a:prstGeom prst="rect">
                            <a:avLst/>
                          </a:prstGeom>
                          <a:ln>
                            <a:noFill/>
                          </a:ln>
                        </wps:spPr>
                        <wps:txbx>
                          <w:txbxContent>
                            <w:p w14:paraId="6B707BFE" w14:textId="77777777" w:rsidR="00CD685B" w:rsidRDefault="00CD685B" w:rsidP="004A34A5">
                              <w:r>
                                <w:rPr>
                                  <w:rFonts w:ascii="Liberation Sans" w:eastAsia="Liberation Sans" w:hAnsi="Liberation Sans" w:cs="Liberation Sans"/>
                                </w:rPr>
                                <w:t>Mitarbeiter</w:t>
                              </w:r>
                            </w:p>
                          </w:txbxContent>
                        </wps:txbx>
                        <wps:bodyPr horzOverflow="overflow" vert="horz" lIns="0" tIns="0" rIns="0" bIns="0" rtlCol="0">
                          <a:noAutofit/>
                        </wps:bodyPr>
                      </wps:wsp>
                      <wps:wsp>
                        <wps:cNvPr id="341" name="Shape 341"/>
                        <wps:cNvSpPr/>
                        <wps:spPr>
                          <a:xfrm>
                            <a:off x="1564208" y="325451"/>
                            <a:ext cx="1539355" cy="500761"/>
                          </a:xfrm>
                          <a:custGeom>
                            <a:avLst/>
                            <a:gdLst/>
                            <a:ahLst/>
                            <a:cxnLst/>
                            <a:rect l="0" t="0" r="0" b="0"/>
                            <a:pathLst>
                              <a:path w="1539355" h="500761">
                                <a:moveTo>
                                  <a:pt x="770039" y="0"/>
                                </a:moveTo>
                                <a:cubicBezTo>
                                  <a:pt x="1194841" y="0"/>
                                  <a:pt x="1539355" y="112319"/>
                                  <a:pt x="1539355" y="250558"/>
                                </a:cubicBezTo>
                                <a:cubicBezTo>
                                  <a:pt x="1539355" y="388797"/>
                                  <a:pt x="1194841" y="500761"/>
                                  <a:pt x="770039" y="500761"/>
                                </a:cubicBezTo>
                                <a:cubicBezTo>
                                  <a:pt x="344881" y="500761"/>
                                  <a:pt x="0" y="388797"/>
                                  <a:pt x="0" y="250558"/>
                                </a:cubicBezTo>
                                <a:cubicBezTo>
                                  <a:pt x="0" y="112319"/>
                                  <a:pt x="344881" y="0"/>
                                  <a:pt x="77003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42" name="Shape 342"/>
                        <wps:cNvSpPr/>
                        <wps:spPr>
                          <a:xfrm>
                            <a:off x="1564208" y="325451"/>
                            <a:ext cx="1539355" cy="500761"/>
                          </a:xfrm>
                          <a:custGeom>
                            <a:avLst/>
                            <a:gdLst/>
                            <a:ahLst/>
                            <a:cxnLst/>
                            <a:rect l="0" t="0" r="0" b="0"/>
                            <a:pathLst>
                              <a:path w="1539355" h="500761">
                                <a:moveTo>
                                  <a:pt x="1539355" y="250558"/>
                                </a:moveTo>
                                <a:cubicBezTo>
                                  <a:pt x="1539355" y="388797"/>
                                  <a:pt x="1194841" y="500761"/>
                                  <a:pt x="770039" y="500761"/>
                                </a:cubicBezTo>
                                <a:cubicBezTo>
                                  <a:pt x="344881" y="500761"/>
                                  <a:pt x="0" y="388797"/>
                                  <a:pt x="0" y="250558"/>
                                </a:cubicBezTo>
                                <a:cubicBezTo>
                                  <a:pt x="0" y="112319"/>
                                  <a:pt x="344881" y="0"/>
                                  <a:pt x="770039" y="0"/>
                                </a:cubicBezTo>
                                <a:cubicBezTo>
                                  <a:pt x="1194841" y="0"/>
                                  <a:pt x="1539355" y="112319"/>
                                  <a:pt x="1539355"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3" name="Rectangle 343"/>
                        <wps:cNvSpPr/>
                        <wps:spPr>
                          <a:xfrm>
                            <a:off x="2602802" y="5329984"/>
                            <a:ext cx="913547" cy="205933"/>
                          </a:xfrm>
                          <a:prstGeom prst="rect">
                            <a:avLst/>
                          </a:prstGeom>
                          <a:ln>
                            <a:noFill/>
                          </a:ln>
                        </wps:spPr>
                        <wps:txbx>
                          <w:txbxContent>
                            <w:p w14:paraId="5551A074" w14:textId="77777777" w:rsidR="00CD685B" w:rsidRDefault="00CD685B"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44" name="Shape 344"/>
                        <wps:cNvSpPr/>
                        <wps:spPr>
                          <a:xfrm>
                            <a:off x="563410" y="3778924"/>
                            <a:ext cx="2865590" cy="976325"/>
                          </a:xfrm>
                          <a:custGeom>
                            <a:avLst/>
                            <a:gdLst/>
                            <a:ahLst/>
                            <a:cxnLst/>
                            <a:rect l="0" t="0" r="0" b="0"/>
                            <a:pathLst>
                              <a:path w="2865590" h="976325">
                                <a:moveTo>
                                  <a:pt x="1432801" y="0"/>
                                </a:moveTo>
                                <a:cubicBezTo>
                                  <a:pt x="2224075" y="0"/>
                                  <a:pt x="2865590" y="218884"/>
                                  <a:pt x="2865590" y="488162"/>
                                </a:cubicBezTo>
                                <a:cubicBezTo>
                                  <a:pt x="2865590" y="757809"/>
                                  <a:pt x="2224075" y="976325"/>
                                  <a:pt x="1432801" y="976325"/>
                                </a:cubicBezTo>
                                <a:cubicBezTo>
                                  <a:pt x="641515" y="976325"/>
                                  <a:pt x="0" y="757809"/>
                                  <a:pt x="0" y="488162"/>
                                </a:cubicBezTo>
                                <a:cubicBezTo>
                                  <a:pt x="0" y="218884"/>
                                  <a:pt x="641515" y="0"/>
                                  <a:pt x="143280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45" name="Shape 345"/>
                        <wps:cNvSpPr/>
                        <wps:spPr>
                          <a:xfrm>
                            <a:off x="563410" y="3778924"/>
                            <a:ext cx="2865590" cy="976325"/>
                          </a:xfrm>
                          <a:custGeom>
                            <a:avLst/>
                            <a:gdLst/>
                            <a:ahLst/>
                            <a:cxnLst/>
                            <a:rect l="0" t="0" r="0" b="0"/>
                            <a:pathLst>
                              <a:path w="2865590" h="976325">
                                <a:moveTo>
                                  <a:pt x="2865590" y="488162"/>
                                </a:moveTo>
                                <a:cubicBezTo>
                                  <a:pt x="2865590" y="757809"/>
                                  <a:pt x="2224075" y="976325"/>
                                  <a:pt x="1432801" y="976325"/>
                                </a:cubicBezTo>
                                <a:cubicBezTo>
                                  <a:pt x="641515" y="976325"/>
                                  <a:pt x="0" y="757809"/>
                                  <a:pt x="0" y="488162"/>
                                </a:cubicBezTo>
                                <a:cubicBezTo>
                                  <a:pt x="0" y="218884"/>
                                  <a:pt x="641515" y="0"/>
                                  <a:pt x="1432801" y="0"/>
                                </a:cubicBezTo>
                                <a:cubicBezTo>
                                  <a:pt x="2224075" y="0"/>
                                  <a:pt x="2865590" y="218884"/>
                                  <a:pt x="2865590" y="488162"/>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6" name="Shape 346"/>
                        <wps:cNvSpPr/>
                        <wps:spPr>
                          <a:xfrm>
                            <a:off x="688327" y="4066566"/>
                            <a:ext cx="2590203" cy="0"/>
                          </a:xfrm>
                          <a:custGeom>
                            <a:avLst/>
                            <a:gdLst/>
                            <a:ahLst/>
                            <a:cxnLst/>
                            <a:rect l="0" t="0" r="0" b="0"/>
                            <a:pathLst>
                              <a:path w="2590203">
                                <a:moveTo>
                                  <a:pt x="0" y="0"/>
                                </a:moveTo>
                                <a:lnTo>
                                  <a:pt x="2590203"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7" name="Rectangle 347"/>
                        <wps:cNvSpPr/>
                        <wps:spPr>
                          <a:xfrm>
                            <a:off x="1602457" y="467504"/>
                            <a:ext cx="1633546" cy="205933"/>
                          </a:xfrm>
                          <a:prstGeom prst="rect">
                            <a:avLst/>
                          </a:prstGeom>
                          <a:ln>
                            <a:noFill/>
                          </a:ln>
                        </wps:spPr>
                        <wps:txbx>
                          <w:txbxContent>
                            <w:p w14:paraId="3785729C" w14:textId="77777777" w:rsidR="00CD685B" w:rsidRDefault="00CD685B" w:rsidP="004A34A5">
                              <w:r>
                                <w:rPr>
                                  <w:rFonts w:ascii="Liberation Sans" w:eastAsia="Liberation Sans" w:hAnsi="Liberation Sans" w:cs="Liberation Sans"/>
                                </w:rPr>
                                <w:t>Exponat exportieren</w:t>
                              </w:r>
                            </w:p>
                          </w:txbxContent>
                        </wps:txbx>
                        <wps:bodyPr horzOverflow="overflow" vert="horz" lIns="0" tIns="0" rIns="0" bIns="0" rtlCol="0">
                          <a:noAutofit/>
                        </wps:bodyPr>
                      </wps:wsp>
                      <wps:wsp>
                        <wps:cNvPr id="348" name="Rectangle 348"/>
                        <wps:cNvSpPr/>
                        <wps:spPr>
                          <a:xfrm>
                            <a:off x="1364768" y="4515660"/>
                            <a:ext cx="1663961" cy="205933"/>
                          </a:xfrm>
                          <a:prstGeom prst="rect">
                            <a:avLst/>
                          </a:prstGeom>
                          <a:ln>
                            <a:noFill/>
                          </a:ln>
                        </wps:spPr>
                        <wps:txbx>
                          <w:txbxContent>
                            <w:p w14:paraId="158A96CD" w14:textId="77777777" w:rsidR="00CD685B" w:rsidRDefault="00CD685B" w:rsidP="004A34A5">
                              <w:r>
                                <w:rPr>
                                  <w:rFonts w:ascii="Liberation Sans" w:eastAsia="Liberation Sans" w:hAnsi="Liberation Sans" w:cs="Liberation Sans"/>
                                </w:rPr>
                                <w:t>Förderer exportieren</w:t>
                              </w:r>
                            </w:p>
                          </w:txbxContent>
                        </wps:txbx>
                        <wps:bodyPr horzOverflow="overflow" vert="horz" lIns="0" tIns="0" rIns="0" bIns="0" rtlCol="0">
                          <a:noAutofit/>
                        </wps:bodyPr>
                      </wps:wsp>
                      <wps:wsp>
                        <wps:cNvPr id="349" name="Rectangle 349"/>
                        <wps:cNvSpPr/>
                        <wps:spPr>
                          <a:xfrm>
                            <a:off x="1314006" y="4327738"/>
                            <a:ext cx="1826172" cy="205933"/>
                          </a:xfrm>
                          <a:prstGeom prst="rect">
                            <a:avLst/>
                          </a:prstGeom>
                          <a:ln>
                            <a:noFill/>
                          </a:ln>
                        </wps:spPr>
                        <wps:txbx>
                          <w:txbxContent>
                            <w:p w14:paraId="00C7FEEF" w14:textId="77777777" w:rsidR="00CD685B" w:rsidRDefault="00CD685B" w:rsidP="004A34A5">
                              <w:r>
                                <w:rPr>
                                  <w:rFonts w:ascii="Liberation Sans" w:eastAsia="Liberation Sans" w:hAnsi="Liberation Sans" w:cs="Liberation Sans"/>
                                </w:rPr>
                                <w:t>Mitarbeiter exportieren</w:t>
                              </w:r>
                            </w:p>
                          </w:txbxContent>
                        </wps:txbx>
                        <wps:bodyPr horzOverflow="overflow" vert="horz" lIns="0" tIns="0" rIns="0" bIns="0" rtlCol="0">
                          <a:noAutofit/>
                        </wps:bodyPr>
                      </wps:wsp>
                      <wps:wsp>
                        <wps:cNvPr id="350" name="Rectangle 350"/>
                        <wps:cNvSpPr/>
                        <wps:spPr>
                          <a:xfrm>
                            <a:off x="1439647" y="4141264"/>
                            <a:ext cx="1451979" cy="205933"/>
                          </a:xfrm>
                          <a:prstGeom prst="rect">
                            <a:avLst/>
                          </a:prstGeom>
                          <a:ln>
                            <a:noFill/>
                          </a:ln>
                        </wps:spPr>
                        <wps:txbx>
                          <w:txbxContent>
                            <w:p w14:paraId="138BBCBE" w14:textId="77777777" w:rsidR="00CD685B" w:rsidRDefault="00CD685B"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351" name="Shape 351"/>
                        <wps:cNvSpPr/>
                        <wps:spPr>
                          <a:xfrm>
                            <a:off x="563410" y="5142012"/>
                            <a:ext cx="1697843" cy="501116"/>
                          </a:xfrm>
                          <a:custGeom>
                            <a:avLst/>
                            <a:gdLst/>
                            <a:ahLst/>
                            <a:cxnLst/>
                            <a:rect l="0" t="0" r="0" b="0"/>
                            <a:pathLst>
                              <a:path w="1564196" h="501116">
                                <a:moveTo>
                                  <a:pt x="781914" y="0"/>
                                </a:moveTo>
                                <a:cubicBezTo>
                                  <a:pt x="1213917" y="0"/>
                                  <a:pt x="1564196" y="112319"/>
                                  <a:pt x="1564196" y="250914"/>
                                </a:cubicBezTo>
                                <a:cubicBezTo>
                                  <a:pt x="1564196" y="389153"/>
                                  <a:pt x="1213917" y="501116"/>
                                  <a:pt x="781914" y="501116"/>
                                </a:cubicBezTo>
                                <a:cubicBezTo>
                                  <a:pt x="349910" y="501116"/>
                                  <a:pt x="0" y="389153"/>
                                  <a:pt x="0" y="250914"/>
                                </a:cubicBezTo>
                                <a:cubicBezTo>
                                  <a:pt x="0" y="112319"/>
                                  <a:pt x="349910" y="0"/>
                                  <a:pt x="781914"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52" name="Shape 352"/>
                        <wps:cNvSpPr/>
                        <wps:spPr>
                          <a:xfrm>
                            <a:off x="563410" y="5141412"/>
                            <a:ext cx="1697843" cy="501116"/>
                          </a:xfrm>
                          <a:custGeom>
                            <a:avLst/>
                            <a:gdLst/>
                            <a:ahLst/>
                            <a:cxnLst/>
                            <a:rect l="0" t="0" r="0" b="0"/>
                            <a:pathLst>
                              <a:path w="1564196" h="501116">
                                <a:moveTo>
                                  <a:pt x="1564196" y="250914"/>
                                </a:moveTo>
                                <a:cubicBezTo>
                                  <a:pt x="1564196" y="389153"/>
                                  <a:pt x="1213917" y="501116"/>
                                  <a:pt x="781914" y="501116"/>
                                </a:cubicBezTo>
                                <a:cubicBezTo>
                                  <a:pt x="349910" y="501116"/>
                                  <a:pt x="0" y="389153"/>
                                  <a:pt x="0" y="250914"/>
                                </a:cubicBezTo>
                                <a:cubicBezTo>
                                  <a:pt x="0" y="112319"/>
                                  <a:pt x="349910" y="0"/>
                                  <a:pt x="781914" y="0"/>
                                </a:cubicBezTo>
                                <a:cubicBezTo>
                                  <a:pt x="1213917" y="0"/>
                                  <a:pt x="1564196" y="112319"/>
                                  <a:pt x="1564196" y="250914"/>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53" name="Rectangle 353"/>
                        <wps:cNvSpPr/>
                        <wps:spPr>
                          <a:xfrm>
                            <a:off x="1414082" y="3852898"/>
                            <a:ext cx="1512071" cy="205933"/>
                          </a:xfrm>
                          <a:prstGeom prst="rect">
                            <a:avLst/>
                          </a:prstGeom>
                          <a:ln>
                            <a:noFill/>
                          </a:ln>
                        </wps:spPr>
                        <wps:txbx>
                          <w:txbxContent>
                            <w:p w14:paraId="72D4750D" w14:textId="77777777" w:rsidR="00CD685B" w:rsidRDefault="00CD685B" w:rsidP="004A34A5">
                              <w:r>
                                <w:rPr>
                                  <w:rFonts w:ascii="Liberation Sans" w:eastAsia="Liberation Sans" w:hAnsi="Liberation Sans" w:cs="Liberation Sans"/>
                                </w:rPr>
                                <w:t>Person Exporieren</w:t>
                              </w:r>
                            </w:p>
                          </w:txbxContent>
                        </wps:txbx>
                        <wps:bodyPr horzOverflow="overflow" vert="horz" lIns="0" tIns="0" rIns="0" bIns="0" rtlCol="0">
                          <a:noAutofit/>
                        </wps:bodyPr>
                      </wps:wsp>
                      <wps:wsp>
                        <wps:cNvPr id="354" name="Shape 354"/>
                        <wps:cNvSpPr/>
                        <wps:spPr>
                          <a:xfrm>
                            <a:off x="2990888" y="625691"/>
                            <a:ext cx="1001154" cy="500761"/>
                          </a:xfrm>
                          <a:custGeom>
                            <a:avLst/>
                            <a:gdLst/>
                            <a:ahLst/>
                            <a:cxnLst/>
                            <a:rect l="0" t="0" r="0" b="0"/>
                            <a:pathLst>
                              <a:path w="1001154" h="500761">
                                <a:moveTo>
                                  <a:pt x="500761" y="0"/>
                                </a:moveTo>
                                <a:cubicBezTo>
                                  <a:pt x="777240" y="0"/>
                                  <a:pt x="1001154" y="111951"/>
                                  <a:pt x="1001154" y="250558"/>
                                </a:cubicBezTo>
                                <a:cubicBezTo>
                                  <a:pt x="1001154" y="388798"/>
                                  <a:pt x="777240" y="500761"/>
                                  <a:pt x="500761" y="500761"/>
                                </a:cubicBezTo>
                                <a:cubicBezTo>
                                  <a:pt x="224282" y="500761"/>
                                  <a:pt x="0" y="388798"/>
                                  <a:pt x="0" y="250558"/>
                                </a:cubicBezTo>
                                <a:cubicBezTo>
                                  <a:pt x="0" y="111951"/>
                                  <a:pt x="224282" y="0"/>
                                  <a:pt x="50076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55" name="Shape 355"/>
                        <wps:cNvSpPr/>
                        <wps:spPr>
                          <a:xfrm>
                            <a:off x="2990888" y="625691"/>
                            <a:ext cx="1001154" cy="500761"/>
                          </a:xfrm>
                          <a:custGeom>
                            <a:avLst/>
                            <a:gdLst/>
                            <a:ahLst/>
                            <a:cxnLst/>
                            <a:rect l="0" t="0" r="0" b="0"/>
                            <a:pathLst>
                              <a:path w="1001154" h="500761">
                                <a:moveTo>
                                  <a:pt x="1001154" y="250558"/>
                                </a:moveTo>
                                <a:cubicBezTo>
                                  <a:pt x="1001154" y="388798"/>
                                  <a:pt x="777240" y="500761"/>
                                  <a:pt x="500761" y="500761"/>
                                </a:cubicBezTo>
                                <a:cubicBezTo>
                                  <a:pt x="224282" y="500761"/>
                                  <a:pt x="0" y="388798"/>
                                  <a:pt x="0" y="250558"/>
                                </a:cubicBezTo>
                                <a:cubicBezTo>
                                  <a:pt x="0" y="111951"/>
                                  <a:pt x="224282" y="0"/>
                                  <a:pt x="500761" y="0"/>
                                </a:cubicBezTo>
                                <a:cubicBezTo>
                                  <a:pt x="777240" y="0"/>
                                  <a:pt x="1001154" y="111951"/>
                                  <a:pt x="1001154"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56" name="Rectangle 356"/>
                        <wps:cNvSpPr/>
                        <wps:spPr>
                          <a:xfrm>
                            <a:off x="661307" y="5297386"/>
                            <a:ext cx="1663961" cy="205933"/>
                          </a:xfrm>
                          <a:prstGeom prst="rect">
                            <a:avLst/>
                          </a:prstGeom>
                          <a:ln>
                            <a:noFill/>
                          </a:ln>
                        </wps:spPr>
                        <wps:txbx>
                          <w:txbxContent>
                            <w:p w14:paraId="5B9B699F" w14:textId="77777777" w:rsidR="00CD685B" w:rsidRDefault="00CD685B" w:rsidP="004A34A5">
                              <w:r>
                                <w:rPr>
                                  <w:rFonts w:ascii="Liberation Sans" w:eastAsia="Liberation Sans" w:hAnsi="Liberation Sans" w:cs="Liberation Sans"/>
                                </w:rPr>
                                <w:t>Förderer exportieren</w:t>
                              </w:r>
                            </w:p>
                          </w:txbxContent>
                        </wps:txbx>
                        <wps:bodyPr horzOverflow="overflow" vert="horz" lIns="0" tIns="0" rIns="0" bIns="0" rtlCol="0">
                          <a:noAutofit/>
                        </wps:bodyPr>
                      </wps:wsp>
                      <wps:wsp>
                        <wps:cNvPr id="357" name="Rectangle 357"/>
                        <wps:cNvSpPr/>
                        <wps:spPr>
                          <a:xfrm>
                            <a:off x="3207515" y="694254"/>
                            <a:ext cx="589492" cy="205933"/>
                          </a:xfrm>
                          <a:prstGeom prst="rect">
                            <a:avLst/>
                          </a:prstGeom>
                          <a:ln>
                            <a:noFill/>
                          </a:ln>
                        </wps:spPr>
                        <wps:txbx>
                          <w:txbxContent>
                            <w:p w14:paraId="742FDE96" w14:textId="77777777" w:rsidR="00CD685B" w:rsidRDefault="00CD685B" w:rsidP="004A34A5">
                              <w:r>
                                <w:rPr>
                                  <w:rFonts w:ascii="Liberation Sans" w:eastAsia="Liberation Sans" w:hAnsi="Liberation Sans" w:cs="Liberation Sans"/>
                                </w:rPr>
                                <w:t>Räume</w:t>
                              </w:r>
                            </w:p>
                          </w:txbxContent>
                        </wps:txbx>
                        <wps:bodyPr horzOverflow="overflow" vert="horz" lIns="0" tIns="0" rIns="0" bIns="0" rtlCol="0">
                          <a:noAutofit/>
                        </wps:bodyPr>
                      </wps:wsp>
                      <wps:wsp>
                        <wps:cNvPr id="358" name="Rectangle 358"/>
                        <wps:cNvSpPr/>
                        <wps:spPr>
                          <a:xfrm>
                            <a:off x="3072901" y="826221"/>
                            <a:ext cx="913547" cy="205933"/>
                          </a:xfrm>
                          <a:prstGeom prst="rect">
                            <a:avLst/>
                          </a:prstGeom>
                          <a:ln>
                            <a:noFill/>
                          </a:ln>
                        </wps:spPr>
                        <wps:txbx>
                          <w:txbxContent>
                            <w:p w14:paraId="6B7B1AEC" w14:textId="77777777" w:rsidR="00CD685B" w:rsidRDefault="00CD685B"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59" name="Shape 359"/>
                        <wps:cNvSpPr/>
                        <wps:spPr>
                          <a:xfrm>
                            <a:off x="2527567" y="4729684"/>
                            <a:ext cx="0" cy="388087"/>
                          </a:xfrm>
                          <a:custGeom>
                            <a:avLst/>
                            <a:gdLst/>
                            <a:ahLst/>
                            <a:cxnLst/>
                            <a:rect l="0" t="0" r="0" b="0"/>
                            <a:pathLst>
                              <a:path h="388087">
                                <a:moveTo>
                                  <a:pt x="0" y="388087"/>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0" name="Shape 360"/>
                        <wps:cNvSpPr/>
                        <wps:spPr>
                          <a:xfrm>
                            <a:off x="2452688" y="4729684"/>
                            <a:ext cx="75235" cy="150482"/>
                          </a:xfrm>
                          <a:custGeom>
                            <a:avLst/>
                            <a:gdLst/>
                            <a:ahLst/>
                            <a:cxnLst/>
                            <a:rect l="0" t="0" r="0" b="0"/>
                            <a:pathLst>
                              <a:path w="75235" h="150482">
                                <a:moveTo>
                                  <a:pt x="75235" y="0"/>
                                </a:moveTo>
                                <a:lnTo>
                                  <a:pt x="0"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1" name="Shape 361"/>
                        <wps:cNvSpPr/>
                        <wps:spPr>
                          <a:xfrm>
                            <a:off x="2527567" y="4729684"/>
                            <a:ext cx="75603" cy="150482"/>
                          </a:xfrm>
                          <a:custGeom>
                            <a:avLst/>
                            <a:gdLst/>
                            <a:ahLst/>
                            <a:cxnLst/>
                            <a:rect l="0" t="0" r="0" b="0"/>
                            <a:pathLst>
                              <a:path w="75603" h="150482">
                                <a:moveTo>
                                  <a:pt x="0" y="0"/>
                                </a:moveTo>
                                <a:lnTo>
                                  <a:pt x="75603"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2" name="Shape 362"/>
                        <wps:cNvSpPr/>
                        <wps:spPr>
                          <a:xfrm>
                            <a:off x="2014563" y="3241091"/>
                            <a:ext cx="0" cy="537832"/>
                          </a:xfrm>
                          <a:custGeom>
                            <a:avLst/>
                            <a:gdLst/>
                            <a:ahLst/>
                            <a:cxnLst/>
                            <a:rect l="0" t="0" r="0" b="0"/>
                            <a:pathLst>
                              <a:path h="537832">
                                <a:moveTo>
                                  <a:pt x="0" y="53783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3" name="Shape 363"/>
                        <wps:cNvSpPr/>
                        <wps:spPr>
                          <a:xfrm>
                            <a:off x="1939684" y="3241091"/>
                            <a:ext cx="75248" cy="150113"/>
                          </a:xfrm>
                          <a:custGeom>
                            <a:avLst/>
                            <a:gdLst/>
                            <a:ahLst/>
                            <a:cxnLst/>
                            <a:rect l="0" t="0" r="0" b="0"/>
                            <a:pathLst>
                              <a:path w="75248" h="150113">
                                <a:moveTo>
                                  <a:pt x="75248" y="0"/>
                                </a:moveTo>
                                <a:lnTo>
                                  <a:pt x="0" y="15011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4" name="Shape 364"/>
                        <wps:cNvSpPr/>
                        <wps:spPr>
                          <a:xfrm>
                            <a:off x="2014563" y="3241091"/>
                            <a:ext cx="75603" cy="150113"/>
                          </a:xfrm>
                          <a:custGeom>
                            <a:avLst/>
                            <a:gdLst/>
                            <a:ahLst/>
                            <a:cxnLst/>
                            <a:rect l="0" t="0" r="0" b="0"/>
                            <a:pathLst>
                              <a:path w="75603" h="150113">
                                <a:moveTo>
                                  <a:pt x="0" y="0"/>
                                </a:moveTo>
                                <a:lnTo>
                                  <a:pt x="75603" y="15011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5" name="Shape 365"/>
                        <wps:cNvSpPr/>
                        <wps:spPr>
                          <a:xfrm>
                            <a:off x="1414082" y="4717441"/>
                            <a:ext cx="0" cy="425171"/>
                          </a:xfrm>
                          <a:custGeom>
                            <a:avLst/>
                            <a:gdLst/>
                            <a:ahLst/>
                            <a:cxnLst/>
                            <a:rect l="0" t="0" r="0" b="0"/>
                            <a:pathLst>
                              <a:path h="425171">
                                <a:moveTo>
                                  <a:pt x="0" y="425171"/>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6" name="Shape 366"/>
                        <wps:cNvSpPr/>
                        <wps:spPr>
                          <a:xfrm>
                            <a:off x="1338847" y="4717441"/>
                            <a:ext cx="75603" cy="150482"/>
                          </a:xfrm>
                          <a:custGeom>
                            <a:avLst/>
                            <a:gdLst/>
                            <a:ahLst/>
                            <a:cxnLst/>
                            <a:rect l="0" t="0" r="0" b="0"/>
                            <a:pathLst>
                              <a:path w="75603" h="150482">
                                <a:moveTo>
                                  <a:pt x="75603" y="0"/>
                                </a:moveTo>
                                <a:lnTo>
                                  <a:pt x="0"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7" name="Shape 367"/>
                        <wps:cNvSpPr/>
                        <wps:spPr>
                          <a:xfrm>
                            <a:off x="1414082" y="4717441"/>
                            <a:ext cx="75603" cy="150482"/>
                          </a:xfrm>
                          <a:custGeom>
                            <a:avLst/>
                            <a:gdLst/>
                            <a:ahLst/>
                            <a:cxnLst/>
                            <a:rect l="0" t="0" r="0" b="0"/>
                            <a:pathLst>
                              <a:path w="75603" h="150482">
                                <a:moveTo>
                                  <a:pt x="0" y="0"/>
                                </a:moveTo>
                                <a:lnTo>
                                  <a:pt x="75603"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8" name="Shape 368"/>
                        <wps:cNvSpPr/>
                        <wps:spPr>
                          <a:xfrm>
                            <a:off x="2452688" y="825843"/>
                            <a:ext cx="0" cy="700925"/>
                          </a:xfrm>
                          <a:custGeom>
                            <a:avLst/>
                            <a:gdLst/>
                            <a:ahLst/>
                            <a:cxnLst/>
                            <a:rect l="0" t="0" r="0" b="0"/>
                            <a:pathLst>
                              <a:path h="700925">
                                <a:moveTo>
                                  <a:pt x="0" y="0"/>
                                </a:moveTo>
                                <a:lnTo>
                                  <a:pt x="0" y="700925"/>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9" name="Shape 369"/>
                        <wps:cNvSpPr/>
                        <wps:spPr>
                          <a:xfrm>
                            <a:off x="2452688" y="1376642"/>
                            <a:ext cx="75235" cy="150482"/>
                          </a:xfrm>
                          <a:custGeom>
                            <a:avLst/>
                            <a:gdLst/>
                            <a:ahLst/>
                            <a:cxnLst/>
                            <a:rect l="0" t="0" r="0" b="0"/>
                            <a:pathLst>
                              <a:path w="75235" h="150482">
                                <a:moveTo>
                                  <a:pt x="0" y="150482"/>
                                </a:moveTo>
                                <a:lnTo>
                                  <a:pt x="75235"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0" name="Shape 370"/>
                        <wps:cNvSpPr/>
                        <wps:spPr>
                          <a:xfrm>
                            <a:off x="2377440" y="1376642"/>
                            <a:ext cx="75603" cy="150482"/>
                          </a:xfrm>
                          <a:custGeom>
                            <a:avLst/>
                            <a:gdLst/>
                            <a:ahLst/>
                            <a:cxnLst/>
                            <a:rect l="0" t="0" r="0" b="0"/>
                            <a:pathLst>
                              <a:path w="75603" h="150482">
                                <a:moveTo>
                                  <a:pt x="75603" y="15048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1" name="Shape 371"/>
                        <wps:cNvSpPr/>
                        <wps:spPr>
                          <a:xfrm>
                            <a:off x="3603968" y="2364842"/>
                            <a:ext cx="1313637" cy="0"/>
                          </a:xfrm>
                          <a:custGeom>
                            <a:avLst/>
                            <a:gdLst/>
                            <a:ahLst/>
                            <a:cxnLst/>
                            <a:rect l="0" t="0" r="0" b="0"/>
                            <a:pathLst>
                              <a:path w="1313637">
                                <a:moveTo>
                                  <a:pt x="1313637" y="0"/>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2" name="Shape 372"/>
                        <wps:cNvSpPr/>
                        <wps:spPr>
                          <a:xfrm>
                            <a:off x="3603968" y="2364842"/>
                            <a:ext cx="150482" cy="75603"/>
                          </a:xfrm>
                          <a:custGeom>
                            <a:avLst/>
                            <a:gdLst/>
                            <a:ahLst/>
                            <a:cxnLst/>
                            <a:rect l="0" t="0" r="0" b="0"/>
                            <a:pathLst>
                              <a:path w="150482" h="75603">
                                <a:moveTo>
                                  <a:pt x="0" y="0"/>
                                </a:moveTo>
                                <a:lnTo>
                                  <a:pt x="150482" y="7560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3" name="Shape 373"/>
                        <wps:cNvSpPr/>
                        <wps:spPr>
                          <a:xfrm>
                            <a:off x="3603968" y="2289963"/>
                            <a:ext cx="150482" cy="75247"/>
                          </a:xfrm>
                          <a:custGeom>
                            <a:avLst/>
                            <a:gdLst/>
                            <a:ahLst/>
                            <a:cxnLst/>
                            <a:rect l="0" t="0" r="0" b="0"/>
                            <a:pathLst>
                              <a:path w="150482" h="75247">
                                <a:moveTo>
                                  <a:pt x="0" y="75247"/>
                                </a:moveTo>
                                <a:lnTo>
                                  <a:pt x="150482"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4" name="Shape 374"/>
                        <wps:cNvSpPr/>
                        <wps:spPr>
                          <a:xfrm>
                            <a:off x="1063803" y="1126084"/>
                            <a:ext cx="0" cy="525602"/>
                          </a:xfrm>
                          <a:custGeom>
                            <a:avLst/>
                            <a:gdLst/>
                            <a:ahLst/>
                            <a:cxnLst/>
                            <a:rect l="0" t="0" r="0" b="0"/>
                            <a:pathLst>
                              <a:path h="525602">
                                <a:moveTo>
                                  <a:pt x="0" y="0"/>
                                </a:moveTo>
                                <a:lnTo>
                                  <a:pt x="0" y="52560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5" name="Shape 375"/>
                        <wps:cNvSpPr/>
                        <wps:spPr>
                          <a:xfrm>
                            <a:off x="1063803" y="1501572"/>
                            <a:ext cx="75248" cy="150470"/>
                          </a:xfrm>
                          <a:custGeom>
                            <a:avLst/>
                            <a:gdLst/>
                            <a:ahLst/>
                            <a:cxnLst/>
                            <a:rect l="0" t="0" r="0" b="0"/>
                            <a:pathLst>
                              <a:path w="75248" h="150470">
                                <a:moveTo>
                                  <a:pt x="0" y="150470"/>
                                </a:moveTo>
                                <a:lnTo>
                                  <a:pt x="75248"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6" name="Shape 376"/>
                        <wps:cNvSpPr/>
                        <wps:spPr>
                          <a:xfrm>
                            <a:off x="988568" y="1501572"/>
                            <a:ext cx="75603" cy="150470"/>
                          </a:xfrm>
                          <a:custGeom>
                            <a:avLst/>
                            <a:gdLst/>
                            <a:ahLst/>
                            <a:cxnLst/>
                            <a:rect l="0" t="0" r="0" b="0"/>
                            <a:pathLst>
                              <a:path w="75603" h="150470">
                                <a:moveTo>
                                  <a:pt x="75603" y="150470"/>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7" name="Shape 377"/>
                        <wps:cNvSpPr/>
                        <wps:spPr>
                          <a:xfrm>
                            <a:off x="2990888" y="3053170"/>
                            <a:ext cx="1714322" cy="525958"/>
                          </a:xfrm>
                          <a:custGeom>
                            <a:avLst/>
                            <a:gdLst/>
                            <a:ahLst/>
                            <a:cxnLst/>
                            <a:rect l="0" t="0" r="0" b="0"/>
                            <a:pathLst>
                              <a:path w="1714322" h="525958">
                                <a:moveTo>
                                  <a:pt x="0" y="0"/>
                                </a:moveTo>
                                <a:lnTo>
                                  <a:pt x="1714322" y="525958"/>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8" name="Shape 378"/>
                        <wps:cNvSpPr/>
                        <wps:spPr>
                          <a:xfrm>
                            <a:off x="4579925" y="3466085"/>
                            <a:ext cx="125285" cy="113043"/>
                          </a:xfrm>
                          <a:custGeom>
                            <a:avLst/>
                            <a:gdLst/>
                            <a:ahLst/>
                            <a:cxnLst/>
                            <a:rect l="0" t="0" r="0" b="0"/>
                            <a:pathLst>
                              <a:path w="125285" h="113043">
                                <a:moveTo>
                                  <a:pt x="125285" y="113043"/>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9" name="Shape 379"/>
                        <wps:cNvSpPr/>
                        <wps:spPr>
                          <a:xfrm>
                            <a:off x="4542130" y="3578772"/>
                            <a:ext cx="163081" cy="25197"/>
                          </a:xfrm>
                          <a:custGeom>
                            <a:avLst/>
                            <a:gdLst/>
                            <a:ahLst/>
                            <a:cxnLst/>
                            <a:rect l="0" t="0" r="0" b="0"/>
                            <a:pathLst>
                              <a:path w="163081" h="25197">
                                <a:moveTo>
                                  <a:pt x="163081" y="0"/>
                                </a:moveTo>
                                <a:lnTo>
                                  <a:pt x="0" y="25197"/>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0" name="Shape 380"/>
                        <wps:cNvSpPr/>
                        <wps:spPr>
                          <a:xfrm>
                            <a:off x="3566160" y="1126084"/>
                            <a:ext cx="0" cy="1051204"/>
                          </a:xfrm>
                          <a:custGeom>
                            <a:avLst/>
                            <a:gdLst/>
                            <a:ahLst/>
                            <a:cxnLst/>
                            <a:rect l="0" t="0" r="0" b="0"/>
                            <a:pathLst>
                              <a:path h="1051204">
                                <a:moveTo>
                                  <a:pt x="0" y="0"/>
                                </a:moveTo>
                                <a:lnTo>
                                  <a:pt x="0" y="1051204"/>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1" name="Shape 381"/>
                        <wps:cNvSpPr/>
                        <wps:spPr>
                          <a:xfrm>
                            <a:off x="3566160" y="2027162"/>
                            <a:ext cx="75603" cy="150482"/>
                          </a:xfrm>
                          <a:custGeom>
                            <a:avLst/>
                            <a:gdLst/>
                            <a:ahLst/>
                            <a:cxnLst/>
                            <a:rect l="0" t="0" r="0" b="0"/>
                            <a:pathLst>
                              <a:path w="75603" h="150482">
                                <a:moveTo>
                                  <a:pt x="0" y="150482"/>
                                </a:moveTo>
                                <a:lnTo>
                                  <a:pt x="75603"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2" name="Shape 382"/>
                        <wps:cNvSpPr/>
                        <wps:spPr>
                          <a:xfrm>
                            <a:off x="3491281" y="2027162"/>
                            <a:ext cx="75247" cy="150482"/>
                          </a:xfrm>
                          <a:custGeom>
                            <a:avLst/>
                            <a:gdLst/>
                            <a:ahLst/>
                            <a:cxnLst/>
                            <a:rect l="0" t="0" r="0" b="0"/>
                            <a:pathLst>
                              <a:path w="75247" h="150482">
                                <a:moveTo>
                                  <a:pt x="75247" y="15048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3" name="Rectangle 383"/>
                        <wps:cNvSpPr/>
                        <wps:spPr>
                          <a:xfrm>
                            <a:off x="4917961" y="2914380"/>
                            <a:ext cx="518525" cy="205933"/>
                          </a:xfrm>
                          <a:prstGeom prst="rect">
                            <a:avLst/>
                          </a:prstGeom>
                          <a:ln>
                            <a:noFill/>
                          </a:ln>
                        </wps:spPr>
                        <wps:txbx>
                          <w:txbxContent>
                            <w:p w14:paraId="6CC4C871" w14:textId="77777777" w:rsidR="00CD685B" w:rsidRDefault="00CD685B" w:rsidP="004A34A5">
                              <w:r>
                                <w:rPr>
                                  <w:rFonts w:ascii="Liberation Sans" w:eastAsia="Liberation Sans" w:hAnsi="Liberation Sans" w:cs="Liberation Sans"/>
                                </w:rPr>
                                <w:t>Admin</w:t>
                              </w:r>
                            </w:p>
                          </w:txbxContent>
                        </wps:txbx>
                        <wps:bodyPr horzOverflow="overflow" vert="horz" lIns="0" tIns="0" rIns="0" bIns="0" rtlCol="0">
                          <a:noAutofit/>
                        </wps:bodyPr>
                      </wps:wsp>
                      <wps:wsp>
                        <wps:cNvPr id="6672" name="Rectangle 6672"/>
                        <wps:cNvSpPr/>
                        <wps:spPr>
                          <a:xfrm>
                            <a:off x="2873523" y="1300134"/>
                            <a:ext cx="569031" cy="205933"/>
                          </a:xfrm>
                          <a:prstGeom prst="rect">
                            <a:avLst/>
                          </a:prstGeom>
                          <a:ln>
                            <a:noFill/>
                          </a:ln>
                        </wps:spPr>
                        <wps:txbx>
                          <w:txbxContent>
                            <w:p w14:paraId="544A88DE" w14:textId="77777777" w:rsidR="00CD685B" w:rsidRDefault="00CD685B"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71" name="Rectangle 6671"/>
                        <wps:cNvSpPr/>
                        <wps:spPr>
                          <a:xfrm>
                            <a:off x="3379060" y="1300134"/>
                            <a:ext cx="215484" cy="205933"/>
                          </a:xfrm>
                          <a:prstGeom prst="rect">
                            <a:avLst/>
                          </a:prstGeom>
                          <a:ln>
                            <a:noFill/>
                          </a:ln>
                        </wps:spPr>
                        <wps:txbx>
                          <w:txbxContent>
                            <w:p w14:paraId="4A718331" w14:textId="77777777" w:rsidR="00CD685B" w:rsidRDefault="00CD685B"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0" name="Rectangle 6670"/>
                        <wps:cNvSpPr/>
                        <wps:spPr>
                          <a:xfrm>
                            <a:off x="2686024" y="1300134"/>
                            <a:ext cx="214009" cy="205933"/>
                          </a:xfrm>
                          <a:prstGeom prst="rect">
                            <a:avLst/>
                          </a:prstGeom>
                          <a:ln>
                            <a:noFill/>
                          </a:ln>
                        </wps:spPr>
                        <wps:txbx>
                          <w:txbxContent>
                            <w:p w14:paraId="7FC2C0C5" w14:textId="77777777" w:rsidR="00CD685B" w:rsidRDefault="00CD685B"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76" name="Rectangle 6676"/>
                        <wps:cNvSpPr/>
                        <wps:spPr>
                          <a:xfrm>
                            <a:off x="2916645" y="3378058"/>
                            <a:ext cx="215483" cy="205933"/>
                          </a:xfrm>
                          <a:prstGeom prst="rect">
                            <a:avLst/>
                          </a:prstGeom>
                          <a:ln>
                            <a:noFill/>
                          </a:ln>
                        </wps:spPr>
                        <wps:txbx>
                          <w:txbxContent>
                            <w:p w14:paraId="6D6A3AD4" w14:textId="77777777" w:rsidR="00CD685B" w:rsidRDefault="00CD685B"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77" name="Rectangle 6677"/>
                        <wps:cNvSpPr/>
                        <wps:spPr>
                          <a:xfrm>
                            <a:off x="3641763" y="3378058"/>
                            <a:ext cx="215483" cy="205933"/>
                          </a:xfrm>
                          <a:prstGeom prst="rect">
                            <a:avLst/>
                          </a:prstGeom>
                          <a:ln>
                            <a:noFill/>
                          </a:ln>
                        </wps:spPr>
                        <wps:txbx>
                          <w:txbxContent>
                            <w:p w14:paraId="1F5FBB32" w14:textId="77777777" w:rsidR="00CD685B" w:rsidRDefault="00CD685B"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8" name="Rectangle 6678"/>
                        <wps:cNvSpPr/>
                        <wps:spPr>
                          <a:xfrm>
                            <a:off x="3113213" y="3371211"/>
                            <a:ext cx="589125" cy="205933"/>
                          </a:xfrm>
                          <a:prstGeom prst="rect">
                            <a:avLst/>
                          </a:prstGeom>
                          <a:ln>
                            <a:noFill/>
                          </a:ln>
                        </wps:spPr>
                        <wps:txbx>
                          <w:txbxContent>
                            <w:p w14:paraId="369D4176" w14:textId="77777777" w:rsidR="00CD685B" w:rsidRDefault="00CD685B" w:rsidP="004A34A5">
                              <w:r>
                                <w:rPr>
                                  <w:rFonts w:ascii="Liberation Sans" w:eastAsia="Liberation Sans" w:hAnsi="Liberation Sans" w:cs="Liberation Sans"/>
                                </w:rPr>
                                <w:t>Include</w:t>
                              </w:r>
                            </w:p>
                          </w:txbxContent>
                        </wps:txbx>
                        <wps:bodyPr horzOverflow="overflow" vert="horz" lIns="0" tIns="0" rIns="0" bIns="0" rtlCol="0">
                          <a:noAutofit/>
                        </wps:bodyPr>
                      </wps:wsp>
                      <wps:wsp>
                        <wps:cNvPr id="6668" name="Rectangle 6668"/>
                        <wps:cNvSpPr/>
                        <wps:spPr>
                          <a:xfrm>
                            <a:off x="851861" y="1250464"/>
                            <a:ext cx="214009" cy="205933"/>
                          </a:xfrm>
                          <a:prstGeom prst="rect">
                            <a:avLst/>
                          </a:prstGeom>
                          <a:ln>
                            <a:noFill/>
                          </a:ln>
                        </wps:spPr>
                        <wps:txbx>
                          <w:txbxContent>
                            <w:p w14:paraId="49E50C9B" w14:textId="77777777" w:rsidR="00CD685B" w:rsidRDefault="00CD685B"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69" name="Rectangle 6669"/>
                        <wps:cNvSpPr/>
                        <wps:spPr>
                          <a:xfrm>
                            <a:off x="339783" y="1250464"/>
                            <a:ext cx="569031" cy="205933"/>
                          </a:xfrm>
                          <a:prstGeom prst="rect">
                            <a:avLst/>
                          </a:prstGeom>
                          <a:ln>
                            <a:noFill/>
                          </a:ln>
                        </wps:spPr>
                        <wps:txbx>
                          <w:txbxContent>
                            <w:p w14:paraId="73216DBF" w14:textId="77777777" w:rsidR="00CD685B" w:rsidRDefault="00CD685B"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67" name="Rectangle 6667"/>
                        <wps:cNvSpPr/>
                        <wps:spPr>
                          <a:xfrm>
                            <a:off x="139194" y="1250464"/>
                            <a:ext cx="214009" cy="205933"/>
                          </a:xfrm>
                          <a:prstGeom prst="rect">
                            <a:avLst/>
                          </a:prstGeom>
                          <a:ln>
                            <a:noFill/>
                          </a:ln>
                        </wps:spPr>
                        <wps:txbx>
                          <w:txbxContent>
                            <w:p w14:paraId="647C379D" w14:textId="77777777" w:rsidR="00CD685B" w:rsidRDefault="00CD685B"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64" name="Rectangle 6664"/>
                        <wps:cNvSpPr/>
                        <wps:spPr>
                          <a:xfrm>
                            <a:off x="1512317" y="911708"/>
                            <a:ext cx="215483" cy="183583"/>
                          </a:xfrm>
                          <a:prstGeom prst="rect">
                            <a:avLst/>
                          </a:prstGeom>
                          <a:ln>
                            <a:noFill/>
                          </a:ln>
                        </wps:spPr>
                        <wps:txbx>
                          <w:txbxContent>
                            <w:p w14:paraId="0C6E6C5D" w14:textId="77777777" w:rsidR="00CD685B" w:rsidRDefault="00CD685B"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66" name="Rectangle 6666"/>
                        <wps:cNvSpPr/>
                        <wps:spPr>
                          <a:xfrm>
                            <a:off x="1727800" y="911704"/>
                            <a:ext cx="567372" cy="205933"/>
                          </a:xfrm>
                          <a:prstGeom prst="rect">
                            <a:avLst/>
                          </a:prstGeom>
                          <a:ln>
                            <a:noFill/>
                          </a:ln>
                        </wps:spPr>
                        <wps:txbx>
                          <w:txbxContent>
                            <w:p w14:paraId="033FD599" w14:textId="77777777" w:rsidR="00CD685B" w:rsidRDefault="00CD685B"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65" name="Rectangle 6665"/>
                        <wps:cNvSpPr/>
                        <wps:spPr>
                          <a:xfrm>
                            <a:off x="2239884" y="911704"/>
                            <a:ext cx="215483" cy="205933"/>
                          </a:xfrm>
                          <a:prstGeom prst="rect">
                            <a:avLst/>
                          </a:prstGeom>
                          <a:ln>
                            <a:noFill/>
                          </a:ln>
                        </wps:spPr>
                        <wps:txbx>
                          <w:txbxContent>
                            <w:p w14:paraId="42F20FB2" w14:textId="77777777" w:rsidR="00CD685B" w:rsidRDefault="00CD685B"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9" name="Rectangle 6679"/>
                        <wps:cNvSpPr/>
                        <wps:spPr>
                          <a:xfrm>
                            <a:off x="429961" y="4903023"/>
                            <a:ext cx="215484" cy="205933"/>
                          </a:xfrm>
                          <a:prstGeom prst="rect">
                            <a:avLst/>
                          </a:prstGeom>
                          <a:ln>
                            <a:noFill/>
                          </a:ln>
                        </wps:spPr>
                        <wps:txbx>
                          <w:txbxContent>
                            <w:p w14:paraId="5B50F396" w14:textId="77777777" w:rsidR="00CD685B" w:rsidRDefault="00CD685B"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1" name="Rectangle 6681"/>
                        <wps:cNvSpPr/>
                        <wps:spPr>
                          <a:xfrm>
                            <a:off x="645445" y="4903023"/>
                            <a:ext cx="569031" cy="205933"/>
                          </a:xfrm>
                          <a:prstGeom prst="rect">
                            <a:avLst/>
                          </a:prstGeom>
                          <a:ln>
                            <a:noFill/>
                          </a:ln>
                        </wps:spPr>
                        <wps:txbx>
                          <w:txbxContent>
                            <w:p w14:paraId="4B9D9CC1" w14:textId="77777777" w:rsidR="00CD685B" w:rsidRDefault="00CD685B"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80" name="Rectangle 6680"/>
                        <wps:cNvSpPr/>
                        <wps:spPr>
                          <a:xfrm>
                            <a:off x="1164345" y="4903023"/>
                            <a:ext cx="215484" cy="205933"/>
                          </a:xfrm>
                          <a:prstGeom prst="rect">
                            <a:avLst/>
                          </a:prstGeom>
                          <a:ln>
                            <a:noFill/>
                          </a:ln>
                        </wps:spPr>
                        <wps:txbx>
                          <w:txbxContent>
                            <w:p w14:paraId="78937B17" w14:textId="77777777" w:rsidR="00CD685B" w:rsidRDefault="00CD685B"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4" name="Rectangle 6674"/>
                        <wps:cNvSpPr/>
                        <wps:spPr>
                          <a:xfrm>
                            <a:off x="1664284" y="3439982"/>
                            <a:ext cx="214009" cy="205933"/>
                          </a:xfrm>
                          <a:prstGeom prst="rect">
                            <a:avLst/>
                          </a:prstGeom>
                          <a:ln>
                            <a:noFill/>
                          </a:ln>
                        </wps:spPr>
                        <wps:txbx>
                          <w:txbxContent>
                            <w:p w14:paraId="4CE61F89" w14:textId="77777777" w:rsidR="00CD685B" w:rsidRDefault="00CD685B"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5" name="Rectangle 6675"/>
                        <wps:cNvSpPr/>
                        <wps:spPr>
                          <a:xfrm>
                            <a:off x="1139052" y="3426895"/>
                            <a:ext cx="569031" cy="205933"/>
                          </a:xfrm>
                          <a:prstGeom prst="rect">
                            <a:avLst/>
                          </a:prstGeom>
                          <a:ln>
                            <a:noFill/>
                          </a:ln>
                        </wps:spPr>
                        <wps:txbx>
                          <w:txbxContent>
                            <w:p w14:paraId="3354A01D" w14:textId="77777777" w:rsidR="00CD685B" w:rsidRDefault="00CD685B"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73" name="Rectangle 6673"/>
                        <wps:cNvSpPr/>
                        <wps:spPr>
                          <a:xfrm>
                            <a:off x="925043" y="3440888"/>
                            <a:ext cx="214009" cy="205933"/>
                          </a:xfrm>
                          <a:prstGeom prst="rect">
                            <a:avLst/>
                          </a:prstGeom>
                          <a:ln>
                            <a:noFill/>
                          </a:ln>
                        </wps:spPr>
                        <wps:txbx>
                          <w:txbxContent>
                            <w:p w14:paraId="508F4E1A" w14:textId="77777777" w:rsidR="00CD685B" w:rsidRDefault="00CD685B"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2" name="Rectangle 6682"/>
                        <wps:cNvSpPr/>
                        <wps:spPr>
                          <a:xfrm>
                            <a:off x="2702636" y="4878906"/>
                            <a:ext cx="214009" cy="205933"/>
                          </a:xfrm>
                          <a:prstGeom prst="rect">
                            <a:avLst/>
                          </a:prstGeom>
                          <a:ln>
                            <a:noFill/>
                          </a:ln>
                        </wps:spPr>
                        <wps:txbx>
                          <w:txbxContent>
                            <w:p w14:paraId="24B425EC" w14:textId="77777777" w:rsidR="00CD685B" w:rsidRDefault="00CD685B"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4" name="Rectangle 6684"/>
                        <wps:cNvSpPr/>
                        <wps:spPr>
                          <a:xfrm>
                            <a:off x="2890136" y="4878906"/>
                            <a:ext cx="569031" cy="205933"/>
                          </a:xfrm>
                          <a:prstGeom prst="rect">
                            <a:avLst/>
                          </a:prstGeom>
                          <a:ln>
                            <a:noFill/>
                          </a:ln>
                        </wps:spPr>
                        <wps:txbx>
                          <w:txbxContent>
                            <w:p w14:paraId="2E1F867C" w14:textId="77777777" w:rsidR="00CD685B" w:rsidRDefault="00CD685B"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83" name="Rectangle 6683"/>
                        <wps:cNvSpPr/>
                        <wps:spPr>
                          <a:xfrm>
                            <a:off x="3408758" y="4878906"/>
                            <a:ext cx="214009" cy="205933"/>
                          </a:xfrm>
                          <a:prstGeom prst="rect">
                            <a:avLst/>
                          </a:prstGeom>
                          <a:ln>
                            <a:noFill/>
                          </a:ln>
                        </wps:spPr>
                        <wps:txbx>
                          <w:txbxContent>
                            <w:p w14:paraId="0A76FBEC" w14:textId="77777777" w:rsidR="00CD685B" w:rsidRDefault="00CD685B" w:rsidP="004A34A5">
                              <w:r>
                                <w:rPr>
                                  <w:rFonts w:ascii="Liberation Sans" w:eastAsia="Liberation Sans" w:hAnsi="Liberation Sans" w:cs="Liberation Sans"/>
                                </w:rPr>
                                <w:t>&gt;&gt;</w:t>
                              </w:r>
                            </w:p>
                          </w:txbxContent>
                        </wps:txbx>
                        <wps:bodyPr horzOverflow="overflow" vert="horz" lIns="0" tIns="0" rIns="0" bIns="0" rtlCol="0">
                          <a:noAutofit/>
                        </wps:bodyPr>
                      </wps:wsp>
                    </wpg:wgp>
                  </a:graphicData>
                </a:graphic>
              </wp:inline>
            </w:drawing>
          </mc:Choice>
          <mc:Fallback>
            <w:pict>
              <v:group w14:anchorId="7104D236" id="Group 6704" o:spid="_x0000_s1405" style="width:453.6pt;height:394.45pt;mso-position-horizontal-relative:char;mso-position-vertical-relative:line" coordsize="67197,58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">
                <v:shape id="Shape 309" o:spid="_x0000_s1406" style="position:absolute;left:50176;top:21398;width:1883;height:1879;visibility:visible;mso-wrap-style:square;v-text-anchor:top" coordsize="188290,1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" path="m93967,v52197,,94323,41758,94323,93599c188290,145796,146164,187922,93967,187922,42126,187922,,145796,,93599,,41758,42126,,93967,xe" fillcolor="#7acff5" stroked="f" strokeweight="0">
                  <v:stroke miterlimit="83231f" joinstyle="miter"/>
                  <v:path arrowok="t" textboxrect="0,0,188290,187922"/>
                </v:shape>
                <v:shape id="Shape 310" o:spid="_x0000_s1407" style="position:absolute;left:50176;top:21398;width:1883;height:1879;visibility:visible;mso-wrap-style:square;v-text-anchor:top" coordsize="188290,1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" path="m188290,93599v,52197,-42126,94323,-94323,94323c42126,187922,,145796,,93599,,41758,42126,,93967,v52197,,94323,41758,94323,93599xe" filled="f" strokeweight=".34mm">
                  <v:path arrowok="t" textboxrect="0,0,188290,187922"/>
                </v:shape>
                <v:shape id="Shape 311" o:spid="_x0000_s1408" style="position:absolute;left:51177;top:23274;width:0;height:3128;visibility:visible;mso-wrap-style:square;v-text-anchor:top" coordsize="0,312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" path="m,l,312839e" filled="f" strokeweight=".34mm">
                  <v:path arrowok="t" textboxrect="0,0,0,312839"/>
                </v:shape>
                <v:shape id="Shape 312" o:spid="_x0000_s1409" style="position:absolute;left:49302;top:24400;width:3754;height:0;visibility:visible;mso-wrap-style:square;v-text-anchor:top" coordsize="375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" path="m,l375488,e" filled="f" strokeweight=".34mm">
                  <v:path arrowok="t" textboxrect="0,0,375488,0"/>
                </v:shape>
                <v:shape id="Shape 313" o:spid="_x0000_s1410" style="position:absolute;left:49302;top:26402;width:1879;height:2506;visibility:visible;mso-wrap-style:square;v-text-anchor:top" coordsize="187922,25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" path="m187922,l,250571e" filled="f" strokeweight=".34mm">
                  <v:path arrowok="t" textboxrect="0,0,187922,250571"/>
                </v:shape>
                <v:shape id="Shape 314" o:spid="_x0000_s1411" style="position:absolute;left:51177;top:26402;width:1883;height:2506;visibility:visible;mso-wrap-style:square;v-text-anchor:top" coordsize="188277,25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" path="m,l188277,250571e" filled="f" strokeweight=".34mm">
                  <v:path arrowok="t" textboxrect="0,0,188277,250571"/>
                </v:shape>
                <v:shape id="Shape 315" o:spid="_x0000_s1412" style="position:absolute;left:42544;top:34408;width:24653;height:12892;visibility:visible;mso-wrap-style:square;v-text-anchor:top" coordsize="2465273,128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" path="m1232636,v681127,,1232637,288722,1232637,644398c2465273,1000798,1913763,1289164,1232636,1289164,551878,1289164,,1000798,,644398,,288722,551878,,1232636,xe" fillcolor="#c0ffc0" stroked="f" strokeweight="0">
                  <v:stroke miterlimit="83231f" joinstyle="miter"/>
                  <v:path arrowok="t" textboxrect="0,0,2465273,1289164"/>
                </v:shape>
                <v:shape id="Shape 316" o:spid="_x0000_s1413" style="position:absolute;left:42544;top:34408;width:24653;height:12892;visibility:visible;mso-wrap-style:square;v-text-anchor:top" coordsize="2465273,128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" path="m2465273,644398v,356400,-551510,644766,-1232637,644766c551878,1289164,,1000798,,644398,,288722,551878,,1232636,v681127,,1232637,288722,1232637,644398xe" filled="f" strokeweight=".34mm">
                  <v:path arrowok="t" textboxrect="0,0,2465273,1289164"/>
                </v:shape>
                <v:shape id="Shape 317" o:spid="_x0000_s1414" style="position:absolute;left:43297;top:38538;width:22896;height:0;visibility:visible;mso-wrap-style:square;v-text-anchor:top" coordsize="228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" path="m,l2289607,e" filled="f" strokeweight=".34mm">
                  <v:path arrowok="t" textboxrect="0,0,2289607,0"/>
                </v:shape>
                <v:rect id="Rectangle 318" o:spid="_x0000_s1415" style="position:absolute;left:50551;top:44904;width:11268;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42D0BC9" w14:textId="77777777" w:rsidR="00CD685B" w:rsidRDefault="00CD685B" w:rsidP="004A34A5">
                        <w:r>
                          <w:rPr>
                            <w:rFonts w:ascii="Liberation Sans" w:eastAsia="Liberation Sans" w:hAnsi="Liberation Sans" w:cs="Liberation Sans"/>
                          </w:rPr>
                          <w:t>Raum suchen</w:t>
                        </w:r>
                      </w:p>
                    </w:txbxContent>
                  </v:textbox>
                </v:rect>
                <v:rect id="Rectangle 319" o:spid="_x0000_s1416" style="position:absolute;left:49932;top:43036;width:130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3F29E7D3" w14:textId="77777777" w:rsidR="00CD685B" w:rsidRDefault="00CD685B" w:rsidP="004A34A5">
                        <w:r>
                          <w:rPr>
                            <w:rFonts w:ascii="Liberation Sans" w:eastAsia="Liberation Sans" w:hAnsi="Liberation Sans" w:cs="Liberation Sans"/>
                          </w:rPr>
                          <w:t>Exponat suchen</w:t>
                        </w:r>
                      </w:p>
                    </w:txbxContent>
                  </v:textbox>
                </v:rect>
                <v:rect id="Rectangle 320" o:spid="_x0000_s1417" style="position:absolute;left:49802;top:41156;width:1349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45AF6045" w14:textId="77777777" w:rsidR="00CD685B" w:rsidRDefault="00CD685B" w:rsidP="004A34A5">
                        <w:r>
                          <w:rPr>
                            <w:rFonts w:ascii="Liberation Sans" w:eastAsia="Liberation Sans" w:hAnsi="Liberation Sans" w:cs="Liberation Sans"/>
                          </w:rPr>
                          <w:t>Personen Suche</w:t>
                        </w:r>
                      </w:p>
                    </w:txbxContent>
                  </v:textbox>
                </v:rect>
                <v:rect id="Rectangle 321" o:spid="_x0000_s1418" style="position:absolute;left:49309;top:39277;width:145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740D1001" w14:textId="77777777" w:rsidR="00CD685B" w:rsidRDefault="00CD685B" w:rsidP="004A34A5">
                        <w:r>
                          <w:rPr>
                            <w:rFonts w:ascii="Liberation Sans" w:eastAsia="Liberation Sans" w:hAnsi="Liberation Sans" w:cs="Liberation Sans"/>
                            <w:b/>
                          </w:rPr>
                          <w:t>extension points</w:t>
                        </w:r>
                      </w:p>
                    </w:txbxContent>
                  </v:textbox>
                </v:rect>
                <v:shape id="Shape 7375" o:spid="_x0000_s1419" style="position:absolute;width:40921;height:58438;visibility:visible;mso-wrap-style:square;v-text-anchor:top" coordsize="4092131,584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" path="m,l4092131,r,5843880l,5843880,,e" fillcolor="#ffc0c0" stroked="f" strokeweight="0">
                  <v:stroke miterlimit="83231f" joinstyle="miter"/>
                  <v:path arrowok="t" textboxrect="0,0,4092131,5843880"/>
                </v:shape>
                <v:shape id="Shape 323" o:spid="_x0000_s1420" style="position:absolute;width:40921;height:58438;visibility:visible;mso-wrap-style:square;v-text-anchor:top" coordsize="4092131,584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" path="m,l4092131,r,5843880l,5843880,,xe" filled="f" strokeweight=".34mm">
                  <v:path arrowok="t" textboxrect="0,0,4092131,5843880"/>
                </v:shape>
                <v:rect id="Rectangle 324" o:spid="_x0000_s1421" style="position:absolute;left:49550;top:35771;width:14107;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342BE782" w14:textId="77777777" w:rsidR="00CD685B" w:rsidRDefault="00CD685B" w:rsidP="004A34A5">
                        <w:r>
                          <w:rPr>
                            <w:rFonts w:ascii="Liberation Sans" w:eastAsia="Liberation Sans" w:hAnsi="Liberation Sans" w:cs="Liberation Sans"/>
                          </w:rPr>
                          <w:t>Elemente suchen</w:t>
                        </w:r>
                      </w:p>
                    </w:txbxContent>
                  </v:textbox>
                </v:rect>
                <v:shape id="Shape 325" o:spid="_x0000_s1422" style="position:absolute;left:5634;top:6256;width:10011;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" path="m500393,v276479,,500761,111951,500761,250558c1001154,388798,776872,500761,500393,500761,223914,500761,,388798,,250558,,111951,223914,,500393,xe" fillcolor="#7acff5" stroked="f" strokeweight="0">
                  <v:stroke miterlimit="83231f" joinstyle="miter"/>
                  <v:path arrowok="t" textboxrect="0,0,1001154,500761"/>
                </v:shape>
                <v:shape id="Shape 326" o:spid="_x0000_s1423" style="position:absolute;left:5634;top:6256;width:10011;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" path="m1001154,250558v,138240,-224282,250203,-500761,250203c223914,500761,,388798,,250558,,111951,223914,,500393,v276479,,500761,111951,500761,250558xe" filled="f" strokeweight=".34mm">
                  <v:path arrowok="t" textboxrect="0,0,1001154,500761"/>
                </v:shape>
                <v:rect id="Rectangle 327" o:spid="_x0000_s1424" style="position:absolute;left:16898;top:28521;width:91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135D247F" w14:textId="77777777" w:rsidR="00CD685B" w:rsidRDefault="00CD685B" w:rsidP="004A34A5">
                        <w:r>
                          <w:rPr>
                            <w:rFonts w:ascii="Liberation Sans" w:eastAsia="Liberation Sans" w:hAnsi="Liberation Sans" w:cs="Liberation Sans"/>
                          </w:rPr>
                          <w:t>exportieren</w:t>
                        </w:r>
                      </w:p>
                    </w:txbxContent>
                  </v:textbox>
                </v:rect>
                <v:shape id="Shape 328" o:spid="_x0000_s1425" style="position:absolute;left:3880;top:15015;width:32163;height:17399;visibility:visible;mso-wrap-style:square;v-text-anchor:top" coordsize="3216237,173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" path="m1608125,v888111,,1608112,389154,1608112,870115c3216237,1350353,2496236,1739874,1608125,1739874,720001,1739874,,1350353,,870115,,389154,720001,,1608125,xe" fillcolor="#7acff5" stroked="f" strokeweight="0">
                  <v:stroke miterlimit="83231f" joinstyle="miter"/>
                  <v:path arrowok="t" textboxrect="0,0,3216237,1739874"/>
                </v:shape>
                <v:shape id="Shape 329" o:spid="_x0000_s1426" style="position:absolute;left:3880;top:15015;width:32163;height:17399;visibility:visible;mso-wrap-style:square;v-text-anchor:top" coordsize="3216237,173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" path="m3216237,870115v,480238,-720001,869759,-1608112,869759c720001,1739874,,1350353,,870115,,389154,720001,,1608125,v888111,,1608112,389154,1608112,870115xe" filled="f" strokeweight=".34mm">
                  <v:path arrowok="t" textboxrect="0,0,3216237,1739874"/>
                </v:shape>
                <v:shape id="Shape 330" o:spid="_x0000_s1427" style="position:absolute;left:4255;top:21772;width:31158;height:0;visibility:visible;mso-wrap-style:square;v-text-anchor:top" coordsize="3115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" path="m,l3115805,e" filled="f" strokeweight=".34mm">
                  <v:path arrowok="t" textboxrect="0,0,3115805,0"/>
                </v:shape>
                <v:rect id="Rectangle 331" o:spid="_x0000_s1428" style="position:absolute;left:6711;top:7539;width:893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774DCD70" w14:textId="77777777" w:rsidR="00CD685B" w:rsidRDefault="00CD685B" w:rsidP="004A34A5">
                        <w:r>
                          <w:rPr>
                            <w:rFonts w:ascii="Liberation Sans" w:eastAsia="Liberation Sans" w:hAnsi="Liberation Sans" w:cs="Liberation Sans"/>
                          </w:rPr>
                          <w:t>full Backup</w:t>
                        </w:r>
                      </w:p>
                    </w:txbxContent>
                  </v:textbox>
                </v:rect>
                <v:rect id="Rectangle 332" o:spid="_x0000_s1429" style="position:absolute;left:13028;top:28908;width:155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7ECF2F74" w14:textId="77777777" w:rsidR="00CD685B" w:rsidRDefault="00CD685B" w:rsidP="004A34A5">
                        <w:r>
                          <w:rPr>
                            <w:rFonts w:ascii="Liberation Sans" w:eastAsia="Liberation Sans" w:hAnsi="Liberation Sans" w:cs="Liberation Sans"/>
                          </w:rPr>
                          <w:t>Räume exportieren</w:t>
                        </w:r>
                      </w:p>
                    </w:txbxContent>
                  </v:textbox>
                </v:rect>
                <v:rect id="Rectangle 333" o:spid="_x0000_s1430" style="position:absolute;left:15595;top:27223;width:89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6D5C7963" w14:textId="77777777" w:rsidR="00CD685B" w:rsidRDefault="00CD685B" w:rsidP="004A34A5">
                        <w:r>
                          <w:rPr>
                            <w:rFonts w:ascii="Liberation Sans" w:eastAsia="Liberation Sans" w:hAnsi="Liberation Sans" w:cs="Liberation Sans"/>
                          </w:rPr>
                          <w:t>full Backup</w:t>
                        </w:r>
                      </w:p>
                    </w:txbxContent>
                  </v:textbox>
                </v:rect>
                <v:rect id="Rectangle 334" o:spid="_x0000_s1431" style="position:absolute;left:12926;top:25605;width:1633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0FA9BBBC" w14:textId="77777777" w:rsidR="00CD685B" w:rsidRDefault="00CD685B" w:rsidP="004A34A5">
                        <w:r>
                          <w:rPr>
                            <w:rFonts w:ascii="Liberation Sans" w:eastAsia="Liberation Sans" w:hAnsi="Liberation Sans" w:cs="Liberation Sans"/>
                          </w:rPr>
                          <w:t>Exponat exportieren</w:t>
                        </w:r>
                      </w:p>
                    </w:txbxContent>
                  </v:textbox>
                </v:rect>
                <v:rect id="Rectangle 335" o:spid="_x0000_s1432" style="position:absolute;left:13343;top:24064;width:1512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7D93DD01" w14:textId="77777777" w:rsidR="00CD685B" w:rsidRDefault="00CD685B" w:rsidP="004A34A5">
                        <w:r>
                          <w:rPr>
                            <w:rFonts w:ascii="Liberation Sans" w:eastAsia="Liberation Sans" w:hAnsi="Liberation Sans" w:cs="Liberation Sans"/>
                          </w:rPr>
                          <w:t>Person Exporieren</w:t>
                        </w:r>
                      </w:p>
                    </w:txbxContent>
                  </v:textbox>
                </v:rect>
                <v:rect id="Rectangle 336" o:spid="_x0000_s1433" style="position:absolute;left:13798;top:22119;width:145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2C927B08" w14:textId="77777777" w:rsidR="00CD685B" w:rsidRDefault="00CD685B" w:rsidP="004A34A5">
                        <w:r>
                          <w:rPr>
                            <w:rFonts w:ascii="Liberation Sans" w:eastAsia="Liberation Sans" w:hAnsi="Liberation Sans" w:cs="Liberation Sans"/>
                            <w:b/>
                          </w:rPr>
                          <w:t>extension points</w:t>
                        </w:r>
                      </w:p>
                    </w:txbxContent>
                  </v:textbox>
                </v:rect>
                <v:shape id="Shape 337" o:spid="_x0000_s1434" style="position:absolute;left:23148;top:50551;width:12895;height:5007;visibility:visible;mso-wrap-style:square;v-text-anchor:top" coordsize="1289520,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" path="m645122,v355676,,644398,111963,644398,250203c1289520,388810,1000798,500761,645122,500761,288722,500761,,388810,,250203,,111963,288722,,645122,xe" fillcolor="#7acff5" stroked="f" strokeweight="0">
                  <v:stroke miterlimit="83231f" joinstyle="miter"/>
                  <v:path arrowok="t" textboxrect="0,0,1289520,500761"/>
                </v:shape>
                <v:shape id="Shape 338" o:spid="_x0000_s1435" style="position:absolute;left:23148;top:50551;width:12895;height:5007;visibility:visible;mso-wrap-style:square;v-text-anchor:top" coordsize="1289520,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" path="m1289520,250203v,138607,-288722,250558,-644398,250558c288722,500761,,388810,,250203,,111963,288722,,645122,v355676,,644398,111963,644398,250203xe" filled="f" strokeweight=".34mm">
                  <v:path arrowok="t" textboxrect="0,0,1289520,500761"/>
                </v:shape>
                <v:rect id="Rectangle 339" o:spid="_x0000_s1436" style="position:absolute;left:13392;top:17638;width:1735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0A86AB90" w14:textId="77777777" w:rsidR="00CD685B" w:rsidRDefault="00CD685B" w:rsidP="004A34A5">
                        <w:r>
                          <w:rPr>
                            <w:rFonts w:ascii="Liberation Sans" w:eastAsia="Liberation Sans" w:hAnsi="Liberation Sans" w:cs="Liberation Sans"/>
                          </w:rPr>
                          <w:t>Elemente exportieren</w:t>
                        </w:r>
                      </w:p>
                    </w:txbxContent>
                  </v:textbox>
                </v:rect>
                <v:rect id="Rectangle 340" o:spid="_x0000_s1437" style="position:absolute;left:26283;top:51420;width:862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6B707BFE" w14:textId="77777777" w:rsidR="00CD685B" w:rsidRDefault="00CD685B" w:rsidP="004A34A5">
                        <w:r>
                          <w:rPr>
                            <w:rFonts w:ascii="Liberation Sans" w:eastAsia="Liberation Sans" w:hAnsi="Liberation Sans" w:cs="Liberation Sans"/>
                          </w:rPr>
                          <w:t>Mitarbeiter</w:t>
                        </w:r>
                      </w:p>
                    </w:txbxContent>
                  </v:textbox>
                </v:rect>
                <v:shape id="Shape 341" o:spid="_x0000_s1438" style="position:absolute;left:15642;top:3254;width:15393;height:5008;visibility:visible;mso-wrap-style:square;v-text-anchor:top" coordsize="1539355,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" path="m770039,v424802,,769316,112319,769316,250558c1539355,388797,1194841,500761,770039,500761,344881,500761,,388797,,250558,,112319,344881,,770039,xe" fillcolor="#7acff5" stroked="f" strokeweight="0">
                  <v:stroke miterlimit="83231f" joinstyle="miter"/>
                  <v:path arrowok="t" textboxrect="0,0,1539355,500761"/>
                </v:shape>
                <v:shape id="Shape 342" o:spid="_x0000_s1439" style="position:absolute;left:15642;top:3254;width:15393;height:5008;visibility:visible;mso-wrap-style:square;v-text-anchor:top" coordsize="1539355,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" path="m1539355,250558v,138239,-344514,250203,-769316,250203c344881,500761,,388797,,250558,,112319,344881,,770039,v424802,,769316,112319,769316,250558xe" filled="f" strokeweight=".34mm">
                  <v:path arrowok="t" textboxrect="0,0,1539355,500761"/>
                </v:shape>
                <v:rect id="Rectangle 343" o:spid="_x0000_s1440" style="position:absolute;left:26028;top:53299;width:913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5551A074" w14:textId="77777777" w:rsidR="00CD685B" w:rsidRDefault="00CD685B" w:rsidP="004A34A5">
                        <w:r>
                          <w:rPr>
                            <w:rFonts w:ascii="Liberation Sans" w:eastAsia="Liberation Sans" w:hAnsi="Liberation Sans" w:cs="Liberation Sans"/>
                          </w:rPr>
                          <w:t>exportieren</w:t>
                        </w:r>
                      </w:p>
                    </w:txbxContent>
                  </v:textbox>
                </v:rect>
                <v:shape id="Shape 344" o:spid="_x0000_s1441" style="position:absolute;left:5634;top:37789;width:28656;height:9763;visibility:visible;mso-wrap-style:square;v-text-anchor:top" coordsize="2865590,9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" path="m1432801,v791274,,1432789,218884,1432789,488162c2865590,757809,2224075,976325,1432801,976325,641515,976325,,757809,,488162,,218884,641515,,1432801,xe" fillcolor="#7acff5" stroked="f" strokeweight="0">
                  <v:stroke miterlimit="83231f" joinstyle="miter"/>
                  <v:path arrowok="t" textboxrect="0,0,2865590,976325"/>
                </v:shape>
                <v:shape id="Shape 345" o:spid="_x0000_s1442" style="position:absolute;left:5634;top:37789;width:28656;height:9763;visibility:visible;mso-wrap-style:square;v-text-anchor:top" coordsize="2865590,9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" path="m2865590,488162v,269647,-641515,488163,-1432789,488163c641515,976325,,757809,,488162,,218884,641515,,1432801,v791274,,1432789,218884,1432789,488162xe" filled="f" strokeweight=".34mm">
                  <v:path arrowok="t" textboxrect="0,0,2865590,976325"/>
                </v:shape>
                <v:shape id="Shape 346" o:spid="_x0000_s1443" style="position:absolute;left:6883;top:40665;width:25902;height:0;visibility:visible;mso-wrap-style:square;v-text-anchor:top" coordsize="2590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" path="m,l2590203,e" filled="f" strokeweight=".34mm">
                  <v:path arrowok="t" textboxrect="0,0,2590203,0"/>
                </v:shape>
                <v:rect id="Rectangle 347" o:spid="_x0000_s1444" style="position:absolute;left:16024;top:4675;width:1633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3785729C" w14:textId="77777777" w:rsidR="00CD685B" w:rsidRDefault="00CD685B" w:rsidP="004A34A5">
                        <w:r>
                          <w:rPr>
                            <w:rFonts w:ascii="Liberation Sans" w:eastAsia="Liberation Sans" w:hAnsi="Liberation Sans" w:cs="Liberation Sans"/>
                          </w:rPr>
                          <w:t>Exponat exportieren</w:t>
                        </w:r>
                      </w:p>
                    </w:txbxContent>
                  </v:textbox>
                </v:rect>
                <v:rect id="Rectangle 348" o:spid="_x0000_s1445" style="position:absolute;left:13647;top:45156;width:166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158A96CD" w14:textId="77777777" w:rsidR="00CD685B" w:rsidRDefault="00CD685B" w:rsidP="004A34A5">
                        <w:r>
                          <w:rPr>
                            <w:rFonts w:ascii="Liberation Sans" w:eastAsia="Liberation Sans" w:hAnsi="Liberation Sans" w:cs="Liberation Sans"/>
                          </w:rPr>
                          <w:t>Förderer exportieren</w:t>
                        </w:r>
                      </w:p>
                    </w:txbxContent>
                  </v:textbox>
                </v:rect>
                <v:rect id="Rectangle 349" o:spid="_x0000_s1446" style="position:absolute;left:13140;top:43277;width:1826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00C7FEEF" w14:textId="77777777" w:rsidR="00CD685B" w:rsidRDefault="00CD685B" w:rsidP="004A34A5">
                        <w:r>
                          <w:rPr>
                            <w:rFonts w:ascii="Liberation Sans" w:eastAsia="Liberation Sans" w:hAnsi="Liberation Sans" w:cs="Liberation Sans"/>
                          </w:rPr>
                          <w:t>Mitarbeiter exportieren</w:t>
                        </w:r>
                      </w:p>
                    </w:txbxContent>
                  </v:textbox>
                </v:rect>
                <v:rect id="Rectangle 350" o:spid="_x0000_s1447" style="position:absolute;left:14396;top:41412;width:1452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138BBCBE" w14:textId="77777777" w:rsidR="00CD685B" w:rsidRDefault="00CD685B" w:rsidP="004A34A5">
                        <w:r>
                          <w:rPr>
                            <w:rFonts w:ascii="Liberation Sans" w:eastAsia="Liberation Sans" w:hAnsi="Liberation Sans" w:cs="Liberation Sans"/>
                            <w:b/>
                          </w:rPr>
                          <w:t>extension points</w:t>
                        </w:r>
                      </w:p>
                    </w:txbxContent>
                  </v:textbox>
                </v:rect>
                <v:shape id="Shape 351" o:spid="_x0000_s1448" style="position:absolute;left:5634;top:51420;width:16978;height:5011;visibility:visible;mso-wrap-style:square;v-text-anchor:top" coordsize="1564196,50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" path="m781914,v432003,,782282,112319,782282,250914c1564196,389153,1213917,501116,781914,501116,349910,501116,,389153,,250914,,112319,349910,,781914,xe" fillcolor="#7acff5" stroked="f" strokeweight="0">
                  <v:stroke miterlimit="83231f" joinstyle="miter"/>
                  <v:path arrowok="t" textboxrect="0,0,1564196,501116"/>
                </v:shape>
                <v:shape id="Shape 352" o:spid="_x0000_s1449" style="position:absolute;left:5634;top:51414;width:16978;height:5011;visibility:visible;mso-wrap-style:square;v-text-anchor:top" coordsize="1564196,50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" path="m1564196,250914v,138239,-350279,250202,-782282,250202c349910,501116,,389153,,250914,,112319,349910,,781914,v432003,,782282,112319,782282,250914xe" filled="f" strokeweight=".34mm">
                  <v:path arrowok="t" textboxrect="0,0,1564196,501116"/>
                </v:shape>
                <v:rect id="Rectangle 353" o:spid="_x0000_s1450" style="position:absolute;left:14140;top:38528;width:1512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72D4750D" w14:textId="77777777" w:rsidR="00CD685B" w:rsidRDefault="00CD685B" w:rsidP="004A34A5">
                        <w:r>
                          <w:rPr>
                            <w:rFonts w:ascii="Liberation Sans" w:eastAsia="Liberation Sans" w:hAnsi="Liberation Sans" w:cs="Liberation Sans"/>
                          </w:rPr>
                          <w:t>Person Exporieren</w:t>
                        </w:r>
                      </w:p>
                    </w:txbxContent>
                  </v:textbox>
                </v:rect>
                <v:shape id="Shape 354" o:spid="_x0000_s1451" style="position:absolute;left:29908;top:6256;width:10012;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" path="m500761,v276479,,500393,111951,500393,250558c1001154,388798,777240,500761,500761,500761,224282,500761,,388798,,250558,,111951,224282,,500761,xe" fillcolor="#7acff5" stroked="f" strokeweight="0">
                  <v:stroke miterlimit="83231f" joinstyle="miter"/>
                  <v:path arrowok="t" textboxrect="0,0,1001154,500761"/>
                </v:shape>
                <v:shape id="Shape 355" o:spid="_x0000_s1452" style="position:absolute;left:29908;top:6256;width:10012;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" path="m1001154,250558v,138240,-223914,250203,-500393,250203c224282,500761,,388798,,250558,,111951,224282,,500761,v276479,,500393,111951,500393,250558xe" filled="f" strokeweight=".34mm">
                  <v:path arrowok="t" textboxrect="0,0,1001154,500761"/>
                </v:shape>
                <v:rect id="Rectangle 356" o:spid="_x0000_s1453" style="position:absolute;left:6613;top:52973;width:1663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5B9B699F" w14:textId="77777777" w:rsidR="00CD685B" w:rsidRDefault="00CD685B" w:rsidP="004A34A5">
                        <w:r>
                          <w:rPr>
                            <w:rFonts w:ascii="Liberation Sans" w:eastAsia="Liberation Sans" w:hAnsi="Liberation Sans" w:cs="Liberation Sans"/>
                          </w:rPr>
                          <w:t>Förderer exportieren</w:t>
                        </w:r>
                      </w:p>
                    </w:txbxContent>
                  </v:textbox>
                </v:rect>
                <v:rect id="Rectangle 357" o:spid="_x0000_s1454" style="position:absolute;left:32075;top:6942;width:589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742FDE96" w14:textId="77777777" w:rsidR="00CD685B" w:rsidRDefault="00CD685B" w:rsidP="004A34A5">
                        <w:r>
                          <w:rPr>
                            <w:rFonts w:ascii="Liberation Sans" w:eastAsia="Liberation Sans" w:hAnsi="Liberation Sans" w:cs="Liberation Sans"/>
                          </w:rPr>
                          <w:t>Räume</w:t>
                        </w:r>
                      </w:p>
                    </w:txbxContent>
                  </v:textbox>
                </v:rect>
                <v:rect id="Rectangle 358" o:spid="_x0000_s1455" style="position:absolute;left:30729;top:8262;width:91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6B7B1AEC" w14:textId="77777777" w:rsidR="00CD685B" w:rsidRDefault="00CD685B" w:rsidP="004A34A5">
                        <w:r>
                          <w:rPr>
                            <w:rFonts w:ascii="Liberation Sans" w:eastAsia="Liberation Sans" w:hAnsi="Liberation Sans" w:cs="Liberation Sans"/>
                          </w:rPr>
                          <w:t>exportieren</w:t>
                        </w:r>
                      </w:p>
                    </w:txbxContent>
                  </v:textbox>
                </v:rect>
                <v:shape id="Shape 359" o:spid="_x0000_s1456" style="position:absolute;left:25275;top:47296;width:0;height:3881;visibility:visible;mso-wrap-style:square;v-text-anchor:top" coordsize="0,38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" path="m,388087l,e" filled="f" strokeweight=".34mm">
                  <v:path arrowok="t" textboxrect="0,0,0,388087"/>
                </v:shape>
                <v:shape id="Shape 360" o:spid="_x0000_s1457" style="position:absolute;left:24526;top:47296;width:753;height:1505;visibility:visible;mso-wrap-style:square;v-text-anchor:top" coordsize="75235,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" path="m75235,l,150482e" filled="f" strokeweight=".34mm">
                  <v:path arrowok="t" textboxrect="0,0,75235,150482"/>
                </v:shape>
                <v:shape id="Shape 361" o:spid="_x0000_s1458" style="position:absolute;left:25275;top:47296;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" path="m,l75603,150482e" filled="f" strokeweight=".34mm">
                  <v:path arrowok="t" textboxrect="0,0,75603,150482"/>
                </v:shape>
                <v:shape id="Shape 362" o:spid="_x0000_s1459" style="position:absolute;left:20145;top:32410;width:0;height:5379;visibility:visible;mso-wrap-style:square;v-text-anchor:top" coordsize="0,53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" path="m,537832l,e" filled="f" strokeweight=".34mm">
                  <v:path arrowok="t" textboxrect="0,0,0,537832"/>
                </v:shape>
                <v:shape id="Shape 363" o:spid="_x0000_s1460" style="position:absolute;left:19396;top:32410;width:753;height:1502;visibility:visible;mso-wrap-style:square;v-text-anchor:top" coordsize="75248,15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" path="m75248,l,150113e" filled="f" strokeweight=".34mm">
                  <v:path arrowok="t" textboxrect="0,0,75248,150113"/>
                </v:shape>
                <v:shape id="Shape 364" o:spid="_x0000_s1461" style="position:absolute;left:20145;top:32410;width:756;height:1502;visibility:visible;mso-wrap-style:square;v-text-anchor:top" coordsize="75603,15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" path="m,l75603,150113e" filled="f" strokeweight=".34mm">
                  <v:path arrowok="t" textboxrect="0,0,75603,150113"/>
                </v:shape>
                <v:shape id="Shape 365" o:spid="_x0000_s1462" style="position:absolute;left:14140;top:47174;width:0;height:4252;visibility:visible;mso-wrap-style:square;v-text-anchor:top" coordsize="0,42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" path="m,425171l,e" filled="f" strokeweight=".34mm">
                  <v:path arrowok="t" textboxrect="0,0,0,425171"/>
                </v:shape>
                <v:shape id="Shape 366" o:spid="_x0000_s1463" style="position:absolute;left:13388;top:47174;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" path="m75603,l,150482e" filled="f" strokeweight=".34mm">
                  <v:path arrowok="t" textboxrect="0,0,75603,150482"/>
                </v:shape>
                <v:shape id="Shape 367" o:spid="_x0000_s1464" style="position:absolute;left:14140;top:47174;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" path="m,l75603,150482e" filled="f" strokeweight=".34mm">
                  <v:path arrowok="t" textboxrect="0,0,75603,150482"/>
                </v:shape>
                <v:shape id="Shape 368" o:spid="_x0000_s1465" style="position:absolute;left:24526;top:8258;width:0;height:7009;visibility:visible;mso-wrap-style:square;v-text-anchor:top" coordsize="0,70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" path="m,l,700925e" filled="f" strokeweight=".34mm">
                  <v:path arrowok="t" textboxrect="0,0,0,700925"/>
                </v:shape>
                <v:shape id="Shape 369" o:spid="_x0000_s1466" style="position:absolute;left:24526;top:13766;width:753;height:1505;visibility:visible;mso-wrap-style:square;v-text-anchor:top" coordsize="75235,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" path="m,150482l75235,e" filled="f" strokeweight=".34mm">
                  <v:path arrowok="t" textboxrect="0,0,75235,150482"/>
                </v:shape>
                <v:shape id="Shape 370" o:spid="_x0000_s1467" style="position:absolute;left:23774;top:13766;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" path="m75603,150482l,e" filled="f" strokeweight=".34mm">
                  <v:path arrowok="t" textboxrect="0,0,75603,150482"/>
                </v:shape>
                <v:shape id="Shape 371" o:spid="_x0000_s1468" style="position:absolute;left:36039;top:23648;width:13137;height:0;visibility:visible;mso-wrap-style:square;v-text-anchor:top" coordsize="131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" path="m1313637,l,e" filled="f" strokeweight=".34mm">
                  <v:path arrowok="t" textboxrect="0,0,1313637,0"/>
                </v:shape>
                <v:shape id="Shape 372" o:spid="_x0000_s1469" style="position:absolute;left:36039;top:23648;width:1505;height:756;visibility:visible;mso-wrap-style:square;v-text-anchor:top" coordsize="150482,7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" path="m,l150482,75603e" filled="f" strokeweight=".34mm">
                  <v:path arrowok="t" textboxrect="0,0,150482,75603"/>
                </v:shape>
                <v:shape id="Shape 373" o:spid="_x0000_s1470" style="position:absolute;left:36039;top:22899;width:1505;height:753;visibility:visible;mso-wrap-style:square;v-text-anchor:top" coordsize="150482,7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" path="m,75247l150482,e" filled="f" strokeweight=".34mm">
                  <v:path arrowok="t" textboxrect="0,0,150482,75247"/>
                </v:shape>
                <v:shape id="Shape 374" o:spid="_x0000_s1471" style="position:absolute;left:10638;top:11260;width:0;height:5256;visibility:visible;mso-wrap-style:square;v-text-anchor:top" coordsize="0,5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" path="m,l,525602e" filled="f" strokeweight=".34mm">
                  <v:path arrowok="t" textboxrect="0,0,0,525602"/>
                </v:shape>
                <v:shape id="Shape 375" o:spid="_x0000_s1472" style="position:absolute;left:10638;top:15015;width:752;height:1505;visibility:visible;mso-wrap-style:square;v-text-anchor:top" coordsize="75248,1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" path="m,150470l75248,e" filled="f" strokeweight=".34mm">
                  <v:path arrowok="t" textboxrect="0,0,75248,150470"/>
                </v:shape>
                <v:shape id="Shape 376" o:spid="_x0000_s1473" style="position:absolute;left:9885;top:15015;width:756;height:1505;visibility:visible;mso-wrap-style:square;v-text-anchor:top" coordsize="75603,1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" path="m75603,150470l,e" filled="f" strokeweight=".34mm">
                  <v:path arrowok="t" textboxrect="0,0,75603,150470"/>
                </v:shape>
                <v:shape id="Shape 377" o:spid="_x0000_s1474" style="position:absolute;left:29908;top:30531;width:17144;height:5260;visibility:visible;mso-wrap-style:square;v-text-anchor:top" coordsize="1714322,52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" path="m,l1714322,525958e" filled="f" strokeweight=".34mm">
                  <v:path arrowok="t" textboxrect="0,0,1714322,525958"/>
                </v:shape>
                <v:shape id="Shape 378" o:spid="_x0000_s1475" style="position:absolute;left:45799;top:34660;width:1253;height:1131;visibility:visible;mso-wrap-style:square;v-text-anchor:top" coordsize="125285,11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" path="m125285,113043l,e" filled="f" strokeweight=".34mm">
                  <v:path arrowok="t" textboxrect="0,0,125285,113043"/>
                </v:shape>
                <v:shape id="Shape 379" o:spid="_x0000_s1476" style="position:absolute;left:45421;top:35787;width:1631;height:252;visibility:visible;mso-wrap-style:square;v-text-anchor:top" coordsize="163081,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" path="m163081,l,25197e" filled="f" strokeweight=".34mm">
                  <v:path arrowok="t" textboxrect="0,0,163081,25197"/>
                </v:shape>
                <v:shape id="Shape 380" o:spid="_x0000_s1477" style="position:absolute;left:35661;top:11260;width:0;height:10512;visibility:visible;mso-wrap-style:square;v-text-anchor:top" coordsize="0,105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" path="m,l,1051204e" filled="f" strokeweight=".34mm">
                  <v:path arrowok="t" textboxrect="0,0,0,1051204"/>
                </v:shape>
                <v:shape id="Shape 381" o:spid="_x0000_s1478" style="position:absolute;left:35661;top:20271;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" path="m,150482l75603,e" filled="f" strokeweight=".34mm">
                  <v:path arrowok="t" textboxrect="0,0,75603,150482"/>
                </v:shape>
                <v:shape id="Shape 382" o:spid="_x0000_s1479" style="position:absolute;left:34912;top:20271;width:753;height:1505;visibility:visible;mso-wrap-style:square;v-text-anchor:top" coordsize="75247,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" path="m75247,150482l,e" filled="f" strokeweight=".34mm">
                  <v:path arrowok="t" textboxrect="0,0,75247,150482"/>
                </v:shape>
                <v:rect id="Rectangle 383" o:spid="_x0000_s1480" style="position:absolute;left:49179;top:29143;width:518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6CC4C871" w14:textId="77777777" w:rsidR="00CD685B" w:rsidRDefault="00CD685B" w:rsidP="004A34A5">
                        <w:r>
                          <w:rPr>
                            <w:rFonts w:ascii="Liberation Sans" w:eastAsia="Liberation Sans" w:hAnsi="Liberation Sans" w:cs="Liberation Sans"/>
                          </w:rPr>
                          <w:t>Admin</w:t>
                        </w:r>
                      </w:p>
                    </w:txbxContent>
                  </v:textbox>
                </v:rect>
                <v:rect id="Rectangle 6672" o:spid="_x0000_s1481" style="position:absolute;left:28735;top:13001;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544A88DE" w14:textId="77777777" w:rsidR="00CD685B" w:rsidRDefault="00CD685B" w:rsidP="004A34A5">
                        <w:r>
                          <w:rPr>
                            <w:rFonts w:ascii="Liberation Sans" w:eastAsia="Liberation Sans" w:hAnsi="Liberation Sans" w:cs="Liberation Sans"/>
                          </w:rPr>
                          <w:t>Extend</w:t>
                        </w:r>
                      </w:p>
                    </w:txbxContent>
                  </v:textbox>
                </v:rect>
                <v:rect id="Rectangle 6671" o:spid="_x0000_s1482" style="position:absolute;left:33790;top:13001;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4A718331" w14:textId="77777777" w:rsidR="00CD685B" w:rsidRDefault="00CD685B" w:rsidP="004A34A5">
                        <w:r>
                          <w:rPr>
                            <w:rFonts w:ascii="Liberation Sans" w:eastAsia="Liberation Sans" w:hAnsi="Liberation Sans" w:cs="Liberation Sans"/>
                          </w:rPr>
                          <w:t>&gt;&gt;</w:t>
                        </w:r>
                      </w:p>
                    </w:txbxContent>
                  </v:textbox>
                </v:rect>
                <v:rect id="Rectangle 6670" o:spid="_x0000_s1483" style="position:absolute;left:26860;top:13001;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" filled="f" stroked="f">
                  <v:textbox inset="0,0,0,0">
                    <w:txbxContent>
                      <w:p w14:paraId="7FC2C0C5" w14:textId="77777777" w:rsidR="00CD685B" w:rsidRDefault="00CD685B" w:rsidP="004A34A5">
                        <w:r>
                          <w:rPr>
                            <w:rFonts w:ascii="Liberation Sans" w:eastAsia="Liberation Sans" w:hAnsi="Liberation Sans" w:cs="Liberation Sans"/>
                          </w:rPr>
                          <w:t>&lt;&lt;</w:t>
                        </w:r>
                      </w:p>
                    </w:txbxContent>
                  </v:textbox>
                </v:rect>
                <v:rect id="Rectangle 6676" o:spid="_x0000_s1484" style="position:absolute;left:29166;top:3378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" filled="f" stroked="f">
                  <v:textbox inset="0,0,0,0">
                    <w:txbxContent>
                      <w:p w14:paraId="6D6A3AD4" w14:textId="77777777" w:rsidR="00CD685B" w:rsidRDefault="00CD685B" w:rsidP="004A34A5">
                        <w:r>
                          <w:rPr>
                            <w:rFonts w:ascii="Liberation Sans" w:eastAsia="Liberation Sans" w:hAnsi="Liberation Sans" w:cs="Liberation Sans"/>
                          </w:rPr>
                          <w:t>&lt;&lt;</w:t>
                        </w:r>
                      </w:p>
                    </w:txbxContent>
                  </v:textbox>
                </v:rect>
                <v:rect id="Rectangle 6677" o:spid="_x0000_s1485" style="position:absolute;left:36417;top:3378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" filled="f" stroked="f">
                  <v:textbox inset="0,0,0,0">
                    <w:txbxContent>
                      <w:p w14:paraId="1F5FBB32" w14:textId="77777777" w:rsidR="00CD685B" w:rsidRDefault="00CD685B" w:rsidP="004A34A5">
                        <w:r>
                          <w:rPr>
                            <w:rFonts w:ascii="Liberation Sans" w:eastAsia="Liberation Sans" w:hAnsi="Liberation Sans" w:cs="Liberation Sans"/>
                          </w:rPr>
                          <w:t>&gt;&gt;</w:t>
                        </w:r>
                      </w:p>
                    </w:txbxContent>
                  </v:textbox>
                </v:rect>
                <v:rect id="Rectangle 6678" o:spid="_x0000_s1486" style="position:absolute;left:31132;top:33712;width:58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" filled="f" stroked="f">
                  <v:textbox inset="0,0,0,0">
                    <w:txbxContent>
                      <w:p w14:paraId="369D4176" w14:textId="77777777" w:rsidR="00CD685B" w:rsidRDefault="00CD685B" w:rsidP="004A34A5">
                        <w:r>
                          <w:rPr>
                            <w:rFonts w:ascii="Liberation Sans" w:eastAsia="Liberation Sans" w:hAnsi="Liberation Sans" w:cs="Liberation Sans"/>
                          </w:rPr>
                          <w:t>Include</w:t>
                        </w:r>
                      </w:p>
                    </w:txbxContent>
                  </v:textbox>
                </v:rect>
                <v:rect id="Rectangle 6668" o:spid="_x0000_s1487" style="position:absolute;left:8518;top:12504;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" filled="f" stroked="f">
                  <v:textbox inset="0,0,0,0">
                    <w:txbxContent>
                      <w:p w14:paraId="49E50C9B" w14:textId="77777777" w:rsidR="00CD685B" w:rsidRDefault="00CD685B" w:rsidP="004A34A5">
                        <w:r>
                          <w:rPr>
                            <w:rFonts w:ascii="Liberation Sans" w:eastAsia="Liberation Sans" w:hAnsi="Liberation Sans" w:cs="Liberation Sans"/>
                          </w:rPr>
                          <w:t>&gt;&gt;</w:t>
                        </w:r>
                      </w:p>
                    </w:txbxContent>
                  </v:textbox>
                </v:rect>
                <v:rect id="Rectangle 6669" o:spid="_x0000_s1488" style="position:absolute;left:3397;top:12504;width:56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" filled="f" stroked="f">
                  <v:textbox inset="0,0,0,0">
                    <w:txbxContent>
                      <w:p w14:paraId="73216DBF" w14:textId="77777777" w:rsidR="00CD685B" w:rsidRDefault="00CD685B" w:rsidP="004A34A5">
                        <w:r>
                          <w:rPr>
                            <w:rFonts w:ascii="Liberation Sans" w:eastAsia="Liberation Sans" w:hAnsi="Liberation Sans" w:cs="Liberation Sans"/>
                          </w:rPr>
                          <w:t>Extend</w:t>
                        </w:r>
                      </w:p>
                    </w:txbxContent>
                  </v:textbox>
                </v:rect>
                <v:rect id="Rectangle 6667" o:spid="_x0000_s1489" style="position:absolute;left:1391;top:12504;width:214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" filled="f" stroked="f">
                  <v:textbox inset="0,0,0,0">
                    <w:txbxContent>
                      <w:p w14:paraId="647C379D" w14:textId="77777777" w:rsidR="00CD685B" w:rsidRDefault="00CD685B" w:rsidP="004A34A5">
                        <w:r>
                          <w:rPr>
                            <w:rFonts w:ascii="Liberation Sans" w:eastAsia="Liberation Sans" w:hAnsi="Liberation Sans" w:cs="Liberation Sans"/>
                          </w:rPr>
                          <w:t>&lt;&lt;</w:t>
                        </w:r>
                      </w:p>
                    </w:txbxContent>
                  </v:textbox>
                </v:rect>
                <v:rect id="Rectangle 6664" o:spid="_x0000_s1490" style="position:absolute;left:15123;top:9117;width:215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0C6E6C5D" w14:textId="77777777" w:rsidR="00CD685B" w:rsidRDefault="00CD685B" w:rsidP="004A34A5">
                        <w:r>
                          <w:rPr>
                            <w:rFonts w:ascii="Liberation Sans" w:eastAsia="Liberation Sans" w:hAnsi="Liberation Sans" w:cs="Liberation Sans"/>
                          </w:rPr>
                          <w:t>&lt;&lt;</w:t>
                        </w:r>
                      </w:p>
                    </w:txbxContent>
                  </v:textbox>
                </v:rect>
                <v:rect id="Rectangle 6666" o:spid="_x0000_s1491" style="position:absolute;left:17278;top:9117;width:5673;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" filled="f" stroked="f">
                  <v:textbox inset="0,0,0,0">
                    <w:txbxContent>
                      <w:p w14:paraId="033FD599" w14:textId="77777777" w:rsidR="00CD685B" w:rsidRDefault="00CD685B" w:rsidP="004A34A5">
                        <w:r>
                          <w:rPr>
                            <w:rFonts w:ascii="Liberation Sans" w:eastAsia="Liberation Sans" w:hAnsi="Liberation Sans" w:cs="Liberation Sans"/>
                          </w:rPr>
                          <w:t>Extend</w:t>
                        </w:r>
                      </w:p>
                    </w:txbxContent>
                  </v:textbox>
                </v:rect>
                <v:rect id="Rectangle 6665" o:spid="_x0000_s1492" style="position:absolute;left:22398;top:9117;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SxQAAAN0AAAAPAAAAZHJzL2Rvd25yZXYueG1sRI9Bi8Iw&#10;FITvC/6H8ARva+qC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DIRy/SxQAAAN0AAAAP&#10;AAAAAAAAAAAAAAAAAAcCAABkcnMvZG93bnJldi54bWxQSwUGAAAAAAMAAwC3AAAA+QIAAAAA&#10;" filled="f" stroked="f">
                  <v:textbox inset="0,0,0,0">
                    <w:txbxContent>
                      <w:p w14:paraId="42F20FB2" w14:textId="77777777" w:rsidR="00CD685B" w:rsidRDefault="00CD685B" w:rsidP="004A34A5">
                        <w:r>
                          <w:rPr>
                            <w:rFonts w:ascii="Liberation Sans" w:eastAsia="Liberation Sans" w:hAnsi="Liberation Sans" w:cs="Liberation Sans"/>
                          </w:rPr>
                          <w:t>&gt;&gt;</w:t>
                        </w:r>
                      </w:p>
                    </w:txbxContent>
                  </v:textbox>
                </v:rect>
                <v:rect id="Rectangle 6679" o:spid="_x0000_s1493" style="position:absolute;left:4299;top:4903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" filled="f" stroked="f">
                  <v:textbox inset="0,0,0,0">
                    <w:txbxContent>
                      <w:p w14:paraId="5B50F396" w14:textId="77777777" w:rsidR="00CD685B" w:rsidRDefault="00CD685B" w:rsidP="004A34A5">
                        <w:r>
                          <w:rPr>
                            <w:rFonts w:ascii="Liberation Sans" w:eastAsia="Liberation Sans" w:hAnsi="Liberation Sans" w:cs="Liberation Sans"/>
                          </w:rPr>
                          <w:t>&lt;&lt;</w:t>
                        </w:r>
                      </w:p>
                    </w:txbxContent>
                  </v:textbox>
                </v:rect>
                <v:rect id="Rectangle 6681" o:spid="_x0000_s1494" style="position:absolute;left:6454;top:49030;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14:paraId="4B9D9CC1" w14:textId="77777777" w:rsidR="00CD685B" w:rsidRDefault="00CD685B" w:rsidP="004A34A5">
                        <w:r>
                          <w:rPr>
                            <w:rFonts w:ascii="Liberation Sans" w:eastAsia="Liberation Sans" w:hAnsi="Liberation Sans" w:cs="Liberation Sans"/>
                          </w:rPr>
                          <w:t>Extend</w:t>
                        </w:r>
                      </w:p>
                    </w:txbxContent>
                  </v:textbox>
                </v:rect>
                <v:rect id="Rectangle 6680" o:spid="_x0000_s1495" style="position:absolute;left:11643;top:4903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14:paraId="78937B17" w14:textId="77777777" w:rsidR="00CD685B" w:rsidRDefault="00CD685B" w:rsidP="004A34A5">
                        <w:r>
                          <w:rPr>
                            <w:rFonts w:ascii="Liberation Sans" w:eastAsia="Liberation Sans" w:hAnsi="Liberation Sans" w:cs="Liberation Sans"/>
                          </w:rPr>
                          <w:t>&gt;&gt;</w:t>
                        </w:r>
                      </w:p>
                    </w:txbxContent>
                  </v:textbox>
                </v:rect>
                <v:rect id="Rectangle 6674" o:spid="_x0000_s1496" style="position:absolute;left:16642;top:34399;width:214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4CE61F89" w14:textId="77777777" w:rsidR="00CD685B" w:rsidRDefault="00CD685B" w:rsidP="004A34A5">
                        <w:r>
                          <w:rPr>
                            <w:rFonts w:ascii="Liberation Sans" w:eastAsia="Liberation Sans" w:hAnsi="Liberation Sans" w:cs="Liberation Sans"/>
                          </w:rPr>
                          <w:t>&gt;&gt;</w:t>
                        </w:r>
                      </w:p>
                    </w:txbxContent>
                  </v:textbox>
                </v:rect>
                <v:rect id="Rectangle 6675" o:spid="_x0000_s1497" style="position:absolute;left:11390;top:34268;width:569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3354A01D" w14:textId="77777777" w:rsidR="00CD685B" w:rsidRDefault="00CD685B" w:rsidP="004A34A5">
                        <w:r>
                          <w:rPr>
                            <w:rFonts w:ascii="Liberation Sans" w:eastAsia="Liberation Sans" w:hAnsi="Liberation Sans" w:cs="Liberation Sans"/>
                          </w:rPr>
                          <w:t>Extend</w:t>
                        </w:r>
                      </w:p>
                    </w:txbxContent>
                  </v:textbox>
                </v:rect>
                <v:rect id="Rectangle 6673" o:spid="_x0000_s1498" style="position:absolute;left:9250;top:34408;width:214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508F4E1A" w14:textId="77777777" w:rsidR="00CD685B" w:rsidRDefault="00CD685B" w:rsidP="004A34A5">
                        <w:r>
                          <w:rPr>
                            <w:rFonts w:ascii="Liberation Sans" w:eastAsia="Liberation Sans" w:hAnsi="Liberation Sans" w:cs="Liberation Sans"/>
                          </w:rPr>
                          <w:t>&lt;&lt;</w:t>
                        </w:r>
                      </w:p>
                    </w:txbxContent>
                  </v:textbox>
                </v:rect>
                <v:rect id="Rectangle 6682" o:spid="_x0000_s1499" style="position:absolute;left:27026;top:48789;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14:paraId="24B425EC" w14:textId="77777777" w:rsidR="00CD685B" w:rsidRDefault="00CD685B" w:rsidP="004A34A5">
                        <w:r>
                          <w:rPr>
                            <w:rFonts w:ascii="Liberation Sans" w:eastAsia="Liberation Sans" w:hAnsi="Liberation Sans" w:cs="Liberation Sans"/>
                          </w:rPr>
                          <w:t>&lt;&lt;</w:t>
                        </w:r>
                      </w:p>
                    </w:txbxContent>
                  </v:textbox>
                </v:rect>
                <v:rect id="Rectangle 6684" o:spid="_x0000_s1500" style="position:absolute;left:28901;top:48789;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14:paraId="2E1F867C" w14:textId="77777777" w:rsidR="00CD685B" w:rsidRDefault="00CD685B" w:rsidP="004A34A5">
                        <w:r>
                          <w:rPr>
                            <w:rFonts w:ascii="Liberation Sans" w:eastAsia="Liberation Sans" w:hAnsi="Liberation Sans" w:cs="Liberation Sans"/>
                          </w:rPr>
                          <w:t>Extend</w:t>
                        </w:r>
                      </w:p>
                    </w:txbxContent>
                  </v:textbox>
                </v:rect>
                <v:rect id="Rectangle 6683" o:spid="_x0000_s1501" style="position:absolute;left:34087;top:48789;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14:paraId="0A76FBEC" w14:textId="77777777" w:rsidR="00CD685B" w:rsidRDefault="00CD685B" w:rsidP="004A34A5">
                        <w:r>
                          <w:rPr>
                            <w:rFonts w:ascii="Liberation Sans" w:eastAsia="Liberation Sans" w:hAnsi="Liberation Sans" w:cs="Liberation Sans"/>
                          </w:rPr>
                          <w:t>&gt;&gt;</w:t>
                        </w:r>
                      </w:p>
                    </w:txbxContent>
                  </v:textbox>
                </v:rect>
                <w10:anchorlock/>
              </v:group>
            </w:pict>
          </mc:Fallback>
        </mc:AlternateContent>
      </w:r>
    </w:p>
    <w:p w14:paraId="22AFD065" w14:textId="71BEA10A" w:rsidR="009C77EF" w:rsidRPr="009C77EF" w:rsidRDefault="003B4418" w:rsidP="009C77EF">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7</w:t>
      </w:r>
      <w:r>
        <w:fldChar w:fldCharType="end"/>
      </w:r>
      <w:r>
        <w:t xml:space="preserve">: </w:t>
      </w:r>
      <w:r w:rsidR="036C3A79">
        <w:t xml:space="preserve">UseCase-Diagramm </w:t>
      </w:r>
      <w:r w:rsidR="796BEFA7">
        <w:t>–</w:t>
      </w:r>
      <w:r w:rsidR="036C3A79">
        <w:t xml:space="preserve"> </w:t>
      </w:r>
      <w:r>
        <w:t>exportieren</w:t>
      </w:r>
    </w:p>
    <w:p w14:paraId="5624F8FC" w14:textId="3A7D09DA" w:rsidR="796BEFA7" w:rsidRDefault="796BEFA7" w:rsidP="796BEFA7">
      <w:r>
        <w:t xml:space="preserve">Exportieren ist wie das Importieren eine Admin exklusive Funktion. Der Admin kann hier wählen ob er einzelne Elemente oder </w:t>
      </w:r>
      <w:r w:rsidR="005D1A29">
        <w:t>a</w:t>
      </w:r>
      <w:r>
        <w:t>lles in einem full</w:t>
      </w:r>
      <w:r w:rsidR="005D1A29">
        <w:t>-</w:t>
      </w:r>
      <w:r>
        <w:t>Backup</w:t>
      </w:r>
      <w:r w:rsidR="005D1A29">
        <w:t xml:space="preserve"> exportiert will</w:t>
      </w:r>
      <w:r>
        <w:t>. Die zu exportierenden Elemente können über die Elementsuche gefunden werden.</w:t>
      </w:r>
    </w:p>
    <w:p w14:paraId="73444D80" w14:textId="7B1E44AB" w:rsidR="00B42D73" w:rsidRDefault="00B42D73" w:rsidP="00B42D73"/>
    <w:p w14:paraId="496D6561" w14:textId="0E503B27" w:rsidR="00EA2F86" w:rsidRDefault="00EA2F86" w:rsidP="00EA2F86">
      <w:pPr>
        <w:pStyle w:val="berschrift3"/>
      </w:pPr>
      <w:bookmarkStart w:id="168" w:name="_Toc44320811"/>
      <w:r>
        <w:lastRenderedPageBreak/>
        <w:t>importieren</w:t>
      </w:r>
      <w:bookmarkEnd w:id="168"/>
    </w:p>
    <w:p w14:paraId="728753E8" w14:textId="27AC565D" w:rsidR="003B4418" w:rsidRDefault="00535AD9" w:rsidP="003B4418">
      <w:pPr>
        <w:keepNext/>
      </w:pPr>
      <w:r>
        <w:rPr>
          <w:noProof/>
        </w:rPr>
        <mc:AlternateContent>
          <mc:Choice Requires="wpg">
            <w:drawing>
              <wp:inline distT="0" distB="0" distL="0" distR="0" wp14:anchorId="197A07B4" wp14:editId="798636AA">
                <wp:extent cx="5184259" cy="3149994"/>
                <wp:effectExtent l="0" t="0" r="0" b="0"/>
                <wp:docPr id="849" name="Group 41881"/>
                <wp:cNvGraphicFramePr/>
                <a:graphic xmlns:a="http://schemas.openxmlformats.org/drawingml/2006/main">
                  <a:graphicData uri="http://schemas.microsoft.com/office/word/2010/wordprocessingGroup">
                    <wpg:wgp>
                      <wpg:cNvGrpSpPr/>
                      <wpg:grpSpPr>
                        <a:xfrm>
                          <a:off x="0" y="0"/>
                          <a:ext cx="5184259" cy="3149994"/>
                          <a:chOff x="0" y="0"/>
                          <a:chExt cx="5184259" cy="3149994"/>
                        </a:xfrm>
                      </wpg:grpSpPr>
                      <wps:wsp>
                        <wps:cNvPr id="850" name="Shape 45916"/>
                        <wps:cNvSpPr/>
                        <wps:spPr>
                          <a:xfrm>
                            <a:off x="0" y="0"/>
                            <a:ext cx="4432681" cy="2451595"/>
                          </a:xfrm>
                          <a:custGeom>
                            <a:avLst/>
                            <a:gdLst/>
                            <a:ahLst/>
                            <a:cxnLst/>
                            <a:rect l="0" t="0" r="0" b="0"/>
                            <a:pathLst>
                              <a:path w="4432681" h="2451595">
                                <a:moveTo>
                                  <a:pt x="0" y="0"/>
                                </a:moveTo>
                                <a:lnTo>
                                  <a:pt x="4432681" y="0"/>
                                </a:lnTo>
                                <a:lnTo>
                                  <a:pt x="4432681" y="2451595"/>
                                </a:lnTo>
                                <a:lnTo>
                                  <a:pt x="0" y="2451595"/>
                                </a:lnTo>
                                <a:lnTo>
                                  <a:pt x="0" y="0"/>
                                </a:lnTo>
                              </a:path>
                            </a:pathLst>
                          </a:custGeom>
                          <a:ln w="0" cap="flat">
                            <a:miter lim="127000"/>
                          </a:ln>
                        </wps:spPr>
                        <wps:style>
                          <a:lnRef idx="0">
                            <a:srgbClr val="000000">
                              <a:alpha val="0"/>
                            </a:srgbClr>
                          </a:lnRef>
                          <a:fillRef idx="1">
                            <a:srgbClr val="FFC0FF"/>
                          </a:fillRef>
                          <a:effectRef idx="0">
                            <a:scrgbClr r="0" g="0" b="0"/>
                          </a:effectRef>
                          <a:fontRef idx="none"/>
                        </wps:style>
                        <wps:bodyPr/>
                      </wps:wsp>
                      <wps:wsp>
                        <wps:cNvPr id="851" name="Shape 906"/>
                        <wps:cNvSpPr/>
                        <wps:spPr>
                          <a:xfrm>
                            <a:off x="0" y="0"/>
                            <a:ext cx="4432681" cy="2451595"/>
                          </a:xfrm>
                          <a:custGeom>
                            <a:avLst/>
                            <a:gdLst/>
                            <a:ahLst/>
                            <a:cxnLst/>
                            <a:rect l="0" t="0" r="0" b="0"/>
                            <a:pathLst>
                              <a:path w="4432681" h="2451595">
                                <a:moveTo>
                                  <a:pt x="0" y="0"/>
                                </a:moveTo>
                                <a:lnTo>
                                  <a:pt x="4432681" y="0"/>
                                </a:lnTo>
                                <a:lnTo>
                                  <a:pt x="4432681" y="2451595"/>
                                </a:lnTo>
                                <a:lnTo>
                                  <a:pt x="0" y="2451595"/>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2" name="Shape 907"/>
                        <wps:cNvSpPr/>
                        <wps:spPr>
                          <a:xfrm>
                            <a:off x="4889513" y="1092239"/>
                            <a:ext cx="190805" cy="190805"/>
                          </a:xfrm>
                          <a:custGeom>
                            <a:avLst/>
                            <a:gdLst/>
                            <a:ahLst/>
                            <a:cxnLst/>
                            <a:rect l="0" t="0" r="0" b="0"/>
                            <a:pathLst>
                              <a:path w="190805" h="190805">
                                <a:moveTo>
                                  <a:pt x="95403" y="0"/>
                                </a:moveTo>
                                <a:cubicBezTo>
                                  <a:pt x="147968" y="0"/>
                                  <a:pt x="190805" y="42837"/>
                                  <a:pt x="190805" y="95402"/>
                                </a:cubicBezTo>
                                <a:cubicBezTo>
                                  <a:pt x="190805" y="148323"/>
                                  <a:pt x="147968" y="190805"/>
                                  <a:pt x="95403" y="190805"/>
                                </a:cubicBezTo>
                                <a:cubicBezTo>
                                  <a:pt x="42850" y="190805"/>
                                  <a:pt x="0" y="148323"/>
                                  <a:pt x="0" y="95402"/>
                                </a:cubicBezTo>
                                <a:cubicBezTo>
                                  <a:pt x="0" y="42837"/>
                                  <a:pt x="42850" y="0"/>
                                  <a:pt x="9540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53" name="Shape 908"/>
                        <wps:cNvSpPr/>
                        <wps:spPr>
                          <a:xfrm>
                            <a:off x="4889513" y="1092239"/>
                            <a:ext cx="190805" cy="190805"/>
                          </a:xfrm>
                          <a:custGeom>
                            <a:avLst/>
                            <a:gdLst/>
                            <a:ahLst/>
                            <a:cxnLst/>
                            <a:rect l="0" t="0" r="0" b="0"/>
                            <a:pathLst>
                              <a:path w="190805" h="190805">
                                <a:moveTo>
                                  <a:pt x="190805" y="95402"/>
                                </a:moveTo>
                                <a:cubicBezTo>
                                  <a:pt x="190805" y="148323"/>
                                  <a:pt x="147968" y="190805"/>
                                  <a:pt x="95403" y="190805"/>
                                </a:cubicBezTo>
                                <a:cubicBezTo>
                                  <a:pt x="42850" y="190805"/>
                                  <a:pt x="0" y="148323"/>
                                  <a:pt x="0" y="95402"/>
                                </a:cubicBezTo>
                                <a:cubicBezTo>
                                  <a:pt x="0" y="42837"/>
                                  <a:pt x="42850" y="0"/>
                                  <a:pt x="95403" y="0"/>
                                </a:cubicBezTo>
                                <a:cubicBezTo>
                                  <a:pt x="147968" y="0"/>
                                  <a:pt x="190805" y="42837"/>
                                  <a:pt x="190805" y="954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4" name="Shape 909"/>
                        <wps:cNvSpPr/>
                        <wps:spPr>
                          <a:xfrm>
                            <a:off x="4991037" y="1282675"/>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5" name="Shape 910"/>
                        <wps:cNvSpPr/>
                        <wps:spPr>
                          <a:xfrm>
                            <a:off x="4800600" y="1397153"/>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6" name="Shape 911"/>
                        <wps:cNvSpPr/>
                        <wps:spPr>
                          <a:xfrm>
                            <a:off x="4800600" y="1600200"/>
                            <a:ext cx="190792" cy="254521"/>
                          </a:xfrm>
                          <a:custGeom>
                            <a:avLst/>
                            <a:gdLst/>
                            <a:ahLst/>
                            <a:cxnLst/>
                            <a:rect l="0" t="0" r="0" b="0"/>
                            <a:pathLst>
                              <a:path w="190792" h="254521">
                                <a:moveTo>
                                  <a:pt x="190792"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7" name="Shape 912"/>
                        <wps:cNvSpPr/>
                        <wps:spPr>
                          <a:xfrm>
                            <a:off x="4991037" y="1600200"/>
                            <a:ext cx="190805" cy="254521"/>
                          </a:xfrm>
                          <a:custGeom>
                            <a:avLst/>
                            <a:gdLst/>
                            <a:ahLst/>
                            <a:cxnLst/>
                            <a:rect l="0" t="0" r="0" b="0"/>
                            <a:pathLst>
                              <a:path w="190805" h="254521">
                                <a:moveTo>
                                  <a:pt x="0" y="0"/>
                                </a:moveTo>
                                <a:lnTo>
                                  <a:pt x="190805"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8" name="Shape 913"/>
                        <wps:cNvSpPr/>
                        <wps:spPr>
                          <a:xfrm>
                            <a:off x="1778038" y="2641677"/>
                            <a:ext cx="1016279" cy="508317"/>
                          </a:xfrm>
                          <a:custGeom>
                            <a:avLst/>
                            <a:gdLst/>
                            <a:ahLst/>
                            <a:cxnLst/>
                            <a:rect l="0" t="0" r="0" b="0"/>
                            <a:pathLst>
                              <a:path w="1016279" h="508317">
                                <a:moveTo>
                                  <a:pt x="508317" y="0"/>
                                </a:moveTo>
                                <a:cubicBezTo>
                                  <a:pt x="788759" y="0"/>
                                  <a:pt x="1016279" y="113767"/>
                                  <a:pt x="1016279" y="254520"/>
                                </a:cubicBezTo>
                                <a:cubicBezTo>
                                  <a:pt x="1016279" y="394919"/>
                                  <a:pt x="788759" y="508317"/>
                                  <a:pt x="508317" y="508317"/>
                                </a:cubicBezTo>
                                <a:cubicBezTo>
                                  <a:pt x="227165" y="508317"/>
                                  <a:pt x="0" y="394919"/>
                                  <a:pt x="0" y="254520"/>
                                </a:cubicBezTo>
                                <a:cubicBezTo>
                                  <a:pt x="0" y="113767"/>
                                  <a:pt x="227165" y="0"/>
                                  <a:pt x="508317" y="0"/>
                                </a:cubicBezTo>
                                <a:close/>
                              </a:path>
                            </a:pathLst>
                          </a:custGeom>
                          <a:ln w="0" cap="flat">
                            <a:miter lim="127000"/>
                          </a:ln>
                        </wps:spPr>
                        <wps:style>
                          <a:lnRef idx="0">
                            <a:srgbClr val="000000">
                              <a:alpha val="0"/>
                            </a:srgbClr>
                          </a:lnRef>
                          <a:fillRef idx="1">
                            <a:srgbClr val="C0C0FF"/>
                          </a:fillRef>
                          <a:effectRef idx="0">
                            <a:scrgbClr r="0" g="0" b="0"/>
                          </a:effectRef>
                          <a:fontRef idx="none"/>
                        </wps:style>
                        <wps:bodyPr/>
                      </wps:wsp>
                      <wps:wsp>
                        <wps:cNvPr id="859" name="Shape 914"/>
                        <wps:cNvSpPr/>
                        <wps:spPr>
                          <a:xfrm>
                            <a:off x="1778038" y="2641677"/>
                            <a:ext cx="1016279" cy="508317"/>
                          </a:xfrm>
                          <a:custGeom>
                            <a:avLst/>
                            <a:gdLst/>
                            <a:ahLst/>
                            <a:cxnLst/>
                            <a:rect l="0" t="0" r="0" b="0"/>
                            <a:pathLst>
                              <a:path w="1016279" h="508317">
                                <a:moveTo>
                                  <a:pt x="1016279" y="254520"/>
                                </a:moveTo>
                                <a:cubicBezTo>
                                  <a:pt x="1016279" y="394919"/>
                                  <a:pt x="788759" y="508317"/>
                                  <a:pt x="508317" y="508317"/>
                                </a:cubicBezTo>
                                <a:cubicBezTo>
                                  <a:pt x="227165" y="508317"/>
                                  <a:pt x="0" y="394919"/>
                                  <a:pt x="0" y="254520"/>
                                </a:cubicBezTo>
                                <a:cubicBezTo>
                                  <a:pt x="0" y="113767"/>
                                  <a:pt x="227165" y="0"/>
                                  <a:pt x="508317" y="0"/>
                                </a:cubicBezTo>
                                <a:cubicBezTo>
                                  <a:pt x="788759"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0" name="Rectangle 915"/>
                        <wps:cNvSpPr/>
                        <wps:spPr>
                          <a:xfrm>
                            <a:off x="1854352" y="26198"/>
                            <a:ext cx="931808" cy="207536"/>
                          </a:xfrm>
                          <a:prstGeom prst="rect">
                            <a:avLst/>
                          </a:prstGeom>
                          <a:ln>
                            <a:noFill/>
                          </a:ln>
                        </wps:spPr>
                        <wps:txbx>
                          <w:txbxContent>
                            <w:p w14:paraId="0167ED1D" w14:textId="77777777" w:rsidR="00CD685B" w:rsidRDefault="00CD685B" w:rsidP="00535AD9">
                              <w:r>
                                <w:rPr>
                                  <w:rFonts w:ascii="Liberation Sans" w:eastAsia="Liberation Sans" w:hAnsi="Liberation Sans" w:cs="Liberation Sans"/>
                                </w:rPr>
                                <w:t>importieren</w:t>
                              </w:r>
                            </w:p>
                          </w:txbxContent>
                        </wps:txbx>
                        <wps:bodyPr horzOverflow="overflow" vert="horz" lIns="0" tIns="0" rIns="0" bIns="0" rtlCol="0">
                          <a:noAutofit/>
                        </wps:bodyPr>
                      </wps:wsp>
                      <wps:wsp>
                        <wps:cNvPr id="861" name="Rectangle 916"/>
                        <wps:cNvSpPr/>
                        <wps:spPr>
                          <a:xfrm>
                            <a:off x="1981073" y="2731235"/>
                            <a:ext cx="785610" cy="207536"/>
                          </a:xfrm>
                          <a:prstGeom prst="rect">
                            <a:avLst/>
                          </a:prstGeom>
                          <a:ln>
                            <a:noFill/>
                          </a:ln>
                        </wps:spPr>
                        <wps:txbx>
                          <w:txbxContent>
                            <w:p w14:paraId="0B00350D" w14:textId="77777777" w:rsidR="00CD685B" w:rsidRDefault="00CD685B" w:rsidP="00535AD9">
                              <w:r>
                                <w:rPr>
                                  <w:rFonts w:ascii="Liberation Sans" w:eastAsia="Liberation Sans" w:hAnsi="Liberation Sans" w:cs="Liberation Sans"/>
                                </w:rPr>
                                <w:t>Exponate</w:t>
                              </w:r>
                            </w:p>
                          </w:txbxContent>
                        </wps:txbx>
                        <wps:bodyPr horzOverflow="overflow" vert="horz" lIns="0" tIns="0" rIns="0" bIns="0" rtlCol="0">
                          <a:noAutofit/>
                        </wps:bodyPr>
                      </wps:wsp>
                      <wps:wsp>
                        <wps:cNvPr id="862" name="Shape 917"/>
                        <wps:cNvSpPr/>
                        <wps:spPr>
                          <a:xfrm>
                            <a:off x="482397" y="2641677"/>
                            <a:ext cx="1016279" cy="508317"/>
                          </a:xfrm>
                          <a:custGeom>
                            <a:avLst/>
                            <a:gdLst/>
                            <a:ahLst/>
                            <a:cxnLst/>
                            <a:rect l="0" t="0" r="0" b="0"/>
                            <a:pathLst>
                              <a:path w="1016279" h="508317">
                                <a:moveTo>
                                  <a:pt x="507962" y="0"/>
                                </a:moveTo>
                                <a:cubicBezTo>
                                  <a:pt x="789127" y="0"/>
                                  <a:pt x="1016279" y="113767"/>
                                  <a:pt x="1016279" y="254520"/>
                                </a:cubicBezTo>
                                <a:cubicBezTo>
                                  <a:pt x="1016279" y="394919"/>
                                  <a:pt x="789127" y="508317"/>
                                  <a:pt x="507962" y="508317"/>
                                </a:cubicBezTo>
                                <a:cubicBezTo>
                                  <a:pt x="227521" y="508317"/>
                                  <a:pt x="0" y="394919"/>
                                  <a:pt x="0" y="254520"/>
                                </a:cubicBezTo>
                                <a:cubicBezTo>
                                  <a:pt x="0" y="113767"/>
                                  <a:pt x="227521" y="0"/>
                                  <a:pt x="507962" y="0"/>
                                </a:cubicBezTo>
                                <a:close/>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863" name="Shape 918"/>
                        <wps:cNvSpPr/>
                        <wps:spPr>
                          <a:xfrm>
                            <a:off x="482397" y="2641677"/>
                            <a:ext cx="1016279" cy="508317"/>
                          </a:xfrm>
                          <a:custGeom>
                            <a:avLst/>
                            <a:gdLst/>
                            <a:ahLst/>
                            <a:cxnLst/>
                            <a:rect l="0" t="0" r="0" b="0"/>
                            <a:pathLst>
                              <a:path w="1016279" h="508317">
                                <a:moveTo>
                                  <a:pt x="1016279" y="254520"/>
                                </a:moveTo>
                                <a:cubicBezTo>
                                  <a:pt x="1016279" y="394919"/>
                                  <a:pt x="789127" y="508317"/>
                                  <a:pt x="507962" y="508317"/>
                                </a:cubicBezTo>
                                <a:cubicBezTo>
                                  <a:pt x="227521" y="508317"/>
                                  <a:pt x="0" y="394919"/>
                                  <a:pt x="0" y="254520"/>
                                </a:cubicBezTo>
                                <a:cubicBezTo>
                                  <a:pt x="0" y="113767"/>
                                  <a:pt x="227521" y="0"/>
                                  <a:pt x="507962" y="0"/>
                                </a:cubicBezTo>
                                <a:cubicBezTo>
                                  <a:pt x="789127"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4" name="Rectangle 919"/>
                        <wps:cNvSpPr/>
                        <wps:spPr>
                          <a:xfrm>
                            <a:off x="1981073" y="2922040"/>
                            <a:ext cx="795455" cy="207536"/>
                          </a:xfrm>
                          <a:prstGeom prst="rect">
                            <a:avLst/>
                          </a:prstGeom>
                          <a:ln>
                            <a:noFill/>
                          </a:ln>
                        </wps:spPr>
                        <wps:txbx>
                          <w:txbxContent>
                            <w:p w14:paraId="21FFDA17" w14:textId="77777777" w:rsidR="00CD685B" w:rsidRDefault="00CD685B"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65" name="Rectangle 920"/>
                        <wps:cNvSpPr/>
                        <wps:spPr>
                          <a:xfrm>
                            <a:off x="749516" y="2731235"/>
                            <a:ext cx="599471" cy="207536"/>
                          </a:xfrm>
                          <a:prstGeom prst="rect">
                            <a:avLst/>
                          </a:prstGeom>
                          <a:ln>
                            <a:noFill/>
                          </a:ln>
                        </wps:spPr>
                        <wps:txbx>
                          <w:txbxContent>
                            <w:p w14:paraId="6F5E6355" w14:textId="77777777" w:rsidR="00CD685B" w:rsidRDefault="00CD685B" w:rsidP="00535AD9">
                              <w:r>
                                <w:rPr>
                                  <w:rFonts w:ascii="Liberation Sans" w:eastAsia="Liberation Sans" w:hAnsi="Liberation Sans" w:cs="Liberation Sans"/>
                                </w:rPr>
                                <w:t>Räume</w:t>
                              </w:r>
                            </w:p>
                          </w:txbxContent>
                        </wps:txbx>
                        <wps:bodyPr horzOverflow="overflow" vert="horz" lIns="0" tIns="0" rIns="0" bIns="0" rtlCol="0">
                          <a:noAutofit/>
                        </wps:bodyPr>
                      </wps:wsp>
                      <wps:wsp>
                        <wps:cNvPr id="866" name="Shape 921"/>
                        <wps:cNvSpPr/>
                        <wps:spPr>
                          <a:xfrm>
                            <a:off x="3073324" y="2641677"/>
                            <a:ext cx="1016279" cy="508317"/>
                          </a:xfrm>
                          <a:custGeom>
                            <a:avLst/>
                            <a:gdLst/>
                            <a:ahLst/>
                            <a:cxnLst/>
                            <a:rect l="0" t="0" r="0" b="0"/>
                            <a:pathLst>
                              <a:path w="1016279" h="508317">
                                <a:moveTo>
                                  <a:pt x="507949" y="0"/>
                                </a:moveTo>
                                <a:cubicBezTo>
                                  <a:pt x="788391" y="0"/>
                                  <a:pt x="1016279" y="113767"/>
                                  <a:pt x="1016279" y="254520"/>
                                </a:cubicBezTo>
                                <a:cubicBezTo>
                                  <a:pt x="1016279" y="394919"/>
                                  <a:pt x="788391" y="508317"/>
                                  <a:pt x="507949" y="508317"/>
                                </a:cubicBezTo>
                                <a:cubicBezTo>
                                  <a:pt x="227521" y="508317"/>
                                  <a:pt x="0" y="394919"/>
                                  <a:pt x="0" y="254520"/>
                                </a:cubicBezTo>
                                <a:cubicBezTo>
                                  <a:pt x="0" y="113767"/>
                                  <a:pt x="227521" y="0"/>
                                  <a:pt x="507949" y="0"/>
                                </a:cubicBez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867" name="Shape 922"/>
                        <wps:cNvSpPr/>
                        <wps:spPr>
                          <a:xfrm>
                            <a:off x="3073324" y="2641677"/>
                            <a:ext cx="1016279" cy="508317"/>
                          </a:xfrm>
                          <a:custGeom>
                            <a:avLst/>
                            <a:gdLst/>
                            <a:ahLst/>
                            <a:cxnLst/>
                            <a:rect l="0" t="0" r="0" b="0"/>
                            <a:pathLst>
                              <a:path w="1016279" h="508317">
                                <a:moveTo>
                                  <a:pt x="1016279" y="254520"/>
                                </a:moveTo>
                                <a:cubicBezTo>
                                  <a:pt x="1016279" y="394919"/>
                                  <a:pt x="788391" y="508317"/>
                                  <a:pt x="507949" y="508317"/>
                                </a:cubicBezTo>
                                <a:cubicBezTo>
                                  <a:pt x="227521" y="508317"/>
                                  <a:pt x="0" y="394919"/>
                                  <a:pt x="0" y="254520"/>
                                </a:cubicBezTo>
                                <a:cubicBezTo>
                                  <a:pt x="0" y="113767"/>
                                  <a:pt x="227521" y="0"/>
                                  <a:pt x="507949" y="0"/>
                                </a:cubicBezTo>
                                <a:cubicBezTo>
                                  <a:pt x="788391"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8" name="Rectangle 923"/>
                        <wps:cNvSpPr/>
                        <wps:spPr>
                          <a:xfrm>
                            <a:off x="673202" y="2922040"/>
                            <a:ext cx="796756" cy="207536"/>
                          </a:xfrm>
                          <a:prstGeom prst="rect">
                            <a:avLst/>
                          </a:prstGeom>
                          <a:ln>
                            <a:noFill/>
                          </a:ln>
                        </wps:spPr>
                        <wps:txbx>
                          <w:txbxContent>
                            <w:p w14:paraId="13159434" w14:textId="77777777" w:rsidR="00CD685B" w:rsidRDefault="00CD685B"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69" name="Rectangle 924"/>
                        <wps:cNvSpPr/>
                        <wps:spPr>
                          <a:xfrm>
                            <a:off x="3276714" y="2731235"/>
                            <a:ext cx="797313" cy="207536"/>
                          </a:xfrm>
                          <a:prstGeom prst="rect">
                            <a:avLst/>
                          </a:prstGeom>
                          <a:ln>
                            <a:noFill/>
                          </a:ln>
                        </wps:spPr>
                        <wps:txbx>
                          <w:txbxContent>
                            <w:p w14:paraId="3DE3425E" w14:textId="77777777" w:rsidR="00CD685B" w:rsidRDefault="00CD685B" w:rsidP="00535AD9">
                              <w:r>
                                <w:rPr>
                                  <w:rFonts w:ascii="Liberation Sans" w:eastAsia="Liberation Sans" w:hAnsi="Liberation Sans" w:cs="Liberation Sans"/>
                                </w:rPr>
                                <w:t>Personen</w:t>
                              </w:r>
                            </w:p>
                          </w:txbxContent>
                        </wps:txbx>
                        <wps:bodyPr horzOverflow="overflow" vert="horz" lIns="0" tIns="0" rIns="0" bIns="0" rtlCol="0">
                          <a:noAutofit/>
                        </wps:bodyPr>
                      </wps:wsp>
                      <wps:wsp>
                        <wps:cNvPr id="870" name="Shape 925"/>
                        <wps:cNvSpPr/>
                        <wps:spPr>
                          <a:xfrm>
                            <a:off x="901433" y="1092239"/>
                            <a:ext cx="2845448" cy="889558"/>
                          </a:xfrm>
                          <a:custGeom>
                            <a:avLst/>
                            <a:gdLst/>
                            <a:ahLst/>
                            <a:cxnLst/>
                            <a:rect l="0" t="0" r="0" b="0"/>
                            <a:pathLst>
                              <a:path w="2845448" h="889558">
                                <a:moveTo>
                                  <a:pt x="1422730" y="0"/>
                                </a:moveTo>
                                <a:cubicBezTo>
                                  <a:pt x="2208606" y="0"/>
                                  <a:pt x="2845448" y="199085"/>
                                  <a:pt x="2845448" y="444602"/>
                                </a:cubicBezTo>
                                <a:cubicBezTo>
                                  <a:pt x="2845448" y="690118"/>
                                  <a:pt x="2208606" y="889558"/>
                                  <a:pt x="1422730" y="889558"/>
                                </a:cubicBezTo>
                                <a:cubicBezTo>
                                  <a:pt x="637210" y="889558"/>
                                  <a:pt x="0" y="690118"/>
                                  <a:pt x="0" y="444602"/>
                                </a:cubicBezTo>
                                <a:cubicBezTo>
                                  <a:pt x="0" y="199085"/>
                                  <a:pt x="637210" y="0"/>
                                  <a:pt x="142273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71" name="Shape 926"/>
                        <wps:cNvSpPr/>
                        <wps:spPr>
                          <a:xfrm>
                            <a:off x="901433" y="1092239"/>
                            <a:ext cx="2845448" cy="889558"/>
                          </a:xfrm>
                          <a:custGeom>
                            <a:avLst/>
                            <a:gdLst/>
                            <a:ahLst/>
                            <a:cxnLst/>
                            <a:rect l="0" t="0" r="0" b="0"/>
                            <a:pathLst>
                              <a:path w="2845448" h="889558">
                                <a:moveTo>
                                  <a:pt x="2845448" y="444602"/>
                                </a:moveTo>
                                <a:cubicBezTo>
                                  <a:pt x="2845448" y="690118"/>
                                  <a:pt x="2208606" y="889558"/>
                                  <a:pt x="1422730" y="889558"/>
                                </a:cubicBezTo>
                                <a:cubicBezTo>
                                  <a:pt x="637210" y="889558"/>
                                  <a:pt x="0" y="690118"/>
                                  <a:pt x="0" y="444602"/>
                                </a:cubicBezTo>
                                <a:cubicBezTo>
                                  <a:pt x="0" y="199085"/>
                                  <a:pt x="637210" y="0"/>
                                  <a:pt x="1422730" y="0"/>
                                </a:cubicBezTo>
                                <a:cubicBezTo>
                                  <a:pt x="2208606" y="0"/>
                                  <a:pt x="2845448" y="199085"/>
                                  <a:pt x="2845448" y="4446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72" name="Shape 927"/>
                        <wps:cNvSpPr/>
                        <wps:spPr>
                          <a:xfrm>
                            <a:off x="1155598" y="1282675"/>
                            <a:ext cx="2324163" cy="0"/>
                          </a:xfrm>
                          <a:custGeom>
                            <a:avLst/>
                            <a:gdLst/>
                            <a:ahLst/>
                            <a:cxnLst/>
                            <a:rect l="0" t="0" r="0" b="0"/>
                            <a:pathLst>
                              <a:path w="2324163">
                                <a:moveTo>
                                  <a:pt x="0" y="0"/>
                                </a:moveTo>
                                <a:lnTo>
                                  <a:pt x="232416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79" name="Rectangle 928"/>
                        <wps:cNvSpPr/>
                        <wps:spPr>
                          <a:xfrm>
                            <a:off x="3276714" y="2922040"/>
                            <a:ext cx="796755" cy="207536"/>
                          </a:xfrm>
                          <a:prstGeom prst="rect">
                            <a:avLst/>
                          </a:prstGeom>
                          <a:ln>
                            <a:noFill/>
                          </a:ln>
                        </wps:spPr>
                        <wps:txbx>
                          <w:txbxContent>
                            <w:p w14:paraId="5275E1D2" w14:textId="77777777" w:rsidR="00CD685B" w:rsidRDefault="00CD685B"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82" name="Rectangle 929"/>
                        <wps:cNvSpPr/>
                        <wps:spPr>
                          <a:xfrm>
                            <a:off x="1625752" y="1740876"/>
                            <a:ext cx="1843183" cy="207536"/>
                          </a:xfrm>
                          <a:prstGeom prst="rect">
                            <a:avLst/>
                          </a:prstGeom>
                          <a:ln>
                            <a:noFill/>
                          </a:ln>
                        </wps:spPr>
                        <wps:txbx>
                          <w:txbxContent>
                            <w:p w14:paraId="0F650EAF" w14:textId="77777777" w:rsidR="00CD685B" w:rsidRDefault="00CD685B" w:rsidP="00535AD9">
                              <w:r>
                                <w:rPr>
                                  <w:rFonts w:ascii="Liberation Sans" w:eastAsia="Liberation Sans" w:hAnsi="Liberation Sans" w:cs="Liberation Sans"/>
                                </w:rPr>
                                <w:t>aus JSON-importieren</w:t>
                              </w:r>
                            </w:p>
                          </w:txbxContent>
                        </wps:txbx>
                        <wps:bodyPr horzOverflow="overflow" vert="horz" lIns="0" tIns="0" rIns="0" bIns="0" rtlCol="0">
                          <a:noAutofit/>
                        </wps:bodyPr>
                      </wps:wsp>
                      <wps:wsp>
                        <wps:cNvPr id="884" name="Rectangle 930"/>
                        <wps:cNvSpPr/>
                        <wps:spPr>
                          <a:xfrm>
                            <a:off x="1663916" y="1550440"/>
                            <a:ext cx="1740082" cy="207536"/>
                          </a:xfrm>
                          <a:prstGeom prst="rect">
                            <a:avLst/>
                          </a:prstGeom>
                          <a:ln>
                            <a:noFill/>
                          </a:ln>
                        </wps:spPr>
                        <wps:txbx>
                          <w:txbxContent>
                            <w:p w14:paraId="32F0F770" w14:textId="77777777" w:rsidR="00CD685B" w:rsidRDefault="00CD685B" w:rsidP="00535AD9">
                              <w:r>
                                <w:rPr>
                                  <w:rFonts w:ascii="Liberation Sans" w:eastAsia="Liberation Sans" w:hAnsi="Liberation Sans" w:cs="Liberation Sans"/>
                                </w:rPr>
                                <w:t>aus CSV-Importieren</w:t>
                              </w:r>
                            </w:p>
                          </w:txbxContent>
                        </wps:txbx>
                        <wps:bodyPr horzOverflow="overflow" vert="horz" lIns="0" tIns="0" rIns="0" bIns="0" rtlCol="0">
                          <a:noAutofit/>
                        </wps:bodyPr>
                      </wps:wsp>
                      <wps:wsp>
                        <wps:cNvPr id="886" name="Rectangle 931"/>
                        <wps:cNvSpPr/>
                        <wps:spPr>
                          <a:xfrm>
                            <a:off x="1752473" y="1359635"/>
                            <a:ext cx="1480007" cy="207536"/>
                          </a:xfrm>
                          <a:prstGeom prst="rect">
                            <a:avLst/>
                          </a:prstGeom>
                          <a:ln>
                            <a:noFill/>
                          </a:ln>
                        </wps:spPr>
                        <wps:txbx>
                          <w:txbxContent>
                            <w:p w14:paraId="61514F70" w14:textId="77777777" w:rsidR="00CD685B" w:rsidRDefault="00CD685B" w:rsidP="00535AD9">
                              <w:r>
                                <w:rPr>
                                  <w:rFonts w:ascii="Liberation Sans" w:eastAsia="Liberation Sans" w:hAnsi="Liberation Sans" w:cs="Liberation Sans"/>
                                  <w:b/>
                                </w:rPr>
                                <w:t>extension points</w:t>
                              </w:r>
                            </w:p>
                          </w:txbxContent>
                        </wps:txbx>
                        <wps:bodyPr horzOverflow="overflow" vert="horz" lIns="0" tIns="0" rIns="0" bIns="0" rtlCol="0">
                          <a:noAutofit/>
                        </wps:bodyPr>
                      </wps:wsp>
                      <wps:wsp>
                        <wps:cNvPr id="888" name="Shape 932"/>
                        <wps:cNvSpPr/>
                        <wps:spPr>
                          <a:xfrm>
                            <a:off x="380873" y="241554"/>
                            <a:ext cx="1575003" cy="508318"/>
                          </a:xfrm>
                          <a:custGeom>
                            <a:avLst/>
                            <a:gdLst/>
                            <a:ahLst/>
                            <a:cxnLst/>
                            <a:rect l="0" t="0" r="0" b="0"/>
                            <a:pathLst>
                              <a:path w="1575003" h="508318">
                                <a:moveTo>
                                  <a:pt x="787324" y="0"/>
                                </a:moveTo>
                                <a:cubicBezTo>
                                  <a:pt x="1222210" y="0"/>
                                  <a:pt x="1575003" y="113399"/>
                                  <a:pt x="1575003" y="254165"/>
                                </a:cubicBezTo>
                                <a:cubicBezTo>
                                  <a:pt x="1575003" y="394564"/>
                                  <a:pt x="1222210" y="508318"/>
                                  <a:pt x="787324" y="508318"/>
                                </a:cubicBezTo>
                                <a:cubicBezTo>
                                  <a:pt x="352450" y="508318"/>
                                  <a:pt x="0" y="394564"/>
                                  <a:pt x="0" y="254165"/>
                                </a:cubicBezTo>
                                <a:cubicBezTo>
                                  <a:pt x="0" y="113399"/>
                                  <a:pt x="352450" y="0"/>
                                  <a:pt x="787324"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90" name="Shape 933"/>
                        <wps:cNvSpPr/>
                        <wps:spPr>
                          <a:xfrm>
                            <a:off x="380873" y="241554"/>
                            <a:ext cx="1575003" cy="508318"/>
                          </a:xfrm>
                          <a:custGeom>
                            <a:avLst/>
                            <a:gdLst/>
                            <a:ahLst/>
                            <a:cxnLst/>
                            <a:rect l="0" t="0" r="0" b="0"/>
                            <a:pathLst>
                              <a:path w="1575003" h="508318">
                                <a:moveTo>
                                  <a:pt x="1575003" y="254165"/>
                                </a:moveTo>
                                <a:cubicBezTo>
                                  <a:pt x="1575003" y="394564"/>
                                  <a:pt x="1222210" y="508318"/>
                                  <a:pt x="787324" y="508318"/>
                                </a:cubicBezTo>
                                <a:cubicBezTo>
                                  <a:pt x="352450" y="508318"/>
                                  <a:pt x="0" y="394564"/>
                                  <a:pt x="0" y="254165"/>
                                </a:cubicBezTo>
                                <a:cubicBezTo>
                                  <a:pt x="0" y="113399"/>
                                  <a:pt x="352450" y="0"/>
                                  <a:pt x="787324" y="0"/>
                                </a:cubicBezTo>
                                <a:cubicBezTo>
                                  <a:pt x="1222210" y="0"/>
                                  <a:pt x="1575003" y="113399"/>
                                  <a:pt x="1575003"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92" name="Rectangle 934"/>
                        <wps:cNvSpPr/>
                        <wps:spPr>
                          <a:xfrm>
                            <a:off x="1714678" y="1118436"/>
                            <a:ext cx="1603914" cy="207536"/>
                          </a:xfrm>
                          <a:prstGeom prst="rect">
                            <a:avLst/>
                          </a:prstGeom>
                          <a:ln>
                            <a:noFill/>
                          </a:ln>
                        </wps:spPr>
                        <wps:txbx>
                          <w:txbxContent>
                            <w:p w14:paraId="07616E08" w14:textId="77777777" w:rsidR="00CD685B" w:rsidRDefault="00CD685B" w:rsidP="00535AD9">
                              <w:r>
                                <w:rPr>
                                  <w:rFonts w:ascii="Liberation Sans" w:eastAsia="Liberation Sans" w:hAnsi="Liberation Sans" w:cs="Liberation Sans"/>
                                </w:rPr>
                                <w:t>Backup importieren</w:t>
                              </w:r>
                            </w:p>
                          </w:txbxContent>
                        </wps:txbx>
                        <wps:bodyPr horzOverflow="overflow" vert="horz" lIns="0" tIns="0" rIns="0" bIns="0" rtlCol="0">
                          <a:noAutofit/>
                        </wps:bodyPr>
                      </wps:wsp>
                      <wps:wsp>
                        <wps:cNvPr id="894" name="Shape 935"/>
                        <wps:cNvSpPr/>
                        <wps:spPr>
                          <a:xfrm>
                            <a:off x="2552395" y="241554"/>
                            <a:ext cx="1638719" cy="508318"/>
                          </a:xfrm>
                          <a:custGeom>
                            <a:avLst/>
                            <a:gdLst/>
                            <a:ahLst/>
                            <a:cxnLst/>
                            <a:rect l="0" t="0" r="0" b="0"/>
                            <a:pathLst>
                              <a:path w="1638719" h="508318">
                                <a:moveTo>
                                  <a:pt x="819366" y="0"/>
                                </a:moveTo>
                                <a:cubicBezTo>
                                  <a:pt x="1271880" y="0"/>
                                  <a:pt x="1638719" y="113399"/>
                                  <a:pt x="1638719" y="254165"/>
                                </a:cubicBezTo>
                                <a:cubicBezTo>
                                  <a:pt x="1638719" y="394564"/>
                                  <a:pt x="1271880" y="508318"/>
                                  <a:pt x="819366" y="508318"/>
                                </a:cubicBezTo>
                                <a:cubicBezTo>
                                  <a:pt x="366839" y="508318"/>
                                  <a:pt x="0" y="394564"/>
                                  <a:pt x="0" y="254165"/>
                                </a:cubicBezTo>
                                <a:cubicBezTo>
                                  <a:pt x="0" y="113399"/>
                                  <a:pt x="366839" y="0"/>
                                  <a:pt x="81936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95" name="Shape 936"/>
                        <wps:cNvSpPr/>
                        <wps:spPr>
                          <a:xfrm>
                            <a:off x="2552395" y="241554"/>
                            <a:ext cx="1638719" cy="508318"/>
                          </a:xfrm>
                          <a:custGeom>
                            <a:avLst/>
                            <a:gdLst/>
                            <a:ahLst/>
                            <a:cxnLst/>
                            <a:rect l="0" t="0" r="0" b="0"/>
                            <a:pathLst>
                              <a:path w="1638719" h="508318">
                                <a:moveTo>
                                  <a:pt x="1638719" y="254165"/>
                                </a:moveTo>
                                <a:cubicBezTo>
                                  <a:pt x="1638719" y="394564"/>
                                  <a:pt x="1271880" y="508318"/>
                                  <a:pt x="819366" y="508318"/>
                                </a:cubicBezTo>
                                <a:cubicBezTo>
                                  <a:pt x="366839" y="508318"/>
                                  <a:pt x="0" y="394564"/>
                                  <a:pt x="0" y="254165"/>
                                </a:cubicBezTo>
                                <a:cubicBezTo>
                                  <a:pt x="0" y="113399"/>
                                  <a:pt x="366839" y="0"/>
                                  <a:pt x="819366" y="0"/>
                                </a:cubicBezTo>
                                <a:cubicBezTo>
                                  <a:pt x="1271880" y="0"/>
                                  <a:pt x="1638719" y="113399"/>
                                  <a:pt x="1638719"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28" name="Rectangle 937"/>
                        <wps:cNvSpPr/>
                        <wps:spPr>
                          <a:xfrm>
                            <a:off x="507962" y="420038"/>
                            <a:ext cx="1739896" cy="207536"/>
                          </a:xfrm>
                          <a:prstGeom prst="rect">
                            <a:avLst/>
                          </a:prstGeom>
                          <a:ln>
                            <a:noFill/>
                          </a:ln>
                        </wps:spPr>
                        <wps:txbx>
                          <w:txbxContent>
                            <w:p w14:paraId="3FC6E36D" w14:textId="77777777" w:rsidR="00CD685B" w:rsidRDefault="00CD685B" w:rsidP="00535AD9">
                              <w:r>
                                <w:rPr>
                                  <w:rFonts w:ascii="Liberation Sans" w:eastAsia="Liberation Sans" w:hAnsi="Liberation Sans" w:cs="Liberation Sans"/>
                                </w:rPr>
                                <w:t>aus CSV-Importieren</w:t>
                              </w:r>
                            </w:p>
                          </w:txbxContent>
                        </wps:txbx>
                        <wps:bodyPr horzOverflow="overflow" vert="horz" lIns="0" tIns="0" rIns="0" bIns="0" rtlCol="0">
                          <a:noAutofit/>
                        </wps:bodyPr>
                      </wps:wsp>
                      <wps:wsp>
                        <wps:cNvPr id="41729" name="Rectangle 938"/>
                        <wps:cNvSpPr/>
                        <wps:spPr>
                          <a:xfrm>
                            <a:off x="2679840" y="420038"/>
                            <a:ext cx="1843183" cy="207536"/>
                          </a:xfrm>
                          <a:prstGeom prst="rect">
                            <a:avLst/>
                          </a:prstGeom>
                          <a:ln>
                            <a:noFill/>
                          </a:ln>
                        </wps:spPr>
                        <wps:txbx>
                          <w:txbxContent>
                            <w:p w14:paraId="4C0FA11E" w14:textId="77777777" w:rsidR="00CD685B" w:rsidRDefault="00CD685B" w:rsidP="00535AD9">
                              <w:r>
                                <w:rPr>
                                  <w:rFonts w:ascii="Liberation Sans" w:eastAsia="Liberation Sans" w:hAnsi="Liberation Sans" w:cs="Liberation Sans"/>
                                </w:rPr>
                                <w:t>aus JSON-importieren</w:t>
                              </w:r>
                            </w:p>
                          </w:txbxContent>
                        </wps:txbx>
                        <wps:bodyPr horzOverflow="overflow" vert="horz" lIns="0" tIns="0" rIns="0" bIns="0" rtlCol="0">
                          <a:noAutofit/>
                        </wps:bodyPr>
                      </wps:wsp>
                      <wps:wsp>
                        <wps:cNvPr id="41730" name="Shape 939"/>
                        <wps:cNvSpPr/>
                        <wps:spPr>
                          <a:xfrm>
                            <a:off x="1117435" y="749516"/>
                            <a:ext cx="0" cy="546126"/>
                          </a:xfrm>
                          <a:custGeom>
                            <a:avLst/>
                            <a:gdLst/>
                            <a:ahLst/>
                            <a:cxnLst/>
                            <a:rect l="0" t="0" r="0" b="0"/>
                            <a:pathLst>
                              <a:path h="546126">
                                <a:moveTo>
                                  <a:pt x="0" y="0"/>
                                </a:moveTo>
                                <a:lnTo>
                                  <a:pt x="0" y="5461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1" name="Shape 940"/>
                        <wps:cNvSpPr/>
                        <wps:spPr>
                          <a:xfrm>
                            <a:off x="1117435" y="1143000"/>
                            <a:ext cx="76683" cy="152997"/>
                          </a:xfrm>
                          <a:custGeom>
                            <a:avLst/>
                            <a:gdLst/>
                            <a:ahLst/>
                            <a:cxnLst/>
                            <a:rect l="0" t="0" r="0" b="0"/>
                            <a:pathLst>
                              <a:path w="76683" h="152997">
                                <a:moveTo>
                                  <a:pt x="0" y="152997"/>
                                </a:moveTo>
                                <a:lnTo>
                                  <a:pt x="7668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2" name="Shape 941"/>
                        <wps:cNvSpPr/>
                        <wps:spPr>
                          <a:xfrm>
                            <a:off x="1041121" y="1143000"/>
                            <a:ext cx="76683" cy="152997"/>
                          </a:xfrm>
                          <a:custGeom>
                            <a:avLst/>
                            <a:gdLst/>
                            <a:ahLst/>
                            <a:cxnLst/>
                            <a:rect l="0" t="0" r="0" b="0"/>
                            <a:pathLst>
                              <a:path w="76683" h="152997">
                                <a:moveTo>
                                  <a:pt x="76683" y="15299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3" name="Shape 942"/>
                        <wps:cNvSpPr/>
                        <wps:spPr>
                          <a:xfrm>
                            <a:off x="3365284" y="749516"/>
                            <a:ext cx="0" cy="482397"/>
                          </a:xfrm>
                          <a:custGeom>
                            <a:avLst/>
                            <a:gdLst/>
                            <a:ahLst/>
                            <a:cxnLst/>
                            <a:rect l="0" t="0" r="0" b="0"/>
                            <a:pathLst>
                              <a:path h="482397">
                                <a:moveTo>
                                  <a:pt x="0" y="0"/>
                                </a:moveTo>
                                <a:lnTo>
                                  <a:pt x="0" y="48239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4" name="Shape 943"/>
                        <wps:cNvSpPr/>
                        <wps:spPr>
                          <a:xfrm>
                            <a:off x="3365284" y="1079640"/>
                            <a:ext cx="76670" cy="152641"/>
                          </a:xfrm>
                          <a:custGeom>
                            <a:avLst/>
                            <a:gdLst/>
                            <a:ahLst/>
                            <a:cxnLst/>
                            <a:rect l="0" t="0" r="0" b="0"/>
                            <a:pathLst>
                              <a:path w="76670" h="152641">
                                <a:moveTo>
                                  <a:pt x="0" y="152641"/>
                                </a:moveTo>
                                <a:lnTo>
                                  <a:pt x="7667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5" name="Shape 944"/>
                        <wps:cNvSpPr/>
                        <wps:spPr>
                          <a:xfrm>
                            <a:off x="3289313" y="1079640"/>
                            <a:ext cx="76327" cy="152641"/>
                          </a:xfrm>
                          <a:custGeom>
                            <a:avLst/>
                            <a:gdLst/>
                            <a:ahLst/>
                            <a:cxnLst/>
                            <a:rect l="0" t="0" r="0" b="0"/>
                            <a:pathLst>
                              <a:path w="76327" h="152641">
                                <a:moveTo>
                                  <a:pt x="76327" y="15264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6" name="Shape 945"/>
                        <wps:cNvSpPr/>
                        <wps:spPr>
                          <a:xfrm>
                            <a:off x="3746513" y="1536840"/>
                            <a:ext cx="1041121" cy="0"/>
                          </a:xfrm>
                          <a:custGeom>
                            <a:avLst/>
                            <a:gdLst/>
                            <a:ahLst/>
                            <a:cxnLst/>
                            <a:rect l="0" t="0" r="0" b="0"/>
                            <a:pathLst>
                              <a:path w="1041121">
                                <a:moveTo>
                                  <a:pt x="1041121"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7" name="Shape 946"/>
                        <wps:cNvSpPr/>
                        <wps:spPr>
                          <a:xfrm>
                            <a:off x="3746513" y="1536840"/>
                            <a:ext cx="152641" cy="76682"/>
                          </a:xfrm>
                          <a:custGeom>
                            <a:avLst/>
                            <a:gdLst/>
                            <a:ahLst/>
                            <a:cxnLst/>
                            <a:rect l="0" t="0" r="0" b="0"/>
                            <a:pathLst>
                              <a:path w="152641" h="76682">
                                <a:moveTo>
                                  <a:pt x="0" y="0"/>
                                </a:moveTo>
                                <a:lnTo>
                                  <a:pt x="152641" y="7668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8" name="Shape 947"/>
                        <wps:cNvSpPr/>
                        <wps:spPr>
                          <a:xfrm>
                            <a:off x="3746513" y="1460513"/>
                            <a:ext cx="152641" cy="76682"/>
                          </a:xfrm>
                          <a:custGeom>
                            <a:avLst/>
                            <a:gdLst/>
                            <a:ahLst/>
                            <a:cxnLst/>
                            <a:rect l="0" t="0" r="0" b="0"/>
                            <a:pathLst>
                              <a:path w="152641" h="76682">
                                <a:moveTo>
                                  <a:pt x="0" y="76682"/>
                                </a:moveTo>
                                <a:lnTo>
                                  <a:pt x="1526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9" name="Shape 948"/>
                        <wps:cNvSpPr/>
                        <wps:spPr>
                          <a:xfrm>
                            <a:off x="3581273" y="1752842"/>
                            <a:ext cx="0" cy="888835"/>
                          </a:xfrm>
                          <a:custGeom>
                            <a:avLst/>
                            <a:gdLst/>
                            <a:ahLst/>
                            <a:cxnLst/>
                            <a:rect l="0" t="0" r="0" b="0"/>
                            <a:pathLst>
                              <a:path h="888835">
                                <a:moveTo>
                                  <a:pt x="0" y="888835"/>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0" name="Shape 949"/>
                        <wps:cNvSpPr/>
                        <wps:spPr>
                          <a:xfrm>
                            <a:off x="3504959" y="1752842"/>
                            <a:ext cx="76683" cy="152641"/>
                          </a:xfrm>
                          <a:custGeom>
                            <a:avLst/>
                            <a:gdLst/>
                            <a:ahLst/>
                            <a:cxnLst/>
                            <a:rect l="0" t="0" r="0" b="0"/>
                            <a:pathLst>
                              <a:path w="76683" h="152641">
                                <a:moveTo>
                                  <a:pt x="76683"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1" name="Shape 950"/>
                        <wps:cNvSpPr/>
                        <wps:spPr>
                          <a:xfrm>
                            <a:off x="3581273" y="1752842"/>
                            <a:ext cx="76683" cy="152641"/>
                          </a:xfrm>
                          <a:custGeom>
                            <a:avLst/>
                            <a:gdLst/>
                            <a:ahLst/>
                            <a:cxnLst/>
                            <a:rect l="0" t="0" r="0" b="0"/>
                            <a:pathLst>
                              <a:path w="76683" h="152641">
                                <a:moveTo>
                                  <a:pt x="0" y="0"/>
                                </a:moveTo>
                                <a:lnTo>
                                  <a:pt x="76683"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2" name="Shape 951"/>
                        <wps:cNvSpPr/>
                        <wps:spPr>
                          <a:xfrm>
                            <a:off x="2286000" y="1981442"/>
                            <a:ext cx="0" cy="660235"/>
                          </a:xfrm>
                          <a:custGeom>
                            <a:avLst/>
                            <a:gdLst/>
                            <a:ahLst/>
                            <a:cxnLst/>
                            <a:rect l="0" t="0" r="0" b="0"/>
                            <a:pathLst>
                              <a:path h="660235">
                                <a:moveTo>
                                  <a:pt x="0" y="660235"/>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3" name="Shape 952"/>
                        <wps:cNvSpPr/>
                        <wps:spPr>
                          <a:xfrm>
                            <a:off x="2209673" y="1981442"/>
                            <a:ext cx="76683" cy="152641"/>
                          </a:xfrm>
                          <a:custGeom>
                            <a:avLst/>
                            <a:gdLst/>
                            <a:ahLst/>
                            <a:cxnLst/>
                            <a:rect l="0" t="0" r="0" b="0"/>
                            <a:pathLst>
                              <a:path w="76683" h="152641">
                                <a:moveTo>
                                  <a:pt x="76683"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4" name="Shape 953"/>
                        <wps:cNvSpPr/>
                        <wps:spPr>
                          <a:xfrm>
                            <a:off x="2286000" y="1981442"/>
                            <a:ext cx="76314" cy="152641"/>
                          </a:xfrm>
                          <a:custGeom>
                            <a:avLst/>
                            <a:gdLst/>
                            <a:ahLst/>
                            <a:cxnLst/>
                            <a:rect l="0" t="0" r="0" b="0"/>
                            <a:pathLst>
                              <a:path w="76314" h="152641">
                                <a:moveTo>
                                  <a:pt x="0" y="0"/>
                                </a:moveTo>
                                <a:lnTo>
                                  <a:pt x="76314"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5" name="Shape 954"/>
                        <wps:cNvSpPr/>
                        <wps:spPr>
                          <a:xfrm>
                            <a:off x="990359" y="1702080"/>
                            <a:ext cx="0" cy="939597"/>
                          </a:xfrm>
                          <a:custGeom>
                            <a:avLst/>
                            <a:gdLst/>
                            <a:ahLst/>
                            <a:cxnLst/>
                            <a:rect l="0" t="0" r="0" b="0"/>
                            <a:pathLst>
                              <a:path h="939597">
                                <a:moveTo>
                                  <a:pt x="0" y="93959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6" name="Shape 955"/>
                        <wps:cNvSpPr/>
                        <wps:spPr>
                          <a:xfrm>
                            <a:off x="914400" y="1702080"/>
                            <a:ext cx="76314" cy="152641"/>
                          </a:xfrm>
                          <a:custGeom>
                            <a:avLst/>
                            <a:gdLst/>
                            <a:ahLst/>
                            <a:cxnLst/>
                            <a:rect l="0" t="0" r="0" b="0"/>
                            <a:pathLst>
                              <a:path w="76314" h="152641">
                                <a:moveTo>
                                  <a:pt x="76314"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7" name="Shape 956"/>
                        <wps:cNvSpPr/>
                        <wps:spPr>
                          <a:xfrm>
                            <a:off x="990359" y="1702080"/>
                            <a:ext cx="76683" cy="152641"/>
                          </a:xfrm>
                          <a:custGeom>
                            <a:avLst/>
                            <a:gdLst/>
                            <a:ahLst/>
                            <a:cxnLst/>
                            <a:rect l="0" t="0" r="0" b="0"/>
                            <a:pathLst>
                              <a:path w="76683" h="152641">
                                <a:moveTo>
                                  <a:pt x="0" y="0"/>
                                </a:moveTo>
                                <a:lnTo>
                                  <a:pt x="76683"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8" name="Rectangle 957"/>
                        <wps:cNvSpPr/>
                        <wps:spPr>
                          <a:xfrm>
                            <a:off x="4788002" y="1880550"/>
                            <a:ext cx="527022" cy="207536"/>
                          </a:xfrm>
                          <a:prstGeom prst="rect">
                            <a:avLst/>
                          </a:prstGeom>
                          <a:ln>
                            <a:noFill/>
                          </a:ln>
                        </wps:spPr>
                        <wps:txbx>
                          <w:txbxContent>
                            <w:p w14:paraId="0EA4D18B" w14:textId="77777777" w:rsidR="00CD685B" w:rsidRDefault="00CD685B" w:rsidP="00535AD9">
                              <w:r>
                                <w:rPr>
                                  <w:rFonts w:ascii="Liberation Sans" w:eastAsia="Liberation Sans" w:hAnsi="Liberation Sans" w:cs="Liberation Sans"/>
                                </w:rPr>
                                <w:t>Admin</w:t>
                              </w:r>
                            </w:p>
                          </w:txbxContent>
                        </wps:txbx>
                        <wps:bodyPr horzOverflow="overflow" vert="horz" lIns="0" tIns="0" rIns="0" bIns="0" rtlCol="0">
                          <a:noAutofit/>
                        </wps:bodyPr>
                      </wps:wsp>
                      <wps:wsp>
                        <wps:cNvPr id="41749" name="Rectangle 41718"/>
                        <wps:cNvSpPr/>
                        <wps:spPr>
                          <a:xfrm>
                            <a:off x="114478" y="2299600"/>
                            <a:ext cx="217905" cy="207536"/>
                          </a:xfrm>
                          <a:prstGeom prst="rect">
                            <a:avLst/>
                          </a:prstGeom>
                          <a:ln>
                            <a:noFill/>
                          </a:ln>
                        </wps:spPr>
                        <wps:txbx>
                          <w:txbxContent>
                            <w:p w14:paraId="64078C93" w14:textId="77777777" w:rsidR="00CD685B" w:rsidRDefault="00CD685B"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0" name="Rectangle 41719"/>
                        <wps:cNvSpPr/>
                        <wps:spPr>
                          <a:xfrm>
                            <a:off x="730024" y="2299600"/>
                            <a:ext cx="217905" cy="207536"/>
                          </a:xfrm>
                          <a:prstGeom prst="rect">
                            <a:avLst/>
                          </a:prstGeom>
                          <a:ln>
                            <a:noFill/>
                          </a:ln>
                        </wps:spPr>
                        <wps:txbx>
                          <w:txbxContent>
                            <w:p w14:paraId="10A8BD65" w14:textId="77777777" w:rsidR="00CD685B" w:rsidRDefault="00CD685B"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1" name="Rectangle 41721"/>
                        <wps:cNvSpPr/>
                        <wps:spPr>
                          <a:xfrm>
                            <a:off x="279294" y="2299600"/>
                            <a:ext cx="599657" cy="207536"/>
                          </a:xfrm>
                          <a:prstGeom prst="rect">
                            <a:avLst/>
                          </a:prstGeom>
                          <a:ln>
                            <a:noFill/>
                          </a:ln>
                        </wps:spPr>
                        <wps:txbx>
                          <w:txbxContent>
                            <w:p w14:paraId="347684F0" w14:textId="77777777" w:rsidR="00CD685B" w:rsidRDefault="00CD685B"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2" name="Rectangle 41723"/>
                        <wps:cNvSpPr/>
                        <wps:spPr>
                          <a:xfrm>
                            <a:off x="1435316" y="2274035"/>
                            <a:ext cx="217905" cy="207536"/>
                          </a:xfrm>
                          <a:prstGeom prst="rect">
                            <a:avLst/>
                          </a:prstGeom>
                          <a:ln>
                            <a:noFill/>
                          </a:ln>
                        </wps:spPr>
                        <wps:txbx>
                          <w:txbxContent>
                            <w:p w14:paraId="41D6BC56" w14:textId="77777777" w:rsidR="00CD685B" w:rsidRDefault="00CD685B"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3" name="Rectangle 41726"/>
                        <wps:cNvSpPr/>
                        <wps:spPr>
                          <a:xfrm>
                            <a:off x="1600132" y="2274035"/>
                            <a:ext cx="599657" cy="207536"/>
                          </a:xfrm>
                          <a:prstGeom prst="rect">
                            <a:avLst/>
                          </a:prstGeom>
                          <a:ln>
                            <a:noFill/>
                          </a:ln>
                        </wps:spPr>
                        <wps:txbx>
                          <w:txbxContent>
                            <w:p w14:paraId="6603FE37" w14:textId="77777777" w:rsidR="00CD685B" w:rsidRDefault="00CD685B"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4" name="Rectangle 41725"/>
                        <wps:cNvSpPr/>
                        <wps:spPr>
                          <a:xfrm>
                            <a:off x="2050862" y="2274035"/>
                            <a:ext cx="217905" cy="207536"/>
                          </a:xfrm>
                          <a:prstGeom prst="rect">
                            <a:avLst/>
                          </a:prstGeom>
                          <a:ln>
                            <a:noFill/>
                          </a:ln>
                        </wps:spPr>
                        <wps:txbx>
                          <w:txbxContent>
                            <w:p w14:paraId="423C6F0E" w14:textId="77777777" w:rsidR="00CD685B" w:rsidRDefault="00CD685B"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5" name="Rectangle 41730"/>
                        <wps:cNvSpPr/>
                        <wps:spPr>
                          <a:xfrm>
                            <a:off x="2919497" y="2286988"/>
                            <a:ext cx="599842" cy="207536"/>
                          </a:xfrm>
                          <a:prstGeom prst="rect">
                            <a:avLst/>
                          </a:prstGeom>
                          <a:ln>
                            <a:noFill/>
                          </a:ln>
                        </wps:spPr>
                        <wps:txbx>
                          <w:txbxContent>
                            <w:p w14:paraId="237D3538" w14:textId="77777777" w:rsidR="00CD685B" w:rsidRDefault="00CD685B"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6" name="Rectangle 41728"/>
                        <wps:cNvSpPr/>
                        <wps:spPr>
                          <a:xfrm>
                            <a:off x="3371484" y="2286988"/>
                            <a:ext cx="217905" cy="207536"/>
                          </a:xfrm>
                          <a:prstGeom prst="rect">
                            <a:avLst/>
                          </a:prstGeom>
                          <a:ln>
                            <a:noFill/>
                          </a:ln>
                        </wps:spPr>
                        <wps:txbx>
                          <w:txbxContent>
                            <w:p w14:paraId="156F639D" w14:textId="77777777" w:rsidR="00CD685B" w:rsidRDefault="00CD685B"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7" name="Rectangle 41727"/>
                        <wps:cNvSpPr/>
                        <wps:spPr>
                          <a:xfrm>
                            <a:off x="2755799" y="2286988"/>
                            <a:ext cx="217905" cy="207536"/>
                          </a:xfrm>
                          <a:prstGeom prst="rect">
                            <a:avLst/>
                          </a:prstGeom>
                          <a:ln>
                            <a:noFill/>
                          </a:ln>
                        </wps:spPr>
                        <wps:txbx>
                          <w:txbxContent>
                            <w:p w14:paraId="6D4D2F56" w14:textId="77777777" w:rsidR="00CD685B" w:rsidRDefault="00CD685B"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8" name="Rectangle 41707"/>
                        <wps:cNvSpPr/>
                        <wps:spPr>
                          <a:xfrm>
                            <a:off x="4219758" y="889836"/>
                            <a:ext cx="217905" cy="207536"/>
                          </a:xfrm>
                          <a:prstGeom prst="rect">
                            <a:avLst/>
                          </a:prstGeom>
                          <a:ln>
                            <a:noFill/>
                          </a:ln>
                        </wps:spPr>
                        <wps:txbx>
                          <w:txbxContent>
                            <w:p w14:paraId="451DE403" w14:textId="77777777" w:rsidR="00CD685B" w:rsidRDefault="00CD685B"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9" name="Rectangle 41704"/>
                        <wps:cNvSpPr/>
                        <wps:spPr>
                          <a:xfrm>
                            <a:off x="3619437" y="889836"/>
                            <a:ext cx="217905" cy="207536"/>
                          </a:xfrm>
                          <a:prstGeom prst="rect">
                            <a:avLst/>
                          </a:prstGeom>
                          <a:ln>
                            <a:noFill/>
                          </a:ln>
                        </wps:spPr>
                        <wps:txbx>
                          <w:txbxContent>
                            <w:p w14:paraId="26C124FA" w14:textId="77777777" w:rsidR="00CD685B" w:rsidRDefault="00CD685B"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60" name="Rectangle 41711"/>
                        <wps:cNvSpPr/>
                        <wps:spPr>
                          <a:xfrm>
                            <a:off x="3783135" y="889836"/>
                            <a:ext cx="580894" cy="207536"/>
                          </a:xfrm>
                          <a:prstGeom prst="rect">
                            <a:avLst/>
                          </a:prstGeom>
                          <a:ln>
                            <a:noFill/>
                          </a:ln>
                        </wps:spPr>
                        <wps:txbx>
                          <w:txbxContent>
                            <w:p w14:paraId="5AB45526" w14:textId="77777777" w:rsidR="00CD685B" w:rsidRDefault="00CD685B" w:rsidP="00535AD9">
                              <w:r>
                                <w:rPr>
                                  <w:rFonts w:ascii="Liberation Sans" w:eastAsia="Liberation Sans" w:hAnsi="Liberation Sans" w:cs="Liberation Sans"/>
                                </w:rPr>
                                <w:t>Extend</w:t>
                              </w:r>
                            </w:p>
                          </w:txbxContent>
                        </wps:txbx>
                        <wps:bodyPr horzOverflow="overflow" vert="horz" lIns="0" tIns="0" rIns="0" bIns="0" rtlCol="0">
                          <a:noAutofit/>
                        </wps:bodyPr>
                      </wps:wsp>
                      <wps:wsp>
                        <wps:cNvPr id="41761" name="Rectangle 41697"/>
                        <wps:cNvSpPr/>
                        <wps:spPr>
                          <a:xfrm>
                            <a:off x="739996" y="877238"/>
                            <a:ext cx="217905" cy="207536"/>
                          </a:xfrm>
                          <a:prstGeom prst="rect">
                            <a:avLst/>
                          </a:prstGeom>
                          <a:ln>
                            <a:noFill/>
                          </a:ln>
                        </wps:spPr>
                        <wps:txbx>
                          <w:txbxContent>
                            <w:p w14:paraId="533373D6" w14:textId="77777777" w:rsidR="00CD685B" w:rsidRDefault="00CD685B"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62" name="Rectangle 41699"/>
                        <wps:cNvSpPr/>
                        <wps:spPr>
                          <a:xfrm>
                            <a:off x="303373" y="877238"/>
                            <a:ext cx="580894" cy="207536"/>
                          </a:xfrm>
                          <a:prstGeom prst="rect">
                            <a:avLst/>
                          </a:prstGeom>
                          <a:ln>
                            <a:noFill/>
                          </a:ln>
                        </wps:spPr>
                        <wps:txbx>
                          <w:txbxContent>
                            <w:p w14:paraId="77EFBB32" w14:textId="77777777" w:rsidR="00CD685B" w:rsidRDefault="00CD685B" w:rsidP="00535AD9">
                              <w:r>
                                <w:rPr>
                                  <w:rFonts w:ascii="Liberation Sans" w:eastAsia="Liberation Sans" w:hAnsi="Liberation Sans" w:cs="Liberation Sans"/>
                                </w:rPr>
                                <w:t>Extend</w:t>
                              </w:r>
                            </w:p>
                          </w:txbxContent>
                        </wps:txbx>
                        <wps:bodyPr horzOverflow="overflow" vert="horz" lIns="0" tIns="0" rIns="0" bIns="0" rtlCol="0">
                          <a:noAutofit/>
                        </wps:bodyPr>
                      </wps:wsp>
                      <wps:wsp>
                        <wps:cNvPr id="41763" name="Rectangle 41695"/>
                        <wps:cNvSpPr/>
                        <wps:spPr>
                          <a:xfrm>
                            <a:off x="139675" y="877238"/>
                            <a:ext cx="217905" cy="207536"/>
                          </a:xfrm>
                          <a:prstGeom prst="rect">
                            <a:avLst/>
                          </a:prstGeom>
                          <a:ln>
                            <a:noFill/>
                          </a:ln>
                        </wps:spPr>
                        <wps:txbx>
                          <w:txbxContent>
                            <w:p w14:paraId="42ED60EE" w14:textId="77777777" w:rsidR="00CD685B" w:rsidRDefault="00CD685B" w:rsidP="00535AD9">
                              <w:r>
                                <w:rPr>
                                  <w:rFonts w:ascii="Liberation Sans" w:eastAsia="Liberation Sans" w:hAnsi="Liberation Sans" w:cs="Liberation Sans"/>
                                </w:rPr>
                                <w:t>&lt;&lt;</w:t>
                              </w:r>
                            </w:p>
                          </w:txbxContent>
                        </wps:txbx>
                        <wps:bodyPr horzOverflow="overflow" vert="horz" lIns="0" tIns="0" rIns="0" bIns="0" rtlCol="0">
                          <a:noAutofit/>
                        </wps:bodyPr>
                      </wps:wsp>
                    </wpg:wgp>
                  </a:graphicData>
                </a:graphic>
              </wp:inline>
            </w:drawing>
          </mc:Choice>
          <mc:Fallback>
            <w:pict>
              <v:group w14:anchorId="197A07B4" id="Group 41881" o:spid="_x0000_s1502" style="width:408.2pt;height:248.05pt;mso-position-horizontal-relative:char;mso-position-vertical-relative:line" coordsize="51842,3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">
                <v:shape id="Shape 45916" o:spid="_x0000_s1503" style="position:absolute;width:44326;height:24515;visibility:visible;mso-wrap-style:square;v-text-anchor:top" coordsize="4432681,245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" path="m,l4432681,r,2451595l,2451595,,e" fillcolor="#ffc0ff" stroked="f" strokeweight="0">
                  <v:stroke miterlimit="83231f" joinstyle="miter"/>
                  <v:path arrowok="t" textboxrect="0,0,4432681,2451595"/>
                </v:shape>
                <v:shape id="Shape 906" o:spid="_x0000_s1504" style="position:absolute;width:44326;height:24515;visibility:visible;mso-wrap-style:square;v-text-anchor:top" coordsize="4432681,245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" path="m,l4432681,r,2451595l,2451595,,xe" filled="f" strokeweight=".35mm">
                  <v:path arrowok="t" textboxrect="0,0,4432681,2451595"/>
                </v:shape>
                <v:shape id="Shape 907" o:spid="_x0000_s1505" style="position:absolute;left:48895;top:10922;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" path="m95403,v52565,,95402,42837,95402,95402c190805,148323,147968,190805,95403,190805,42850,190805,,148323,,95402,,42837,42850,,95403,xe" fillcolor="#7acff5" stroked="f" strokeweight="0">
                  <v:stroke miterlimit="83231f" joinstyle="miter"/>
                  <v:path arrowok="t" textboxrect="0,0,190805,190805"/>
                </v:shape>
                <v:shape id="Shape 908" o:spid="_x0000_s1506" style="position:absolute;left:48895;top:10922;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" path="m190805,95402v,52921,-42837,95403,-95402,95403c42850,190805,,148323,,95402,,42837,42850,,95403,v52565,,95402,42837,95402,95402xe" filled="f" strokeweight=".35mm">
                  <v:path arrowok="t" textboxrect="0,0,190805,190805"/>
                </v:shape>
                <v:shape id="Shape 909" o:spid="_x0000_s1507" style="position:absolute;left:49910;top:12826;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" path="m,l,317525e" filled="f" strokeweight=".35mm">
                  <v:path arrowok="t" textboxrect="0,0,0,317525"/>
                </v:shape>
                <v:shape id="Shape 910" o:spid="_x0000_s1508" style="position:absolute;left:48006;top:13971;width:3808;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" path="m,l380873,e" filled="f" strokeweight=".35mm">
                  <v:path arrowok="t" textboxrect="0,0,380873,0"/>
                </v:shape>
                <v:shape id="Shape 911" o:spid="_x0000_s1509" style="position:absolute;left:48006;top:16002;width:1907;height:2545;visibility:visible;mso-wrap-style:square;v-text-anchor:top" coordsize="190792,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" path="m190792,l,254521e" filled="f" strokeweight=".35mm">
                  <v:path arrowok="t" textboxrect="0,0,190792,254521"/>
                </v:shape>
                <v:shape id="Shape 912" o:spid="_x0000_s1510" style="position:absolute;left:49910;top:16002;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" path="m,l190805,254521e" filled="f" strokeweight=".35mm">
                  <v:path arrowok="t" textboxrect="0,0,190805,254521"/>
                </v:shape>
                <v:shape id="Shape 913" o:spid="_x0000_s1511" style="position:absolute;left:17780;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" path="m508317,v280442,,507962,113767,507962,254520c1016279,394919,788759,508317,508317,508317,227165,508317,,394919,,254520,,113767,227165,,508317,xe" fillcolor="#c0c0ff" stroked="f" strokeweight="0">
                  <v:stroke miterlimit="83231f" joinstyle="miter"/>
                  <v:path arrowok="t" textboxrect="0,0,1016279,508317"/>
                </v:shape>
                <v:shape id="Shape 914" o:spid="_x0000_s1512" style="position:absolute;left:17780;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" path="m1016279,254520v,140399,-227520,253797,-507962,253797c227165,508317,,394919,,254520,,113767,227165,,508317,v280442,,507962,113767,507962,254520xe" filled="f" strokeweight=".35mm">
                  <v:path arrowok="t" textboxrect="0,0,1016279,508317"/>
                </v:shape>
                <v:rect id="Rectangle 915" o:spid="_x0000_s1513" style="position:absolute;left:18543;top:261;width:9318;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0167ED1D" w14:textId="77777777" w:rsidR="00CD685B" w:rsidRDefault="00CD685B" w:rsidP="00535AD9">
                        <w:r>
                          <w:rPr>
                            <w:rFonts w:ascii="Liberation Sans" w:eastAsia="Liberation Sans" w:hAnsi="Liberation Sans" w:cs="Liberation Sans"/>
                          </w:rPr>
                          <w:t>importieren</w:t>
                        </w:r>
                      </w:p>
                    </w:txbxContent>
                  </v:textbox>
                </v:rect>
                <v:rect id="Rectangle 916" o:spid="_x0000_s1514" style="position:absolute;left:19810;top:27312;width:785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0B00350D" w14:textId="77777777" w:rsidR="00CD685B" w:rsidRDefault="00CD685B" w:rsidP="00535AD9">
                        <w:r>
                          <w:rPr>
                            <w:rFonts w:ascii="Liberation Sans" w:eastAsia="Liberation Sans" w:hAnsi="Liberation Sans" w:cs="Liberation Sans"/>
                          </w:rPr>
                          <w:t>Exponate</w:t>
                        </w:r>
                      </w:p>
                    </w:txbxContent>
                  </v:textbox>
                </v:rect>
                <v:shape id="Shape 917" o:spid="_x0000_s1515" style="position:absolute;left:482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" path="m507962,v281165,,508317,113767,508317,254520c1016279,394919,789127,508317,507962,508317,227521,508317,,394919,,254520,,113767,227521,,507962,xe" fillcolor="#ffe0c0" stroked="f" strokeweight="0">
                  <v:stroke miterlimit="83231f" joinstyle="miter"/>
                  <v:path arrowok="t" textboxrect="0,0,1016279,508317"/>
                </v:shape>
                <v:shape id="Shape 918" o:spid="_x0000_s1516" style="position:absolute;left:482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" path="m1016279,254520v,140399,-227152,253797,-508317,253797c227521,508317,,394919,,254520,,113767,227521,,507962,v281165,,508317,113767,508317,254520xe" filled="f" strokeweight=".35mm">
                  <v:path arrowok="t" textboxrect="0,0,1016279,508317"/>
                </v:shape>
                <v:rect id="Rectangle 919" o:spid="_x0000_s1517" style="position:absolute;left:19810;top:29220;width:795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21FFDA17" w14:textId="77777777" w:rsidR="00CD685B" w:rsidRDefault="00CD685B" w:rsidP="00535AD9">
                        <w:r>
                          <w:rPr>
                            <w:rFonts w:ascii="Liberation Sans" w:eastAsia="Liberation Sans" w:hAnsi="Liberation Sans" w:cs="Liberation Sans"/>
                          </w:rPr>
                          <w:t>verwalten</w:t>
                        </w:r>
                      </w:p>
                    </w:txbxContent>
                  </v:textbox>
                </v:rect>
                <v:rect id="Rectangle 920" o:spid="_x0000_s1518" style="position:absolute;left:7495;top:27312;width:599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6F5E6355" w14:textId="77777777" w:rsidR="00CD685B" w:rsidRDefault="00CD685B" w:rsidP="00535AD9">
                        <w:r>
                          <w:rPr>
                            <w:rFonts w:ascii="Liberation Sans" w:eastAsia="Liberation Sans" w:hAnsi="Liberation Sans" w:cs="Liberation Sans"/>
                          </w:rPr>
                          <w:t>Räume</w:t>
                        </w:r>
                      </w:p>
                    </w:txbxContent>
                  </v:textbox>
                </v:rect>
                <v:shape id="Shape 921" o:spid="_x0000_s1519" style="position:absolute;left:3073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" path="m507949,v280442,,508330,113767,508330,254520c1016279,394919,788391,508317,507949,508317,227521,508317,,394919,,254520,,113767,227521,,507949,xe" fillcolor="#ffffc0" stroked="f" strokeweight="0">
                  <v:stroke miterlimit="83231f" joinstyle="miter"/>
                  <v:path arrowok="t" textboxrect="0,0,1016279,508317"/>
                </v:shape>
                <v:shape id="Shape 922" o:spid="_x0000_s1520" style="position:absolute;left:3073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" path="m1016279,254520v,140399,-227888,253797,-508330,253797c227521,508317,,394919,,254520,,113767,227521,,507949,v280442,,508330,113767,508330,254520xe" filled="f" strokeweight=".35mm">
                  <v:path arrowok="t" textboxrect="0,0,1016279,508317"/>
                </v:shape>
                <v:rect id="Rectangle 923" o:spid="_x0000_s1521" style="position:absolute;left:6732;top:29220;width:796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13159434" w14:textId="77777777" w:rsidR="00CD685B" w:rsidRDefault="00CD685B" w:rsidP="00535AD9">
                        <w:r>
                          <w:rPr>
                            <w:rFonts w:ascii="Liberation Sans" w:eastAsia="Liberation Sans" w:hAnsi="Liberation Sans" w:cs="Liberation Sans"/>
                          </w:rPr>
                          <w:t>verwalten</w:t>
                        </w:r>
                      </w:p>
                    </w:txbxContent>
                  </v:textbox>
                </v:rect>
                <v:rect id="Rectangle 924" o:spid="_x0000_s1522" style="position:absolute;left:32767;top:27312;width:797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3DE3425E" w14:textId="77777777" w:rsidR="00CD685B" w:rsidRDefault="00CD685B" w:rsidP="00535AD9">
                        <w:r>
                          <w:rPr>
                            <w:rFonts w:ascii="Liberation Sans" w:eastAsia="Liberation Sans" w:hAnsi="Liberation Sans" w:cs="Liberation Sans"/>
                          </w:rPr>
                          <w:t>Personen</w:t>
                        </w:r>
                      </w:p>
                    </w:txbxContent>
                  </v:textbox>
                </v:rect>
                <v:shape id="Shape 925" o:spid="_x0000_s1523" style="position:absolute;left:9014;top:10922;width:28454;height:8895;visibility:visible;mso-wrap-style:square;v-text-anchor:top" coordsize="2845448,8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" path="m1422730,v785876,,1422718,199085,1422718,444602c2845448,690118,2208606,889558,1422730,889558,637210,889558,,690118,,444602,,199085,637210,,1422730,xe" fillcolor="#7acff5" stroked="f" strokeweight="0">
                  <v:stroke miterlimit="83231f" joinstyle="miter"/>
                  <v:path arrowok="t" textboxrect="0,0,2845448,889558"/>
                </v:shape>
                <v:shape id="Shape 926" o:spid="_x0000_s1524" style="position:absolute;left:9014;top:10922;width:28454;height:8895;visibility:visible;mso-wrap-style:square;v-text-anchor:top" coordsize="2845448,8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" path="m2845448,444602v,245516,-636842,444956,-1422718,444956c637210,889558,,690118,,444602,,199085,637210,,1422730,v785876,,1422718,199085,1422718,444602xe" filled="f" strokeweight=".35mm">
                  <v:path arrowok="t" textboxrect="0,0,2845448,889558"/>
                </v:shape>
                <v:shape id="Shape 927" o:spid="_x0000_s1525" style="position:absolute;left:11555;top:12826;width:23242;height:0;visibility:visible;mso-wrap-style:square;v-text-anchor:top" coordsize="232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" path="m,l2324163,e" filled="f" strokeweight=".35mm">
                  <v:path arrowok="t" textboxrect="0,0,2324163,0"/>
                </v:shape>
                <v:rect id="Rectangle 928" o:spid="_x0000_s1526" style="position:absolute;left:32767;top:29220;width:796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5275E1D2" w14:textId="77777777" w:rsidR="00CD685B" w:rsidRDefault="00CD685B" w:rsidP="00535AD9">
                        <w:r>
                          <w:rPr>
                            <w:rFonts w:ascii="Liberation Sans" w:eastAsia="Liberation Sans" w:hAnsi="Liberation Sans" w:cs="Liberation Sans"/>
                          </w:rPr>
                          <w:t>verwalten</w:t>
                        </w:r>
                      </w:p>
                    </w:txbxContent>
                  </v:textbox>
                </v:rect>
                <v:rect id="Rectangle 929" o:spid="_x0000_s1527" style="position:absolute;left:16257;top:17408;width:1843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0F650EAF" w14:textId="77777777" w:rsidR="00CD685B" w:rsidRDefault="00CD685B" w:rsidP="00535AD9">
                        <w:r>
                          <w:rPr>
                            <w:rFonts w:ascii="Liberation Sans" w:eastAsia="Liberation Sans" w:hAnsi="Liberation Sans" w:cs="Liberation Sans"/>
                          </w:rPr>
                          <w:t>aus JSON-importieren</w:t>
                        </w:r>
                      </w:p>
                    </w:txbxContent>
                  </v:textbox>
                </v:rect>
                <v:rect id="Rectangle 930" o:spid="_x0000_s1528" style="position:absolute;left:16639;top:15504;width:1740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32F0F770" w14:textId="77777777" w:rsidR="00CD685B" w:rsidRDefault="00CD685B" w:rsidP="00535AD9">
                        <w:r>
                          <w:rPr>
                            <w:rFonts w:ascii="Liberation Sans" w:eastAsia="Liberation Sans" w:hAnsi="Liberation Sans" w:cs="Liberation Sans"/>
                          </w:rPr>
                          <w:t>aus CSV-Importieren</w:t>
                        </w:r>
                      </w:p>
                    </w:txbxContent>
                  </v:textbox>
                </v:rect>
                <v:rect id="Rectangle 931" o:spid="_x0000_s1529" style="position:absolute;left:17524;top:13596;width:1480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61514F70" w14:textId="77777777" w:rsidR="00CD685B" w:rsidRDefault="00CD685B" w:rsidP="00535AD9">
                        <w:r>
                          <w:rPr>
                            <w:rFonts w:ascii="Liberation Sans" w:eastAsia="Liberation Sans" w:hAnsi="Liberation Sans" w:cs="Liberation Sans"/>
                            <w:b/>
                          </w:rPr>
                          <w:t>extension points</w:t>
                        </w:r>
                      </w:p>
                    </w:txbxContent>
                  </v:textbox>
                </v:rect>
                <v:shape id="Shape 932" o:spid="_x0000_s1530" style="position:absolute;left:3808;top:2415;width:15750;height:5083;visibility:visible;mso-wrap-style:square;v-text-anchor:top" coordsize="1575003,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" path="m787324,v434886,,787679,113399,787679,254165c1575003,394564,1222210,508318,787324,508318,352450,508318,,394564,,254165,,113399,352450,,787324,xe" fillcolor="#7acff5" stroked="f" strokeweight="0">
                  <v:stroke miterlimit="83231f" joinstyle="miter"/>
                  <v:path arrowok="t" textboxrect="0,0,1575003,508318"/>
                </v:shape>
                <v:shape id="Shape 933" o:spid="_x0000_s1531" style="position:absolute;left:3808;top:2415;width:15750;height:5083;visibility:visible;mso-wrap-style:square;v-text-anchor:top" coordsize="1575003,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" path="m1575003,254165v,140399,-352793,254153,-787679,254153c352450,508318,,394564,,254165,,113399,352450,,787324,v434886,,787679,113399,787679,254165xe" filled="f" strokeweight=".35mm">
                  <v:path arrowok="t" textboxrect="0,0,1575003,508318"/>
                </v:shape>
                <v:rect id="Rectangle 934" o:spid="_x0000_s1532" style="position:absolute;left:17146;top:11184;width:1603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07616E08" w14:textId="77777777" w:rsidR="00CD685B" w:rsidRDefault="00CD685B" w:rsidP="00535AD9">
                        <w:r>
                          <w:rPr>
                            <w:rFonts w:ascii="Liberation Sans" w:eastAsia="Liberation Sans" w:hAnsi="Liberation Sans" w:cs="Liberation Sans"/>
                          </w:rPr>
                          <w:t>Backup importieren</w:t>
                        </w:r>
                      </w:p>
                    </w:txbxContent>
                  </v:textbox>
                </v:rect>
                <v:shape id="Shape 935" o:spid="_x0000_s1533" style="position:absolute;left:25523;top:2415;width:16388;height:5083;visibility:visible;mso-wrap-style:square;v-text-anchor:top" coordsize="1638719,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" path="m819366,v452514,,819353,113399,819353,254165c1638719,394564,1271880,508318,819366,508318,366839,508318,,394564,,254165,,113399,366839,,819366,xe" fillcolor="#7acff5" stroked="f" strokeweight="0">
                  <v:stroke miterlimit="83231f" joinstyle="miter"/>
                  <v:path arrowok="t" textboxrect="0,0,1638719,508318"/>
                </v:shape>
                <v:shape id="Shape 936" o:spid="_x0000_s1534" style="position:absolute;left:25523;top:2415;width:16388;height:5083;visibility:visible;mso-wrap-style:square;v-text-anchor:top" coordsize="1638719,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" path="m1638719,254165v,140399,-366839,254153,-819353,254153c366839,508318,,394564,,254165,,113399,366839,,819366,v452514,,819353,113399,819353,254165xe" filled="f" strokeweight=".35mm">
                  <v:path arrowok="t" textboxrect="0,0,1638719,508318"/>
                </v:shape>
                <v:rect id="Rectangle 937" o:spid="_x0000_s1535" style="position:absolute;left:5079;top:4200;width:173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" filled="f" stroked="f">
                  <v:textbox inset="0,0,0,0">
                    <w:txbxContent>
                      <w:p w14:paraId="3FC6E36D" w14:textId="77777777" w:rsidR="00CD685B" w:rsidRDefault="00CD685B" w:rsidP="00535AD9">
                        <w:r>
                          <w:rPr>
                            <w:rFonts w:ascii="Liberation Sans" w:eastAsia="Liberation Sans" w:hAnsi="Liberation Sans" w:cs="Liberation Sans"/>
                          </w:rPr>
                          <w:t>aus CSV-Importieren</w:t>
                        </w:r>
                      </w:p>
                    </w:txbxContent>
                  </v:textbox>
                </v:rect>
                <v:rect id="Rectangle 938" o:spid="_x0000_s1536" style="position:absolute;left:26798;top:4200;width:1843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" filled="f" stroked="f">
                  <v:textbox inset="0,0,0,0">
                    <w:txbxContent>
                      <w:p w14:paraId="4C0FA11E" w14:textId="77777777" w:rsidR="00CD685B" w:rsidRDefault="00CD685B" w:rsidP="00535AD9">
                        <w:r>
                          <w:rPr>
                            <w:rFonts w:ascii="Liberation Sans" w:eastAsia="Liberation Sans" w:hAnsi="Liberation Sans" w:cs="Liberation Sans"/>
                          </w:rPr>
                          <w:t>aus JSON-importieren</w:t>
                        </w:r>
                      </w:p>
                    </w:txbxContent>
                  </v:textbox>
                </v:rect>
                <v:shape id="Shape 939" o:spid="_x0000_s1537" style="position:absolute;left:11174;top:7495;width:0;height:5461;visibility:visible;mso-wrap-style:square;v-text-anchor:top" coordsize="0,5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" path="m,l,546126e" filled="f" strokeweight=".35mm">
                  <v:path arrowok="t" textboxrect="0,0,0,546126"/>
                </v:shape>
                <v:shape id="Shape 940" o:spid="_x0000_s1538" style="position:absolute;left:11174;top:11430;width:767;height:1529;visibility:visible;mso-wrap-style:square;v-text-anchor:top" coordsize="76683,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" path="m,152997l76683,e" filled="f" strokeweight=".35mm">
                  <v:path arrowok="t" textboxrect="0,0,76683,152997"/>
                </v:shape>
                <v:shape id="Shape 941" o:spid="_x0000_s1539" style="position:absolute;left:10411;top:11430;width:767;height:1529;visibility:visible;mso-wrap-style:square;v-text-anchor:top" coordsize="76683,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" path="m76683,152997l,e" filled="f" strokeweight=".35mm">
                  <v:path arrowok="t" textboxrect="0,0,76683,152997"/>
                </v:shape>
                <v:shape id="Shape 942" o:spid="_x0000_s1540" style="position:absolute;left:33652;top:7495;width:0;height:4824;visibility:visible;mso-wrap-style:square;v-text-anchor:top" coordsize="0,48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" path="m,l,482397e" filled="f" strokeweight=".35mm">
                  <v:path arrowok="t" textboxrect="0,0,0,482397"/>
                </v:shape>
                <v:shape id="Shape 943" o:spid="_x0000_s1541" style="position:absolute;left:33652;top:10796;width:767;height:1526;visibility:visible;mso-wrap-style:square;v-text-anchor:top" coordsize="76670,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" path="m,152641l76670,e" filled="f" strokeweight=".35mm">
                  <v:path arrowok="t" textboxrect="0,0,76670,152641"/>
                </v:shape>
                <v:shape id="Shape 944" o:spid="_x0000_s1542" style="position:absolute;left:32893;top:10796;width:763;height:1526;visibility:visible;mso-wrap-style:square;v-text-anchor:top" coordsize="76327,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" path="m76327,152641l,e" filled="f" strokeweight=".35mm">
                  <v:path arrowok="t" textboxrect="0,0,76327,152641"/>
                </v:shape>
                <v:shape id="Shape 945" o:spid="_x0000_s1543" style="position:absolute;left:37465;top:15368;width:10411;height:0;visibility:visible;mso-wrap-style:square;v-text-anchor:top" coordsize="1041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" path="m1041121,l,e" filled="f" strokeweight=".35mm">
                  <v:path arrowok="t" textboxrect="0,0,1041121,0"/>
                </v:shape>
                <v:shape id="Shape 946" o:spid="_x0000_s1544" style="position:absolute;left:37465;top:15368;width:1526;height:767;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" path="m,l152641,76682e" filled="f" strokeweight=".35mm">
                  <v:path arrowok="t" textboxrect="0,0,152641,76682"/>
                </v:shape>
                <v:shape id="Shape 947" o:spid="_x0000_s1545" style="position:absolute;left:37465;top:14605;width:1526;height:766;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" path="m,76682l152641,e" filled="f" strokeweight=".35mm">
                  <v:path arrowok="t" textboxrect="0,0,152641,76682"/>
                </v:shape>
                <v:shape id="Shape 948" o:spid="_x0000_s1546" style="position:absolute;left:35812;top:17528;width:0;height:8888;visibility:visible;mso-wrap-style:square;v-text-anchor:top" coordsize="0,88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" path="m,888835l,e" filled="f" strokeweight=".35mm">
                  <v:path arrowok="t" textboxrect="0,0,0,888835"/>
                </v:shape>
                <v:shape id="Shape 949" o:spid="_x0000_s1547" style="position:absolute;left:35049;top:17528;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" path="m76683,l,152641e" filled="f" strokeweight=".35mm">
                  <v:path arrowok="t" textboxrect="0,0,76683,152641"/>
                </v:shape>
                <v:shape id="Shape 950" o:spid="_x0000_s1548" style="position:absolute;left:35812;top:17528;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" path="m,l76683,152641e" filled="f" strokeweight=".35mm">
                  <v:path arrowok="t" textboxrect="0,0,76683,152641"/>
                </v:shape>
                <v:shape id="Shape 951" o:spid="_x0000_s1549" style="position:absolute;left:22860;top:19814;width:0;height:6602;visibility:visible;mso-wrap-style:square;v-text-anchor:top" coordsize="0,66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" path="m,660235l,e" filled="f" strokeweight=".35mm">
                  <v:path arrowok="t" textboxrect="0,0,0,660235"/>
                </v:shape>
                <v:shape id="Shape 952" o:spid="_x0000_s1550" style="position:absolute;left:22096;top:19814;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" path="m76683,l,152641e" filled="f" strokeweight=".35mm">
                  <v:path arrowok="t" textboxrect="0,0,76683,152641"/>
                </v:shape>
                <v:shape id="Shape 953" o:spid="_x0000_s1551" style="position:absolute;left:22860;top:19814;width:763;height:1526;visibility:visible;mso-wrap-style:square;v-text-anchor:top" coordsize="76314,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" path="m,l76314,152641e" filled="f" strokeweight=".35mm">
                  <v:path arrowok="t" textboxrect="0,0,76314,152641"/>
                </v:shape>
                <v:shape id="Shape 954" o:spid="_x0000_s1552" style="position:absolute;left:9903;top:17020;width:0;height:9396;visibility:visible;mso-wrap-style:square;v-text-anchor:top" coordsize="0,93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" path="m,939597l,e" filled="f" strokeweight=".35mm">
                  <v:path arrowok="t" textboxrect="0,0,0,939597"/>
                </v:shape>
                <v:shape id="Shape 955" o:spid="_x0000_s1553" style="position:absolute;left:9144;top:17020;width:763;height:1527;visibility:visible;mso-wrap-style:square;v-text-anchor:top" coordsize="76314,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" path="m76314,l,152641e" filled="f" strokeweight=".35mm">
                  <v:path arrowok="t" textboxrect="0,0,76314,152641"/>
                </v:shape>
                <v:shape id="Shape 956" o:spid="_x0000_s1554" style="position:absolute;left:9903;top:17020;width:767;height:1527;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" path="m,l76683,152641e" filled="f" strokeweight=".35mm">
                  <v:path arrowok="t" textboxrect="0,0,76683,152641"/>
                </v:shape>
                <v:rect id="Rectangle 957" o:spid="_x0000_s1555" style="position:absolute;left:47880;top:18805;width:527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" filled="f" stroked="f">
                  <v:textbox inset="0,0,0,0">
                    <w:txbxContent>
                      <w:p w14:paraId="0EA4D18B" w14:textId="77777777" w:rsidR="00CD685B" w:rsidRDefault="00CD685B" w:rsidP="00535AD9">
                        <w:r>
                          <w:rPr>
                            <w:rFonts w:ascii="Liberation Sans" w:eastAsia="Liberation Sans" w:hAnsi="Liberation Sans" w:cs="Liberation Sans"/>
                          </w:rPr>
                          <w:t>Admin</w:t>
                        </w:r>
                      </w:p>
                    </w:txbxContent>
                  </v:textbox>
                </v:rect>
                <v:rect id="Rectangle 41718" o:spid="_x0000_s1556" style="position:absolute;left:1144;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" filled="f" stroked="f">
                  <v:textbox inset="0,0,0,0">
                    <w:txbxContent>
                      <w:p w14:paraId="64078C93" w14:textId="77777777" w:rsidR="00CD685B" w:rsidRDefault="00CD685B" w:rsidP="00535AD9">
                        <w:r>
                          <w:rPr>
                            <w:rFonts w:ascii="Liberation Sans" w:eastAsia="Liberation Sans" w:hAnsi="Liberation Sans" w:cs="Liberation Sans"/>
                          </w:rPr>
                          <w:t>&lt;&lt;</w:t>
                        </w:r>
                      </w:p>
                    </w:txbxContent>
                  </v:textbox>
                </v:rect>
                <v:rect id="Rectangle 41719" o:spid="_x0000_s1557" style="position:absolute;left:7300;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" filled="f" stroked="f">
                  <v:textbox inset="0,0,0,0">
                    <w:txbxContent>
                      <w:p w14:paraId="10A8BD65" w14:textId="77777777" w:rsidR="00CD685B" w:rsidRDefault="00CD685B" w:rsidP="00535AD9">
                        <w:r>
                          <w:rPr>
                            <w:rFonts w:ascii="Liberation Sans" w:eastAsia="Liberation Sans" w:hAnsi="Liberation Sans" w:cs="Liberation Sans"/>
                          </w:rPr>
                          <w:t>&gt;&gt;</w:t>
                        </w:r>
                      </w:p>
                    </w:txbxContent>
                  </v:textbox>
                </v:rect>
                <v:rect id="Rectangle 41721" o:spid="_x0000_s1558" style="position:absolute;left:2792;top:22996;width:59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" filled="f" stroked="f">
                  <v:textbox inset="0,0,0,0">
                    <w:txbxContent>
                      <w:p w14:paraId="347684F0" w14:textId="77777777" w:rsidR="00CD685B" w:rsidRDefault="00CD685B" w:rsidP="00535AD9">
                        <w:r>
                          <w:rPr>
                            <w:rFonts w:ascii="Liberation Sans" w:eastAsia="Liberation Sans" w:hAnsi="Liberation Sans" w:cs="Liberation Sans"/>
                          </w:rPr>
                          <w:t>Include</w:t>
                        </w:r>
                      </w:p>
                    </w:txbxContent>
                  </v:textbox>
                </v:rect>
                <v:rect id="Rectangle 41723" o:spid="_x0000_s1559" style="position:absolute;left:14353;top:22740;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" filled="f" stroked="f">
                  <v:textbox inset="0,0,0,0">
                    <w:txbxContent>
                      <w:p w14:paraId="41D6BC56" w14:textId="77777777" w:rsidR="00CD685B" w:rsidRDefault="00CD685B" w:rsidP="00535AD9">
                        <w:r>
                          <w:rPr>
                            <w:rFonts w:ascii="Liberation Sans" w:eastAsia="Liberation Sans" w:hAnsi="Liberation Sans" w:cs="Liberation Sans"/>
                          </w:rPr>
                          <w:t>&lt;&lt;</w:t>
                        </w:r>
                      </w:p>
                    </w:txbxContent>
                  </v:textbox>
                </v:rect>
                <v:rect id="Rectangle 41726" o:spid="_x0000_s1560" style="position:absolute;left:16001;top:22740;width:599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" filled="f" stroked="f">
                  <v:textbox inset="0,0,0,0">
                    <w:txbxContent>
                      <w:p w14:paraId="6603FE37" w14:textId="77777777" w:rsidR="00CD685B" w:rsidRDefault="00CD685B" w:rsidP="00535AD9">
                        <w:r>
                          <w:rPr>
                            <w:rFonts w:ascii="Liberation Sans" w:eastAsia="Liberation Sans" w:hAnsi="Liberation Sans" w:cs="Liberation Sans"/>
                          </w:rPr>
                          <w:t>Include</w:t>
                        </w:r>
                      </w:p>
                    </w:txbxContent>
                  </v:textbox>
                </v:rect>
                <v:rect id="Rectangle 41725" o:spid="_x0000_s1561" style="position:absolute;left:20508;top:22740;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" filled="f" stroked="f">
                  <v:textbox inset="0,0,0,0">
                    <w:txbxContent>
                      <w:p w14:paraId="423C6F0E" w14:textId="77777777" w:rsidR="00CD685B" w:rsidRDefault="00CD685B" w:rsidP="00535AD9">
                        <w:r>
                          <w:rPr>
                            <w:rFonts w:ascii="Liberation Sans" w:eastAsia="Liberation Sans" w:hAnsi="Liberation Sans" w:cs="Liberation Sans"/>
                          </w:rPr>
                          <w:t>&gt;&gt;</w:t>
                        </w:r>
                      </w:p>
                    </w:txbxContent>
                  </v:textbox>
                </v:rect>
                <v:rect id="Rectangle 41730" o:spid="_x0000_s1562" style="position:absolute;left:29194;top:22869;width:599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" filled="f" stroked="f">
                  <v:textbox inset="0,0,0,0">
                    <w:txbxContent>
                      <w:p w14:paraId="237D3538" w14:textId="77777777" w:rsidR="00CD685B" w:rsidRDefault="00CD685B" w:rsidP="00535AD9">
                        <w:r>
                          <w:rPr>
                            <w:rFonts w:ascii="Liberation Sans" w:eastAsia="Liberation Sans" w:hAnsi="Liberation Sans" w:cs="Liberation Sans"/>
                          </w:rPr>
                          <w:t>Include</w:t>
                        </w:r>
                      </w:p>
                    </w:txbxContent>
                  </v:textbox>
                </v:rect>
                <v:rect id="Rectangle 41728" o:spid="_x0000_s1563" style="position:absolute;left:33714;top:22869;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" filled="f" stroked="f">
                  <v:textbox inset="0,0,0,0">
                    <w:txbxContent>
                      <w:p w14:paraId="156F639D" w14:textId="77777777" w:rsidR="00CD685B" w:rsidRDefault="00CD685B" w:rsidP="00535AD9">
                        <w:r>
                          <w:rPr>
                            <w:rFonts w:ascii="Liberation Sans" w:eastAsia="Liberation Sans" w:hAnsi="Liberation Sans" w:cs="Liberation Sans"/>
                          </w:rPr>
                          <w:t>&gt;&gt;</w:t>
                        </w:r>
                      </w:p>
                    </w:txbxContent>
                  </v:textbox>
                </v:rect>
                <v:rect id="Rectangle 41727" o:spid="_x0000_s1564" style="position:absolute;left:27557;top:22869;width:21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2Di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" filled="f" stroked="f">
                  <v:textbox inset="0,0,0,0">
                    <w:txbxContent>
                      <w:p w14:paraId="6D4D2F56" w14:textId="77777777" w:rsidR="00CD685B" w:rsidRDefault="00CD685B" w:rsidP="00535AD9">
                        <w:r>
                          <w:rPr>
                            <w:rFonts w:ascii="Liberation Sans" w:eastAsia="Liberation Sans" w:hAnsi="Liberation Sans" w:cs="Liberation Sans"/>
                          </w:rPr>
                          <w:t>&lt;&lt;</w:t>
                        </w:r>
                      </w:p>
                    </w:txbxContent>
                  </v:textbox>
                </v:rect>
                <v:rect id="Rectangle 41707" o:spid="_x0000_s1565" style="position:absolute;left:42197;top:889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" filled="f" stroked="f">
                  <v:textbox inset="0,0,0,0">
                    <w:txbxContent>
                      <w:p w14:paraId="451DE403" w14:textId="77777777" w:rsidR="00CD685B" w:rsidRDefault="00CD685B" w:rsidP="00535AD9">
                        <w:r>
                          <w:rPr>
                            <w:rFonts w:ascii="Liberation Sans" w:eastAsia="Liberation Sans" w:hAnsi="Liberation Sans" w:cs="Liberation Sans"/>
                          </w:rPr>
                          <w:t>&gt;&gt;</w:t>
                        </w:r>
                      </w:p>
                    </w:txbxContent>
                  </v:textbox>
                </v:rect>
                <v:rect id="Rectangle 41704" o:spid="_x0000_s1566" style="position:absolute;left:36194;top:889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" filled="f" stroked="f">
                  <v:textbox inset="0,0,0,0">
                    <w:txbxContent>
                      <w:p w14:paraId="26C124FA" w14:textId="77777777" w:rsidR="00CD685B" w:rsidRDefault="00CD685B" w:rsidP="00535AD9">
                        <w:r>
                          <w:rPr>
                            <w:rFonts w:ascii="Liberation Sans" w:eastAsia="Liberation Sans" w:hAnsi="Liberation Sans" w:cs="Liberation Sans"/>
                          </w:rPr>
                          <w:t>&lt;&lt;</w:t>
                        </w:r>
                      </w:p>
                    </w:txbxContent>
                  </v:textbox>
                </v:rect>
                <v:rect id="Rectangle 41711" o:spid="_x0000_s1567" style="position:absolute;left:37831;top:8898;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" filled="f" stroked="f">
                  <v:textbox inset="0,0,0,0">
                    <w:txbxContent>
                      <w:p w14:paraId="5AB45526" w14:textId="77777777" w:rsidR="00CD685B" w:rsidRDefault="00CD685B" w:rsidP="00535AD9">
                        <w:r>
                          <w:rPr>
                            <w:rFonts w:ascii="Liberation Sans" w:eastAsia="Liberation Sans" w:hAnsi="Liberation Sans" w:cs="Liberation Sans"/>
                          </w:rPr>
                          <w:t>Extend</w:t>
                        </w:r>
                      </w:p>
                    </w:txbxContent>
                  </v:textbox>
                </v:rect>
                <v:rect id="Rectangle 41697" o:spid="_x0000_s1568" style="position:absolute;left:7399;top:8772;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" filled="f" stroked="f">
                  <v:textbox inset="0,0,0,0">
                    <w:txbxContent>
                      <w:p w14:paraId="533373D6" w14:textId="77777777" w:rsidR="00CD685B" w:rsidRDefault="00CD685B" w:rsidP="00535AD9">
                        <w:r>
                          <w:rPr>
                            <w:rFonts w:ascii="Liberation Sans" w:eastAsia="Liberation Sans" w:hAnsi="Liberation Sans" w:cs="Liberation Sans"/>
                          </w:rPr>
                          <w:t>&gt;&gt;</w:t>
                        </w:r>
                      </w:p>
                    </w:txbxContent>
                  </v:textbox>
                </v:rect>
                <v:rect id="Rectangle 41699" o:spid="_x0000_s1569" style="position:absolute;left:3033;top:8772;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n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" filled="f" stroked="f">
                  <v:textbox inset="0,0,0,0">
                    <w:txbxContent>
                      <w:p w14:paraId="77EFBB32" w14:textId="77777777" w:rsidR="00CD685B" w:rsidRDefault="00CD685B" w:rsidP="00535AD9">
                        <w:r>
                          <w:rPr>
                            <w:rFonts w:ascii="Liberation Sans" w:eastAsia="Liberation Sans" w:hAnsi="Liberation Sans" w:cs="Liberation Sans"/>
                          </w:rPr>
                          <w:t>Extend</w:t>
                        </w:r>
                      </w:p>
                    </w:txbxContent>
                  </v:textbox>
                </v:rect>
                <v:rect id="Rectangle 41695" o:spid="_x0000_s1570" style="position:absolute;left:1396;top:877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" filled="f" stroked="f">
                  <v:textbox inset="0,0,0,0">
                    <w:txbxContent>
                      <w:p w14:paraId="42ED60EE" w14:textId="77777777" w:rsidR="00CD685B" w:rsidRDefault="00CD685B" w:rsidP="00535AD9">
                        <w:r>
                          <w:rPr>
                            <w:rFonts w:ascii="Liberation Sans" w:eastAsia="Liberation Sans" w:hAnsi="Liberation Sans" w:cs="Liberation Sans"/>
                          </w:rPr>
                          <w:t>&lt;&lt;</w:t>
                        </w:r>
                      </w:p>
                    </w:txbxContent>
                  </v:textbox>
                </v:rect>
                <w10:anchorlock/>
              </v:group>
            </w:pict>
          </mc:Fallback>
        </mc:AlternateContent>
      </w:r>
    </w:p>
    <w:p w14:paraId="0E3A7027" w14:textId="1596183B" w:rsidR="0013338E"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9</w:t>
      </w:r>
      <w:r>
        <w:fldChar w:fldCharType="end"/>
      </w:r>
      <w:r>
        <w:t xml:space="preserve">: </w:t>
      </w:r>
      <w:r w:rsidR="036C3A79">
        <w:t xml:space="preserve">UseCase-Diagramm </w:t>
      </w:r>
      <w:r w:rsidR="69C7898A">
        <w:t>–</w:t>
      </w:r>
      <w:r w:rsidR="036C3A79">
        <w:t xml:space="preserve"> </w:t>
      </w:r>
      <w:r>
        <w:t>importieren</w:t>
      </w:r>
    </w:p>
    <w:p w14:paraId="7403B6D3" w14:textId="6FAA42FD" w:rsidR="69C7898A" w:rsidRDefault="6C0B36FF" w:rsidP="69C7898A">
      <w:r>
        <w:t>Der Admin kann als einzige Rolle Elemente importieren, dies kann er aus CSV oder JSON Dateien. Der Import nutzt dann die jeweiligen Funktionen zur Erstellung der Elemente aus den entsprechenden Verwaltungen</w:t>
      </w:r>
      <w:r w:rsidR="00761E35">
        <w:t xml:space="preserve"> und füllt diese mit Attributen aus den gelesenen Dateien</w:t>
      </w:r>
      <w:r>
        <w:t>.</w:t>
      </w:r>
    </w:p>
    <w:p w14:paraId="57312619" w14:textId="50DB7C54" w:rsidR="003B4418" w:rsidRDefault="003B4418" w:rsidP="003B4418">
      <w:pPr>
        <w:pStyle w:val="berschrift2"/>
      </w:pPr>
      <w:bookmarkStart w:id="169" w:name="_Toc44320812"/>
      <w:r>
        <w:lastRenderedPageBreak/>
        <w:t>Analyseklassendiagram</w:t>
      </w:r>
      <w:bookmarkEnd w:id="169"/>
    </w:p>
    <w:p w14:paraId="6979B6F6" w14:textId="7643A7F1" w:rsidR="00B54C58" w:rsidRDefault="00535AD9" w:rsidP="00B54C58">
      <w:pPr>
        <w:keepNext/>
      </w:pPr>
      <w:r>
        <w:rPr>
          <w:noProof/>
        </w:rPr>
        <w:drawing>
          <wp:inline distT="0" distB="0" distL="0" distR="0" wp14:anchorId="1C8ECF80" wp14:editId="0D1EADCB">
            <wp:extent cx="5760720" cy="5225808"/>
            <wp:effectExtent l="0" t="0" r="0" b="0"/>
            <wp:docPr id="12969710" name="Picture 45749"/>
            <wp:cNvGraphicFramePr/>
            <a:graphic xmlns:a="http://schemas.openxmlformats.org/drawingml/2006/main">
              <a:graphicData uri="http://schemas.openxmlformats.org/drawingml/2006/picture">
                <pic:pic xmlns:pic="http://schemas.openxmlformats.org/drawingml/2006/picture">
                  <pic:nvPicPr>
                    <pic:cNvPr id="45749" name="Picture 45749"/>
                    <pic:cNvPicPr/>
                  </pic:nvPicPr>
                  <pic:blipFill>
                    <a:blip r:embed="rId17"/>
                    <a:stretch>
                      <a:fillRect/>
                    </a:stretch>
                  </pic:blipFill>
                  <pic:spPr>
                    <a:xfrm>
                      <a:off x="0" y="0"/>
                      <a:ext cx="5760720" cy="5225808"/>
                    </a:xfrm>
                    <a:prstGeom prst="rect">
                      <a:avLst/>
                    </a:prstGeom>
                  </pic:spPr>
                </pic:pic>
              </a:graphicData>
            </a:graphic>
          </wp:inline>
        </w:drawing>
      </w:r>
    </w:p>
    <w:p w14:paraId="0A4142C4" w14:textId="0A95395F" w:rsidR="003B4418" w:rsidRDefault="00B54C58" w:rsidP="00B54C5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12</w:t>
      </w:r>
      <w:r>
        <w:fldChar w:fldCharType="end"/>
      </w:r>
      <w:r>
        <w:t>: Analyseklassendiagram der Museumsverwaltung</w:t>
      </w:r>
    </w:p>
    <w:p w14:paraId="1C498A24" w14:textId="792B249F" w:rsidR="000E4F53" w:rsidRPr="000E4F53" w:rsidRDefault="005D1950" w:rsidP="000E4F53">
      <w:pPr>
        <w:pStyle w:val="berschrift3"/>
      </w:pPr>
      <w:bookmarkStart w:id="170" w:name="_Toc44320813"/>
      <w:r w:rsidRPr="00BF1BA5">
        <w:t>Museum</w:t>
      </w:r>
      <w:bookmarkEnd w:id="170"/>
    </w:p>
    <w:p w14:paraId="1B071533" w14:textId="5888A651" w:rsidR="00677F29" w:rsidRPr="00677F29" w:rsidRDefault="46480C15" w:rsidP="00677F29">
      <w:r>
        <w:t xml:space="preserve">Analysemuster: </w:t>
      </w:r>
      <w:r w:rsidR="65ECEAC2">
        <w:t>Liste</w:t>
      </w:r>
    </w:p>
    <w:p w14:paraId="18F8288A" w14:textId="7CB0D0EC" w:rsidR="002467C0" w:rsidRPr="00BF1BA5" w:rsidRDefault="65ECEAC2" w:rsidP="002467C0">
      <w:pPr>
        <w:pStyle w:val="Listenabsatz"/>
        <w:numPr>
          <w:ilvl w:val="0"/>
          <w:numId w:val="15"/>
        </w:numPr>
        <w:rPr>
          <w:rFonts w:eastAsiaTheme="minorEastAsia" w:cs="Arial"/>
        </w:rPr>
      </w:pPr>
      <w:r w:rsidRPr="00BF1BA5">
        <w:rPr>
          <w:rFonts w:eastAsiaTheme="minorEastAsia" w:cs="Arial"/>
        </w:rPr>
        <w:t xml:space="preserve">Das Museum enthält </w:t>
      </w:r>
      <w:r w:rsidR="7827F990" w:rsidRPr="00BF1BA5">
        <w:rPr>
          <w:rFonts w:eastAsiaTheme="minorEastAsia" w:cs="Arial"/>
        </w:rPr>
        <w:t xml:space="preserve">eine Auflistung aller </w:t>
      </w:r>
      <w:r w:rsidR="6D033D52" w:rsidRPr="00BF1BA5">
        <w:rPr>
          <w:rFonts w:eastAsiaTheme="minorEastAsia" w:cs="Arial"/>
        </w:rPr>
        <w:t>in ihm befindlichen Objekte</w:t>
      </w:r>
      <w:r w:rsidR="005B2704" w:rsidRPr="00BF1BA5">
        <w:rPr>
          <w:rFonts w:eastAsiaTheme="minorEastAsia" w:cs="Arial"/>
        </w:rPr>
        <w:t xml:space="preserve"> (also Mitarbeiter, Exponate, Räume und </w:t>
      </w:r>
      <w:r w:rsidR="00C90684" w:rsidRPr="00BF1BA5">
        <w:rPr>
          <w:rFonts w:eastAsiaTheme="minorEastAsia" w:cs="Arial"/>
        </w:rPr>
        <w:t>Förderer)</w:t>
      </w:r>
    </w:p>
    <w:p w14:paraId="0B8BADE1" w14:textId="6E745E8B" w:rsidR="6D033D52" w:rsidRDefault="6D033D52" w:rsidP="6D033D52">
      <w:pPr>
        <w:pStyle w:val="Listenabsatz"/>
        <w:numPr>
          <w:ilvl w:val="0"/>
          <w:numId w:val="15"/>
        </w:numPr>
      </w:pPr>
      <w:r w:rsidRPr="00BF1BA5">
        <w:rPr>
          <w:rFonts w:eastAsiaTheme="minorEastAsia" w:cs="Arial"/>
        </w:rPr>
        <w:t xml:space="preserve">Die einzelnen Teil-Objekte können nicht ohne das </w:t>
      </w:r>
      <w:r w:rsidR="62544C82" w:rsidRPr="00BF1BA5">
        <w:rPr>
          <w:rFonts w:eastAsiaTheme="minorEastAsia" w:cs="Arial"/>
        </w:rPr>
        <w:t xml:space="preserve">Aggregat-Objekt </w:t>
      </w:r>
      <w:r w:rsidR="355D8189" w:rsidRPr="00BF1BA5">
        <w:rPr>
          <w:rFonts w:eastAsiaTheme="minorEastAsia" w:cs="Arial"/>
        </w:rPr>
        <w:t>(Museum) existieren</w:t>
      </w:r>
    </w:p>
    <w:p w14:paraId="0728E2DF" w14:textId="756CDBDB" w:rsidR="005D1950" w:rsidRDefault="005D1950" w:rsidP="005D1950">
      <w:pPr>
        <w:pStyle w:val="berschrift3"/>
      </w:pPr>
      <w:bookmarkStart w:id="171" w:name="_Toc44320814"/>
      <w:r w:rsidRPr="00BF1BA5">
        <w:t>Raum</w:t>
      </w:r>
      <w:bookmarkEnd w:id="171"/>
    </w:p>
    <w:p w14:paraId="29A5A75F" w14:textId="39A52ECF" w:rsidR="00FC5C68" w:rsidRDefault="00FC5C68" w:rsidP="00FC5C68">
      <w:pPr>
        <w:pStyle w:val="Listenabsatz"/>
        <w:numPr>
          <w:ilvl w:val="0"/>
          <w:numId w:val="20"/>
        </w:numPr>
      </w:pPr>
      <w:r>
        <w:t xml:space="preserve">Der Raum </w:t>
      </w:r>
      <w:r w:rsidR="004A0F30">
        <w:t xml:space="preserve">speichert neben </w:t>
      </w:r>
      <w:r w:rsidR="000008A2">
        <w:t>einer Raumnummer, einer Beschreibung, einer Ausstellungsfläche und</w:t>
      </w:r>
      <w:r w:rsidR="00F13286">
        <w:t xml:space="preserve"> dem Ausstellungsthema</w:t>
      </w:r>
      <w:r w:rsidR="003421A4">
        <w:t xml:space="preserve"> auch Bilder des Raums und einen Raumplan.</w:t>
      </w:r>
    </w:p>
    <w:p w14:paraId="75CC5177" w14:textId="78FEF6B8" w:rsidR="003421A4" w:rsidRDefault="00394729" w:rsidP="00FC5C68">
      <w:pPr>
        <w:pStyle w:val="Listenabsatz"/>
        <w:numPr>
          <w:ilvl w:val="0"/>
          <w:numId w:val="20"/>
        </w:numPr>
      </w:pPr>
      <w:r>
        <w:t xml:space="preserve">Alle im Raum enthaltenen Exponate werden in einer Collection </w:t>
      </w:r>
      <w:r w:rsidR="00802462">
        <w:t>des Raumes abgelegt.</w:t>
      </w:r>
    </w:p>
    <w:p w14:paraId="21EAF6D2" w14:textId="74B1F4A0" w:rsidR="00802462" w:rsidRPr="00BF1BA5" w:rsidRDefault="00802462" w:rsidP="00FC5C68">
      <w:pPr>
        <w:pStyle w:val="Listenabsatz"/>
        <w:numPr>
          <w:ilvl w:val="0"/>
          <w:numId w:val="20"/>
        </w:numPr>
      </w:pPr>
      <w:r>
        <w:t xml:space="preserve">Exponate die in keinem Raum sind </w:t>
      </w:r>
      <w:r w:rsidR="009A6366">
        <w:t xml:space="preserve">werden automatisch dem Lagerraum </w:t>
      </w:r>
      <w:r w:rsidR="006E2E7E">
        <w:t>d</w:t>
      </w:r>
      <w:r w:rsidR="009A6366">
        <w:t>es Museums zugewiesen</w:t>
      </w:r>
      <w:r w:rsidR="006E2E7E">
        <w:t>.</w:t>
      </w:r>
    </w:p>
    <w:p w14:paraId="098097C6" w14:textId="10A2DCB2" w:rsidR="005D1950" w:rsidRDefault="005D1950" w:rsidP="005D1950">
      <w:pPr>
        <w:pStyle w:val="berschrift3"/>
      </w:pPr>
      <w:bookmarkStart w:id="172" w:name="_Toc44320815"/>
      <w:r w:rsidRPr="00BF1BA5">
        <w:lastRenderedPageBreak/>
        <w:t>Bild</w:t>
      </w:r>
      <w:bookmarkEnd w:id="172"/>
    </w:p>
    <w:p w14:paraId="4AC7005F" w14:textId="49DB482B" w:rsidR="007105BC" w:rsidRPr="00BF1BA5" w:rsidRDefault="00A179E8" w:rsidP="007105BC">
      <w:pPr>
        <w:pStyle w:val="Listenabsatz"/>
        <w:numPr>
          <w:ilvl w:val="0"/>
          <w:numId w:val="19"/>
        </w:numPr>
      </w:pPr>
      <w:r>
        <w:t>Ein Bild</w:t>
      </w:r>
      <w:r w:rsidR="002D4109">
        <w:t xml:space="preserve"> speichert </w:t>
      </w:r>
      <w:r w:rsidR="70AC41B2">
        <w:t xml:space="preserve">den konkreten </w:t>
      </w:r>
      <w:r w:rsidR="00784361">
        <w:t>Speicherort</w:t>
      </w:r>
      <w:r w:rsidR="002D4109">
        <w:t xml:space="preserve"> und </w:t>
      </w:r>
      <w:r w:rsidR="00FC5C68">
        <w:t>eine Beschreibung</w:t>
      </w:r>
      <w:r w:rsidR="002D4109">
        <w:t xml:space="preserve"> des Bildes</w:t>
      </w:r>
    </w:p>
    <w:p w14:paraId="465F5B3A" w14:textId="41844A02" w:rsidR="00D10368" w:rsidRPr="00D10368" w:rsidRDefault="005D1950" w:rsidP="00D10368">
      <w:pPr>
        <w:pStyle w:val="berschrift3"/>
      </w:pPr>
      <w:bookmarkStart w:id="173" w:name="_Toc44320816"/>
      <w:r w:rsidRPr="00BF1BA5">
        <w:t>Person</w:t>
      </w:r>
      <w:bookmarkEnd w:id="173"/>
    </w:p>
    <w:p w14:paraId="24D1161A" w14:textId="2E47E86D" w:rsidR="00D10368" w:rsidRPr="00D10368" w:rsidRDefault="5FC9E38E" w:rsidP="00D10368">
      <w:pPr>
        <w:pStyle w:val="Listenabsatz"/>
        <w:numPr>
          <w:ilvl w:val="0"/>
          <w:numId w:val="22"/>
        </w:numPr>
      </w:pPr>
      <w:r>
        <w:t xml:space="preserve">Person ist die Überkategorie von </w:t>
      </w:r>
      <w:r w:rsidR="6E75A8B6">
        <w:t>Förderern</w:t>
      </w:r>
      <w:r>
        <w:t xml:space="preserve"> und Mitarbeitern</w:t>
      </w:r>
    </w:p>
    <w:p w14:paraId="4EDE352D" w14:textId="19A1A0F7" w:rsidR="5FC9E38E" w:rsidRDefault="6E75A8B6" w:rsidP="5FC9E38E">
      <w:pPr>
        <w:pStyle w:val="Listenabsatz"/>
        <w:numPr>
          <w:ilvl w:val="0"/>
          <w:numId w:val="22"/>
        </w:numPr>
      </w:pPr>
      <w:r w:rsidRPr="6E75A8B6">
        <w:t xml:space="preserve">Es enthält alle Informationen die </w:t>
      </w:r>
      <w:r w:rsidR="25EBE1B6" w:rsidRPr="25EBE1B6">
        <w:t>ein Fördere und Mitarbeiter besitzen</w:t>
      </w:r>
    </w:p>
    <w:p w14:paraId="41B35AAC" w14:textId="29A3591A" w:rsidR="005D1950" w:rsidRDefault="005D1950" w:rsidP="005D1950">
      <w:pPr>
        <w:pStyle w:val="berschrift3"/>
      </w:pPr>
      <w:bookmarkStart w:id="174" w:name="_Toc44320817"/>
      <w:r w:rsidRPr="00BF1BA5">
        <w:t>Kontaktdaten</w:t>
      </w:r>
      <w:bookmarkEnd w:id="174"/>
    </w:p>
    <w:p w14:paraId="08983952" w14:textId="0B36870B" w:rsidR="006A3FC9" w:rsidRDefault="006A3FC9" w:rsidP="006A3FC9">
      <w:r>
        <w:t>Analysemuster: wechselnde Rolle</w:t>
      </w:r>
    </w:p>
    <w:p w14:paraId="57EF742C" w14:textId="69E4E938" w:rsidR="006A3FC9" w:rsidRDefault="00754447" w:rsidP="006A3FC9">
      <w:pPr>
        <w:pStyle w:val="Listenabsatz"/>
        <w:numPr>
          <w:ilvl w:val="0"/>
          <w:numId w:val="17"/>
        </w:numPr>
      </w:pPr>
      <w:r>
        <w:t>Anschrift ist eine abstrakte Rolle die je nach Situation entsprechend zu einer der drei genaueren Rollen (Firmenanschrift, Hausanschrift, Postfachadresse) spezifiziert wird.</w:t>
      </w:r>
    </w:p>
    <w:p w14:paraId="1942DFC2" w14:textId="6868E9AE" w:rsidR="00754447" w:rsidRPr="00BF1BA5" w:rsidRDefault="00316A1A" w:rsidP="006A3FC9">
      <w:pPr>
        <w:pStyle w:val="Listenabsatz"/>
        <w:numPr>
          <w:ilvl w:val="0"/>
          <w:numId w:val="17"/>
        </w:numPr>
      </w:pPr>
      <w:r>
        <w:t>Kontaktdaten können mehrere Anschriften beinhalten.</w:t>
      </w:r>
    </w:p>
    <w:p w14:paraId="7A9DF290" w14:textId="7DA82D75" w:rsidR="005D1950" w:rsidRDefault="005D1950" w:rsidP="005D1950">
      <w:pPr>
        <w:pStyle w:val="berschrift3"/>
      </w:pPr>
      <w:bookmarkStart w:id="175" w:name="_Toc44320818"/>
      <w:r w:rsidRPr="00BF1BA5">
        <w:t>Exponat</w:t>
      </w:r>
      <w:bookmarkEnd w:id="175"/>
    </w:p>
    <w:p w14:paraId="5E01D306" w14:textId="0CA489F5" w:rsidR="0084083E" w:rsidRDefault="00652FF3" w:rsidP="00652FF3">
      <w:pPr>
        <w:pStyle w:val="Listenabsatz"/>
        <w:numPr>
          <w:ilvl w:val="0"/>
          <w:numId w:val="18"/>
        </w:numPr>
      </w:pPr>
      <w:r>
        <w:t xml:space="preserve">Das Exponat enthält alle </w:t>
      </w:r>
      <w:r w:rsidR="00D10368">
        <w:t xml:space="preserve">museumsrelevanten </w:t>
      </w:r>
      <w:r w:rsidR="00E712E6">
        <w:t xml:space="preserve">Attribute </w:t>
      </w:r>
      <w:r w:rsidR="00DF203A">
        <w:t xml:space="preserve">wie Inventarnummer, </w:t>
      </w:r>
      <w:r w:rsidR="009211EB">
        <w:t>Name</w:t>
      </w:r>
      <w:r w:rsidR="00DF203A">
        <w:t>, Erstellungsdatum etc.</w:t>
      </w:r>
    </w:p>
    <w:p w14:paraId="315DB749" w14:textId="1DCF3BA9" w:rsidR="00DF203A" w:rsidRDefault="00DA7CAE" w:rsidP="00652FF3">
      <w:pPr>
        <w:pStyle w:val="Listenabsatz"/>
        <w:numPr>
          <w:ilvl w:val="0"/>
          <w:numId w:val="18"/>
        </w:numPr>
      </w:pPr>
      <w:r>
        <w:t>Des Weiteren</w:t>
      </w:r>
      <w:r w:rsidR="00DF203A">
        <w:t xml:space="preserve"> </w:t>
      </w:r>
      <w:r w:rsidR="002101CD">
        <w:t>besitz es eine Wer</w:t>
      </w:r>
      <w:r w:rsidR="009211EB">
        <w:t xml:space="preserve"> der sich aus Einkaufswert, Schätzwert und Leihwert zusammensetzt</w:t>
      </w:r>
    </w:p>
    <w:p w14:paraId="58A96695" w14:textId="200F0A55" w:rsidR="007D597A" w:rsidRPr="00BF1BA5" w:rsidRDefault="007D597A" w:rsidP="00D54466">
      <w:pPr>
        <w:pStyle w:val="Listenabsatz"/>
        <w:numPr>
          <w:ilvl w:val="0"/>
          <w:numId w:val="18"/>
        </w:numPr>
      </w:pPr>
      <w:r>
        <w:t>Außerdem besitzt es drei verschiedene Historien</w:t>
      </w:r>
      <w:r w:rsidR="002271EA">
        <w:rPr>
          <w:rFonts w:cs="Arial"/>
        </w:rPr>
        <w:t xml:space="preserve"> </w:t>
      </w:r>
      <w:r w:rsidR="00D54466">
        <w:rPr>
          <w:rFonts w:cs="Arial"/>
        </w:rPr>
        <w:t>welche</w:t>
      </w:r>
      <w:r w:rsidR="002271EA">
        <w:rPr>
          <w:rFonts w:cs="Arial"/>
        </w:rPr>
        <w:t xml:space="preserve"> verschiedene Momente in der Existenz des Exponats festhalten.</w:t>
      </w:r>
    </w:p>
    <w:p w14:paraId="37E4E621" w14:textId="7267FF31" w:rsidR="005D1950" w:rsidRDefault="005D1950" w:rsidP="005D1950">
      <w:pPr>
        <w:pStyle w:val="berschrift3"/>
      </w:pPr>
      <w:bookmarkStart w:id="176" w:name="_Toc44320819"/>
      <w:r w:rsidRPr="00BF1BA5">
        <w:t>Historie</w:t>
      </w:r>
      <w:bookmarkEnd w:id="176"/>
    </w:p>
    <w:p w14:paraId="3588D76C" w14:textId="7C7AFF37" w:rsidR="00BD086F" w:rsidRDefault="00BD086F" w:rsidP="00BD086F">
      <w:r>
        <w:t>Analysemuster: Historie</w:t>
      </w:r>
    </w:p>
    <w:p w14:paraId="4F8ACF24" w14:textId="65C9FF7D" w:rsidR="00EF1986" w:rsidRDefault="00587CDA" w:rsidP="00EF1986">
      <w:pPr>
        <w:pStyle w:val="Listenabsatz"/>
        <w:numPr>
          <w:ilvl w:val="0"/>
          <w:numId w:val="16"/>
        </w:numPr>
      </w:pPr>
      <w:r>
        <w:t>Ansammlung aller Ereignisse</w:t>
      </w:r>
      <w:r w:rsidR="00C81367">
        <w:t xml:space="preserve"> in einem zeitlichen Verlauf.</w:t>
      </w:r>
    </w:p>
    <w:p w14:paraId="77FEED94" w14:textId="747C144C" w:rsidR="00C81367" w:rsidRDefault="00C81367" w:rsidP="00EF1986">
      <w:pPr>
        <w:pStyle w:val="Listenabsatz"/>
        <w:numPr>
          <w:ilvl w:val="0"/>
          <w:numId w:val="16"/>
        </w:numPr>
      </w:pPr>
      <w:r>
        <w:t>Zu jedem Zeitpunkt kann nur ein Ereignis</w:t>
      </w:r>
      <w:r w:rsidR="007668D9">
        <w:t xml:space="preserve"> in der Historie eingetragen sein.</w:t>
      </w:r>
    </w:p>
    <w:p w14:paraId="0D9C0BBB" w14:textId="10D3966A" w:rsidR="007668D9" w:rsidRDefault="007668D9" w:rsidP="00EF1986">
      <w:pPr>
        <w:pStyle w:val="Listenabsatz"/>
        <w:numPr>
          <w:ilvl w:val="0"/>
          <w:numId w:val="16"/>
        </w:numPr>
      </w:pPr>
      <w:r>
        <w:t>Es gibt mehrere Historien für verschiedene Sachverhalte.</w:t>
      </w:r>
    </w:p>
    <w:p w14:paraId="0C48F16A" w14:textId="145AA524" w:rsidR="007668D9" w:rsidRPr="00BF1BA5" w:rsidRDefault="007668D9" w:rsidP="00EF1986">
      <w:pPr>
        <w:pStyle w:val="Listenabsatz"/>
        <w:numPr>
          <w:ilvl w:val="0"/>
          <w:numId w:val="16"/>
        </w:numPr>
      </w:pPr>
      <w:r>
        <w:t>Ereignisse werden nur erweitert nicht gelöscht.</w:t>
      </w:r>
    </w:p>
    <w:p w14:paraId="4E4AF43F" w14:textId="315BE4AA" w:rsidR="5B43C821" w:rsidRDefault="3566327C" w:rsidP="5B43C821">
      <w:pPr>
        <w:pStyle w:val="berschrift3"/>
      </w:pPr>
      <w:bookmarkStart w:id="177" w:name="_Toc44320820"/>
      <w:r>
        <w:t>Elementsuche</w:t>
      </w:r>
      <w:bookmarkEnd w:id="177"/>
    </w:p>
    <w:p w14:paraId="4A078AE2" w14:textId="5FE543D5" w:rsidR="3566327C" w:rsidRDefault="67585435" w:rsidP="3566327C">
      <w:r>
        <w:t>Analysemuster</w:t>
      </w:r>
      <w:r w:rsidR="3566327C">
        <w:t>: Koordinator</w:t>
      </w:r>
    </w:p>
    <w:p w14:paraId="5046154D" w14:textId="531D1119" w:rsidR="3566327C" w:rsidRPr="00BF1BA5" w:rsidRDefault="25CC7393" w:rsidP="3566327C">
      <w:pPr>
        <w:pStyle w:val="Listenabsatz"/>
        <w:numPr>
          <w:ilvl w:val="0"/>
          <w:numId w:val="21"/>
        </w:numPr>
        <w:rPr>
          <w:rFonts w:eastAsiaTheme="minorEastAsia" w:cs="Arial"/>
        </w:rPr>
      </w:pPr>
      <w:r w:rsidRPr="00BF1BA5">
        <w:rPr>
          <w:rFonts w:eastAsiaTheme="minorEastAsia" w:cs="Arial"/>
        </w:rPr>
        <w:t>Die Elementsuche koordiniert die Suchanfragen der einzelnen Nutzer</w:t>
      </w:r>
      <w:r w:rsidR="6C18E15E" w:rsidRPr="00BF1BA5">
        <w:rPr>
          <w:rFonts w:eastAsiaTheme="minorEastAsia" w:cs="Arial"/>
        </w:rPr>
        <w:t xml:space="preserve"> zum Museum</w:t>
      </w:r>
    </w:p>
    <w:p w14:paraId="01CEC392" w14:textId="39A52ECF" w:rsidR="6C18E15E" w:rsidRDefault="6C18E15E" w:rsidP="6C18E15E">
      <w:pPr>
        <w:pStyle w:val="Listenabsatz"/>
        <w:numPr>
          <w:ilvl w:val="0"/>
          <w:numId w:val="21"/>
        </w:numPr>
      </w:pPr>
      <w:r w:rsidRPr="00BF1BA5">
        <w:rPr>
          <w:rFonts w:eastAsiaTheme="minorEastAsia" w:cs="Arial"/>
        </w:rPr>
        <w:t xml:space="preserve">Jeder Nutzer kann </w:t>
      </w:r>
      <w:r w:rsidR="38C8DD3E" w:rsidRPr="00BF1BA5">
        <w:rPr>
          <w:rFonts w:eastAsiaTheme="minorEastAsia" w:cs="Arial"/>
        </w:rPr>
        <w:t>beliebig viele</w:t>
      </w:r>
      <w:r w:rsidR="261E4DD8" w:rsidRPr="00BF1BA5">
        <w:rPr>
          <w:rFonts w:eastAsiaTheme="minorEastAsia" w:cs="Arial"/>
        </w:rPr>
        <w:t xml:space="preserve"> </w:t>
      </w:r>
      <w:r w:rsidR="6F537812" w:rsidRPr="00BF1BA5">
        <w:rPr>
          <w:rFonts w:eastAsiaTheme="minorEastAsia" w:cs="Arial"/>
        </w:rPr>
        <w:t>eigene Suche haben</w:t>
      </w:r>
    </w:p>
    <w:p w14:paraId="1BA2B3B5" w14:textId="79AABA27" w:rsidR="6F537812" w:rsidRPr="00DA76AB" w:rsidRDefault="6F537812" w:rsidP="6F537812">
      <w:pPr>
        <w:pStyle w:val="Listenabsatz"/>
        <w:numPr>
          <w:ilvl w:val="0"/>
          <w:numId w:val="21"/>
        </w:numPr>
      </w:pPr>
      <w:r w:rsidRPr="00BF1BA5">
        <w:rPr>
          <w:rFonts w:eastAsiaTheme="minorEastAsia" w:cs="Arial"/>
        </w:rPr>
        <w:t xml:space="preserve">Die Suche liefert Ergebnisse immer nur an einen </w:t>
      </w:r>
      <w:r w:rsidR="261E4DD8" w:rsidRPr="00BF1BA5">
        <w:rPr>
          <w:rFonts w:eastAsiaTheme="minorEastAsia" w:cs="Arial"/>
        </w:rPr>
        <w:t>spezifischen Nutzer zurück</w:t>
      </w:r>
    </w:p>
    <w:p w14:paraId="25B46008" w14:textId="06F83913" w:rsidR="00DA76AB" w:rsidRDefault="00DA76AB" w:rsidP="00DA76AB">
      <w:pPr>
        <w:pStyle w:val="berschrift2"/>
      </w:pPr>
      <w:bookmarkStart w:id="178" w:name="_Toc44320821"/>
      <w:r>
        <w:t>Sequenzdiagramme</w:t>
      </w:r>
      <w:bookmarkEnd w:id="178"/>
    </w:p>
    <w:p w14:paraId="7BB24D97" w14:textId="1A8DD85D" w:rsidR="00DA76AB" w:rsidRPr="00DA76AB" w:rsidRDefault="00DA76AB" w:rsidP="00DA76AB">
      <w:r>
        <w:t xml:space="preserve">Das Anlegen, Bearbeiten und Löschen für Mitarbeiter oder Förderer funktioniert äquivalent zu Exponaten. </w:t>
      </w:r>
    </w:p>
    <w:p w14:paraId="70A33B6D" w14:textId="00EF0948" w:rsidR="00DA76AB" w:rsidRDefault="00DA76AB" w:rsidP="00DA76AB">
      <w:pPr>
        <w:pStyle w:val="berschrift3"/>
      </w:pPr>
      <w:bookmarkStart w:id="179" w:name="_Toc44320822"/>
      <w:r>
        <w:lastRenderedPageBreak/>
        <w:t>Exponat anlegen</w:t>
      </w:r>
      <w:bookmarkEnd w:id="179"/>
    </w:p>
    <w:p w14:paraId="7E7E8E6B" w14:textId="7CBE8B71" w:rsidR="00DA76AB" w:rsidRDefault="002218E2" w:rsidP="00DA76AB">
      <w:pPr>
        <w:keepNext/>
      </w:pPr>
      <w:r>
        <w:rPr>
          <w:noProof/>
        </w:rPr>
        <w:drawing>
          <wp:inline distT="0" distB="0" distL="0" distR="0" wp14:anchorId="34F86975" wp14:editId="4E67FD05">
            <wp:extent cx="6152083" cy="5647255"/>
            <wp:effectExtent l="0" t="0" r="1270" b="0"/>
            <wp:docPr id="45774" name="Picture 45774"/>
            <wp:cNvGraphicFramePr/>
            <a:graphic xmlns:a="http://schemas.openxmlformats.org/drawingml/2006/main">
              <a:graphicData uri="http://schemas.openxmlformats.org/drawingml/2006/picture">
                <pic:pic xmlns:pic="http://schemas.openxmlformats.org/drawingml/2006/picture">
                  <pic:nvPicPr>
                    <pic:cNvPr id="45774" name="Picture 45774"/>
                    <pic:cNvPicPr/>
                  </pic:nvPicPr>
                  <pic:blipFill>
                    <a:blip r:embed="rId18"/>
                    <a:stretch>
                      <a:fillRect/>
                    </a:stretch>
                  </pic:blipFill>
                  <pic:spPr>
                    <a:xfrm>
                      <a:off x="0" y="0"/>
                      <a:ext cx="6159585" cy="5654141"/>
                    </a:xfrm>
                    <a:prstGeom prst="rect">
                      <a:avLst/>
                    </a:prstGeom>
                  </pic:spPr>
                </pic:pic>
              </a:graphicData>
            </a:graphic>
          </wp:inline>
        </w:drawing>
      </w:r>
    </w:p>
    <w:p w14:paraId="07E0F4AB" w14:textId="28DEC86A" w:rsidR="00DA76AB" w:rsidRDefault="00DA76AB" w:rsidP="00DA76AB">
      <w:pPr>
        <w:pStyle w:val="Beschriftung"/>
      </w:pPr>
      <w:r>
        <w:t xml:space="preserve">Abbildung </w:t>
      </w:r>
      <w:fldSimple w:instr=" SEQ Abbildung \* ARABIC ">
        <w:r w:rsidR="00257541">
          <w:rPr>
            <w:noProof/>
          </w:rPr>
          <w:t>13</w:t>
        </w:r>
      </w:fldSimple>
      <w:r>
        <w:t>: Sequenzdiagramm - Exponat anlegen</w:t>
      </w:r>
    </w:p>
    <w:p w14:paraId="3E75F32F" w14:textId="757F4B5A" w:rsidR="00F078BC" w:rsidRPr="00F078BC" w:rsidRDefault="00271598" w:rsidP="00F078BC">
      <w:r>
        <w:t xml:space="preserve">Beim Anlegen eines Exponates muss überprüft werden </w:t>
      </w:r>
      <w:r w:rsidR="00687D66">
        <w:t xml:space="preserve">ob das Exponat bereits im Museum vorhanden ist. Daher </w:t>
      </w:r>
      <w:r w:rsidR="00DC176D">
        <w:t xml:space="preserve">wird </w:t>
      </w:r>
      <w:r w:rsidR="00687D66">
        <w:t>nach dem Eingeben der verschiedenen Exponata</w:t>
      </w:r>
      <w:r w:rsidR="00A2728F">
        <w:t>t</w:t>
      </w:r>
      <w:r w:rsidR="00687D66">
        <w:t>tribute</w:t>
      </w:r>
      <w:r w:rsidR="00A2728F">
        <w:t xml:space="preserve"> </w:t>
      </w:r>
      <w:r w:rsidR="00F86BB7">
        <w:t xml:space="preserve">eine Query an die Datenbasis gestartet. Wenn diese ein Ergebnis liefert wird das Exponat nicht angelegt. Wenn die Antwort leer ist </w:t>
      </w:r>
      <w:r w:rsidR="005163BE">
        <w:t>wird eine erneute Anfrage an die Datenbasis gemacht und das Exponat angelegt.</w:t>
      </w:r>
    </w:p>
    <w:p w14:paraId="5A5B005C" w14:textId="0211FEAF" w:rsidR="00DA76AB" w:rsidRDefault="00DA76AB" w:rsidP="00DA76AB">
      <w:pPr>
        <w:pStyle w:val="berschrift3"/>
      </w:pPr>
      <w:bookmarkStart w:id="180" w:name="_Toc44320823"/>
      <w:r>
        <w:lastRenderedPageBreak/>
        <w:t>Exponat Bearbeiten</w:t>
      </w:r>
      <w:bookmarkEnd w:id="180"/>
    </w:p>
    <w:p w14:paraId="763280B2" w14:textId="09A18DAD" w:rsidR="00DA76AB" w:rsidRDefault="002218E2" w:rsidP="00DA76AB">
      <w:pPr>
        <w:keepNext/>
      </w:pPr>
      <w:r>
        <w:rPr>
          <w:noProof/>
        </w:rPr>
        <w:drawing>
          <wp:inline distT="0" distB="0" distL="0" distR="0" wp14:anchorId="15C4D38F" wp14:editId="7F6F9107">
            <wp:extent cx="6246449" cy="6415430"/>
            <wp:effectExtent l="0" t="0" r="2540" b="4445"/>
            <wp:docPr id="45779" name="Picture 45779"/>
            <wp:cNvGraphicFramePr/>
            <a:graphic xmlns:a="http://schemas.openxmlformats.org/drawingml/2006/main">
              <a:graphicData uri="http://schemas.openxmlformats.org/drawingml/2006/picture">
                <pic:pic xmlns:pic="http://schemas.openxmlformats.org/drawingml/2006/picture">
                  <pic:nvPicPr>
                    <pic:cNvPr id="45779" name="Picture 45779"/>
                    <pic:cNvPicPr/>
                  </pic:nvPicPr>
                  <pic:blipFill>
                    <a:blip r:embed="rId19"/>
                    <a:stretch>
                      <a:fillRect/>
                    </a:stretch>
                  </pic:blipFill>
                  <pic:spPr>
                    <a:xfrm>
                      <a:off x="0" y="0"/>
                      <a:ext cx="6254987" cy="6424199"/>
                    </a:xfrm>
                    <a:prstGeom prst="rect">
                      <a:avLst/>
                    </a:prstGeom>
                  </pic:spPr>
                </pic:pic>
              </a:graphicData>
            </a:graphic>
          </wp:inline>
        </w:drawing>
      </w:r>
    </w:p>
    <w:p w14:paraId="6AB166E5" w14:textId="6B6CCB15" w:rsidR="2301C545" w:rsidRDefault="00DA76AB" w:rsidP="3BC4D209">
      <w:pPr>
        <w:pStyle w:val="Beschriftung"/>
      </w:pPr>
      <w:r>
        <w:t xml:space="preserve">Abbildung </w:t>
      </w:r>
      <w:fldSimple w:instr=" SEQ Abbildung \* ARABIC ">
        <w:r w:rsidR="00257541">
          <w:rPr>
            <w:noProof/>
          </w:rPr>
          <w:t>14</w:t>
        </w:r>
      </w:fldSimple>
      <w:r>
        <w:t>: Sequenzdiagramm - Exponat bearbeiten</w:t>
      </w:r>
    </w:p>
    <w:p w14:paraId="7D20322F" w14:textId="37D63D67" w:rsidR="005163BE" w:rsidRPr="005163BE" w:rsidRDefault="00466C17" w:rsidP="005163BE">
      <w:r>
        <w:t xml:space="preserve">Beim Bearbeiten eines Exponats </w:t>
      </w:r>
      <w:r w:rsidR="00F96499">
        <w:t>kann ein User eine Suchanfrage an die Datenbasis starten um eine übersichtlichere Menge an Exponaten</w:t>
      </w:r>
      <w:r w:rsidR="00430D67">
        <w:t>,</w:t>
      </w:r>
      <w:r w:rsidR="00F96499">
        <w:t xml:space="preserve"> die zu bearbeiten sind</w:t>
      </w:r>
      <w:r w:rsidR="00430D67">
        <w:t>,</w:t>
      </w:r>
      <w:r w:rsidR="00F96499">
        <w:t xml:space="preserve"> </w:t>
      </w:r>
      <w:r w:rsidR="00987035">
        <w:t>einzusehen</w:t>
      </w:r>
      <w:r w:rsidR="00430D67">
        <w:t>. Wählt er nun ein Exponat zum bearbeiten aus</w:t>
      </w:r>
      <w:r w:rsidR="00415E7E">
        <w:t xml:space="preserve"> kann er die Attribute dieses neusetzen. Wenn seine Eingaben korrekt sind werden die Daten zurück in die Datenbasis gespeichert.</w:t>
      </w:r>
    </w:p>
    <w:p w14:paraId="1FB0513D" w14:textId="15FE5EED" w:rsidR="00DA76AB" w:rsidRDefault="00DA76AB" w:rsidP="00DA76AB">
      <w:pPr>
        <w:pStyle w:val="berschrift3"/>
      </w:pPr>
      <w:bookmarkStart w:id="181" w:name="_Toc44320824"/>
      <w:r>
        <w:lastRenderedPageBreak/>
        <w:t>Exponat löschen</w:t>
      </w:r>
      <w:bookmarkEnd w:id="181"/>
    </w:p>
    <w:p w14:paraId="43654E51" w14:textId="0D624C1C" w:rsidR="00DA76AB" w:rsidRDefault="002218E2" w:rsidP="00DA76AB">
      <w:pPr>
        <w:keepNext/>
      </w:pPr>
      <w:r>
        <w:rPr>
          <w:noProof/>
        </w:rPr>
        <w:drawing>
          <wp:inline distT="0" distB="0" distL="0" distR="0" wp14:anchorId="0F0E8300" wp14:editId="18443630">
            <wp:extent cx="6182345" cy="6561734"/>
            <wp:effectExtent l="0" t="0" r="9525" b="0"/>
            <wp:docPr id="45784" name="Picture 45784"/>
            <wp:cNvGraphicFramePr/>
            <a:graphic xmlns:a="http://schemas.openxmlformats.org/drawingml/2006/main">
              <a:graphicData uri="http://schemas.openxmlformats.org/drawingml/2006/picture">
                <pic:pic xmlns:pic="http://schemas.openxmlformats.org/drawingml/2006/picture">
                  <pic:nvPicPr>
                    <pic:cNvPr id="45784" name="Picture 45784"/>
                    <pic:cNvPicPr/>
                  </pic:nvPicPr>
                  <pic:blipFill>
                    <a:blip r:embed="rId20"/>
                    <a:stretch>
                      <a:fillRect/>
                    </a:stretch>
                  </pic:blipFill>
                  <pic:spPr>
                    <a:xfrm>
                      <a:off x="0" y="0"/>
                      <a:ext cx="6188161" cy="6567906"/>
                    </a:xfrm>
                    <a:prstGeom prst="rect">
                      <a:avLst/>
                    </a:prstGeom>
                  </pic:spPr>
                </pic:pic>
              </a:graphicData>
            </a:graphic>
          </wp:inline>
        </w:drawing>
      </w:r>
    </w:p>
    <w:p w14:paraId="5A8C7267" w14:textId="6B6CCB15" w:rsidR="00466C17" w:rsidRPr="00466C17" w:rsidRDefault="00DA76AB" w:rsidP="00466C17">
      <w:pPr>
        <w:pStyle w:val="Beschriftung"/>
      </w:pPr>
      <w:r>
        <w:t xml:space="preserve">Abbildung </w:t>
      </w:r>
      <w:fldSimple w:instr=" SEQ Abbildung \* ARABIC ">
        <w:r w:rsidR="00257541">
          <w:rPr>
            <w:noProof/>
          </w:rPr>
          <w:t>15</w:t>
        </w:r>
      </w:fldSimple>
      <w:r>
        <w:t>: Sequenzdiagramm - Exponat löschen</w:t>
      </w:r>
    </w:p>
    <w:p w14:paraId="552E8629" w14:textId="6B51C69F" w:rsidR="04689B5B" w:rsidRDefault="7971E17D" w:rsidP="04689B5B">
      <w:r>
        <w:t xml:space="preserve">Zuerst </w:t>
      </w:r>
      <w:r w:rsidR="0575836B">
        <w:t xml:space="preserve">wird </w:t>
      </w:r>
      <w:r>
        <w:t xml:space="preserve">das zu löschende Exponat </w:t>
      </w:r>
      <w:r w:rsidR="0575836B">
        <w:t>gesucht</w:t>
      </w:r>
      <w:r>
        <w:t xml:space="preserve">, dazu </w:t>
      </w:r>
      <w:r w:rsidR="723075DC">
        <w:t>werden</w:t>
      </w:r>
      <w:r>
        <w:t xml:space="preserve"> die bekannten Attribute des Exponates </w:t>
      </w:r>
      <w:r w:rsidR="723075DC">
        <w:t>angegeben</w:t>
      </w:r>
      <w:r>
        <w:t xml:space="preserve"> und mit </w:t>
      </w:r>
      <w:r w:rsidR="321C51BE">
        <w:t>diesen</w:t>
      </w:r>
      <w:r>
        <w:t xml:space="preserve"> wird eine </w:t>
      </w:r>
      <w:r w:rsidR="1C8DE0A3">
        <w:t>Suchanfrage an die Datenbasis gestartet. Die Datenbasis liefert alle zu der</w:t>
      </w:r>
      <w:r w:rsidR="321C51BE">
        <w:t xml:space="preserve"> Anfrage passenden </w:t>
      </w:r>
      <w:r w:rsidR="12E50E9C">
        <w:t xml:space="preserve">Ergebnisse </w:t>
      </w:r>
      <w:r w:rsidR="723075DC">
        <w:t xml:space="preserve">zurück aus der die zu löschenden </w:t>
      </w:r>
      <w:r w:rsidR="12E50E9C">
        <w:t>Exponate gewählt werden.</w:t>
      </w:r>
      <w:r w:rsidR="0068299A">
        <w:t xml:space="preserve"> Diese werden zurück an die Datenbasis geschickt. Wenn sie konfliktlos gelöscht werden können fährt die Datenbasis mit der Löschung fort. </w:t>
      </w:r>
      <w:r w:rsidR="004D54B1">
        <w:t>Andernfalls werden die Exponate nicht gelöscht und der User zur Konfliktbehebung aufgerufen.</w:t>
      </w:r>
    </w:p>
    <w:p w14:paraId="7C8A1AF0" w14:textId="5E2AFD23" w:rsidR="00DA76AB" w:rsidRDefault="00DA76AB" w:rsidP="00FE2BDF">
      <w:pPr>
        <w:pStyle w:val="berschrift3"/>
      </w:pPr>
      <w:bookmarkStart w:id="182" w:name="_Toc44320825"/>
      <w:r>
        <w:lastRenderedPageBreak/>
        <w:t>Förderer Anlegen</w:t>
      </w:r>
      <w:bookmarkEnd w:id="182"/>
    </w:p>
    <w:p w14:paraId="01137F46" w14:textId="529B1432" w:rsidR="00DA76AB" w:rsidRDefault="002218E2" w:rsidP="00DA76AB">
      <w:pPr>
        <w:keepNext/>
      </w:pPr>
      <w:r>
        <w:rPr>
          <w:noProof/>
        </w:rPr>
        <w:drawing>
          <wp:inline distT="0" distB="0" distL="0" distR="0" wp14:anchorId="2262B6AE" wp14:editId="6FBEB5F7">
            <wp:extent cx="6343859" cy="5917997"/>
            <wp:effectExtent l="0" t="0" r="0" b="6985"/>
            <wp:docPr id="45789" name="Picture 45789"/>
            <wp:cNvGraphicFramePr/>
            <a:graphic xmlns:a="http://schemas.openxmlformats.org/drawingml/2006/main">
              <a:graphicData uri="http://schemas.openxmlformats.org/drawingml/2006/picture">
                <pic:pic xmlns:pic="http://schemas.openxmlformats.org/drawingml/2006/picture">
                  <pic:nvPicPr>
                    <pic:cNvPr id="45789" name="Picture 45789"/>
                    <pic:cNvPicPr/>
                  </pic:nvPicPr>
                  <pic:blipFill>
                    <a:blip r:embed="rId21"/>
                    <a:stretch>
                      <a:fillRect/>
                    </a:stretch>
                  </pic:blipFill>
                  <pic:spPr>
                    <a:xfrm>
                      <a:off x="0" y="0"/>
                      <a:ext cx="6351365" cy="5925000"/>
                    </a:xfrm>
                    <a:prstGeom prst="rect">
                      <a:avLst/>
                    </a:prstGeom>
                  </pic:spPr>
                </pic:pic>
              </a:graphicData>
            </a:graphic>
          </wp:inline>
        </w:drawing>
      </w:r>
    </w:p>
    <w:p w14:paraId="323E03E1" w14:textId="6B6CCB15" w:rsidR="00DA76AB" w:rsidRDefault="00DA76AB" w:rsidP="00DA76AB">
      <w:pPr>
        <w:pStyle w:val="Beschriftung"/>
      </w:pPr>
      <w:r>
        <w:t xml:space="preserve">Abbildung </w:t>
      </w:r>
      <w:fldSimple w:instr=" SEQ Abbildung \* ARABIC ">
        <w:r w:rsidR="00257541">
          <w:rPr>
            <w:noProof/>
          </w:rPr>
          <w:t>16</w:t>
        </w:r>
      </w:fldSimple>
      <w:r>
        <w:t>: Sequenzdiagramm - Förderer Anlegen</w:t>
      </w:r>
    </w:p>
    <w:p w14:paraId="33B64926" w14:textId="6B6CCB15" w:rsidR="005163BE" w:rsidRPr="00F078BC" w:rsidRDefault="005163BE" w:rsidP="005163BE">
      <w:r>
        <w:t>Beim Anlegen eines Förderers muss überprüft werden ob der Förderer bereits im Museum vorhanden ist. Daher wird nach dem Eingeben der verschiedenen Fördererattribute eine Query an die Datenbasis gestartet. Wenn diese ein Ergebnis liefert wird der Förderer nicht angelegt. Wenn die Antwort leer ist wird eine erneute Anfrage an die Datenbasis gemacht und der Förderer angelegt.</w:t>
      </w:r>
    </w:p>
    <w:p w14:paraId="76EB15F5" w14:textId="6B6CCB15" w:rsidR="005163BE" w:rsidRPr="005163BE" w:rsidRDefault="005163BE" w:rsidP="005163BE"/>
    <w:p w14:paraId="007B7868" w14:textId="0C87CA8D" w:rsidR="00C9109F" w:rsidRDefault="00C9109F" w:rsidP="00C9109F">
      <w:pPr>
        <w:pStyle w:val="berschrift2"/>
      </w:pPr>
      <w:bookmarkStart w:id="183" w:name="_Toc44320826"/>
      <w:r>
        <w:lastRenderedPageBreak/>
        <w:t>Aktivitätsdiagramme</w:t>
      </w:r>
      <w:bookmarkEnd w:id="183"/>
    </w:p>
    <w:p w14:paraId="507230A1" w14:textId="15B76970" w:rsidR="00C9109F" w:rsidRDefault="00C9109F" w:rsidP="00C9109F">
      <w:pPr>
        <w:pStyle w:val="berschrift3"/>
      </w:pPr>
      <w:bookmarkStart w:id="184" w:name="_Toc44320827"/>
      <w:r>
        <w:t>Elemente suchen</w:t>
      </w:r>
      <w:bookmarkEnd w:id="184"/>
    </w:p>
    <w:p w14:paraId="1DF25829" w14:textId="460615B1" w:rsidR="00495958" w:rsidRDefault="002218E2" w:rsidP="00495958">
      <w:pPr>
        <w:keepNext/>
      </w:pPr>
      <w:r>
        <w:rPr>
          <w:noProof/>
        </w:rPr>
        <w:drawing>
          <wp:inline distT="0" distB="0" distL="0" distR="0" wp14:anchorId="727B107F" wp14:editId="2C082BBD">
            <wp:extent cx="5760720" cy="3527879"/>
            <wp:effectExtent l="0" t="0" r="0" b="0"/>
            <wp:docPr id="45794" name="Picture 45794"/>
            <wp:cNvGraphicFramePr/>
            <a:graphic xmlns:a="http://schemas.openxmlformats.org/drawingml/2006/main">
              <a:graphicData uri="http://schemas.openxmlformats.org/drawingml/2006/picture">
                <pic:pic xmlns:pic="http://schemas.openxmlformats.org/drawingml/2006/picture">
                  <pic:nvPicPr>
                    <pic:cNvPr id="45794" name="Picture 45794"/>
                    <pic:cNvPicPr/>
                  </pic:nvPicPr>
                  <pic:blipFill>
                    <a:blip r:embed="rId22"/>
                    <a:stretch>
                      <a:fillRect/>
                    </a:stretch>
                  </pic:blipFill>
                  <pic:spPr>
                    <a:xfrm>
                      <a:off x="0" y="0"/>
                      <a:ext cx="5760720" cy="3527879"/>
                    </a:xfrm>
                    <a:prstGeom prst="rect">
                      <a:avLst/>
                    </a:prstGeom>
                  </pic:spPr>
                </pic:pic>
              </a:graphicData>
            </a:graphic>
          </wp:inline>
        </w:drawing>
      </w:r>
    </w:p>
    <w:p w14:paraId="6CE81C9F" w14:textId="0D52A4E3" w:rsidR="00C9109F" w:rsidRDefault="00495958" w:rsidP="00495958">
      <w:pPr>
        <w:pStyle w:val="Beschriftung"/>
      </w:pPr>
      <w:r>
        <w:t xml:space="preserve">Abbildung </w:t>
      </w:r>
      <w:fldSimple w:instr=" SEQ Abbildung \* ARABIC ">
        <w:r w:rsidR="00257541">
          <w:rPr>
            <w:noProof/>
          </w:rPr>
          <w:t>17</w:t>
        </w:r>
      </w:fldSimple>
      <w:r>
        <w:t>: Aktivitätsdiagram - Element suchen</w:t>
      </w:r>
    </w:p>
    <w:p w14:paraId="572DE774" w14:textId="3B002CA0" w:rsidR="00B3505F" w:rsidRPr="00C9109F" w:rsidRDefault="00710C84" w:rsidP="00C9109F">
      <w:r>
        <w:t xml:space="preserve">Die </w:t>
      </w:r>
      <w:r w:rsidR="00740D5C">
        <w:t>Elemen</w:t>
      </w:r>
      <w:r w:rsidR="0046426C">
        <w:t>t</w:t>
      </w:r>
      <w:r w:rsidR="00740D5C">
        <w:t xml:space="preserve">suche Besteht aus mehreren </w:t>
      </w:r>
      <w:r w:rsidR="00664AAE">
        <w:t>E</w:t>
      </w:r>
      <w:r w:rsidR="00740D5C">
        <w:t>inzelsuchen</w:t>
      </w:r>
      <w:r w:rsidR="0046426C">
        <w:t xml:space="preserve"> </w:t>
      </w:r>
      <w:r w:rsidR="00664AAE">
        <w:t>welche alle individuell Suchergebnisse liefern können.</w:t>
      </w:r>
      <w:r w:rsidR="00615540">
        <w:t xml:space="preserve"> Sie können auch alle gleichzeitig angesprochen </w:t>
      </w:r>
      <w:r w:rsidR="00ED79D3">
        <w:t>werden,</w:t>
      </w:r>
      <w:r w:rsidR="00615540">
        <w:t xml:space="preserve"> wenn man nach allen Elementen sucht.</w:t>
      </w:r>
      <w:r w:rsidR="00792B13">
        <w:t xml:space="preserve"> </w:t>
      </w:r>
      <w:r w:rsidR="00ED79D3">
        <w:t xml:space="preserve">Ihre Ergebnisse werden dann alle in einer gemeinsamen Elementliste gespeichert. </w:t>
      </w:r>
      <w:r w:rsidR="00F50ADC">
        <w:br/>
      </w:r>
      <w:r w:rsidR="00792B13">
        <w:t>Da wir nicht wussten wie wir diesen Vorgang</w:t>
      </w:r>
      <w:r w:rsidR="00F50ADC">
        <w:t xml:space="preserve"> der gleichzeitigen Suche in diesem Fall</w:t>
      </w:r>
      <w:r w:rsidR="00792B13">
        <w:t xml:space="preserve"> darstellen soll</w:t>
      </w:r>
      <w:r w:rsidR="00F50ADC">
        <w:t>ten</w:t>
      </w:r>
      <w:r w:rsidR="00792B13">
        <w:t xml:space="preserve"> sieht </w:t>
      </w:r>
      <w:r w:rsidR="00F50ADC">
        <w:t xml:space="preserve">das Diagramm </w:t>
      </w:r>
      <w:r w:rsidR="00792B13">
        <w:t xml:space="preserve">aktuell </w:t>
      </w:r>
      <w:r w:rsidR="00ED79D3">
        <w:t>so aus wie es aussieht.</w:t>
      </w:r>
    </w:p>
    <w:p w14:paraId="5D39E678" w14:textId="15B76970" w:rsidR="00C9109F" w:rsidRDefault="00C9109F" w:rsidP="00C9109F">
      <w:pPr>
        <w:pStyle w:val="berschrift3"/>
      </w:pPr>
      <w:bookmarkStart w:id="185" w:name="_Toc44320828"/>
      <w:r>
        <w:t>Importieren</w:t>
      </w:r>
      <w:bookmarkEnd w:id="185"/>
    </w:p>
    <w:p w14:paraId="4DF4CCC0" w14:textId="5D07A2E8" w:rsidR="00495958" w:rsidRDefault="002218E2" w:rsidP="00495958">
      <w:pPr>
        <w:keepNext/>
      </w:pPr>
      <w:r>
        <w:rPr>
          <w:noProof/>
        </w:rPr>
        <w:drawing>
          <wp:inline distT="0" distB="0" distL="0" distR="0" wp14:anchorId="09019233" wp14:editId="1AEFAA31">
            <wp:extent cx="5760720" cy="2755972"/>
            <wp:effectExtent l="0" t="0" r="0" b="6350"/>
            <wp:docPr id="45807" name="Picture 45807"/>
            <wp:cNvGraphicFramePr/>
            <a:graphic xmlns:a="http://schemas.openxmlformats.org/drawingml/2006/main">
              <a:graphicData uri="http://schemas.openxmlformats.org/drawingml/2006/picture">
                <pic:pic xmlns:pic="http://schemas.openxmlformats.org/drawingml/2006/picture">
                  <pic:nvPicPr>
                    <pic:cNvPr id="45807" name="Picture 45807"/>
                    <pic:cNvPicPr/>
                  </pic:nvPicPr>
                  <pic:blipFill>
                    <a:blip r:embed="rId23"/>
                    <a:stretch>
                      <a:fillRect/>
                    </a:stretch>
                  </pic:blipFill>
                  <pic:spPr>
                    <a:xfrm>
                      <a:off x="0" y="0"/>
                      <a:ext cx="5760720" cy="2755972"/>
                    </a:xfrm>
                    <a:prstGeom prst="rect">
                      <a:avLst/>
                    </a:prstGeom>
                  </pic:spPr>
                </pic:pic>
              </a:graphicData>
            </a:graphic>
          </wp:inline>
        </w:drawing>
      </w:r>
    </w:p>
    <w:p w14:paraId="7C501E84" w14:textId="5DDDB66C" w:rsidR="00C9109F" w:rsidRPr="00C9109F" w:rsidRDefault="00495958" w:rsidP="00495958">
      <w:pPr>
        <w:pStyle w:val="Beschriftung"/>
      </w:pPr>
      <w:r>
        <w:t xml:space="preserve">Abbildung </w:t>
      </w:r>
      <w:fldSimple w:instr=" SEQ Abbildung \* ARABIC ">
        <w:r w:rsidR="00257541">
          <w:rPr>
            <w:noProof/>
          </w:rPr>
          <w:t>18</w:t>
        </w:r>
      </w:fldSimple>
      <w:r>
        <w:t xml:space="preserve">: Aktivitätsdiagram - </w:t>
      </w:r>
      <w:r>
        <w:rPr>
          <w:noProof/>
        </w:rPr>
        <w:t xml:space="preserve"> importieren</w:t>
      </w:r>
    </w:p>
    <w:p w14:paraId="15D26191" w14:textId="05747274" w:rsidR="25AFE2C5" w:rsidRDefault="25AFE2C5" w:rsidP="25AFE2C5">
      <w:pPr>
        <w:rPr>
          <w:noProof/>
        </w:rPr>
      </w:pPr>
      <w:r w:rsidRPr="25AFE2C5">
        <w:rPr>
          <w:noProof/>
        </w:rPr>
        <w:lastRenderedPageBreak/>
        <w:t>Das Importieren ist nur dem</w:t>
      </w:r>
      <w:r w:rsidR="00A0491B">
        <w:rPr>
          <w:noProof/>
        </w:rPr>
        <w:t xml:space="preserve"> </w:t>
      </w:r>
      <w:r w:rsidRPr="25AFE2C5">
        <w:rPr>
          <w:noProof/>
        </w:rPr>
        <w:t>Admin möglich, deshalb wird zuerst überprüft ob die Rolle stimmt. Danach wird die zu importierende Datei gewählt</w:t>
      </w:r>
      <w:r w:rsidR="3B9B9681" w:rsidRPr="3B9B9681">
        <w:rPr>
          <w:noProof/>
        </w:rPr>
        <w:t xml:space="preserve">, und welche Elemente </w:t>
      </w:r>
      <w:r w:rsidR="00A0491B">
        <w:rPr>
          <w:noProof/>
        </w:rPr>
        <w:t xml:space="preserve">importiert </w:t>
      </w:r>
      <w:r w:rsidR="000E6FBF">
        <w:rPr>
          <w:noProof/>
        </w:rPr>
        <w:t>werden sollen</w:t>
      </w:r>
      <w:r w:rsidR="3B9B9681" w:rsidRPr="3B9B9681">
        <w:rPr>
          <w:noProof/>
        </w:rPr>
        <w:t>. Die neuen Elemente werde erstellt und anschließend angezeigt ob man schon existierende Element überschreiben will.</w:t>
      </w:r>
    </w:p>
    <w:p w14:paraId="1A748A36" w14:textId="15B76970" w:rsidR="00C9109F" w:rsidRDefault="00C9109F" w:rsidP="00C9109F">
      <w:pPr>
        <w:pStyle w:val="berschrift3"/>
      </w:pPr>
      <w:bookmarkStart w:id="186" w:name="_Toc44320829"/>
      <w:r>
        <w:t>Exportieren</w:t>
      </w:r>
      <w:bookmarkEnd w:id="186"/>
    </w:p>
    <w:p w14:paraId="3BF3DF41" w14:textId="59A9A130" w:rsidR="00495958" w:rsidRDefault="002218E2" w:rsidP="00495958">
      <w:pPr>
        <w:keepNext/>
      </w:pPr>
      <w:r>
        <w:rPr>
          <w:noProof/>
        </w:rPr>
        <w:drawing>
          <wp:inline distT="0" distB="0" distL="0" distR="0" wp14:anchorId="5B99916B" wp14:editId="65519A05">
            <wp:extent cx="5760720" cy="3244369"/>
            <wp:effectExtent l="0" t="0" r="0" b="0"/>
            <wp:docPr id="45802" name="Picture 45802"/>
            <wp:cNvGraphicFramePr/>
            <a:graphic xmlns:a="http://schemas.openxmlformats.org/drawingml/2006/main">
              <a:graphicData uri="http://schemas.openxmlformats.org/drawingml/2006/picture">
                <pic:pic xmlns:pic="http://schemas.openxmlformats.org/drawingml/2006/picture">
                  <pic:nvPicPr>
                    <pic:cNvPr id="45802" name="Picture 45802"/>
                    <pic:cNvPicPr/>
                  </pic:nvPicPr>
                  <pic:blipFill>
                    <a:blip r:embed="rId24"/>
                    <a:stretch>
                      <a:fillRect/>
                    </a:stretch>
                  </pic:blipFill>
                  <pic:spPr>
                    <a:xfrm>
                      <a:off x="0" y="0"/>
                      <a:ext cx="5760720" cy="3244369"/>
                    </a:xfrm>
                    <a:prstGeom prst="rect">
                      <a:avLst/>
                    </a:prstGeom>
                  </pic:spPr>
                </pic:pic>
              </a:graphicData>
            </a:graphic>
          </wp:inline>
        </w:drawing>
      </w:r>
    </w:p>
    <w:p w14:paraId="238B8BD1" w14:textId="1D5CC87D" w:rsidR="00C9109F" w:rsidRDefault="00495958" w:rsidP="00495958">
      <w:pPr>
        <w:pStyle w:val="Beschriftung"/>
      </w:pPr>
      <w:r>
        <w:t xml:space="preserve">Abbildung </w:t>
      </w:r>
      <w:fldSimple w:instr=" SEQ Abbildung \* ARABIC ">
        <w:r w:rsidR="00257541">
          <w:rPr>
            <w:noProof/>
          </w:rPr>
          <w:t>19</w:t>
        </w:r>
      </w:fldSimple>
      <w:r>
        <w:t>:</w:t>
      </w:r>
      <w:r w:rsidRPr="000B0CE2">
        <w:t xml:space="preserve"> Aktivitätsdiagram - </w:t>
      </w:r>
      <w:r>
        <w:t>exportieren</w:t>
      </w:r>
    </w:p>
    <w:p w14:paraId="365DAA16" w14:textId="73C246CF" w:rsidR="00F50ADC" w:rsidRPr="00C9109F" w:rsidRDefault="00F50ADC" w:rsidP="00C9109F">
      <w:r>
        <w:t xml:space="preserve">Da in Visual Paradigm die Beschriftungen </w:t>
      </w:r>
      <w:r w:rsidR="00D43278">
        <w:t xml:space="preserve">eines Loops </w:t>
      </w:r>
      <w:r>
        <w:t xml:space="preserve">nicht </w:t>
      </w:r>
      <w:r w:rsidR="07F7CCA7">
        <w:t>umbenennbar</w:t>
      </w:r>
      <w:r>
        <w:t xml:space="preserve"> sind</w:t>
      </w:r>
      <w:r w:rsidR="00D43278">
        <w:t xml:space="preserve"> m</w:t>
      </w:r>
      <w:r w:rsidR="00576220">
        <w:t xml:space="preserve">üssen </w:t>
      </w:r>
      <w:r w:rsidR="00BE2AC3">
        <w:t>S</w:t>
      </w:r>
      <w:r w:rsidR="00576220">
        <w:t>ie</w:t>
      </w:r>
      <w:r w:rsidR="000E6FBF">
        <w:t xml:space="preserve"> in ihrem Kopf</w:t>
      </w:r>
      <w:r w:rsidR="00576220">
        <w:t xml:space="preserve"> </w:t>
      </w:r>
      <w:r w:rsidR="00A476FD">
        <w:t>„</w:t>
      </w:r>
      <w:r w:rsidR="00D41828">
        <w:t>Setup</w:t>
      </w:r>
      <w:r w:rsidR="00A476FD">
        <w:t>“</w:t>
      </w:r>
      <w:r w:rsidR="00D41828">
        <w:t xml:space="preserve"> durch </w:t>
      </w:r>
      <w:r w:rsidR="00A476FD">
        <w:t>„for“, „Test“</w:t>
      </w:r>
      <w:r w:rsidR="00106F22">
        <w:t xml:space="preserve"> durch „while“ und „</w:t>
      </w:r>
      <w:r w:rsidR="008D4D45">
        <w:t>Body“ durch „do“ ersetzen.</w:t>
      </w:r>
    </w:p>
    <w:p w14:paraId="229E0CAC" w14:textId="2BC616A0" w:rsidR="3B9B9681" w:rsidRDefault="1D61FAAB" w:rsidP="3B9B9681">
      <w:r>
        <w:t xml:space="preserve">Hier gibt es am Anfang auch wieder eine Prüfung ob die Rolle dem Admin entspricht. Dann werden die zu exportierenden Elemente aus einer Liste (die auch </w:t>
      </w:r>
      <w:r w:rsidR="000E6FBF">
        <w:t>ge</w:t>
      </w:r>
      <w:r>
        <w:t>filtern und durchsuch</w:t>
      </w:r>
      <w:r w:rsidR="000E6FBF">
        <w:t>t werden</w:t>
      </w:r>
      <w:r>
        <w:t xml:space="preserve"> kann) ausgewählt</w:t>
      </w:r>
      <w:r w:rsidR="000E6FBF">
        <w:t>. Dann wird</w:t>
      </w:r>
      <w:r>
        <w:t xml:space="preserve"> einen Speicherort an dem die Exportierte Datei abgelegt werden sollen</w:t>
      </w:r>
      <w:r w:rsidR="000E6FBF">
        <w:t xml:space="preserve"> vom User ausgewählt</w:t>
      </w:r>
      <w:r>
        <w:t xml:space="preserve">. Dann wird die Liste der zu exportierenden Elemente in einer Schleife durchlaufen und jedes Element in eine Datei </w:t>
      </w:r>
      <w:r w:rsidR="50F8C9F5">
        <w:t>exportiert.</w:t>
      </w:r>
    </w:p>
    <w:p w14:paraId="49DD1D9C" w14:textId="15B76970" w:rsidR="00C9109F" w:rsidRDefault="00C9109F" w:rsidP="00C9109F">
      <w:pPr>
        <w:pStyle w:val="berschrift3"/>
      </w:pPr>
      <w:bookmarkStart w:id="187" w:name="_Toc44320830"/>
      <w:r>
        <w:lastRenderedPageBreak/>
        <w:t>Nutzer Anlegen</w:t>
      </w:r>
      <w:bookmarkEnd w:id="187"/>
    </w:p>
    <w:p w14:paraId="3A79ADA1" w14:textId="07698DD3" w:rsidR="00495958" w:rsidRDefault="002218E2" w:rsidP="00495958">
      <w:pPr>
        <w:keepNext/>
      </w:pPr>
      <w:r>
        <w:rPr>
          <w:noProof/>
        </w:rPr>
        <w:drawing>
          <wp:inline distT="0" distB="0" distL="0" distR="0" wp14:anchorId="77727FF6" wp14:editId="42B28C14">
            <wp:extent cx="6109089" cy="2822307"/>
            <wp:effectExtent l="0" t="0" r="6350" b="0"/>
            <wp:docPr id="45812" name="Picture 45812"/>
            <wp:cNvGraphicFramePr/>
            <a:graphic xmlns:a="http://schemas.openxmlformats.org/drawingml/2006/main">
              <a:graphicData uri="http://schemas.openxmlformats.org/drawingml/2006/picture">
                <pic:pic xmlns:pic="http://schemas.openxmlformats.org/drawingml/2006/picture">
                  <pic:nvPicPr>
                    <pic:cNvPr id="45812" name="Picture 45812"/>
                    <pic:cNvPicPr/>
                  </pic:nvPicPr>
                  <pic:blipFill>
                    <a:blip r:embed="rId25"/>
                    <a:stretch>
                      <a:fillRect/>
                    </a:stretch>
                  </pic:blipFill>
                  <pic:spPr>
                    <a:xfrm>
                      <a:off x="0" y="0"/>
                      <a:ext cx="6128283" cy="2831174"/>
                    </a:xfrm>
                    <a:prstGeom prst="rect">
                      <a:avLst/>
                    </a:prstGeom>
                  </pic:spPr>
                </pic:pic>
              </a:graphicData>
            </a:graphic>
          </wp:inline>
        </w:drawing>
      </w:r>
    </w:p>
    <w:p w14:paraId="1DC87DB7" w14:textId="3B832DB9" w:rsidR="00615540" w:rsidRPr="00615540" w:rsidRDefault="00495958" w:rsidP="00495958">
      <w:pPr>
        <w:pStyle w:val="Beschriftung"/>
      </w:pPr>
      <w:r>
        <w:t xml:space="preserve">Abbildung </w:t>
      </w:r>
      <w:fldSimple w:instr=" SEQ Abbildung \* ARABIC ">
        <w:r w:rsidR="00257541">
          <w:rPr>
            <w:noProof/>
          </w:rPr>
          <w:t>20</w:t>
        </w:r>
      </w:fldSimple>
      <w:r>
        <w:t>:</w:t>
      </w:r>
      <w:r w:rsidRPr="00743C64">
        <w:t xml:space="preserve"> Aktivitätsdiagram - </w:t>
      </w:r>
      <w:r>
        <w:t>Nutzer anlegen</w:t>
      </w:r>
    </w:p>
    <w:p w14:paraId="3729BFFE" w14:textId="3D495BF8" w:rsidR="63B41A74" w:rsidRDefault="63B41A74">
      <w:r>
        <w:t xml:space="preserve">Für das Anlegen der anderen Elemente funktioniert die Logik genauso wie für Nutzer </w:t>
      </w:r>
      <w:r w:rsidR="357DFF3C">
        <w:t>anlegen.</w:t>
      </w:r>
      <w:r>
        <w:t xml:space="preserve"> </w:t>
      </w:r>
      <w:r w:rsidR="7452BDEB">
        <w:t>Nutzer anlegen hat allerdings noch die Besonderheit, dass zwischen der Art des Nutzers unterschieden</w:t>
      </w:r>
      <w:r w:rsidR="585C51D4">
        <w:t xml:space="preserve"> werden muss und haben wir deshalb als Beispiel für unser Diagramm gewählt.</w:t>
      </w:r>
    </w:p>
    <w:p w14:paraId="5B07036A" w14:textId="15B76970" w:rsidR="00C9109F" w:rsidRDefault="00C9109F" w:rsidP="00C9109F">
      <w:pPr>
        <w:pStyle w:val="berschrift3"/>
      </w:pPr>
      <w:bookmarkStart w:id="188" w:name="_Toc44320831"/>
      <w:r>
        <w:t>Raum bearbeiten</w:t>
      </w:r>
      <w:bookmarkEnd w:id="188"/>
    </w:p>
    <w:p w14:paraId="7B083DCE" w14:textId="68954921" w:rsidR="00495958" w:rsidRDefault="002218E2" w:rsidP="00495958">
      <w:pPr>
        <w:keepNext/>
      </w:pPr>
      <w:r>
        <w:rPr>
          <w:noProof/>
        </w:rPr>
        <w:drawing>
          <wp:inline distT="0" distB="0" distL="0" distR="0" wp14:anchorId="42235865" wp14:editId="27F67408">
            <wp:extent cx="5760720" cy="3324616"/>
            <wp:effectExtent l="0" t="0" r="0" b="9525"/>
            <wp:docPr id="45817" name="Picture 45817"/>
            <wp:cNvGraphicFramePr/>
            <a:graphic xmlns:a="http://schemas.openxmlformats.org/drawingml/2006/main">
              <a:graphicData uri="http://schemas.openxmlformats.org/drawingml/2006/picture">
                <pic:pic xmlns:pic="http://schemas.openxmlformats.org/drawingml/2006/picture">
                  <pic:nvPicPr>
                    <pic:cNvPr id="45817" name="Picture 45817"/>
                    <pic:cNvPicPr/>
                  </pic:nvPicPr>
                  <pic:blipFill>
                    <a:blip r:embed="rId26"/>
                    <a:stretch>
                      <a:fillRect/>
                    </a:stretch>
                  </pic:blipFill>
                  <pic:spPr>
                    <a:xfrm>
                      <a:off x="0" y="0"/>
                      <a:ext cx="5760720" cy="3324616"/>
                    </a:xfrm>
                    <a:prstGeom prst="rect">
                      <a:avLst/>
                    </a:prstGeom>
                  </pic:spPr>
                </pic:pic>
              </a:graphicData>
            </a:graphic>
          </wp:inline>
        </w:drawing>
      </w:r>
    </w:p>
    <w:p w14:paraId="2E5B487E" w14:textId="55D3692E" w:rsidR="00407669" w:rsidRPr="00407669" w:rsidRDefault="00495958" w:rsidP="00495958">
      <w:pPr>
        <w:pStyle w:val="Beschriftung"/>
      </w:pPr>
      <w:r>
        <w:t xml:space="preserve">Abbildung </w:t>
      </w:r>
      <w:fldSimple w:instr=" SEQ Abbildung \* ARABIC ">
        <w:r w:rsidR="00257541">
          <w:rPr>
            <w:noProof/>
          </w:rPr>
          <w:t>21</w:t>
        </w:r>
      </w:fldSimple>
      <w:r>
        <w:t>:</w:t>
      </w:r>
      <w:r w:rsidRPr="00993191">
        <w:t xml:space="preserve"> Aktivitätsdiagram - </w:t>
      </w:r>
      <w:r>
        <w:t>Raum bearbeiten</w:t>
      </w:r>
    </w:p>
    <w:p w14:paraId="03F9C3DD" w14:textId="1F6F0A27" w:rsidR="05A4639F" w:rsidRDefault="2289A2F8" w:rsidP="05A4639F">
      <w:r>
        <w:t xml:space="preserve">Die Bearbeitung der anderen Elemente </w:t>
      </w:r>
      <w:r w:rsidR="004D5023">
        <w:t>(</w:t>
      </w:r>
      <w:r w:rsidR="00052A42">
        <w:t xml:space="preserve">Exponat, Nutzer und Förderer) </w:t>
      </w:r>
      <w:r>
        <w:t xml:space="preserve">funktioniert vom </w:t>
      </w:r>
      <w:r w:rsidR="357DFF3C">
        <w:t xml:space="preserve">Prinzip genauso wie </w:t>
      </w:r>
      <w:r w:rsidR="075A67D0">
        <w:t>Raum bearbeiten.</w:t>
      </w:r>
      <w:r w:rsidR="0012254D">
        <w:t xml:space="preserve"> Wenn </w:t>
      </w:r>
      <w:r w:rsidR="006C1569">
        <w:t xml:space="preserve">das Element </w:t>
      </w:r>
      <w:r w:rsidR="0012254D">
        <w:t xml:space="preserve">Listen </w:t>
      </w:r>
      <w:r w:rsidR="006C1569">
        <w:t xml:space="preserve">besitzt </w:t>
      </w:r>
      <w:r w:rsidR="0012254D">
        <w:t xml:space="preserve">(wie in diesem Fall die Exponatliste) kann </w:t>
      </w:r>
      <w:r w:rsidR="00F40FBC">
        <w:t xml:space="preserve">diese um Elemente erweitert </w:t>
      </w:r>
      <w:r w:rsidR="00AE743C">
        <w:t>oder diese entfernt werden</w:t>
      </w:r>
      <w:r w:rsidR="006C1569">
        <w:t xml:space="preserve">. Attribute können je nach Berechtigung </w:t>
      </w:r>
      <w:r w:rsidR="00AE743C">
        <w:t>angepasst werden.</w:t>
      </w:r>
    </w:p>
    <w:p w14:paraId="3D6B78ED" w14:textId="15B76970" w:rsidR="00C9109F" w:rsidRDefault="00C9109F" w:rsidP="00C9109F">
      <w:pPr>
        <w:pStyle w:val="berschrift3"/>
      </w:pPr>
      <w:bookmarkStart w:id="189" w:name="_Toc44320832"/>
      <w:r>
        <w:lastRenderedPageBreak/>
        <w:t>Exponat löschen</w:t>
      </w:r>
      <w:bookmarkEnd w:id="189"/>
    </w:p>
    <w:p w14:paraId="5AA0D4B8" w14:textId="10F55354" w:rsidR="00495958" w:rsidRDefault="002218E2" w:rsidP="00495958">
      <w:pPr>
        <w:keepNext/>
      </w:pPr>
      <w:r>
        <w:rPr>
          <w:noProof/>
        </w:rPr>
        <mc:AlternateContent>
          <mc:Choice Requires="wpg">
            <w:drawing>
              <wp:inline distT="0" distB="0" distL="0" distR="0" wp14:anchorId="2E8A7C4F" wp14:editId="6A9CDCF8">
                <wp:extent cx="5760720" cy="2719558"/>
                <wp:effectExtent l="0" t="0" r="11430" b="24130"/>
                <wp:docPr id="1465" name="Group 44211"/>
                <wp:cNvGraphicFramePr/>
                <a:graphic xmlns:a="http://schemas.openxmlformats.org/drawingml/2006/main">
                  <a:graphicData uri="http://schemas.microsoft.com/office/word/2010/wordprocessingGroup">
                    <wpg:wgp>
                      <wpg:cNvGrpSpPr/>
                      <wpg:grpSpPr>
                        <a:xfrm>
                          <a:off x="0" y="0"/>
                          <a:ext cx="5760720" cy="2719558"/>
                          <a:chOff x="0" y="0"/>
                          <a:chExt cx="6756476" cy="3189960"/>
                        </a:xfrm>
                      </wpg:grpSpPr>
                      <wps:wsp>
                        <wps:cNvPr id="1466" name="Shape 8271"/>
                        <wps:cNvSpPr/>
                        <wps:spPr>
                          <a:xfrm>
                            <a:off x="715670" y="0"/>
                            <a:ext cx="6040806" cy="3189960"/>
                          </a:xfrm>
                          <a:custGeom>
                            <a:avLst/>
                            <a:gdLst/>
                            <a:ahLst/>
                            <a:cxnLst/>
                            <a:rect l="0" t="0" r="0" b="0"/>
                            <a:pathLst>
                              <a:path w="6040806" h="3189960">
                                <a:moveTo>
                                  <a:pt x="115202" y="0"/>
                                </a:moveTo>
                                <a:lnTo>
                                  <a:pt x="5925249" y="0"/>
                                </a:lnTo>
                                <a:cubicBezTo>
                                  <a:pt x="5988964" y="0"/>
                                  <a:pt x="6040806" y="51473"/>
                                  <a:pt x="6040806" y="115201"/>
                                </a:cubicBezTo>
                                <a:lnTo>
                                  <a:pt x="6040806" y="3074759"/>
                                </a:lnTo>
                                <a:cubicBezTo>
                                  <a:pt x="6040806" y="3138475"/>
                                  <a:pt x="5988964" y="3189960"/>
                                  <a:pt x="5925249" y="3189960"/>
                                </a:cubicBezTo>
                                <a:lnTo>
                                  <a:pt x="115202" y="3189960"/>
                                </a:lnTo>
                                <a:cubicBezTo>
                                  <a:pt x="51486" y="3189960"/>
                                  <a:pt x="0" y="3138475"/>
                                  <a:pt x="0" y="3074759"/>
                                </a:cubicBezTo>
                                <a:lnTo>
                                  <a:pt x="0" y="115201"/>
                                </a:lnTo>
                                <a:cubicBezTo>
                                  <a:pt x="0" y="51473"/>
                                  <a:pt x="51486" y="0"/>
                                  <a:pt x="115202" y="0"/>
                                </a:cubicBezTo>
                                <a:close/>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1467" name="Shape 8272"/>
                        <wps:cNvSpPr/>
                        <wps:spPr>
                          <a:xfrm>
                            <a:off x="715670" y="0"/>
                            <a:ext cx="6040806" cy="3189960"/>
                          </a:xfrm>
                          <a:custGeom>
                            <a:avLst/>
                            <a:gdLst/>
                            <a:ahLst/>
                            <a:cxnLst/>
                            <a:rect l="0" t="0" r="0" b="0"/>
                            <a:pathLst>
                              <a:path w="6040806" h="3189960">
                                <a:moveTo>
                                  <a:pt x="0" y="115201"/>
                                </a:moveTo>
                                <a:lnTo>
                                  <a:pt x="0" y="3074759"/>
                                </a:lnTo>
                                <a:cubicBezTo>
                                  <a:pt x="0" y="3138475"/>
                                  <a:pt x="51486" y="3189960"/>
                                  <a:pt x="115202" y="3189960"/>
                                </a:cubicBezTo>
                                <a:lnTo>
                                  <a:pt x="5925249" y="3189960"/>
                                </a:lnTo>
                                <a:cubicBezTo>
                                  <a:pt x="5988964" y="3189960"/>
                                  <a:pt x="6040806" y="3138475"/>
                                  <a:pt x="6040806" y="3074759"/>
                                </a:cubicBezTo>
                                <a:lnTo>
                                  <a:pt x="6040806" y="115201"/>
                                </a:lnTo>
                                <a:cubicBezTo>
                                  <a:pt x="6040806" y="51473"/>
                                  <a:pt x="5988964" y="0"/>
                                  <a:pt x="5925249" y="0"/>
                                </a:cubicBezTo>
                                <a:lnTo>
                                  <a:pt x="115202" y="0"/>
                                </a:lnTo>
                                <a:cubicBezTo>
                                  <a:pt x="51486"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468" name="Rectangle 44170"/>
                        <wps:cNvSpPr/>
                        <wps:spPr>
                          <a:xfrm>
                            <a:off x="1755271" y="29097"/>
                            <a:ext cx="2071193" cy="161248"/>
                          </a:xfrm>
                          <a:prstGeom prst="rect">
                            <a:avLst/>
                          </a:prstGeom>
                          <a:ln>
                            <a:noFill/>
                          </a:ln>
                        </wps:spPr>
                        <wps:txbx>
                          <w:txbxContent>
                            <w:p w14:paraId="752EB44A" w14:textId="77777777" w:rsidR="00CD685B" w:rsidRDefault="00CD685B" w:rsidP="002218E2">
                              <w:r>
                                <w:rPr>
                                  <w:rFonts w:ascii="Tahoma" w:eastAsia="Tahoma" w:hAnsi="Tahoma" w:cs="Tahoma"/>
                                  <w:sz w:val="16"/>
                                </w:rPr>
                                <w:t>precondition&gt;&gt; Exponat vorhanden</w:t>
                              </w:r>
                            </w:p>
                          </w:txbxContent>
                        </wps:txbx>
                        <wps:bodyPr horzOverflow="overflow" vert="horz" lIns="0" tIns="0" rIns="0" bIns="0" rtlCol="0">
                          <a:noAutofit/>
                        </wps:bodyPr>
                      </wps:wsp>
                      <wps:wsp>
                        <wps:cNvPr id="1469" name="Rectangle 44169"/>
                        <wps:cNvSpPr/>
                        <wps:spPr>
                          <a:xfrm>
                            <a:off x="1548859" y="29097"/>
                            <a:ext cx="193573" cy="161248"/>
                          </a:xfrm>
                          <a:prstGeom prst="rect">
                            <a:avLst/>
                          </a:prstGeom>
                          <a:ln>
                            <a:noFill/>
                          </a:ln>
                        </wps:spPr>
                        <wps:txbx>
                          <w:txbxContent>
                            <w:p w14:paraId="1BC764D5" w14:textId="77777777" w:rsidR="00CD685B" w:rsidRDefault="00CD685B" w:rsidP="002218E2">
                              <w:r>
                                <w:rPr>
                                  <w:rFonts w:ascii="Tahoma" w:eastAsia="Tahoma" w:hAnsi="Tahoma" w:cs="Tahoma"/>
                                  <w:sz w:val="16"/>
                                </w:rPr>
                                <w:t>&lt;&lt;</w:t>
                              </w:r>
                            </w:p>
                          </w:txbxContent>
                        </wps:txbx>
                        <wps:bodyPr horzOverflow="overflow" vert="horz" lIns="0" tIns="0" rIns="0" bIns="0" rtlCol="0">
                          <a:noAutofit/>
                        </wps:bodyPr>
                      </wps:wsp>
                      <wps:wsp>
                        <wps:cNvPr id="1470" name="Rectangle 44172"/>
                        <wps:cNvSpPr/>
                        <wps:spPr>
                          <a:xfrm>
                            <a:off x="1701000" y="152225"/>
                            <a:ext cx="2792852" cy="161248"/>
                          </a:xfrm>
                          <a:prstGeom prst="rect">
                            <a:avLst/>
                          </a:prstGeom>
                          <a:ln>
                            <a:noFill/>
                          </a:ln>
                        </wps:spPr>
                        <wps:txbx>
                          <w:txbxContent>
                            <w:p w14:paraId="4B741339" w14:textId="77777777" w:rsidR="00CD685B" w:rsidRDefault="00CD685B" w:rsidP="002218E2">
                              <w:r>
                                <w:rPr>
                                  <w:rFonts w:ascii="Tahoma" w:eastAsia="Tahoma" w:hAnsi="Tahoma" w:cs="Tahoma"/>
                                  <w:sz w:val="16"/>
                                </w:rPr>
                                <w:t>postcondition&gt;&gt; Exponat nicht mehr vorhanden</w:t>
                              </w:r>
                            </w:p>
                          </w:txbxContent>
                        </wps:txbx>
                        <wps:bodyPr horzOverflow="overflow" vert="horz" lIns="0" tIns="0" rIns="0" bIns="0" rtlCol="0">
                          <a:noAutofit/>
                        </wps:bodyPr>
                      </wps:wsp>
                      <wps:wsp>
                        <wps:cNvPr id="1471" name="Rectangle 44171"/>
                        <wps:cNvSpPr/>
                        <wps:spPr>
                          <a:xfrm>
                            <a:off x="1534931" y="152225"/>
                            <a:ext cx="193573" cy="161248"/>
                          </a:xfrm>
                          <a:prstGeom prst="rect">
                            <a:avLst/>
                          </a:prstGeom>
                          <a:ln>
                            <a:noFill/>
                          </a:ln>
                        </wps:spPr>
                        <wps:txbx>
                          <w:txbxContent>
                            <w:p w14:paraId="3F12555D" w14:textId="77777777" w:rsidR="00CD685B" w:rsidRDefault="00CD685B" w:rsidP="002218E2">
                              <w:r>
                                <w:rPr>
                                  <w:rFonts w:ascii="Tahoma" w:eastAsia="Tahoma" w:hAnsi="Tahoma" w:cs="Tahoma"/>
                                  <w:sz w:val="16"/>
                                </w:rPr>
                                <w:t>&lt;&lt;</w:t>
                              </w:r>
                            </w:p>
                          </w:txbxContent>
                        </wps:txbx>
                        <wps:bodyPr horzOverflow="overflow" vert="horz" lIns="0" tIns="0" rIns="0" bIns="0" rtlCol="0">
                          <a:noAutofit/>
                        </wps:bodyPr>
                      </wps:wsp>
                      <wps:wsp>
                        <wps:cNvPr id="10816" name="Shape 8275"/>
                        <wps:cNvSpPr/>
                        <wps:spPr>
                          <a:xfrm>
                            <a:off x="1115632" y="384480"/>
                            <a:ext cx="154445" cy="153721"/>
                          </a:xfrm>
                          <a:custGeom>
                            <a:avLst/>
                            <a:gdLst/>
                            <a:ahLst/>
                            <a:cxnLst/>
                            <a:rect l="0" t="0" r="0" b="0"/>
                            <a:pathLst>
                              <a:path w="154445" h="153721">
                                <a:moveTo>
                                  <a:pt x="77038" y="0"/>
                                </a:moveTo>
                                <a:cubicBezTo>
                                  <a:pt x="119888" y="0"/>
                                  <a:pt x="154445" y="34201"/>
                                  <a:pt x="154445" y="77039"/>
                                </a:cubicBezTo>
                                <a:cubicBezTo>
                                  <a:pt x="154445" y="119520"/>
                                  <a:pt x="119888" y="153721"/>
                                  <a:pt x="77038" y="153721"/>
                                </a:cubicBezTo>
                                <a:cubicBezTo>
                                  <a:pt x="34557" y="153721"/>
                                  <a:pt x="0" y="119520"/>
                                  <a:pt x="0" y="77039"/>
                                </a:cubicBezTo>
                                <a:cubicBezTo>
                                  <a:pt x="0" y="34201"/>
                                  <a:pt x="34557" y="0"/>
                                  <a:pt x="770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7" name="Shape 8276"/>
                        <wps:cNvSpPr/>
                        <wps:spPr>
                          <a:xfrm>
                            <a:off x="6442914" y="2854071"/>
                            <a:ext cx="102959" cy="102972"/>
                          </a:xfrm>
                          <a:custGeom>
                            <a:avLst/>
                            <a:gdLst/>
                            <a:ahLst/>
                            <a:cxnLst/>
                            <a:rect l="0" t="0" r="0" b="0"/>
                            <a:pathLst>
                              <a:path w="102959" h="102972">
                                <a:moveTo>
                                  <a:pt x="51486" y="0"/>
                                </a:moveTo>
                                <a:cubicBezTo>
                                  <a:pt x="79921" y="0"/>
                                  <a:pt x="102959" y="23051"/>
                                  <a:pt x="102959" y="51130"/>
                                </a:cubicBezTo>
                                <a:cubicBezTo>
                                  <a:pt x="102959" y="79921"/>
                                  <a:pt x="79921" y="102972"/>
                                  <a:pt x="51486" y="102972"/>
                                </a:cubicBezTo>
                                <a:cubicBezTo>
                                  <a:pt x="23037" y="102972"/>
                                  <a:pt x="0" y="79921"/>
                                  <a:pt x="0" y="51130"/>
                                </a:cubicBezTo>
                                <a:cubicBezTo>
                                  <a:pt x="0" y="23051"/>
                                  <a:pt x="23037" y="0"/>
                                  <a:pt x="514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8" name="Shape 8277"/>
                        <wps:cNvSpPr/>
                        <wps:spPr>
                          <a:xfrm>
                            <a:off x="6417348" y="2828519"/>
                            <a:ext cx="154445" cy="154077"/>
                          </a:xfrm>
                          <a:custGeom>
                            <a:avLst/>
                            <a:gdLst/>
                            <a:ahLst/>
                            <a:cxnLst/>
                            <a:rect l="0" t="0" r="0" b="0"/>
                            <a:pathLst>
                              <a:path w="154445" h="154077">
                                <a:moveTo>
                                  <a:pt x="154445" y="77038"/>
                                </a:moveTo>
                                <a:cubicBezTo>
                                  <a:pt x="154445" y="119520"/>
                                  <a:pt x="119888" y="154077"/>
                                  <a:pt x="77406" y="154077"/>
                                </a:cubicBezTo>
                                <a:cubicBezTo>
                                  <a:pt x="34569" y="154077"/>
                                  <a:pt x="0" y="119520"/>
                                  <a:pt x="0" y="77038"/>
                                </a:cubicBezTo>
                                <a:cubicBezTo>
                                  <a:pt x="0" y="34201"/>
                                  <a:pt x="34569" y="0"/>
                                  <a:pt x="77406" y="0"/>
                                </a:cubicBezTo>
                                <a:cubicBezTo>
                                  <a:pt x="119888" y="0"/>
                                  <a:pt x="154445" y="34201"/>
                                  <a:pt x="154445" y="77038"/>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19" name="Shape 45930"/>
                        <wps:cNvSpPr/>
                        <wps:spPr>
                          <a:xfrm>
                            <a:off x="869391" y="1682991"/>
                            <a:ext cx="831609" cy="307810"/>
                          </a:xfrm>
                          <a:custGeom>
                            <a:avLst/>
                            <a:gdLst/>
                            <a:ahLst/>
                            <a:cxnLst/>
                            <a:rect l="0" t="0" r="0" b="0"/>
                            <a:pathLst>
                              <a:path w="831609" h="307810">
                                <a:moveTo>
                                  <a:pt x="0" y="0"/>
                                </a:moveTo>
                                <a:lnTo>
                                  <a:pt x="831609" y="0"/>
                                </a:lnTo>
                                <a:lnTo>
                                  <a:pt x="831609" y="307810"/>
                                </a:lnTo>
                                <a:lnTo>
                                  <a:pt x="0" y="30781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0" name="Shape 8279"/>
                        <wps:cNvSpPr/>
                        <wps:spPr>
                          <a:xfrm>
                            <a:off x="869391" y="1682991"/>
                            <a:ext cx="831609" cy="307810"/>
                          </a:xfrm>
                          <a:custGeom>
                            <a:avLst/>
                            <a:gdLst/>
                            <a:ahLst/>
                            <a:cxnLst/>
                            <a:rect l="0" t="0" r="0" b="0"/>
                            <a:pathLst>
                              <a:path w="831609" h="307810">
                                <a:moveTo>
                                  <a:pt x="0" y="0"/>
                                </a:moveTo>
                                <a:lnTo>
                                  <a:pt x="831609" y="0"/>
                                </a:lnTo>
                                <a:lnTo>
                                  <a:pt x="831609" y="307810"/>
                                </a:lnTo>
                                <a:lnTo>
                                  <a:pt x="0" y="30781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21" name="Rectangle 8280"/>
                        <wps:cNvSpPr/>
                        <wps:spPr>
                          <a:xfrm>
                            <a:off x="753183" y="40462"/>
                            <a:ext cx="781749" cy="111769"/>
                          </a:xfrm>
                          <a:prstGeom prst="rect">
                            <a:avLst/>
                          </a:prstGeom>
                          <a:ln>
                            <a:noFill/>
                          </a:ln>
                        </wps:spPr>
                        <wps:txbx>
                          <w:txbxContent>
                            <w:p w14:paraId="3D619A97" w14:textId="77777777" w:rsidR="00CD685B" w:rsidRDefault="00CD685B" w:rsidP="002218E2">
                              <w:r>
                                <w:rPr>
                                  <w:rFonts w:ascii="Liberation Sans" w:eastAsia="Liberation Sans" w:hAnsi="Liberation Sans" w:cs="Liberation Sans"/>
                                  <w:b/>
                                  <w:sz w:val="13"/>
                                </w:rPr>
                                <w:t>Exponat löschen</w:t>
                              </w:r>
                            </w:p>
                          </w:txbxContent>
                        </wps:txbx>
                        <wps:bodyPr horzOverflow="overflow" vert="horz" lIns="0" tIns="0" rIns="0" bIns="0" rtlCol="0">
                          <a:noAutofit/>
                        </wps:bodyPr>
                      </wps:wsp>
                      <wps:wsp>
                        <wps:cNvPr id="10822" name="Rectangle 44181"/>
                        <wps:cNvSpPr/>
                        <wps:spPr>
                          <a:xfrm>
                            <a:off x="1074684" y="1681139"/>
                            <a:ext cx="547055" cy="161248"/>
                          </a:xfrm>
                          <a:prstGeom prst="rect">
                            <a:avLst/>
                          </a:prstGeom>
                          <a:ln>
                            <a:noFill/>
                          </a:ln>
                        </wps:spPr>
                        <wps:txbx>
                          <w:txbxContent>
                            <w:p w14:paraId="64746978" w14:textId="77777777" w:rsidR="00CD685B" w:rsidRDefault="00CD685B" w:rsidP="002218E2">
                              <w:r>
                                <w:rPr>
                                  <w:rFonts w:ascii="Tahoma" w:eastAsia="Tahoma" w:hAnsi="Tahoma" w:cs="Tahoma"/>
                                  <w:sz w:val="16"/>
                                </w:rPr>
                                <w:t>datastore</w:t>
                              </w:r>
                            </w:p>
                          </w:txbxContent>
                        </wps:txbx>
                        <wps:bodyPr horzOverflow="overflow" vert="horz" lIns="0" tIns="0" rIns="0" bIns="0" rtlCol="0">
                          <a:noAutofit/>
                        </wps:bodyPr>
                      </wps:wsp>
                      <wps:wsp>
                        <wps:cNvPr id="10823" name="Rectangle 44180"/>
                        <wps:cNvSpPr/>
                        <wps:spPr>
                          <a:xfrm>
                            <a:off x="1485300" y="1681139"/>
                            <a:ext cx="191836" cy="161248"/>
                          </a:xfrm>
                          <a:prstGeom prst="rect">
                            <a:avLst/>
                          </a:prstGeom>
                          <a:ln>
                            <a:noFill/>
                          </a:ln>
                        </wps:spPr>
                        <wps:txbx>
                          <w:txbxContent>
                            <w:p w14:paraId="60FF1FE5" w14:textId="77777777" w:rsidR="00CD685B" w:rsidRDefault="00CD685B" w:rsidP="002218E2">
                              <w:r>
                                <w:rPr>
                                  <w:rFonts w:ascii="Tahoma" w:eastAsia="Tahoma" w:hAnsi="Tahoma" w:cs="Tahoma"/>
                                  <w:sz w:val="16"/>
                                </w:rPr>
                                <w:t>&gt;&gt;</w:t>
                              </w:r>
                            </w:p>
                          </w:txbxContent>
                        </wps:txbx>
                        <wps:bodyPr horzOverflow="overflow" vert="horz" lIns="0" tIns="0" rIns="0" bIns="0" rtlCol="0">
                          <a:noAutofit/>
                        </wps:bodyPr>
                      </wps:wsp>
                      <wps:wsp>
                        <wps:cNvPr id="10824" name="Rectangle 44179"/>
                        <wps:cNvSpPr/>
                        <wps:spPr>
                          <a:xfrm>
                            <a:off x="930948" y="1681139"/>
                            <a:ext cx="193573" cy="161248"/>
                          </a:xfrm>
                          <a:prstGeom prst="rect">
                            <a:avLst/>
                          </a:prstGeom>
                          <a:ln>
                            <a:noFill/>
                          </a:ln>
                        </wps:spPr>
                        <wps:txbx>
                          <w:txbxContent>
                            <w:p w14:paraId="36778556" w14:textId="77777777" w:rsidR="00CD685B" w:rsidRDefault="00CD685B" w:rsidP="002218E2">
                              <w:r>
                                <w:rPr>
                                  <w:rFonts w:ascii="Tahoma" w:eastAsia="Tahoma" w:hAnsi="Tahoma" w:cs="Tahoma"/>
                                  <w:sz w:val="16"/>
                                </w:rPr>
                                <w:t>&lt;&lt;</w:t>
                              </w:r>
                            </w:p>
                          </w:txbxContent>
                        </wps:txbx>
                        <wps:bodyPr horzOverflow="overflow" vert="horz" lIns="0" tIns="0" rIns="0" bIns="0" rtlCol="0">
                          <a:noAutofit/>
                        </wps:bodyPr>
                      </wps:wsp>
                      <wps:wsp>
                        <wps:cNvPr id="10825" name="Shape 8282"/>
                        <wps:cNvSpPr/>
                        <wps:spPr>
                          <a:xfrm>
                            <a:off x="1423429" y="1029957"/>
                            <a:ext cx="908291" cy="307798"/>
                          </a:xfrm>
                          <a:custGeom>
                            <a:avLst/>
                            <a:gdLst/>
                            <a:ahLst/>
                            <a:cxnLst/>
                            <a:rect l="0" t="0" r="0" b="0"/>
                            <a:pathLst>
                              <a:path w="908291" h="307798">
                                <a:moveTo>
                                  <a:pt x="115570" y="0"/>
                                </a:moveTo>
                                <a:lnTo>
                                  <a:pt x="793090" y="0"/>
                                </a:lnTo>
                                <a:cubicBezTo>
                                  <a:pt x="856805" y="0"/>
                                  <a:pt x="908291" y="51473"/>
                                  <a:pt x="908291" y="115201"/>
                                </a:cubicBezTo>
                                <a:lnTo>
                                  <a:pt x="908291" y="191884"/>
                                </a:lnTo>
                                <a:cubicBezTo>
                                  <a:pt x="908291" y="255956"/>
                                  <a:pt x="856805" y="307798"/>
                                  <a:pt x="793090" y="307798"/>
                                </a:cubicBezTo>
                                <a:lnTo>
                                  <a:pt x="115570" y="307798"/>
                                </a:lnTo>
                                <a:cubicBezTo>
                                  <a:pt x="51841" y="307798"/>
                                  <a:pt x="0" y="255956"/>
                                  <a:pt x="0" y="191884"/>
                                </a:cubicBezTo>
                                <a:lnTo>
                                  <a:pt x="0" y="115201"/>
                                </a:lnTo>
                                <a:cubicBezTo>
                                  <a:pt x="0" y="51473"/>
                                  <a:pt x="51841" y="0"/>
                                  <a:pt x="11557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6" name="Shape 8283"/>
                        <wps:cNvSpPr/>
                        <wps:spPr>
                          <a:xfrm>
                            <a:off x="1423429" y="1029957"/>
                            <a:ext cx="908291" cy="307798"/>
                          </a:xfrm>
                          <a:custGeom>
                            <a:avLst/>
                            <a:gdLst/>
                            <a:ahLst/>
                            <a:cxnLst/>
                            <a:rect l="0" t="0" r="0" b="0"/>
                            <a:pathLst>
                              <a:path w="908291" h="307798">
                                <a:moveTo>
                                  <a:pt x="0" y="115201"/>
                                </a:moveTo>
                                <a:lnTo>
                                  <a:pt x="0" y="191884"/>
                                </a:lnTo>
                                <a:cubicBezTo>
                                  <a:pt x="0" y="255956"/>
                                  <a:pt x="51841" y="307798"/>
                                  <a:pt x="115570" y="307798"/>
                                </a:cubicBezTo>
                                <a:lnTo>
                                  <a:pt x="793090" y="307798"/>
                                </a:lnTo>
                                <a:cubicBezTo>
                                  <a:pt x="856805" y="307798"/>
                                  <a:pt x="908291" y="255956"/>
                                  <a:pt x="908291" y="191884"/>
                                </a:cubicBezTo>
                                <a:lnTo>
                                  <a:pt x="908291" y="115201"/>
                                </a:lnTo>
                                <a:cubicBezTo>
                                  <a:pt x="908291" y="51473"/>
                                  <a:pt x="856805" y="0"/>
                                  <a:pt x="793090" y="0"/>
                                </a:cubicBezTo>
                                <a:lnTo>
                                  <a:pt x="115570" y="0"/>
                                </a:lnTo>
                                <a:cubicBezTo>
                                  <a:pt x="51841"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27" name="Rectangle 8284"/>
                        <wps:cNvSpPr/>
                        <wps:spPr>
                          <a:xfrm>
                            <a:off x="1054075" y="1853396"/>
                            <a:ext cx="615402" cy="126243"/>
                          </a:xfrm>
                          <a:prstGeom prst="rect">
                            <a:avLst/>
                          </a:prstGeom>
                          <a:ln>
                            <a:noFill/>
                          </a:ln>
                        </wps:spPr>
                        <wps:txbx>
                          <w:txbxContent>
                            <w:p w14:paraId="2242F25C" w14:textId="77777777" w:rsidR="00CD685B" w:rsidRDefault="00CD685B" w:rsidP="002218E2">
                              <w:r>
                                <w:rPr>
                                  <w:rFonts w:ascii="Liberation Sans" w:eastAsia="Liberation Sans" w:hAnsi="Liberation Sans" w:cs="Liberation Sans"/>
                                  <w:sz w:val="13"/>
                                </w:rPr>
                                <w:t>Exponatliste</w:t>
                              </w:r>
                            </w:p>
                          </w:txbxContent>
                        </wps:txbx>
                        <wps:bodyPr horzOverflow="overflow" vert="horz" lIns="0" tIns="0" rIns="0" bIns="0" rtlCol="0">
                          <a:noAutofit/>
                        </wps:bodyPr>
                      </wps:wsp>
                      <wps:wsp>
                        <wps:cNvPr id="10828" name="Shape 8285"/>
                        <wps:cNvSpPr/>
                        <wps:spPr>
                          <a:xfrm>
                            <a:off x="4832274" y="1452601"/>
                            <a:ext cx="723595" cy="307798"/>
                          </a:xfrm>
                          <a:custGeom>
                            <a:avLst/>
                            <a:gdLst/>
                            <a:ahLst/>
                            <a:cxnLst/>
                            <a:rect l="0" t="0" r="0" b="0"/>
                            <a:pathLst>
                              <a:path w="723595" h="307798">
                                <a:moveTo>
                                  <a:pt x="115558" y="0"/>
                                </a:moveTo>
                                <a:lnTo>
                                  <a:pt x="608038" y="0"/>
                                </a:lnTo>
                                <a:cubicBezTo>
                                  <a:pt x="672122" y="0"/>
                                  <a:pt x="723595" y="51474"/>
                                  <a:pt x="723595" y="115202"/>
                                </a:cubicBezTo>
                                <a:lnTo>
                                  <a:pt x="723595" y="192596"/>
                                </a:lnTo>
                                <a:cubicBezTo>
                                  <a:pt x="723595" y="256311"/>
                                  <a:pt x="672122" y="307798"/>
                                  <a:pt x="608038" y="307798"/>
                                </a:cubicBezTo>
                                <a:lnTo>
                                  <a:pt x="115558" y="307798"/>
                                </a:lnTo>
                                <a:cubicBezTo>
                                  <a:pt x="51841" y="307798"/>
                                  <a:pt x="0" y="256311"/>
                                  <a:pt x="0" y="192596"/>
                                </a:cubicBezTo>
                                <a:lnTo>
                                  <a:pt x="0" y="115202"/>
                                </a:lnTo>
                                <a:cubicBezTo>
                                  <a:pt x="0" y="51474"/>
                                  <a:pt x="51841" y="0"/>
                                  <a:pt x="11555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9" name="Shape 8286"/>
                        <wps:cNvSpPr/>
                        <wps:spPr>
                          <a:xfrm>
                            <a:off x="4832274" y="1452601"/>
                            <a:ext cx="723595" cy="307798"/>
                          </a:xfrm>
                          <a:custGeom>
                            <a:avLst/>
                            <a:gdLst/>
                            <a:ahLst/>
                            <a:cxnLst/>
                            <a:rect l="0" t="0" r="0" b="0"/>
                            <a:pathLst>
                              <a:path w="723595" h="307798">
                                <a:moveTo>
                                  <a:pt x="0" y="115202"/>
                                </a:moveTo>
                                <a:lnTo>
                                  <a:pt x="0" y="192596"/>
                                </a:lnTo>
                                <a:cubicBezTo>
                                  <a:pt x="0" y="256311"/>
                                  <a:pt x="51841" y="307798"/>
                                  <a:pt x="115558" y="307798"/>
                                </a:cubicBezTo>
                                <a:lnTo>
                                  <a:pt x="608038" y="307798"/>
                                </a:lnTo>
                                <a:cubicBezTo>
                                  <a:pt x="672122" y="307798"/>
                                  <a:pt x="723595" y="256311"/>
                                  <a:pt x="723595" y="192596"/>
                                </a:cubicBezTo>
                                <a:lnTo>
                                  <a:pt x="723595" y="115202"/>
                                </a:lnTo>
                                <a:cubicBezTo>
                                  <a:pt x="723595" y="51474"/>
                                  <a:pt x="672122" y="0"/>
                                  <a:pt x="608038" y="0"/>
                                </a:cubicBezTo>
                                <a:lnTo>
                                  <a:pt x="115558" y="0"/>
                                </a:lnTo>
                                <a:cubicBezTo>
                                  <a:pt x="51841" y="0"/>
                                  <a:pt x="0" y="51474"/>
                                  <a:pt x="0" y="115202"/>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0" name="Rectangle 8287"/>
                        <wps:cNvSpPr/>
                        <wps:spPr>
                          <a:xfrm>
                            <a:off x="1500111" y="1138438"/>
                            <a:ext cx="984689" cy="126243"/>
                          </a:xfrm>
                          <a:prstGeom prst="rect">
                            <a:avLst/>
                          </a:prstGeom>
                          <a:ln>
                            <a:noFill/>
                          </a:ln>
                        </wps:spPr>
                        <wps:txbx>
                          <w:txbxContent>
                            <w:p w14:paraId="7D587D26" w14:textId="77777777" w:rsidR="00CD685B" w:rsidRDefault="00CD685B" w:rsidP="002218E2">
                              <w:r>
                                <w:rPr>
                                  <w:rFonts w:ascii="Liberation Sans" w:eastAsia="Liberation Sans" w:hAnsi="Liberation Sans" w:cs="Liberation Sans"/>
                                  <w:sz w:val="13"/>
                                </w:rPr>
                                <w:t>Exponat auswählen</w:t>
                              </w:r>
                            </w:p>
                          </w:txbxContent>
                        </wps:txbx>
                        <wps:bodyPr horzOverflow="overflow" vert="horz" lIns="0" tIns="0" rIns="0" bIns="0" rtlCol="0">
                          <a:noAutofit/>
                        </wps:bodyPr>
                      </wps:wsp>
                      <wps:wsp>
                        <wps:cNvPr id="10831" name="Shape 45931"/>
                        <wps:cNvSpPr/>
                        <wps:spPr>
                          <a:xfrm>
                            <a:off x="4209110" y="476631"/>
                            <a:ext cx="615963" cy="307810"/>
                          </a:xfrm>
                          <a:custGeom>
                            <a:avLst/>
                            <a:gdLst/>
                            <a:ahLst/>
                            <a:cxnLst/>
                            <a:rect l="0" t="0" r="0" b="0"/>
                            <a:pathLst>
                              <a:path w="615963" h="307810">
                                <a:moveTo>
                                  <a:pt x="0" y="0"/>
                                </a:moveTo>
                                <a:lnTo>
                                  <a:pt x="615963" y="0"/>
                                </a:lnTo>
                                <a:lnTo>
                                  <a:pt x="615963" y="307810"/>
                                </a:lnTo>
                                <a:lnTo>
                                  <a:pt x="0" y="30781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2" name="Shape 8289"/>
                        <wps:cNvSpPr/>
                        <wps:spPr>
                          <a:xfrm>
                            <a:off x="4209110" y="476631"/>
                            <a:ext cx="615963" cy="307810"/>
                          </a:xfrm>
                          <a:custGeom>
                            <a:avLst/>
                            <a:gdLst/>
                            <a:ahLst/>
                            <a:cxnLst/>
                            <a:rect l="0" t="0" r="0" b="0"/>
                            <a:pathLst>
                              <a:path w="615963" h="307810">
                                <a:moveTo>
                                  <a:pt x="0" y="0"/>
                                </a:moveTo>
                                <a:lnTo>
                                  <a:pt x="615963" y="0"/>
                                </a:lnTo>
                                <a:lnTo>
                                  <a:pt x="615963" y="307810"/>
                                </a:lnTo>
                                <a:lnTo>
                                  <a:pt x="0" y="30781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3" name="Rectangle 8290"/>
                        <wps:cNvSpPr/>
                        <wps:spPr>
                          <a:xfrm>
                            <a:off x="5040719" y="1561437"/>
                            <a:ext cx="399910" cy="126243"/>
                          </a:xfrm>
                          <a:prstGeom prst="rect">
                            <a:avLst/>
                          </a:prstGeom>
                          <a:ln>
                            <a:noFill/>
                          </a:ln>
                        </wps:spPr>
                        <wps:txbx>
                          <w:txbxContent>
                            <w:p w14:paraId="46C610D1" w14:textId="77777777" w:rsidR="00CD685B" w:rsidRDefault="00CD685B" w:rsidP="002218E2">
                              <w:r>
                                <w:rPr>
                                  <w:rFonts w:ascii="Liberation Sans" w:eastAsia="Liberation Sans" w:hAnsi="Liberation Sans" w:cs="Liberation Sans"/>
                                  <w:sz w:val="13"/>
                                </w:rPr>
                                <w:t>Logging</w:t>
                              </w:r>
                            </w:p>
                          </w:txbxContent>
                        </wps:txbx>
                        <wps:bodyPr horzOverflow="overflow" vert="horz" lIns="0" tIns="0" rIns="0" bIns="0" rtlCol="0">
                          <a:noAutofit/>
                        </wps:bodyPr>
                      </wps:wsp>
                      <wps:wsp>
                        <wps:cNvPr id="10834" name="Shape 45932"/>
                        <wps:cNvSpPr/>
                        <wps:spPr>
                          <a:xfrm>
                            <a:off x="1338834" y="1175753"/>
                            <a:ext cx="92875" cy="92888"/>
                          </a:xfrm>
                          <a:custGeom>
                            <a:avLst/>
                            <a:gdLst/>
                            <a:ahLst/>
                            <a:cxnLst/>
                            <a:rect l="0" t="0" r="0" b="0"/>
                            <a:pathLst>
                              <a:path w="92875" h="92888">
                                <a:moveTo>
                                  <a:pt x="0" y="0"/>
                                </a:moveTo>
                                <a:lnTo>
                                  <a:pt x="92875" y="0"/>
                                </a:lnTo>
                                <a:lnTo>
                                  <a:pt x="92875" y="92888"/>
                                </a:lnTo>
                                <a:lnTo>
                                  <a:pt x="0" y="92888"/>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5" name="Shape 8292"/>
                        <wps:cNvSpPr/>
                        <wps:spPr>
                          <a:xfrm>
                            <a:off x="1338834" y="1175753"/>
                            <a:ext cx="92875" cy="92888"/>
                          </a:xfrm>
                          <a:custGeom>
                            <a:avLst/>
                            <a:gdLst/>
                            <a:ahLst/>
                            <a:cxnLst/>
                            <a:rect l="0" t="0" r="0" b="0"/>
                            <a:pathLst>
                              <a:path w="92875" h="92888">
                                <a:moveTo>
                                  <a:pt x="0" y="0"/>
                                </a:moveTo>
                                <a:lnTo>
                                  <a:pt x="92875" y="0"/>
                                </a:lnTo>
                                <a:lnTo>
                                  <a:pt x="92875" y="92888"/>
                                </a:lnTo>
                                <a:lnTo>
                                  <a:pt x="0" y="92888"/>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6" name="Shape 45933"/>
                        <wps:cNvSpPr/>
                        <wps:spPr>
                          <a:xfrm>
                            <a:off x="0" y="1068477"/>
                            <a:ext cx="954354" cy="307797"/>
                          </a:xfrm>
                          <a:custGeom>
                            <a:avLst/>
                            <a:gdLst/>
                            <a:ahLst/>
                            <a:cxnLst/>
                            <a:rect l="0" t="0" r="0" b="0"/>
                            <a:pathLst>
                              <a:path w="954354" h="307797">
                                <a:moveTo>
                                  <a:pt x="0" y="0"/>
                                </a:moveTo>
                                <a:lnTo>
                                  <a:pt x="954354" y="0"/>
                                </a:lnTo>
                                <a:lnTo>
                                  <a:pt x="954354" y="307797"/>
                                </a:lnTo>
                                <a:lnTo>
                                  <a:pt x="0" y="307797"/>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7" name="Shape 8294"/>
                        <wps:cNvSpPr/>
                        <wps:spPr>
                          <a:xfrm>
                            <a:off x="0" y="1068477"/>
                            <a:ext cx="954354" cy="307797"/>
                          </a:xfrm>
                          <a:custGeom>
                            <a:avLst/>
                            <a:gdLst/>
                            <a:ahLst/>
                            <a:cxnLst/>
                            <a:rect l="0" t="0" r="0" b="0"/>
                            <a:pathLst>
                              <a:path w="954354" h="307797">
                                <a:moveTo>
                                  <a:pt x="0" y="0"/>
                                </a:moveTo>
                                <a:lnTo>
                                  <a:pt x="954354" y="0"/>
                                </a:lnTo>
                                <a:lnTo>
                                  <a:pt x="954354" y="307797"/>
                                </a:lnTo>
                                <a:lnTo>
                                  <a:pt x="0" y="307797"/>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8" name="Rectangle 8295"/>
                        <wps:cNvSpPr/>
                        <wps:spPr>
                          <a:xfrm>
                            <a:off x="4354919" y="585848"/>
                            <a:ext cx="413922" cy="126243"/>
                          </a:xfrm>
                          <a:prstGeom prst="rect">
                            <a:avLst/>
                          </a:prstGeom>
                          <a:ln>
                            <a:noFill/>
                          </a:ln>
                        </wps:spPr>
                        <wps:txbx>
                          <w:txbxContent>
                            <w:p w14:paraId="377FFF10" w14:textId="77777777" w:rsidR="00CD685B" w:rsidRDefault="00CD685B" w:rsidP="002218E2">
                              <w:r>
                                <w:rPr>
                                  <w:rFonts w:ascii="Liberation Sans" w:eastAsia="Liberation Sans" w:hAnsi="Liberation Sans" w:cs="Liberation Sans"/>
                                  <w:sz w:val="13"/>
                                </w:rPr>
                                <w:t>Exponat</w:t>
                              </w:r>
                            </w:p>
                          </w:txbxContent>
                        </wps:txbx>
                        <wps:bodyPr horzOverflow="overflow" vert="horz" lIns="0" tIns="0" rIns="0" bIns="0" rtlCol="0">
                          <a:noAutofit/>
                        </wps:bodyPr>
                      </wps:wsp>
                      <wps:wsp>
                        <wps:cNvPr id="10839" name="Shape 8296"/>
                        <wps:cNvSpPr/>
                        <wps:spPr>
                          <a:xfrm>
                            <a:off x="2662200" y="1029957"/>
                            <a:ext cx="770039" cy="307798"/>
                          </a:xfrm>
                          <a:custGeom>
                            <a:avLst/>
                            <a:gdLst/>
                            <a:ahLst/>
                            <a:cxnLst/>
                            <a:rect l="0" t="0" r="0" b="0"/>
                            <a:pathLst>
                              <a:path w="770039" h="307798">
                                <a:moveTo>
                                  <a:pt x="115557" y="0"/>
                                </a:moveTo>
                                <a:lnTo>
                                  <a:pt x="654469" y="0"/>
                                </a:lnTo>
                                <a:cubicBezTo>
                                  <a:pt x="718198" y="0"/>
                                  <a:pt x="770039" y="51473"/>
                                  <a:pt x="770039" y="115201"/>
                                </a:cubicBezTo>
                                <a:lnTo>
                                  <a:pt x="770039" y="191884"/>
                                </a:lnTo>
                                <a:cubicBezTo>
                                  <a:pt x="770039" y="255956"/>
                                  <a:pt x="718198" y="307798"/>
                                  <a:pt x="654469" y="307798"/>
                                </a:cubicBezTo>
                                <a:lnTo>
                                  <a:pt x="115557" y="307798"/>
                                </a:lnTo>
                                <a:cubicBezTo>
                                  <a:pt x="51829" y="307798"/>
                                  <a:pt x="0" y="255956"/>
                                  <a:pt x="0" y="191884"/>
                                </a:cubicBezTo>
                                <a:lnTo>
                                  <a:pt x="0" y="115201"/>
                                </a:lnTo>
                                <a:cubicBezTo>
                                  <a:pt x="0" y="51473"/>
                                  <a:pt x="51829"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0" name="Shape 8297"/>
                        <wps:cNvSpPr/>
                        <wps:spPr>
                          <a:xfrm>
                            <a:off x="2662200" y="1029957"/>
                            <a:ext cx="770039" cy="307798"/>
                          </a:xfrm>
                          <a:custGeom>
                            <a:avLst/>
                            <a:gdLst/>
                            <a:ahLst/>
                            <a:cxnLst/>
                            <a:rect l="0" t="0" r="0" b="0"/>
                            <a:pathLst>
                              <a:path w="770039" h="307798">
                                <a:moveTo>
                                  <a:pt x="0" y="115201"/>
                                </a:moveTo>
                                <a:lnTo>
                                  <a:pt x="0" y="191884"/>
                                </a:lnTo>
                                <a:cubicBezTo>
                                  <a:pt x="0" y="255956"/>
                                  <a:pt x="51829" y="307798"/>
                                  <a:pt x="115557" y="307798"/>
                                </a:cubicBezTo>
                                <a:lnTo>
                                  <a:pt x="654469" y="307798"/>
                                </a:lnTo>
                                <a:cubicBezTo>
                                  <a:pt x="718198" y="307798"/>
                                  <a:pt x="770039" y="255956"/>
                                  <a:pt x="770039" y="191884"/>
                                </a:cubicBezTo>
                                <a:lnTo>
                                  <a:pt x="770039" y="115201"/>
                                </a:lnTo>
                                <a:cubicBezTo>
                                  <a:pt x="770039" y="51473"/>
                                  <a:pt x="718198" y="0"/>
                                  <a:pt x="654469" y="0"/>
                                </a:cubicBezTo>
                                <a:lnTo>
                                  <a:pt x="115557" y="0"/>
                                </a:lnTo>
                                <a:cubicBezTo>
                                  <a:pt x="51829"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1" name="Rectangle 8298"/>
                        <wps:cNvSpPr/>
                        <wps:spPr>
                          <a:xfrm>
                            <a:off x="123469" y="1177680"/>
                            <a:ext cx="940845" cy="126243"/>
                          </a:xfrm>
                          <a:prstGeom prst="rect">
                            <a:avLst/>
                          </a:prstGeom>
                          <a:ln>
                            <a:noFill/>
                          </a:ln>
                        </wps:spPr>
                        <wps:txbx>
                          <w:txbxContent>
                            <w:p w14:paraId="4468DA2F" w14:textId="77777777" w:rsidR="00CD685B" w:rsidRDefault="00CD685B" w:rsidP="002218E2">
                              <w:r>
                                <w:rPr>
                                  <w:rFonts w:ascii="Liberation Sans" w:eastAsia="Liberation Sans" w:hAnsi="Liberation Sans" w:cs="Liberation Sans"/>
                                  <w:sz w:val="13"/>
                                </w:rPr>
                                <w:t>Auswahlparameter</w:t>
                              </w:r>
                            </w:p>
                          </w:txbxContent>
                        </wps:txbx>
                        <wps:bodyPr horzOverflow="overflow" vert="horz" lIns="0" tIns="0" rIns="0" bIns="0" rtlCol="0">
                          <a:noAutofit/>
                        </wps:bodyPr>
                      </wps:wsp>
                      <wps:wsp>
                        <wps:cNvPr id="10843" name="Shape 8299"/>
                        <wps:cNvSpPr/>
                        <wps:spPr>
                          <a:xfrm>
                            <a:off x="2900871" y="1541158"/>
                            <a:ext cx="108001" cy="192239"/>
                          </a:xfrm>
                          <a:custGeom>
                            <a:avLst/>
                            <a:gdLst/>
                            <a:ahLst/>
                            <a:cxnLst/>
                            <a:rect l="0" t="0" r="0" b="0"/>
                            <a:pathLst>
                              <a:path w="108001" h="192239">
                                <a:moveTo>
                                  <a:pt x="54369" y="0"/>
                                </a:moveTo>
                                <a:lnTo>
                                  <a:pt x="108001" y="96114"/>
                                </a:lnTo>
                                <a:lnTo>
                                  <a:pt x="54369" y="192239"/>
                                </a:lnTo>
                                <a:lnTo>
                                  <a:pt x="0" y="96114"/>
                                </a:lnTo>
                                <a:lnTo>
                                  <a:pt x="54369"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4" name="Shape 8300"/>
                        <wps:cNvSpPr/>
                        <wps:spPr>
                          <a:xfrm>
                            <a:off x="2900871" y="1541158"/>
                            <a:ext cx="108001" cy="192239"/>
                          </a:xfrm>
                          <a:custGeom>
                            <a:avLst/>
                            <a:gdLst/>
                            <a:ahLst/>
                            <a:cxnLst/>
                            <a:rect l="0" t="0" r="0" b="0"/>
                            <a:pathLst>
                              <a:path w="108001" h="192239">
                                <a:moveTo>
                                  <a:pt x="54369" y="0"/>
                                </a:moveTo>
                                <a:lnTo>
                                  <a:pt x="108001" y="96114"/>
                                </a:lnTo>
                                <a:lnTo>
                                  <a:pt x="54369" y="192239"/>
                                </a:lnTo>
                                <a:lnTo>
                                  <a:pt x="0" y="96114"/>
                                </a:lnTo>
                                <a:lnTo>
                                  <a:pt x="54369"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5" name="Shape 8301"/>
                        <wps:cNvSpPr/>
                        <wps:spPr>
                          <a:xfrm>
                            <a:off x="4193629" y="1541158"/>
                            <a:ext cx="108001" cy="192239"/>
                          </a:xfrm>
                          <a:custGeom>
                            <a:avLst/>
                            <a:gdLst/>
                            <a:ahLst/>
                            <a:cxnLst/>
                            <a:rect l="0" t="0" r="0" b="0"/>
                            <a:pathLst>
                              <a:path w="108001" h="192239">
                                <a:moveTo>
                                  <a:pt x="54001" y="0"/>
                                </a:moveTo>
                                <a:lnTo>
                                  <a:pt x="108001" y="96114"/>
                                </a:lnTo>
                                <a:lnTo>
                                  <a:pt x="54001" y="192239"/>
                                </a:lnTo>
                                <a:lnTo>
                                  <a:pt x="0" y="96114"/>
                                </a:lnTo>
                                <a:lnTo>
                                  <a:pt x="54001"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6" name="Shape 8302"/>
                        <wps:cNvSpPr/>
                        <wps:spPr>
                          <a:xfrm>
                            <a:off x="4193629" y="1541158"/>
                            <a:ext cx="108001" cy="192239"/>
                          </a:xfrm>
                          <a:custGeom>
                            <a:avLst/>
                            <a:gdLst/>
                            <a:ahLst/>
                            <a:cxnLst/>
                            <a:rect l="0" t="0" r="0" b="0"/>
                            <a:pathLst>
                              <a:path w="108001" h="192239">
                                <a:moveTo>
                                  <a:pt x="54001" y="0"/>
                                </a:moveTo>
                                <a:lnTo>
                                  <a:pt x="108001" y="96114"/>
                                </a:lnTo>
                                <a:lnTo>
                                  <a:pt x="54001" y="192239"/>
                                </a:lnTo>
                                <a:lnTo>
                                  <a:pt x="0" y="96114"/>
                                </a:lnTo>
                                <a:lnTo>
                                  <a:pt x="54001"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8" name="Shape 8303"/>
                        <wps:cNvSpPr/>
                        <wps:spPr>
                          <a:xfrm>
                            <a:off x="2144913" y="2712476"/>
                            <a:ext cx="1341326" cy="384835"/>
                          </a:xfrm>
                          <a:custGeom>
                            <a:avLst/>
                            <a:gdLst/>
                            <a:ahLst/>
                            <a:cxnLst/>
                            <a:rect l="0" t="0" r="0" b="0"/>
                            <a:pathLst>
                              <a:path w="1231570" h="384835">
                                <a:moveTo>
                                  <a:pt x="115202" y="0"/>
                                </a:moveTo>
                                <a:lnTo>
                                  <a:pt x="1116000" y="0"/>
                                </a:lnTo>
                                <a:cubicBezTo>
                                  <a:pt x="1179728" y="0"/>
                                  <a:pt x="1231570" y="51841"/>
                                  <a:pt x="1231570" y="115557"/>
                                </a:cubicBezTo>
                                <a:lnTo>
                                  <a:pt x="1231570" y="269634"/>
                                </a:lnTo>
                                <a:cubicBezTo>
                                  <a:pt x="1231570" y="333349"/>
                                  <a:pt x="1179728" y="384835"/>
                                  <a:pt x="1116000" y="384835"/>
                                </a:cubicBezTo>
                                <a:lnTo>
                                  <a:pt x="115202" y="384835"/>
                                </a:lnTo>
                                <a:cubicBezTo>
                                  <a:pt x="51486" y="384835"/>
                                  <a:pt x="0" y="333349"/>
                                  <a:pt x="0" y="269634"/>
                                </a:cubicBezTo>
                                <a:lnTo>
                                  <a:pt x="0" y="115557"/>
                                </a:lnTo>
                                <a:cubicBezTo>
                                  <a:pt x="0" y="51841"/>
                                  <a:pt x="51486" y="0"/>
                                  <a:pt x="1152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9" name="Shape 8304"/>
                        <wps:cNvSpPr/>
                        <wps:spPr>
                          <a:xfrm>
                            <a:off x="2144913" y="2712476"/>
                            <a:ext cx="1341326" cy="384835"/>
                          </a:xfrm>
                          <a:custGeom>
                            <a:avLst/>
                            <a:gdLst/>
                            <a:ahLst/>
                            <a:cxnLst/>
                            <a:rect l="0" t="0" r="0" b="0"/>
                            <a:pathLst>
                              <a:path w="1231570" h="384835">
                                <a:moveTo>
                                  <a:pt x="0" y="115557"/>
                                </a:moveTo>
                                <a:lnTo>
                                  <a:pt x="0" y="269634"/>
                                </a:lnTo>
                                <a:cubicBezTo>
                                  <a:pt x="0" y="333349"/>
                                  <a:pt x="51486" y="384835"/>
                                  <a:pt x="115202" y="384835"/>
                                </a:cubicBezTo>
                                <a:lnTo>
                                  <a:pt x="1116000" y="384835"/>
                                </a:lnTo>
                                <a:cubicBezTo>
                                  <a:pt x="1179728" y="384835"/>
                                  <a:pt x="1231570" y="333349"/>
                                  <a:pt x="1231570" y="269634"/>
                                </a:cubicBezTo>
                                <a:lnTo>
                                  <a:pt x="1231570" y="115557"/>
                                </a:lnTo>
                                <a:cubicBezTo>
                                  <a:pt x="1231570" y="51841"/>
                                  <a:pt x="1179728" y="0"/>
                                  <a:pt x="1116000" y="0"/>
                                </a:cubicBezTo>
                                <a:lnTo>
                                  <a:pt x="115202" y="0"/>
                                </a:lnTo>
                                <a:cubicBezTo>
                                  <a:pt x="51486" y="0"/>
                                  <a:pt x="0" y="51841"/>
                                  <a:pt x="0" y="115557"/>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0" name="Rectangle 8305"/>
                        <wps:cNvSpPr/>
                        <wps:spPr>
                          <a:xfrm>
                            <a:off x="2732037" y="1138438"/>
                            <a:ext cx="824341" cy="126243"/>
                          </a:xfrm>
                          <a:prstGeom prst="rect">
                            <a:avLst/>
                          </a:prstGeom>
                          <a:ln>
                            <a:noFill/>
                          </a:ln>
                        </wps:spPr>
                        <wps:txbx>
                          <w:txbxContent>
                            <w:p w14:paraId="058720F5" w14:textId="77777777" w:rsidR="00CD685B" w:rsidRDefault="00CD685B" w:rsidP="002218E2">
                              <w:r>
                                <w:rPr>
                                  <w:rFonts w:ascii="Liberation Sans" w:eastAsia="Liberation Sans" w:hAnsi="Liberation Sans" w:cs="Liberation Sans"/>
                                  <w:sz w:val="13"/>
                                </w:rPr>
                                <w:t>Starte Löschung</w:t>
                              </w:r>
                            </w:p>
                          </w:txbxContent>
                        </wps:txbx>
                        <wps:bodyPr horzOverflow="overflow" vert="horz" lIns="0" tIns="0" rIns="0" bIns="0" rtlCol="0">
                          <a:noAutofit/>
                        </wps:bodyPr>
                      </wps:wsp>
                      <wps:wsp>
                        <wps:cNvPr id="10851" name="Rectangle 8306"/>
                        <wps:cNvSpPr/>
                        <wps:spPr>
                          <a:xfrm>
                            <a:off x="2205169" y="2757771"/>
                            <a:ext cx="1464829" cy="126243"/>
                          </a:xfrm>
                          <a:prstGeom prst="rect">
                            <a:avLst/>
                          </a:prstGeom>
                          <a:ln>
                            <a:noFill/>
                          </a:ln>
                        </wps:spPr>
                        <wps:txbx>
                          <w:txbxContent>
                            <w:p w14:paraId="2C080F5A" w14:textId="77777777" w:rsidR="00CD685B" w:rsidRDefault="00CD685B" w:rsidP="002218E2">
                              <w:r>
                                <w:rPr>
                                  <w:rFonts w:ascii="Liberation Sans" w:eastAsia="Liberation Sans" w:hAnsi="Liberation Sans" w:cs="Liberation Sans"/>
                                  <w:sz w:val="13"/>
                                </w:rPr>
                                <w:t>Nutzer benachrichtigen, dass</w:t>
                              </w:r>
                            </w:p>
                          </w:txbxContent>
                        </wps:txbx>
                        <wps:bodyPr horzOverflow="overflow" vert="horz" lIns="0" tIns="0" rIns="0" bIns="0" rtlCol="0">
                          <a:noAutofit/>
                        </wps:bodyPr>
                      </wps:wsp>
                      <wps:wsp>
                        <wps:cNvPr id="10852" name="Rectangle 8307"/>
                        <wps:cNvSpPr/>
                        <wps:spPr>
                          <a:xfrm>
                            <a:off x="2221838" y="2854072"/>
                            <a:ext cx="1388780" cy="126243"/>
                          </a:xfrm>
                          <a:prstGeom prst="rect">
                            <a:avLst/>
                          </a:prstGeom>
                          <a:ln>
                            <a:noFill/>
                          </a:ln>
                        </wps:spPr>
                        <wps:txbx>
                          <w:txbxContent>
                            <w:p w14:paraId="4C41B9F3" w14:textId="77777777" w:rsidR="00CD685B" w:rsidRDefault="00CD685B" w:rsidP="002218E2">
                              <w:r>
                                <w:rPr>
                                  <w:rFonts w:ascii="Liberation Sans" w:eastAsia="Liberation Sans" w:hAnsi="Liberation Sans" w:cs="Liberation Sans"/>
                                  <w:sz w:val="13"/>
                                </w:rPr>
                                <w:t>er fehlende Berechtigungen</w:t>
                              </w:r>
                            </w:p>
                          </w:txbxContent>
                        </wps:txbx>
                        <wps:bodyPr horzOverflow="overflow" vert="horz" lIns="0" tIns="0" rIns="0" bIns="0" rtlCol="0">
                          <a:noAutofit/>
                        </wps:bodyPr>
                      </wps:wsp>
                      <wps:wsp>
                        <wps:cNvPr id="10853" name="Shape 8308"/>
                        <wps:cNvSpPr/>
                        <wps:spPr>
                          <a:xfrm>
                            <a:off x="3931920" y="2751480"/>
                            <a:ext cx="639001" cy="307798"/>
                          </a:xfrm>
                          <a:custGeom>
                            <a:avLst/>
                            <a:gdLst/>
                            <a:ahLst/>
                            <a:cxnLst/>
                            <a:rect l="0" t="0" r="0" b="0"/>
                            <a:pathLst>
                              <a:path w="639001" h="307798">
                                <a:moveTo>
                                  <a:pt x="115557" y="0"/>
                                </a:moveTo>
                                <a:lnTo>
                                  <a:pt x="523799" y="0"/>
                                </a:lnTo>
                                <a:cubicBezTo>
                                  <a:pt x="587515" y="0"/>
                                  <a:pt x="639001" y="51842"/>
                                  <a:pt x="639001" y="115913"/>
                                </a:cubicBezTo>
                                <a:lnTo>
                                  <a:pt x="639001" y="192596"/>
                                </a:lnTo>
                                <a:cubicBezTo>
                                  <a:pt x="639001" y="256311"/>
                                  <a:pt x="587515" y="307798"/>
                                  <a:pt x="523799" y="307798"/>
                                </a:cubicBezTo>
                                <a:lnTo>
                                  <a:pt x="115557" y="307798"/>
                                </a:lnTo>
                                <a:cubicBezTo>
                                  <a:pt x="51829" y="307798"/>
                                  <a:pt x="0" y="256311"/>
                                  <a:pt x="0" y="192596"/>
                                </a:cubicBezTo>
                                <a:lnTo>
                                  <a:pt x="0" y="115913"/>
                                </a:lnTo>
                                <a:cubicBezTo>
                                  <a:pt x="0" y="51842"/>
                                  <a:pt x="51829"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54" name="Shape 8309"/>
                        <wps:cNvSpPr/>
                        <wps:spPr>
                          <a:xfrm>
                            <a:off x="3931920" y="2751480"/>
                            <a:ext cx="639001" cy="307798"/>
                          </a:xfrm>
                          <a:custGeom>
                            <a:avLst/>
                            <a:gdLst/>
                            <a:ahLst/>
                            <a:cxnLst/>
                            <a:rect l="0" t="0" r="0" b="0"/>
                            <a:pathLst>
                              <a:path w="639001" h="307798">
                                <a:moveTo>
                                  <a:pt x="0" y="115913"/>
                                </a:moveTo>
                                <a:lnTo>
                                  <a:pt x="0" y="192596"/>
                                </a:lnTo>
                                <a:cubicBezTo>
                                  <a:pt x="0" y="256311"/>
                                  <a:pt x="51829" y="307798"/>
                                  <a:pt x="115557" y="307798"/>
                                </a:cubicBezTo>
                                <a:lnTo>
                                  <a:pt x="523799" y="307798"/>
                                </a:lnTo>
                                <a:cubicBezTo>
                                  <a:pt x="587515" y="307798"/>
                                  <a:pt x="639001" y="256311"/>
                                  <a:pt x="639001" y="192596"/>
                                </a:cubicBezTo>
                                <a:lnTo>
                                  <a:pt x="639001" y="115913"/>
                                </a:lnTo>
                                <a:cubicBezTo>
                                  <a:pt x="639001" y="51842"/>
                                  <a:pt x="587515" y="0"/>
                                  <a:pt x="523799" y="0"/>
                                </a:cubicBezTo>
                                <a:lnTo>
                                  <a:pt x="115557" y="0"/>
                                </a:lnTo>
                                <a:cubicBezTo>
                                  <a:pt x="51829" y="0"/>
                                  <a:pt x="0" y="51842"/>
                                  <a:pt x="0" y="115913"/>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5" name="Rectangle 8310"/>
                        <wps:cNvSpPr/>
                        <wps:spPr>
                          <a:xfrm>
                            <a:off x="2703536" y="2957045"/>
                            <a:ext cx="157636" cy="126243"/>
                          </a:xfrm>
                          <a:prstGeom prst="rect">
                            <a:avLst/>
                          </a:prstGeom>
                          <a:ln>
                            <a:noFill/>
                          </a:ln>
                        </wps:spPr>
                        <wps:txbx>
                          <w:txbxContent>
                            <w:p w14:paraId="10877958" w14:textId="77777777" w:rsidR="00CD685B" w:rsidRDefault="00CD685B" w:rsidP="002218E2">
                              <w:r>
                                <w:rPr>
                                  <w:rFonts w:ascii="Liberation Sans" w:eastAsia="Liberation Sans" w:hAnsi="Liberation Sans" w:cs="Liberation Sans"/>
                                  <w:sz w:val="13"/>
                                </w:rPr>
                                <w:t>hat</w:t>
                              </w:r>
                            </w:p>
                          </w:txbxContent>
                        </wps:txbx>
                        <wps:bodyPr horzOverflow="overflow" vert="horz" lIns="0" tIns="0" rIns="0" bIns="0" rtlCol="0">
                          <a:noAutofit/>
                        </wps:bodyPr>
                      </wps:wsp>
                      <wps:wsp>
                        <wps:cNvPr id="10856" name="Rectangle 8311"/>
                        <wps:cNvSpPr/>
                        <wps:spPr>
                          <a:xfrm>
                            <a:off x="4093198" y="2807040"/>
                            <a:ext cx="426691" cy="126243"/>
                          </a:xfrm>
                          <a:prstGeom prst="rect">
                            <a:avLst/>
                          </a:prstGeom>
                          <a:ln>
                            <a:noFill/>
                          </a:ln>
                        </wps:spPr>
                        <wps:txbx>
                          <w:txbxContent>
                            <w:p w14:paraId="3846E52F" w14:textId="77777777" w:rsidR="00CD685B" w:rsidRDefault="00CD685B" w:rsidP="002218E2">
                              <w:r>
                                <w:rPr>
                                  <w:rFonts w:ascii="Liberation Sans" w:eastAsia="Liberation Sans" w:hAnsi="Liberation Sans" w:cs="Liberation Sans"/>
                                  <w:sz w:val="13"/>
                                </w:rPr>
                                <w:t>Löschen</w:t>
                              </w:r>
                            </w:p>
                          </w:txbxContent>
                        </wps:txbx>
                        <wps:bodyPr horzOverflow="overflow" vert="horz" lIns="0" tIns="0" rIns="0" bIns="0" rtlCol="0">
                          <a:noAutofit/>
                        </wps:bodyPr>
                      </wps:wsp>
                      <wps:wsp>
                        <wps:cNvPr id="10857" name="Shape 45934"/>
                        <wps:cNvSpPr/>
                        <wps:spPr>
                          <a:xfrm>
                            <a:off x="1338834" y="1329843"/>
                            <a:ext cx="92875" cy="92519"/>
                          </a:xfrm>
                          <a:custGeom>
                            <a:avLst/>
                            <a:gdLst/>
                            <a:ahLst/>
                            <a:cxnLst/>
                            <a:rect l="0" t="0" r="0" b="0"/>
                            <a:pathLst>
                              <a:path w="92875" h="92519">
                                <a:moveTo>
                                  <a:pt x="0" y="0"/>
                                </a:moveTo>
                                <a:lnTo>
                                  <a:pt x="92875" y="0"/>
                                </a:lnTo>
                                <a:lnTo>
                                  <a:pt x="92875" y="92519"/>
                                </a:lnTo>
                                <a:lnTo>
                                  <a:pt x="0" y="92519"/>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58" name="Shape 8313"/>
                        <wps:cNvSpPr/>
                        <wps:spPr>
                          <a:xfrm>
                            <a:off x="1338834" y="1329843"/>
                            <a:ext cx="92875" cy="92519"/>
                          </a:xfrm>
                          <a:custGeom>
                            <a:avLst/>
                            <a:gdLst/>
                            <a:ahLst/>
                            <a:cxnLst/>
                            <a:rect l="0" t="0" r="0" b="0"/>
                            <a:pathLst>
                              <a:path w="92875" h="92519">
                                <a:moveTo>
                                  <a:pt x="0" y="0"/>
                                </a:moveTo>
                                <a:lnTo>
                                  <a:pt x="92875" y="0"/>
                                </a:lnTo>
                                <a:lnTo>
                                  <a:pt x="92875" y="92519"/>
                                </a:lnTo>
                                <a:lnTo>
                                  <a:pt x="0" y="92519"/>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9" name="Shape 45935"/>
                        <wps:cNvSpPr/>
                        <wps:spPr>
                          <a:xfrm>
                            <a:off x="2331352" y="1076033"/>
                            <a:ext cx="92888" cy="92520"/>
                          </a:xfrm>
                          <a:custGeom>
                            <a:avLst/>
                            <a:gdLst/>
                            <a:ahLst/>
                            <a:cxnLst/>
                            <a:rect l="0" t="0" r="0" b="0"/>
                            <a:pathLst>
                              <a:path w="92888" h="92520">
                                <a:moveTo>
                                  <a:pt x="0" y="0"/>
                                </a:moveTo>
                                <a:lnTo>
                                  <a:pt x="92888" y="0"/>
                                </a:lnTo>
                                <a:lnTo>
                                  <a:pt x="92888"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1" name="Shape 8315"/>
                        <wps:cNvSpPr/>
                        <wps:spPr>
                          <a:xfrm>
                            <a:off x="2331352" y="1076033"/>
                            <a:ext cx="92888" cy="92520"/>
                          </a:xfrm>
                          <a:custGeom>
                            <a:avLst/>
                            <a:gdLst/>
                            <a:ahLst/>
                            <a:cxnLst/>
                            <a:rect l="0" t="0" r="0" b="0"/>
                            <a:pathLst>
                              <a:path w="92888" h="92520">
                                <a:moveTo>
                                  <a:pt x="0" y="0"/>
                                </a:moveTo>
                                <a:lnTo>
                                  <a:pt x="92888" y="0"/>
                                </a:lnTo>
                                <a:lnTo>
                                  <a:pt x="92888"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2" name="Shape 45936"/>
                        <wps:cNvSpPr/>
                        <wps:spPr>
                          <a:xfrm>
                            <a:off x="4747679" y="1468082"/>
                            <a:ext cx="92520" cy="92520"/>
                          </a:xfrm>
                          <a:custGeom>
                            <a:avLst/>
                            <a:gdLst/>
                            <a:ahLst/>
                            <a:cxnLst/>
                            <a:rect l="0" t="0" r="0" b="0"/>
                            <a:pathLst>
                              <a:path w="92520" h="92520">
                                <a:moveTo>
                                  <a:pt x="0" y="0"/>
                                </a:moveTo>
                                <a:lnTo>
                                  <a:pt x="92520" y="0"/>
                                </a:lnTo>
                                <a:lnTo>
                                  <a:pt x="92520"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3" name="Shape 8317"/>
                        <wps:cNvSpPr/>
                        <wps:spPr>
                          <a:xfrm>
                            <a:off x="4747679" y="1468082"/>
                            <a:ext cx="92520" cy="92520"/>
                          </a:xfrm>
                          <a:custGeom>
                            <a:avLst/>
                            <a:gdLst/>
                            <a:ahLst/>
                            <a:cxnLst/>
                            <a:rect l="0" t="0" r="0" b="0"/>
                            <a:pathLst>
                              <a:path w="92520" h="92520">
                                <a:moveTo>
                                  <a:pt x="0" y="0"/>
                                </a:moveTo>
                                <a:lnTo>
                                  <a:pt x="92520" y="0"/>
                                </a:lnTo>
                                <a:lnTo>
                                  <a:pt x="92520"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4" name="Shape 8318"/>
                        <wps:cNvSpPr/>
                        <wps:spPr>
                          <a:xfrm>
                            <a:off x="5955831" y="1452601"/>
                            <a:ext cx="461886" cy="307798"/>
                          </a:xfrm>
                          <a:custGeom>
                            <a:avLst/>
                            <a:gdLst/>
                            <a:ahLst/>
                            <a:cxnLst/>
                            <a:rect l="0" t="0" r="0" b="0"/>
                            <a:pathLst>
                              <a:path w="461886" h="307798">
                                <a:moveTo>
                                  <a:pt x="115201" y="0"/>
                                </a:moveTo>
                                <a:lnTo>
                                  <a:pt x="345961" y="0"/>
                                </a:lnTo>
                                <a:cubicBezTo>
                                  <a:pt x="410045" y="0"/>
                                  <a:pt x="461886" y="51474"/>
                                  <a:pt x="461886" y="115202"/>
                                </a:cubicBezTo>
                                <a:lnTo>
                                  <a:pt x="461886" y="192596"/>
                                </a:lnTo>
                                <a:cubicBezTo>
                                  <a:pt x="461886" y="256311"/>
                                  <a:pt x="410045" y="307798"/>
                                  <a:pt x="345961" y="307798"/>
                                </a:cubicBezTo>
                                <a:lnTo>
                                  <a:pt x="115201" y="307798"/>
                                </a:lnTo>
                                <a:cubicBezTo>
                                  <a:pt x="51486" y="307798"/>
                                  <a:pt x="0" y="256311"/>
                                  <a:pt x="0" y="192596"/>
                                </a:cubicBezTo>
                                <a:lnTo>
                                  <a:pt x="0" y="115202"/>
                                </a:lnTo>
                                <a:cubicBezTo>
                                  <a:pt x="0" y="51474"/>
                                  <a:pt x="51486" y="0"/>
                                  <a:pt x="11520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6" name="Shape 8319"/>
                        <wps:cNvSpPr/>
                        <wps:spPr>
                          <a:xfrm>
                            <a:off x="5955831" y="1452601"/>
                            <a:ext cx="461886" cy="307798"/>
                          </a:xfrm>
                          <a:custGeom>
                            <a:avLst/>
                            <a:gdLst/>
                            <a:ahLst/>
                            <a:cxnLst/>
                            <a:rect l="0" t="0" r="0" b="0"/>
                            <a:pathLst>
                              <a:path w="461886" h="307798">
                                <a:moveTo>
                                  <a:pt x="0" y="115202"/>
                                </a:moveTo>
                                <a:lnTo>
                                  <a:pt x="0" y="192596"/>
                                </a:lnTo>
                                <a:cubicBezTo>
                                  <a:pt x="0" y="256311"/>
                                  <a:pt x="51486" y="307798"/>
                                  <a:pt x="115201" y="307798"/>
                                </a:cubicBezTo>
                                <a:lnTo>
                                  <a:pt x="345961" y="307798"/>
                                </a:lnTo>
                                <a:cubicBezTo>
                                  <a:pt x="410045" y="307798"/>
                                  <a:pt x="461886" y="256311"/>
                                  <a:pt x="461886" y="192596"/>
                                </a:cubicBezTo>
                                <a:lnTo>
                                  <a:pt x="461886" y="115202"/>
                                </a:lnTo>
                                <a:cubicBezTo>
                                  <a:pt x="461886" y="51474"/>
                                  <a:pt x="410045" y="0"/>
                                  <a:pt x="345961" y="0"/>
                                </a:cubicBezTo>
                                <a:lnTo>
                                  <a:pt x="115201" y="0"/>
                                </a:lnTo>
                                <a:cubicBezTo>
                                  <a:pt x="51486" y="0"/>
                                  <a:pt x="0" y="51474"/>
                                  <a:pt x="0" y="115202"/>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7" name="Rectangle 8320"/>
                        <wps:cNvSpPr/>
                        <wps:spPr>
                          <a:xfrm>
                            <a:off x="4055389" y="2921517"/>
                            <a:ext cx="534607" cy="126243"/>
                          </a:xfrm>
                          <a:prstGeom prst="rect">
                            <a:avLst/>
                          </a:prstGeom>
                          <a:ln>
                            <a:noFill/>
                          </a:ln>
                        </wps:spPr>
                        <wps:txbx>
                          <w:txbxContent>
                            <w:p w14:paraId="12D3091B" w14:textId="77777777" w:rsidR="00CD685B" w:rsidRDefault="00CD685B" w:rsidP="002218E2">
                              <w:r>
                                <w:rPr>
                                  <w:rFonts w:ascii="Liberation Sans" w:eastAsia="Liberation Sans" w:hAnsi="Liberation Sans" w:cs="Liberation Sans"/>
                                  <w:sz w:val="13"/>
                                </w:rPr>
                                <w:t>abbrechen</w:t>
                              </w:r>
                            </w:p>
                          </w:txbxContent>
                        </wps:txbx>
                        <wps:bodyPr horzOverflow="overflow" vert="horz" lIns="0" tIns="0" rIns="0" bIns="0" rtlCol="0">
                          <a:noAutofit/>
                        </wps:bodyPr>
                      </wps:wsp>
                      <wps:wsp>
                        <wps:cNvPr id="10868" name="Rectangle 8321"/>
                        <wps:cNvSpPr/>
                        <wps:spPr>
                          <a:xfrm>
                            <a:off x="6024957" y="1508160"/>
                            <a:ext cx="413808" cy="126243"/>
                          </a:xfrm>
                          <a:prstGeom prst="rect">
                            <a:avLst/>
                          </a:prstGeom>
                          <a:ln>
                            <a:noFill/>
                          </a:ln>
                        </wps:spPr>
                        <wps:txbx>
                          <w:txbxContent>
                            <w:p w14:paraId="4510F9CB" w14:textId="77777777" w:rsidR="00CD685B" w:rsidRDefault="00CD685B" w:rsidP="002218E2">
                              <w:r>
                                <w:rPr>
                                  <w:rFonts w:ascii="Liberation Sans" w:eastAsia="Liberation Sans" w:hAnsi="Liberation Sans" w:cs="Liberation Sans"/>
                                  <w:sz w:val="13"/>
                                </w:rPr>
                                <w:t>Exponat</w:t>
                              </w:r>
                            </w:p>
                          </w:txbxContent>
                        </wps:txbx>
                        <wps:bodyPr horzOverflow="overflow" vert="horz" lIns="0" tIns="0" rIns="0" bIns="0" rtlCol="0">
                          <a:noAutofit/>
                        </wps:bodyPr>
                      </wps:wsp>
                      <wps:wsp>
                        <wps:cNvPr id="10869" name="Shape 45937"/>
                        <wps:cNvSpPr/>
                        <wps:spPr>
                          <a:xfrm>
                            <a:off x="5863311" y="1468082"/>
                            <a:ext cx="92888" cy="92520"/>
                          </a:xfrm>
                          <a:custGeom>
                            <a:avLst/>
                            <a:gdLst/>
                            <a:ahLst/>
                            <a:cxnLst/>
                            <a:rect l="0" t="0" r="0" b="0"/>
                            <a:pathLst>
                              <a:path w="92888" h="92520">
                                <a:moveTo>
                                  <a:pt x="0" y="0"/>
                                </a:moveTo>
                                <a:lnTo>
                                  <a:pt x="92888" y="0"/>
                                </a:lnTo>
                                <a:lnTo>
                                  <a:pt x="92888"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0" name="Shape 8323"/>
                        <wps:cNvSpPr/>
                        <wps:spPr>
                          <a:xfrm>
                            <a:off x="5863311" y="1468082"/>
                            <a:ext cx="92888" cy="92520"/>
                          </a:xfrm>
                          <a:custGeom>
                            <a:avLst/>
                            <a:gdLst/>
                            <a:ahLst/>
                            <a:cxnLst/>
                            <a:rect l="0" t="0" r="0" b="0"/>
                            <a:pathLst>
                              <a:path w="92888" h="92520">
                                <a:moveTo>
                                  <a:pt x="0" y="0"/>
                                </a:moveTo>
                                <a:lnTo>
                                  <a:pt x="92888" y="0"/>
                                </a:lnTo>
                                <a:lnTo>
                                  <a:pt x="92888"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1" name="Shape 8324"/>
                        <wps:cNvSpPr/>
                        <wps:spPr>
                          <a:xfrm>
                            <a:off x="5594033" y="2221192"/>
                            <a:ext cx="746646" cy="307810"/>
                          </a:xfrm>
                          <a:custGeom>
                            <a:avLst/>
                            <a:gdLst/>
                            <a:ahLst/>
                            <a:cxnLst/>
                            <a:rect l="0" t="0" r="0" b="0"/>
                            <a:pathLst>
                              <a:path w="746646" h="307810">
                                <a:moveTo>
                                  <a:pt x="115557" y="0"/>
                                </a:moveTo>
                                <a:lnTo>
                                  <a:pt x="631444" y="0"/>
                                </a:lnTo>
                                <a:cubicBezTo>
                                  <a:pt x="695160" y="0"/>
                                  <a:pt x="746646" y="51485"/>
                                  <a:pt x="746646" y="115201"/>
                                </a:cubicBezTo>
                                <a:lnTo>
                                  <a:pt x="746646" y="192239"/>
                                </a:lnTo>
                                <a:cubicBezTo>
                                  <a:pt x="746646" y="255968"/>
                                  <a:pt x="695160" y="307810"/>
                                  <a:pt x="631444" y="307810"/>
                                </a:cubicBezTo>
                                <a:lnTo>
                                  <a:pt x="115557" y="307810"/>
                                </a:lnTo>
                                <a:cubicBezTo>
                                  <a:pt x="51841" y="307810"/>
                                  <a:pt x="0" y="255968"/>
                                  <a:pt x="0" y="192239"/>
                                </a:cubicBezTo>
                                <a:lnTo>
                                  <a:pt x="0" y="115201"/>
                                </a:lnTo>
                                <a:cubicBezTo>
                                  <a:pt x="0" y="51485"/>
                                  <a:pt x="51841"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2" name="Shape 8325"/>
                        <wps:cNvSpPr/>
                        <wps:spPr>
                          <a:xfrm>
                            <a:off x="5594033" y="2221192"/>
                            <a:ext cx="746646" cy="307810"/>
                          </a:xfrm>
                          <a:custGeom>
                            <a:avLst/>
                            <a:gdLst/>
                            <a:ahLst/>
                            <a:cxnLst/>
                            <a:rect l="0" t="0" r="0" b="0"/>
                            <a:pathLst>
                              <a:path w="746646" h="307810">
                                <a:moveTo>
                                  <a:pt x="0" y="115201"/>
                                </a:moveTo>
                                <a:lnTo>
                                  <a:pt x="0" y="192239"/>
                                </a:lnTo>
                                <a:cubicBezTo>
                                  <a:pt x="0" y="255968"/>
                                  <a:pt x="51841" y="307810"/>
                                  <a:pt x="115557" y="307810"/>
                                </a:cubicBezTo>
                                <a:lnTo>
                                  <a:pt x="631444" y="307810"/>
                                </a:lnTo>
                                <a:cubicBezTo>
                                  <a:pt x="695160" y="307810"/>
                                  <a:pt x="746646" y="255968"/>
                                  <a:pt x="746646" y="192239"/>
                                </a:cubicBezTo>
                                <a:lnTo>
                                  <a:pt x="746646" y="115201"/>
                                </a:lnTo>
                                <a:cubicBezTo>
                                  <a:pt x="746646" y="51485"/>
                                  <a:pt x="695160" y="0"/>
                                  <a:pt x="631444" y="0"/>
                                </a:cubicBezTo>
                                <a:lnTo>
                                  <a:pt x="115557" y="0"/>
                                </a:lnTo>
                                <a:cubicBezTo>
                                  <a:pt x="51841" y="0"/>
                                  <a:pt x="0" y="51485"/>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3" name="Rectangle 8326"/>
                        <wps:cNvSpPr/>
                        <wps:spPr>
                          <a:xfrm>
                            <a:off x="6032513" y="1623717"/>
                            <a:ext cx="389627" cy="126243"/>
                          </a:xfrm>
                          <a:prstGeom prst="rect">
                            <a:avLst/>
                          </a:prstGeom>
                          <a:ln>
                            <a:noFill/>
                          </a:ln>
                        </wps:spPr>
                        <wps:txbx>
                          <w:txbxContent>
                            <w:p w14:paraId="374BC84C" w14:textId="77777777" w:rsidR="00CD685B" w:rsidRDefault="00CD685B" w:rsidP="002218E2">
                              <w:r>
                                <w:rPr>
                                  <w:rFonts w:ascii="Liberation Sans" w:eastAsia="Liberation Sans" w:hAnsi="Liberation Sans" w:cs="Liberation Sans"/>
                                  <w:sz w:val="13"/>
                                </w:rPr>
                                <w:t>löschen</w:t>
                              </w:r>
                            </w:p>
                          </w:txbxContent>
                        </wps:txbx>
                        <wps:bodyPr horzOverflow="overflow" vert="horz" lIns="0" tIns="0" rIns="0" bIns="0" rtlCol="0">
                          <a:noAutofit/>
                        </wps:bodyPr>
                      </wps:wsp>
                      <wps:wsp>
                        <wps:cNvPr id="10874" name="Rectangle 8327"/>
                        <wps:cNvSpPr/>
                        <wps:spPr>
                          <a:xfrm>
                            <a:off x="5631653" y="2265724"/>
                            <a:ext cx="785695" cy="126243"/>
                          </a:xfrm>
                          <a:prstGeom prst="rect">
                            <a:avLst/>
                          </a:prstGeom>
                          <a:ln>
                            <a:noFill/>
                          </a:ln>
                        </wps:spPr>
                        <wps:txbx>
                          <w:txbxContent>
                            <w:p w14:paraId="714FE67F" w14:textId="77777777" w:rsidR="00CD685B" w:rsidRDefault="00CD685B" w:rsidP="002218E2">
                              <w:r>
                                <w:rPr>
                                  <w:rFonts w:ascii="Liberation Sans" w:eastAsia="Liberation Sans" w:hAnsi="Liberation Sans" w:cs="Liberation Sans"/>
                                  <w:sz w:val="13"/>
                                </w:rPr>
                                <w:t>Erfolgsmeldung</w:t>
                              </w:r>
                            </w:p>
                          </w:txbxContent>
                        </wps:txbx>
                        <wps:bodyPr horzOverflow="overflow" vert="horz" lIns="0" tIns="0" rIns="0" bIns="0" rtlCol="0">
                          <a:noAutofit/>
                        </wps:bodyPr>
                      </wps:wsp>
                      <wps:wsp>
                        <wps:cNvPr id="10875" name="Shape 8328"/>
                        <wps:cNvSpPr/>
                        <wps:spPr>
                          <a:xfrm>
                            <a:off x="5763235" y="2809075"/>
                            <a:ext cx="108001" cy="192595"/>
                          </a:xfrm>
                          <a:custGeom>
                            <a:avLst/>
                            <a:gdLst/>
                            <a:ahLst/>
                            <a:cxnLst/>
                            <a:rect l="0" t="0" r="0" b="0"/>
                            <a:pathLst>
                              <a:path w="108001" h="192595">
                                <a:moveTo>
                                  <a:pt x="54356" y="0"/>
                                </a:moveTo>
                                <a:lnTo>
                                  <a:pt x="108001" y="96126"/>
                                </a:lnTo>
                                <a:lnTo>
                                  <a:pt x="54356" y="192595"/>
                                </a:lnTo>
                                <a:lnTo>
                                  <a:pt x="0" y="96126"/>
                                </a:lnTo>
                                <a:lnTo>
                                  <a:pt x="54356"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6" name="Shape 8329"/>
                        <wps:cNvSpPr/>
                        <wps:spPr>
                          <a:xfrm>
                            <a:off x="5763235" y="2809075"/>
                            <a:ext cx="108001" cy="192595"/>
                          </a:xfrm>
                          <a:custGeom>
                            <a:avLst/>
                            <a:gdLst/>
                            <a:ahLst/>
                            <a:cxnLst/>
                            <a:rect l="0" t="0" r="0" b="0"/>
                            <a:pathLst>
                              <a:path w="108001" h="192595">
                                <a:moveTo>
                                  <a:pt x="54356" y="0"/>
                                </a:moveTo>
                                <a:lnTo>
                                  <a:pt x="108001" y="96126"/>
                                </a:lnTo>
                                <a:lnTo>
                                  <a:pt x="54356" y="192595"/>
                                </a:lnTo>
                                <a:lnTo>
                                  <a:pt x="0" y="96126"/>
                                </a:lnTo>
                                <a:lnTo>
                                  <a:pt x="54356"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7" name="Rectangle 8330"/>
                        <wps:cNvSpPr/>
                        <wps:spPr>
                          <a:xfrm>
                            <a:off x="5763235" y="2371072"/>
                            <a:ext cx="495847" cy="126243"/>
                          </a:xfrm>
                          <a:prstGeom prst="rect">
                            <a:avLst/>
                          </a:prstGeom>
                          <a:ln>
                            <a:noFill/>
                          </a:ln>
                        </wps:spPr>
                        <wps:txbx>
                          <w:txbxContent>
                            <w:p w14:paraId="214A7CA4" w14:textId="77777777" w:rsidR="00CD685B" w:rsidRDefault="00CD685B" w:rsidP="002218E2">
                              <w:r>
                                <w:rPr>
                                  <w:rFonts w:ascii="Liberation Sans" w:eastAsia="Liberation Sans" w:hAnsi="Liberation Sans" w:cs="Liberation Sans"/>
                                  <w:sz w:val="13"/>
                                </w:rPr>
                                <w:t>ausgeben</w:t>
                              </w:r>
                            </w:p>
                          </w:txbxContent>
                        </wps:txbx>
                        <wps:bodyPr horzOverflow="overflow" vert="horz" lIns="0" tIns="0" rIns="0" bIns="0" rtlCol="0">
                          <a:noAutofit/>
                        </wps:bodyPr>
                      </wps:wsp>
                      <wps:wsp>
                        <wps:cNvPr id="10878" name="Rectangle 8331"/>
                        <wps:cNvSpPr/>
                        <wps:spPr>
                          <a:xfrm>
                            <a:off x="2578316" y="1777082"/>
                            <a:ext cx="1002543" cy="126243"/>
                          </a:xfrm>
                          <a:prstGeom prst="rect">
                            <a:avLst/>
                          </a:prstGeom>
                          <a:ln>
                            <a:noFill/>
                          </a:ln>
                        </wps:spPr>
                        <wps:txbx>
                          <w:txbxContent>
                            <w:p w14:paraId="419C65A3" w14:textId="77777777" w:rsidR="00CD685B" w:rsidRDefault="00CD685B" w:rsidP="002218E2">
                              <w:r>
                                <w:rPr>
                                  <w:rFonts w:ascii="Liberation Sans" w:eastAsia="Liberation Sans" w:hAnsi="Liberation Sans" w:cs="Liberation Sans"/>
                                  <w:sz w:val="13"/>
                                </w:rPr>
                                <w:t>Ist User oder Admin</w:t>
                              </w:r>
                            </w:p>
                          </w:txbxContent>
                        </wps:txbx>
                        <wps:bodyPr horzOverflow="overflow" vert="horz" lIns="0" tIns="0" rIns="0" bIns="0" rtlCol="0">
                          <a:noAutofit/>
                        </wps:bodyPr>
                      </wps:wsp>
                      <wps:wsp>
                        <wps:cNvPr id="10879" name="Shape 8332"/>
                        <wps:cNvSpPr/>
                        <wps:spPr>
                          <a:xfrm>
                            <a:off x="1192670" y="537832"/>
                            <a:ext cx="0" cy="584289"/>
                          </a:xfrm>
                          <a:custGeom>
                            <a:avLst/>
                            <a:gdLst/>
                            <a:ahLst/>
                            <a:cxnLst/>
                            <a:rect l="0" t="0" r="0" b="0"/>
                            <a:pathLst>
                              <a:path h="584289">
                                <a:moveTo>
                                  <a:pt x="0" y="0"/>
                                </a:moveTo>
                                <a:lnTo>
                                  <a:pt x="0" y="58428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4" name="Shape 8333"/>
                        <wps:cNvSpPr/>
                        <wps:spPr>
                          <a:xfrm>
                            <a:off x="1192670" y="1122121"/>
                            <a:ext cx="230759" cy="0"/>
                          </a:xfrm>
                          <a:custGeom>
                            <a:avLst/>
                            <a:gdLst/>
                            <a:ahLst/>
                            <a:cxnLst/>
                            <a:rect l="0" t="0" r="0" b="0"/>
                            <a:pathLst>
                              <a:path w="230759">
                                <a:moveTo>
                                  <a:pt x="0" y="0"/>
                                </a:moveTo>
                                <a:lnTo>
                                  <a:pt x="23075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5" name="Shape 8334"/>
                        <wps:cNvSpPr/>
                        <wps:spPr>
                          <a:xfrm>
                            <a:off x="1331278" y="1076033"/>
                            <a:ext cx="92520" cy="46444"/>
                          </a:xfrm>
                          <a:custGeom>
                            <a:avLst/>
                            <a:gdLst/>
                            <a:ahLst/>
                            <a:cxnLst/>
                            <a:rect l="0" t="0" r="0" b="0"/>
                            <a:pathLst>
                              <a:path w="92520" h="46444">
                                <a:moveTo>
                                  <a:pt x="92520"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6" name="Shape 8335"/>
                        <wps:cNvSpPr/>
                        <wps:spPr>
                          <a:xfrm>
                            <a:off x="1331278" y="1122121"/>
                            <a:ext cx="92520" cy="46431"/>
                          </a:xfrm>
                          <a:custGeom>
                            <a:avLst/>
                            <a:gdLst/>
                            <a:ahLst/>
                            <a:cxnLst/>
                            <a:rect l="0" t="0" r="0" b="0"/>
                            <a:pathLst>
                              <a:path w="92520" h="46431">
                                <a:moveTo>
                                  <a:pt x="92520"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7" name="Shape 8336"/>
                        <wps:cNvSpPr/>
                        <wps:spPr>
                          <a:xfrm>
                            <a:off x="953999" y="1221842"/>
                            <a:ext cx="384835" cy="0"/>
                          </a:xfrm>
                          <a:custGeom>
                            <a:avLst/>
                            <a:gdLst/>
                            <a:ahLst/>
                            <a:cxnLst/>
                            <a:rect l="0" t="0" r="0" b="0"/>
                            <a:pathLst>
                              <a:path w="384835">
                                <a:moveTo>
                                  <a:pt x="0" y="0"/>
                                </a:moveTo>
                                <a:lnTo>
                                  <a:pt x="384835"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8" name="Shape 8337"/>
                        <wps:cNvSpPr/>
                        <wps:spPr>
                          <a:xfrm>
                            <a:off x="1246315" y="1175753"/>
                            <a:ext cx="92875" cy="46444"/>
                          </a:xfrm>
                          <a:custGeom>
                            <a:avLst/>
                            <a:gdLst/>
                            <a:ahLst/>
                            <a:cxnLst/>
                            <a:rect l="0" t="0" r="0" b="0"/>
                            <a:pathLst>
                              <a:path w="92875" h="46444">
                                <a:moveTo>
                                  <a:pt x="92875"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9" name="Shape 8338"/>
                        <wps:cNvSpPr/>
                        <wps:spPr>
                          <a:xfrm>
                            <a:off x="1246315" y="1221842"/>
                            <a:ext cx="92875" cy="46799"/>
                          </a:xfrm>
                          <a:custGeom>
                            <a:avLst/>
                            <a:gdLst/>
                            <a:ahLst/>
                            <a:cxnLst/>
                            <a:rect l="0" t="0" r="0" b="0"/>
                            <a:pathLst>
                              <a:path w="92875" h="46799">
                                <a:moveTo>
                                  <a:pt x="92875" y="0"/>
                                </a:moveTo>
                                <a:lnTo>
                                  <a:pt x="0" y="4679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0" name="Shape 8339"/>
                        <wps:cNvSpPr/>
                        <wps:spPr>
                          <a:xfrm>
                            <a:off x="2339277" y="1221842"/>
                            <a:ext cx="315354" cy="0"/>
                          </a:xfrm>
                          <a:custGeom>
                            <a:avLst/>
                            <a:gdLst/>
                            <a:ahLst/>
                            <a:cxnLst/>
                            <a:rect l="0" t="0" r="0" b="0"/>
                            <a:pathLst>
                              <a:path w="315354">
                                <a:moveTo>
                                  <a:pt x="0" y="0"/>
                                </a:moveTo>
                                <a:lnTo>
                                  <a:pt x="31535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1" name="Shape 8340"/>
                        <wps:cNvSpPr/>
                        <wps:spPr>
                          <a:xfrm>
                            <a:off x="2562111" y="1175753"/>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2" name="Shape 8341"/>
                        <wps:cNvSpPr/>
                        <wps:spPr>
                          <a:xfrm>
                            <a:off x="2562111" y="1221842"/>
                            <a:ext cx="92888" cy="46799"/>
                          </a:xfrm>
                          <a:custGeom>
                            <a:avLst/>
                            <a:gdLst/>
                            <a:ahLst/>
                            <a:cxnLst/>
                            <a:rect l="0" t="0" r="0" b="0"/>
                            <a:pathLst>
                              <a:path w="92888" h="46799">
                                <a:moveTo>
                                  <a:pt x="92888" y="0"/>
                                </a:moveTo>
                                <a:lnTo>
                                  <a:pt x="0" y="4679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3" name="Shape 8342"/>
                        <wps:cNvSpPr/>
                        <wps:spPr>
                          <a:xfrm>
                            <a:off x="2954871" y="1337399"/>
                            <a:ext cx="0" cy="199796"/>
                          </a:xfrm>
                          <a:custGeom>
                            <a:avLst/>
                            <a:gdLst/>
                            <a:ahLst/>
                            <a:cxnLst/>
                            <a:rect l="0" t="0" r="0" b="0"/>
                            <a:pathLst>
                              <a:path h="199796">
                                <a:moveTo>
                                  <a:pt x="0" y="0"/>
                                </a:moveTo>
                                <a:lnTo>
                                  <a:pt x="0" y="199796"/>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4" name="Shape 8343"/>
                        <wps:cNvSpPr/>
                        <wps:spPr>
                          <a:xfrm>
                            <a:off x="2954871" y="1445031"/>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5" name="Shape 8344"/>
                        <wps:cNvSpPr/>
                        <wps:spPr>
                          <a:xfrm>
                            <a:off x="2908795" y="1445031"/>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6" name="Shape 8345"/>
                        <wps:cNvSpPr/>
                        <wps:spPr>
                          <a:xfrm>
                            <a:off x="3000959" y="1636916"/>
                            <a:ext cx="1200239" cy="0"/>
                          </a:xfrm>
                          <a:custGeom>
                            <a:avLst/>
                            <a:gdLst/>
                            <a:ahLst/>
                            <a:cxnLst/>
                            <a:rect l="0" t="0" r="0" b="0"/>
                            <a:pathLst>
                              <a:path w="1200239">
                                <a:moveTo>
                                  <a:pt x="0" y="0"/>
                                </a:moveTo>
                                <a:lnTo>
                                  <a:pt x="120023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7" name="Shape 8346"/>
                        <wps:cNvSpPr/>
                        <wps:spPr>
                          <a:xfrm>
                            <a:off x="4109034" y="1590840"/>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8" name="Shape 8347"/>
                        <wps:cNvSpPr/>
                        <wps:spPr>
                          <a:xfrm>
                            <a:off x="4109034" y="163691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9" name="Shape 8348"/>
                        <wps:cNvSpPr/>
                        <wps:spPr>
                          <a:xfrm>
                            <a:off x="2954871" y="1721510"/>
                            <a:ext cx="0" cy="991451"/>
                          </a:xfrm>
                          <a:custGeom>
                            <a:avLst/>
                            <a:gdLst/>
                            <a:ahLst/>
                            <a:cxnLst/>
                            <a:rect l="0" t="0" r="0" b="0"/>
                            <a:pathLst>
                              <a:path h="991451">
                                <a:moveTo>
                                  <a:pt x="0" y="0"/>
                                </a:moveTo>
                                <a:lnTo>
                                  <a:pt x="0" y="99145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0" name="Shape 8349"/>
                        <wps:cNvSpPr/>
                        <wps:spPr>
                          <a:xfrm>
                            <a:off x="2954871" y="2620798"/>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1" name="Shape 8350"/>
                        <wps:cNvSpPr/>
                        <wps:spPr>
                          <a:xfrm>
                            <a:off x="2908795" y="2620798"/>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2" name="Shape 8351"/>
                        <wps:cNvSpPr/>
                        <wps:spPr>
                          <a:xfrm>
                            <a:off x="4247274" y="1721510"/>
                            <a:ext cx="0" cy="1022401"/>
                          </a:xfrm>
                          <a:custGeom>
                            <a:avLst/>
                            <a:gdLst/>
                            <a:ahLst/>
                            <a:cxnLst/>
                            <a:rect l="0" t="0" r="0" b="0"/>
                            <a:pathLst>
                              <a:path h="1022401">
                                <a:moveTo>
                                  <a:pt x="0" y="0"/>
                                </a:moveTo>
                                <a:lnTo>
                                  <a:pt x="0" y="102240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3" name="Shape 8352"/>
                        <wps:cNvSpPr/>
                        <wps:spPr>
                          <a:xfrm>
                            <a:off x="4247274" y="2651760"/>
                            <a:ext cx="46799" cy="92520"/>
                          </a:xfrm>
                          <a:custGeom>
                            <a:avLst/>
                            <a:gdLst/>
                            <a:ahLst/>
                            <a:cxnLst/>
                            <a:rect l="0" t="0" r="0" b="0"/>
                            <a:pathLst>
                              <a:path w="46799" h="92520">
                                <a:moveTo>
                                  <a:pt x="0" y="92520"/>
                                </a:moveTo>
                                <a:lnTo>
                                  <a:pt x="4679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4" name="Shape 8353"/>
                        <wps:cNvSpPr/>
                        <wps:spPr>
                          <a:xfrm>
                            <a:off x="4201198" y="2651760"/>
                            <a:ext cx="46431" cy="92520"/>
                          </a:xfrm>
                          <a:custGeom>
                            <a:avLst/>
                            <a:gdLst/>
                            <a:ahLst/>
                            <a:cxnLst/>
                            <a:rect l="0" t="0" r="0" b="0"/>
                            <a:pathLst>
                              <a:path w="46431" h="92520">
                                <a:moveTo>
                                  <a:pt x="46431"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5" name="Shape 8354"/>
                        <wps:cNvSpPr/>
                        <wps:spPr>
                          <a:xfrm>
                            <a:off x="3500997" y="2905201"/>
                            <a:ext cx="430924" cy="0"/>
                          </a:xfrm>
                          <a:custGeom>
                            <a:avLst/>
                            <a:gdLst/>
                            <a:ahLst/>
                            <a:cxnLst/>
                            <a:rect l="0" t="0" r="0" b="0"/>
                            <a:pathLst>
                              <a:path w="430924">
                                <a:moveTo>
                                  <a:pt x="0" y="0"/>
                                </a:moveTo>
                                <a:lnTo>
                                  <a:pt x="43092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6" name="Shape 8355"/>
                        <wps:cNvSpPr/>
                        <wps:spPr>
                          <a:xfrm>
                            <a:off x="3839756"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7" name="Shape 8356"/>
                        <wps:cNvSpPr/>
                        <wps:spPr>
                          <a:xfrm>
                            <a:off x="3839756"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8" name="Shape 8357"/>
                        <wps:cNvSpPr/>
                        <wps:spPr>
                          <a:xfrm>
                            <a:off x="4570553" y="2905201"/>
                            <a:ext cx="1192682" cy="0"/>
                          </a:xfrm>
                          <a:custGeom>
                            <a:avLst/>
                            <a:gdLst/>
                            <a:ahLst/>
                            <a:cxnLst/>
                            <a:rect l="0" t="0" r="0" b="0"/>
                            <a:pathLst>
                              <a:path w="1192682">
                                <a:moveTo>
                                  <a:pt x="0" y="0"/>
                                </a:moveTo>
                                <a:lnTo>
                                  <a:pt x="1192682"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9" name="Shape 8358"/>
                        <wps:cNvSpPr/>
                        <wps:spPr>
                          <a:xfrm>
                            <a:off x="5671071"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0" name="Shape 8359"/>
                        <wps:cNvSpPr/>
                        <wps:spPr>
                          <a:xfrm>
                            <a:off x="5671071"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1" name="Shape 8360"/>
                        <wps:cNvSpPr/>
                        <wps:spPr>
                          <a:xfrm>
                            <a:off x="4301275" y="1636916"/>
                            <a:ext cx="530999" cy="0"/>
                          </a:xfrm>
                          <a:custGeom>
                            <a:avLst/>
                            <a:gdLst/>
                            <a:ahLst/>
                            <a:cxnLst/>
                            <a:rect l="0" t="0" r="0" b="0"/>
                            <a:pathLst>
                              <a:path w="530999">
                                <a:moveTo>
                                  <a:pt x="0" y="0"/>
                                </a:moveTo>
                                <a:lnTo>
                                  <a:pt x="53099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2" name="Shape 8361"/>
                        <wps:cNvSpPr/>
                        <wps:spPr>
                          <a:xfrm>
                            <a:off x="4740110" y="1590840"/>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3" name="Shape 8362"/>
                        <wps:cNvSpPr/>
                        <wps:spPr>
                          <a:xfrm>
                            <a:off x="4740110" y="163691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4" name="Shape 8363"/>
                        <wps:cNvSpPr/>
                        <wps:spPr>
                          <a:xfrm>
                            <a:off x="5555514" y="1606321"/>
                            <a:ext cx="400317" cy="0"/>
                          </a:xfrm>
                          <a:custGeom>
                            <a:avLst/>
                            <a:gdLst/>
                            <a:ahLst/>
                            <a:cxnLst/>
                            <a:rect l="0" t="0" r="0" b="0"/>
                            <a:pathLst>
                              <a:path w="400317">
                                <a:moveTo>
                                  <a:pt x="0" y="0"/>
                                </a:moveTo>
                                <a:lnTo>
                                  <a:pt x="400317"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5" name="Shape 8364"/>
                        <wps:cNvSpPr/>
                        <wps:spPr>
                          <a:xfrm>
                            <a:off x="5863311" y="1560234"/>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6" name="Shape 8365"/>
                        <wps:cNvSpPr/>
                        <wps:spPr>
                          <a:xfrm>
                            <a:off x="5863311" y="1606321"/>
                            <a:ext cx="92888" cy="46431"/>
                          </a:xfrm>
                          <a:custGeom>
                            <a:avLst/>
                            <a:gdLst/>
                            <a:ahLst/>
                            <a:cxnLst/>
                            <a:rect l="0" t="0" r="0" b="0"/>
                            <a:pathLst>
                              <a:path w="92888" h="46431">
                                <a:moveTo>
                                  <a:pt x="92888"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7" name="Shape 8366"/>
                        <wps:cNvSpPr/>
                        <wps:spPr>
                          <a:xfrm>
                            <a:off x="1392834" y="1414082"/>
                            <a:ext cx="0" cy="261353"/>
                          </a:xfrm>
                          <a:custGeom>
                            <a:avLst/>
                            <a:gdLst/>
                            <a:ahLst/>
                            <a:cxnLst/>
                            <a:rect l="0" t="0" r="0" b="0"/>
                            <a:pathLst>
                              <a:path h="261353">
                                <a:moveTo>
                                  <a:pt x="0" y="261353"/>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8" name="Shape 8367"/>
                        <wps:cNvSpPr/>
                        <wps:spPr>
                          <a:xfrm>
                            <a:off x="1346391" y="1414082"/>
                            <a:ext cx="46799" cy="92519"/>
                          </a:xfrm>
                          <a:custGeom>
                            <a:avLst/>
                            <a:gdLst/>
                            <a:ahLst/>
                            <a:cxnLst/>
                            <a:rect l="0" t="0" r="0" b="0"/>
                            <a:pathLst>
                              <a:path w="46799" h="92519">
                                <a:moveTo>
                                  <a:pt x="46799" y="0"/>
                                </a:moveTo>
                                <a:lnTo>
                                  <a:pt x="0" y="9251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9" name="Shape 8368"/>
                        <wps:cNvSpPr/>
                        <wps:spPr>
                          <a:xfrm>
                            <a:off x="1392834" y="1414082"/>
                            <a:ext cx="46444" cy="92519"/>
                          </a:xfrm>
                          <a:custGeom>
                            <a:avLst/>
                            <a:gdLst/>
                            <a:ahLst/>
                            <a:cxnLst/>
                            <a:rect l="0" t="0" r="0" b="0"/>
                            <a:pathLst>
                              <a:path w="46444" h="92519">
                                <a:moveTo>
                                  <a:pt x="0" y="0"/>
                                </a:moveTo>
                                <a:lnTo>
                                  <a:pt x="46444" y="9251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0" name="Shape 8369"/>
                        <wps:cNvSpPr/>
                        <wps:spPr>
                          <a:xfrm>
                            <a:off x="2423871" y="1122121"/>
                            <a:ext cx="107645" cy="0"/>
                          </a:xfrm>
                          <a:custGeom>
                            <a:avLst/>
                            <a:gdLst/>
                            <a:ahLst/>
                            <a:cxnLst/>
                            <a:rect l="0" t="0" r="0" b="0"/>
                            <a:pathLst>
                              <a:path w="107645">
                                <a:moveTo>
                                  <a:pt x="0" y="0"/>
                                </a:moveTo>
                                <a:lnTo>
                                  <a:pt x="107645"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1" name="Shape 8370"/>
                        <wps:cNvSpPr/>
                        <wps:spPr>
                          <a:xfrm>
                            <a:off x="2531517" y="622440"/>
                            <a:ext cx="0" cy="499682"/>
                          </a:xfrm>
                          <a:custGeom>
                            <a:avLst/>
                            <a:gdLst/>
                            <a:ahLst/>
                            <a:cxnLst/>
                            <a:rect l="0" t="0" r="0" b="0"/>
                            <a:pathLst>
                              <a:path h="499682">
                                <a:moveTo>
                                  <a:pt x="0" y="499682"/>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2" name="Shape 8371"/>
                        <wps:cNvSpPr/>
                        <wps:spPr>
                          <a:xfrm>
                            <a:off x="2531517" y="622440"/>
                            <a:ext cx="1677594" cy="0"/>
                          </a:xfrm>
                          <a:custGeom>
                            <a:avLst/>
                            <a:gdLst/>
                            <a:ahLst/>
                            <a:cxnLst/>
                            <a:rect l="0" t="0" r="0" b="0"/>
                            <a:pathLst>
                              <a:path w="1677594">
                                <a:moveTo>
                                  <a:pt x="0" y="0"/>
                                </a:moveTo>
                                <a:lnTo>
                                  <a:pt x="167759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3" name="Shape 8372"/>
                        <wps:cNvSpPr/>
                        <wps:spPr>
                          <a:xfrm>
                            <a:off x="4116591" y="576352"/>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4" name="Shape 8373"/>
                        <wps:cNvSpPr/>
                        <wps:spPr>
                          <a:xfrm>
                            <a:off x="4116591" y="622440"/>
                            <a:ext cx="92888" cy="46431"/>
                          </a:xfrm>
                          <a:custGeom>
                            <a:avLst/>
                            <a:gdLst/>
                            <a:ahLst/>
                            <a:cxnLst/>
                            <a:rect l="0" t="0" r="0" b="0"/>
                            <a:pathLst>
                              <a:path w="92888" h="46431">
                                <a:moveTo>
                                  <a:pt x="92888"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5" name="Shape 8374"/>
                        <wps:cNvSpPr/>
                        <wps:spPr>
                          <a:xfrm>
                            <a:off x="4516920" y="791642"/>
                            <a:ext cx="0" cy="707034"/>
                          </a:xfrm>
                          <a:custGeom>
                            <a:avLst/>
                            <a:gdLst/>
                            <a:ahLst/>
                            <a:cxnLst/>
                            <a:rect l="0" t="0" r="0" b="0"/>
                            <a:pathLst>
                              <a:path h="707034">
                                <a:moveTo>
                                  <a:pt x="0" y="0"/>
                                </a:moveTo>
                                <a:lnTo>
                                  <a:pt x="0" y="70703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4" name="Shape 8375"/>
                        <wps:cNvSpPr/>
                        <wps:spPr>
                          <a:xfrm>
                            <a:off x="4516920" y="1498676"/>
                            <a:ext cx="215278" cy="0"/>
                          </a:xfrm>
                          <a:custGeom>
                            <a:avLst/>
                            <a:gdLst/>
                            <a:ahLst/>
                            <a:cxnLst/>
                            <a:rect l="0" t="0" r="0" b="0"/>
                            <a:pathLst>
                              <a:path w="215278">
                                <a:moveTo>
                                  <a:pt x="0" y="0"/>
                                </a:moveTo>
                                <a:lnTo>
                                  <a:pt x="215278"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5" name="Shape 8376"/>
                        <wps:cNvSpPr/>
                        <wps:spPr>
                          <a:xfrm>
                            <a:off x="4640034" y="1452601"/>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6" name="Shape 8377"/>
                        <wps:cNvSpPr/>
                        <wps:spPr>
                          <a:xfrm>
                            <a:off x="4640034" y="149867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7" name="Shape 8378"/>
                        <wps:cNvSpPr/>
                        <wps:spPr>
                          <a:xfrm>
                            <a:off x="4832274" y="630352"/>
                            <a:ext cx="846366" cy="0"/>
                          </a:xfrm>
                          <a:custGeom>
                            <a:avLst/>
                            <a:gdLst/>
                            <a:ahLst/>
                            <a:cxnLst/>
                            <a:rect l="0" t="0" r="0" b="0"/>
                            <a:pathLst>
                              <a:path w="846366">
                                <a:moveTo>
                                  <a:pt x="0" y="0"/>
                                </a:moveTo>
                                <a:lnTo>
                                  <a:pt x="846366"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8" name="Shape 8379"/>
                        <wps:cNvSpPr/>
                        <wps:spPr>
                          <a:xfrm>
                            <a:off x="5678640" y="630352"/>
                            <a:ext cx="0" cy="868324"/>
                          </a:xfrm>
                          <a:custGeom>
                            <a:avLst/>
                            <a:gdLst/>
                            <a:ahLst/>
                            <a:cxnLst/>
                            <a:rect l="0" t="0" r="0" b="0"/>
                            <a:pathLst>
                              <a:path h="868324">
                                <a:moveTo>
                                  <a:pt x="0" y="0"/>
                                </a:moveTo>
                                <a:lnTo>
                                  <a:pt x="0" y="86832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9" name="Shape 8380"/>
                        <wps:cNvSpPr/>
                        <wps:spPr>
                          <a:xfrm>
                            <a:off x="5678640" y="1498676"/>
                            <a:ext cx="177114" cy="0"/>
                          </a:xfrm>
                          <a:custGeom>
                            <a:avLst/>
                            <a:gdLst/>
                            <a:ahLst/>
                            <a:cxnLst/>
                            <a:rect l="0" t="0" r="0" b="0"/>
                            <a:pathLst>
                              <a:path w="177114">
                                <a:moveTo>
                                  <a:pt x="0" y="0"/>
                                </a:moveTo>
                                <a:lnTo>
                                  <a:pt x="17711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0" name="Shape 8381"/>
                        <wps:cNvSpPr/>
                        <wps:spPr>
                          <a:xfrm>
                            <a:off x="5763235" y="1452601"/>
                            <a:ext cx="92875" cy="46431"/>
                          </a:xfrm>
                          <a:custGeom>
                            <a:avLst/>
                            <a:gdLst/>
                            <a:ahLst/>
                            <a:cxnLst/>
                            <a:rect l="0" t="0" r="0" b="0"/>
                            <a:pathLst>
                              <a:path w="92875" h="46431">
                                <a:moveTo>
                                  <a:pt x="92875"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1" name="Shape 8382"/>
                        <wps:cNvSpPr/>
                        <wps:spPr>
                          <a:xfrm>
                            <a:off x="5763235" y="1498676"/>
                            <a:ext cx="92875" cy="46444"/>
                          </a:xfrm>
                          <a:custGeom>
                            <a:avLst/>
                            <a:gdLst/>
                            <a:ahLst/>
                            <a:cxnLst/>
                            <a:rect l="0" t="0" r="0" b="0"/>
                            <a:pathLst>
                              <a:path w="92875" h="46444">
                                <a:moveTo>
                                  <a:pt x="92875"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2" name="Shape 8383"/>
                        <wps:cNvSpPr/>
                        <wps:spPr>
                          <a:xfrm>
                            <a:off x="6186590" y="1760042"/>
                            <a:ext cx="0" cy="461150"/>
                          </a:xfrm>
                          <a:custGeom>
                            <a:avLst/>
                            <a:gdLst/>
                            <a:ahLst/>
                            <a:cxnLst/>
                            <a:rect l="0" t="0" r="0" b="0"/>
                            <a:pathLst>
                              <a:path h="461150">
                                <a:moveTo>
                                  <a:pt x="0" y="0"/>
                                </a:moveTo>
                                <a:lnTo>
                                  <a:pt x="0" y="46115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3" name="Shape 8384"/>
                        <wps:cNvSpPr/>
                        <wps:spPr>
                          <a:xfrm>
                            <a:off x="6186590" y="2129041"/>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4" name="Shape 8385"/>
                        <wps:cNvSpPr/>
                        <wps:spPr>
                          <a:xfrm>
                            <a:off x="6140513" y="2129041"/>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5" name="Shape 8386"/>
                        <wps:cNvSpPr/>
                        <wps:spPr>
                          <a:xfrm>
                            <a:off x="5817235" y="2528633"/>
                            <a:ext cx="0" cy="284404"/>
                          </a:xfrm>
                          <a:custGeom>
                            <a:avLst/>
                            <a:gdLst/>
                            <a:ahLst/>
                            <a:cxnLst/>
                            <a:rect l="0" t="0" r="0" b="0"/>
                            <a:pathLst>
                              <a:path h="284404">
                                <a:moveTo>
                                  <a:pt x="0" y="0"/>
                                </a:moveTo>
                                <a:lnTo>
                                  <a:pt x="0" y="28440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0" name="Shape 8387"/>
                        <wps:cNvSpPr/>
                        <wps:spPr>
                          <a:xfrm>
                            <a:off x="5817235" y="2720874"/>
                            <a:ext cx="46444" cy="92519"/>
                          </a:xfrm>
                          <a:custGeom>
                            <a:avLst/>
                            <a:gdLst/>
                            <a:ahLst/>
                            <a:cxnLst/>
                            <a:rect l="0" t="0" r="0" b="0"/>
                            <a:pathLst>
                              <a:path w="46444" h="92519">
                                <a:moveTo>
                                  <a:pt x="0" y="92519"/>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1" name="Shape 8388"/>
                        <wps:cNvSpPr/>
                        <wps:spPr>
                          <a:xfrm>
                            <a:off x="5771160" y="2720874"/>
                            <a:ext cx="46431" cy="92519"/>
                          </a:xfrm>
                          <a:custGeom>
                            <a:avLst/>
                            <a:gdLst/>
                            <a:ahLst/>
                            <a:cxnLst/>
                            <a:rect l="0" t="0" r="0" b="0"/>
                            <a:pathLst>
                              <a:path w="46431" h="92519">
                                <a:moveTo>
                                  <a:pt x="46431" y="92519"/>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2" name="Shape 8389"/>
                        <wps:cNvSpPr/>
                        <wps:spPr>
                          <a:xfrm>
                            <a:off x="5863311" y="2905201"/>
                            <a:ext cx="554038" cy="0"/>
                          </a:xfrm>
                          <a:custGeom>
                            <a:avLst/>
                            <a:gdLst/>
                            <a:ahLst/>
                            <a:cxnLst/>
                            <a:rect l="0" t="0" r="0" b="0"/>
                            <a:pathLst>
                              <a:path w="554038">
                                <a:moveTo>
                                  <a:pt x="0" y="0"/>
                                </a:moveTo>
                                <a:lnTo>
                                  <a:pt x="554038"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3" name="Shape 8390"/>
                        <wps:cNvSpPr/>
                        <wps:spPr>
                          <a:xfrm>
                            <a:off x="6325198"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4" name="Shape 8391"/>
                        <wps:cNvSpPr/>
                        <wps:spPr>
                          <a:xfrm>
                            <a:off x="6325198"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5" name="Rectangle 8392"/>
                        <wps:cNvSpPr/>
                        <wps:spPr>
                          <a:xfrm>
                            <a:off x="3763074" y="1807677"/>
                            <a:ext cx="1288096" cy="126243"/>
                          </a:xfrm>
                          <a:prstGeom prst="rect">
                            <a:avLst/>
                          </a:prstGeom>
                          <a:ln>
                            <a:noFill/>
                          </a:ln>
                        </wps:spPr>
                        <wps:txbx>
                          <w:txbxContent>
                            <w:p w14:paraId="27F3F1B0" w14:textId="77777777" w:rsidR="00CD685B" w:rsidRDefault="00CD685B" w:rsidP="002218E2">
                              <w:r>
                                <w:rPr>
                                  <w:rFonts w:ascii="Liberation Sans" w:eastAsia="Liberation Sans" w:hAnsi="Liberation Sans" w:cs="Liberation Sans"/>
                                  <w:sz w:val="13"/>
                                </w:rPr>
                                <w:t>Löschung wurde bestätigt</w:t>
                              </w:r>
                            </w:p>
                          </w:txbxContent>
                        </wps:txbx>
                        <wps:bodyPr horzOverflow="overflow" vert="horz" lIns="0" tIns="0" rIns="0" bIns="0" rtlCol="0">
                          <a:noAutofit/>
                        </wps:bodyPr>
                      </wps:wsp>
                      <wps:wsp>
                        <wps:cNvPr id="11046" name="Rectangle 44176"/>
                        <wps:cNvSpPr/>
                        <wps:spPr>
                          <a:xfrm>
                            <a:off x="4470477" y="1599600"/>
                            <a:ext cx="31301" cy="126243"/>
                          </a:xfrm>
                          <a:prstGeom prst="rect">
                            <a:avLst/>
                          </a:prstGeom>
                          <a:ln>
                            <a:noFill/>
                          </a:ln>
                        </wps:spPr>
                        <wps:txbx>
                          <w:txbxContent>
                            <w:p w14:paraId="548BADC0" w14:textId="77777777" w:rsidR="00CD685B" w:rsidRDefault="00CD685B"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47" name="Rectangle 44178"/>
                        <wps:cNvSpPr/>
                        <wps:spPr>
                          <a:xfrm>
                            <a:off x="4495796" y="1599600"/>
                            <a:ext cx="86446" cy="126243"/>
                          </a:xfrm>
                          <a:prstGeom prst="rect">
                            <a:avLst/>
                          </a:prstGeom>
                          <a:ln>
                            <a:noFill/>
                          </a:ln>
                        </wps:spPr>
                        <wps:txbx>
                          <w:txbxContent>
                            <w:p w14:paraId="0D957D2A" w14:textId="77777777" w:rsidR="00CD685B" w:rsidRDefault="00CD685B" w:rsidP="002218E2">
                              <w:r>
                                <w:rPr>
                                  <w:rFonts w:ascii="Liberation Sans" w:eastAsia="Liberation Sans" w:hAnsi="Liberation Sans" w:cs="Liberation Sans"/>
                                  <w:sz w:val="13"/>
                                </w:rPr>
                                <w:t>ja</w:t>
                              </w:r>
                            </w:p>
                          </w:txbxContent>
                        </wps:txbx>
                        <wps:bodyPr horzOverflow="overflow" vert="horz" lIns="0" tIns="0" rIns="0" bIns="0" rtlCol="0">
                          <a:noAutofit/>
                        </wps:bodyPr>
                      </wps:wsp>
                      <wps:wsp>
                        <wps:cNvPr id="11048" name="Rectangle 44177"/>
                        <wps:cNvSpPr/>
                        <wps:spPr>
                          <a:xfrm>
                            <a:off x="4560453" y="1599600"/>
                            <a:ext cx="31301" cy="126243"/>
                          </a:xfrm>
                          <a:prstGeom prst="rect">
                            <a:avLst/>
                          </a:prstGeom>
                          <a:ln>
                            <a:noFill/>
                          </a:ln>
                        </wps:spPr>
                        <wps:txbx>
                          <w:txbxContent>
                            <w:p w14:paraId="3AEF62A4" w14:textId="77777777" w:rsidR="00CD685B" w:rsidRDefault="00CD685B"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49" name="Rectangle 44187"/>
                        <wps:cNvSpPr/>
                        <wps:spPr>
                          <a:xfrm>
                            <a:off x="4202561" y="2215207"/>
                            <a:ext cx="212780" cy="126243"/>
                          </a:xfrm>
                          <a:prstGeom prst="rect">
                            <a:avLst/>
                          </a:prstGeom>
                          <a:ln>
                            <a:noFill/>
                          </a:ln>
                        </wps:spPr>
                        <wps:txbx>
                          <w:txbxContent>
                            <w:p w14:paraId="0CA7F1C4" w14:textId="77777777" w:rsidR="00CD685B" w:rsidRDefault="00CD685B" w:rsidP="002218E2">
                              <w:r>
                                <w:rPr>
                                  <w:rFonts w:ascii="Liberation Sans" w:eastAsia="Liberation Sans" w:hAnsi="Liberation Sans" w:cs="Liberation Sans"/>
                                  <w:sz w:val="13"/>
                                </w:rPr>
                                <w:t>nein</w:t>
                              </w:r>
                            </w:p>
                          </w:txbxContent>
                        </wps:txbx>
                        <wps:bodyPr horzOverflow="overflow" vert="horz" lIns="0" tIns="0" rIns="0" bIns="0" rtlCol="0">
                          <a:noAutofit/>
                        </wps:bodyPr>
                      </wps:wsp>
                      <wps:wsp>
                        <wps:cNvPr id="11050" name="Rectangle 44186"/>
                        <wps:cNvSpPr/>
                        <wps:spPr>
                          <a:xfrm>
                            <a:off x="4362206" y="2215207"/>
                            <a:ext cx="31301" cy="126243"/>
                          </a:xfrm>
                          <a:prstGeom prst="rect">
                            <a:avLst/>
                          </a:prstGeom>
                          <a:ln>
                            <a:noFill/>
                          </a:ln>
                        </wps:spPr>
                        <wps:txbx>
                          <w:txbxContent>
                            <w:p w14:paraId="21F2AAEC" w14:textId="77777777" w:rsidR="00CD685B" w:rsidRDefault="00CD685B"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1" name="Rectangle 44185"/>
                        <wps:cNvSpPr/>
                        <wps:spPr>
                          <a:xfrm>
                            <a:off x="4178516" y="2215207"/>
                            <a:ext cx="31301" cy="126243"/>
                          </a:xfrm>
                          <a:prstGeom prst="rect">
                            <a:avLst/>
                          </a:prstGeom>
                          <a:ln>
                            <a:noFill/>
                          </a:ln>
                        </wps:spPr>
                        <wps:txbx>
                          <w:txbxContent>
                            <w:p w14:paraId="7593D47B" w14:textId="77777777" w:rsidR="00CD685B" w:rsidRDefault="00CD685B"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2" name="Rectangle 44182"/>
                        <wps:cNvSpPr/>
                        <wps:spPr>
                          <a:xfrm>
                            <a:off x="2885390" y="2200081"/>
                            <a:ext cx="31301" cy="126243"/>
                          </a:xfrm>
                          <a:prstGeom prst="rect">
                            <a:avLst/>
                          </a:prstGeom>
                          <a:ln>
                            <a:noFill/>
                          </a:ln>
                        </wps:spPr>
                        <wps:txbx>
                          <w:txbxContent>
                            <w:p w14:paraId="434B6E17" w14:textId="77777777" w:rsidR="00CD685B" w:rsidRDefault="00CD685B"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3" name="Rectangle 44184"/>
                        <wps:cNvSpPr/>
                        <wps:spPr>
                          <a:xfrm>
                            <a:off x="2909434" y="2200081"/>
                            <a:ext cx="212780" cy="126243"/>
                          </a:xfrm>
                          <a:prstGeom prst="rect">
                            <a:avLst/>
                          </a:prstGeom>
                          <a:ln>
                            <a:noFill/>
                          </a:ln>
                        </wps:spPr>
                        <wps:txbx>
                          <w:txbxContent>
                            <w:p w14:paraId="3FCB487D" w14:textId="77777777" w:rsidR="00CD685B" w:rsidRDefault="00CD685B" w:rsidP="002218E2">
                              <w:r>
                                <w:rPr>
                                  <w:rFonts w:ascii="Liberation Sans" w:eastAsia="Liberation Sans" w:hAnsi="Liberation Sans" w:cs="Liberation Sans"/>
                                  <w:sz w:val="13"/>
                                </w:rPr>
                                <w:t>nein</w:t>
                              </w:r>
                            </w:p>
                          </w:txbxContent>
                        </wps:txbx>
                        <wps:bodyPr horzOverflow="overflow" vert="horz" lIns="0" tIns="0" rIns="0" bIns="0" rtlCol="0">
                          <a:noAutofit/>
                        </wps:bodyPr>
                      </wps:wsp>
                      <wps:wsp>
                        <wps:cNvPr id="11054" name="Rectangle 44183"/>
                        <wps:cNvSpPr/>
                        <wps:spPr>
                          <a:xfrm>
                            <a:off x="3069079" y="2200081"/>
                            <a:ext cx="31301" cy="126243"/>
                          </a:xfrm>
                          <a:prstGeom prst="rect">
                            <a:avLst/>
                          </a:prstGeom>
                          <a:ln>
                            <a:noFill/>
                          </a:ln>
                        </wps:spPr>
                        <wps:txbx>
                          <w:txbxContent>
                            <w:p w14:paraId="74A8BEF8" w14:textId="77777777" w:rsidR="00CD685B" w:rsidRDefault="00CD685B"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5" name="Rectangle 44174"/>
                        <wps:cNvSpPr/>
                        <wps:spPr>
                          <a:xfrm>
                            <a:off x="3599168" y="1585566"/>
                            <a:ext cx="31301" cy="126243"/>
                          </a:xfrm>
                          <a:prstGeom prst="rect">
                            <a:avLst/>
                          </a:prstGeom>
                          <a:ln>
                            <a:noFill/>
                          </a:ln>
                        </wps:spPr>
                        <wps:txbx>
                          <w:txbxContent>
                            <w:p w14:paraId="08B32EF3" w14:textId="77777777" w:rsidR="00CD685B" w:rsidRDefault="00CD685B"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6" name="Rectangle 44173"/>
                        <wps:cNvSpPr/>
                        <wps:spPr>
                          <a:xfrm>
                            <a:off x="3509277" y="1585566"/>
                            <a:ext cx="31301" cy="126243"/>
                          </a:xfrm>
                          <a:prstGeom prst="rect">
                            <a:avLst/>
                          </a:prstGeom>
                          <a:ln>
                            <a:noFill/>
                          </a:ln>
                        </wps:spPr>
                        <wps:txbx>
                          <w:txbxContent>
                            <w:p w14:paraId="5D1CE7AF" w14:textId="77777777" w:rsidR="00CD685B" w:rsidRDefault="00CD685B"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7" name="Rectangle 44175"/>
                        <wps:cNvSpPr/>
                        <wps:spPr>
                          <a:xfrm>
                            <a:off x="3533322" y="1585566"/>
                            <a:ext cx="88027" cy="126243"/>
                          </a:xfrm>
                          <a:prstGeom prst="rect">
                            <a:avLst/>
                          </a:prstGeom>
                          <a:ln>
                            <a:noFill/>
                          </a:ln>
                        </wps:spPr>
                        <wps:txbx>
                          <w:txbxContent>
                            <w:p w14:paraId="38F10263" w14:textId="77777777" w:rsidR="00CD685B" w:rsidRDefault="00CD685B" w:rsidP="002218E2">
                              <w:r>
                                <w:rPr>
                                  <w:rFonts w:ascii="Liberation Sans" w:eastAsia="Liberation Sans" w:hAnsi="Liberation Sans" w:cs="Liberation Sans"/>
                                  <w:sz w:val="13"/>
                                </w:rPr>
                                <w:t>ja</w:t>
                              </w:r>
                            </w:p>
                          </w:txbxContent>
                        </wps:txbx>
                        <wps:bodyPr horzOverflow="overflow" vert="horz" lIns="0" tIns="0" rIns="0" bIns="0" rtlCol="0">
                          <a:noAutofit/>
                        </wps:bodyPr>
                      </wps:wsp>
                    </wpg:wgp>
                  </a:graphicData>
                </a:graphic>
              </wp:inline>
            </w:drawing>
          </mc:Choice>
          <mc:Fallback>
            <w:pict>
              <v:group w14:anchorId="2E8A7C4F" id="Group 44211" o:spid="_x0000_s1571" style="width:453.6pt;height:214.15pt;mso-position-horizontal-relative:char;mso-position-vertical-relative:line" coordsize="67564,3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">
                <v:shape id="Shape 8271" o:spid="_x0000_s1572" style="position:absolute;left:7156;width:60408;height:31899;visibility:visible;mso-wrap-style:square;v-text-anchor:top" coordsize="6040806,31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" path="m115202,l5925249,v63715,,115557,51473,115557,115201l6040806,3074759v,63716,-51842,115201,-115557,115201l115202,3189960c51486,3189960,,3138475,,3074759l,115201c,51473,51486,,115202,xe" fillcolor="lime" stroked="f" strokeweight="0">
                  <v:stroke miterlimit="83231f" joinstyle="miter"/>
                  <v:path arrowok="t" textboxrect="0,0,6040806,3189960"/>
                </v:shape>
                <v:shape id="Shape 8272" o:spid="_x0000_s1573" style="position:absolute;left:7156;width:60408;height:31899;visibility:visible;mso-wrap-style:square;v-text-anchor:top" coordsize="6040806,31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" path="m,115201l,3074759v,63716,51486,115201,115202,115201l5925249,3189960v63715,,115557,-51485,115557,-115201l6040806,115201c6040806,51473,5988964,,5925249,l115202,c51486,,,51473,,115201xe" filled="f" strokeweight=".21mm">
                  <v:path arrowok="t" textboxrect="0,0,6040806,3189960"/>
                </v:shape>
                <v:rect id="Rectangle 44170" o:spid="_x0000_s1574" style="position:absolute;left:17552;top:290;width:2071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752EB44A" w14:textId="77777777" w:rsidR="00CD685B" w:rsidRDefault="00CD685B" w:rsidP="002218E2">
                        <w:r>
                          <w:rPr>
                            <w:rFonts w:ascii="Tahoma" w:eastAsia="Tahoma" w:hAnsi="Tahoma" w:cs="Tahoma"/>
                            <w:sz w:val="16"/>
                          </w:rPr>
                          <w:t>precondition&gt;&gt; Exponat vorhanden</w:t>
                        </w:r>
                      </w:p>
                    </w:txbxContent>
                  </v:textbox>
                </v:rect>
                <v:rect id="Rectangle 44169" o:spid="_x0000_s1575" style="position:absolute;left:15488;top:290;width:1936;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1BC764D5" w14:textId="77777777" w:rsidR="00CD685B" w:rsidRDefault="00CD685B" w:rsidP="002218E2">
                        <w:r>
                          <w:rPr>
                            <w:rFonts w:ascii="Tahoma" w:eastAsia="Tahoma" w:hAnsi="Tahoma" w:cs="Tahoma"/>
                            <w:sz w:val="16"/>
                          </w:rPr>
                          <w:t>&lt;&lt;</w:t>
                        </w:r>
                      </w:p>
                    </w:txbxContent>
                  </v:textbox>
                </v:rect>
                <v:rect id="Rectangle 44172" o:spid="_x0000_s1576" style="position:absolute;left:17010;top:1522;width:27928;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4B741339" w14:textId="77777777" w:rsidR="00CD685B" w:rsidRDefault="00CD685B" w:rsidP="002218E2">
                        <w:r>
                          <w:rPr>
                            <w:rFonts w:ascii="Tahoma" w:eastAsia="Tahoma" w:hAnsi="Tahoma" w:cs="Tahoma"/>
                            <w:sz w:val="16"/>
                          </w:rPr>
                          <w:t>postcondition&gt;&gt; Exponat nicht mehr vorhanden</w:t>
                        </w:r>
                      </w:p>
                    </w:txbxContent>
                  </v:textbox>
                </v:rect>
                <v:rect id="Rectangle 44171" o:spid="_x0000_s1577" style="position:absolute;left:15349;top:1522;width:193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3F12555D" w14:textId="77777777" w:rsidR="00CD685B" w:rsidRDefault="00CD685B" w:rsidP="002218E2">
                        <w:r>
                          <w:rPr>
                            <w:rFonts w:ascii="Tahoma" w:eastAsia="Tahoma" w:hAnsi="Tahoma" w:cs="Tahoma"/>
                            <w:sz w:val="16"/>
                          </w:rPr>
                          <w:t>&lt;&lt;</w:t>
                        </w:r>
                      </w:p>
                    </w:txbxContent>
                  </v:textbox>
                </v:rect>
                <v:shape id="Shape 8275" o:spid="_x0000_s1578" style="position:absolute;left:11156;top:3844;width:1544;height:1538;visibility:visible;mso-wrap-style:square;v-text-anchor:top" coordsize="154445,15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" path="m77038,v42850,,77407,34201,77407,77039c154445,119520,119888,153721,77038,153721,34557,153721,,119520,,77039,,34201,34557,,77038,xe" fillcolor="black" stroked="f" strokeweight="0">
                  <v:stroke miterlimit="83231f" joinstyle="miter"/>
                  <v:path arrowok="t" textboxrect="0,0,154445,153721"/>
                </v:shape>
                <v:shape id="Shape 8276" o:spid="_x0000_s1579" style="position:absolute;left:64429;top:28540;width:1029;height:1030;visibility:visible;mso-wrap-style:square;v-text-anchor:top" coordsize="102959,102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" path="m51486,v28435,,51473,23051,51473,51130c102959,79921,79921,102972,51486,102972,23037,102972,,79921,,51130,,23051,23037,,51486,xe" fillcolor="black" stroked="f" strokeweight="0">
                  <v:stroke miterlimit="83231f" joinstyle="miter"/>
                  <v:path arrowok="t" textboxrect="0,0,102959,102972"/>
                </v:shape>
                <v:shape id="Shape 8277" o:spid="_x0000_s1580" style="position:absolute;left:64173;top:28285;width:1544;height:1540;visibility:visible;mso-wrap-style:square;v-text-anchor:top" coordsize="154445,15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" path="m154445,77038v,42482,-34557,77039,-77039,77039c34569,154077,,119520,,77038,,34201,34569,,77406,v42482,,77039,34201,77039,77038xe" filled="f" strokeweight=".21mm">
                  <v:path arrowok="t" textboxrect="0,0,154445,154077"/>
                </v:shape>
                <v:shape id="Shape 45930" o:spid="_x0000_s1581" style="position:absolute;left:8693;top:16829;width:8317;height:3079;visibility:visible;mso-wrap-style:square;v-text-anchor:top" coordsize="831609,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" path="m,l831609,r,307810l,307810,,e" fillcolor="#7acff5" stroked="f" strokeweight="0">
                  <v:stroke miterlimit="83231f" joinstyle="miter"/>
                  <v:path arrowok="t" textboxrect="0,0,831609,307810"/>
                </v:shape>
                <v:shape id="Shape 8279" o:spid="_x0000_s1582" style="position:absolute;left:8693;top:16829;width:8317;height:3079;visibility:visible;mso-wrap-style:square;v-text-anchor:top" coordsize="831609,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" path="m,l831609,r,307810l,307810,,xe" filled="f" strokeweight=".21mm">
                  <v:path arrowok="t" textboxrect="0,0,831609,307810"/>
                </v:shape>
                <v:rect id="Rectangle 8280" o:spid="_x0000_s1583" style="position:absolute;left:7531;top:404;width:7818;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" filled="f" stroked="f">
                  <v:textbox inset="0,0,0,0">
                    <w:txbxContent>
                      <w:p w14:paraId="3D619A97" w14:textId="77777777" w:rsidR="00CD685B" w:rsidRDefault="00CD685B" w:rsidP="002218E2">
                        <w:r>
                          <w:rPr>
                            <w:rFonts w:ascii="Liberation Sans" w:eastAsia="Liberation Sans" w:hAnsi="Liberation Sans" w:cs="Liberation Sans"/>
                            <w:b/>
                            <w:sz w:val="13"/>
                          </w:rPr>
                          <w:t>Exponat löschen</w:t>
                        </w:r>
                      </w:p>
                    </w:txbxContent>
                  </v:textbox>
                </v:rect>
                <v:rect id="Rectangle 44181" o:spid="_x0000_s1584" style="position:absolute;left:10746;top:16811;width:5471;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" filled="f" stroked="f">
                  <v:textbox inset="0,0,0,0">
                    <w:txbxContent>
                      <w:p w14:paraId="64746978" w14:textId="77777777" w:rsidR="00CD685B" w:rsidRDefault="00CD685B" w:rsidP="002218E2">
                        <w:r>
                          <w:rPr>
                            <w:rFonts w:ascii="Tahoma" w:eastAsia="Tahoma" w:hAnsi="Tahoma" w:cs="Tahoma"/>
                            <w:sz w:val="16"/>
                          </w:rPr>
                          <w:t>datastore</w:t>
                        </w:r>
                      </w:p>
                    </w:txbxContent>
                  </v:textbox>
                </v:rect>
                <v:rect id="Rectangle 44180" o:spid="_x0000_s1585" style="position:absolute;left:14853;top:16811;width:1918;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MJxAAAAN4AAAAPAAAAZHJzL2Rvd25yZXYueG1sRE9Li8Iw&#10;EL4L+x/CLHjTVBe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NlQIwnEAAAA3gAAAA8A&#10;AAAAAAAAAAAAAAAABwIAAGRycy9kb3ducmV2LnhtbFBLBQYAAAAAAwADALcAAAD4AgAAAAA=&#10;" filled="f" stroked="f">
                  <v:textbox inset="0,0,0,0">
                    <w:txbxContent>
                      <w:p w14:paraId="60FF1FE5" w14:textId="77777777" w:rsidR="00CD685B" w:rsidRDefault="00CD685B" w:rsidP="002218E2">
                        <w:r>
                          <w:rPr>
                            <w:rFonts w:ascii="Tahoma" w:eastAsia="Tahoma" w:hAnsi="Tahoma" w:cs="Tahoma"/>
                            <w:sz w:val="16"/>
                          </w:rPr>
                          <w:t>&gt;&gt;</w:t>
                        </w:r>
                      </w:p>
                    </w:txbxContent>
                  </v:textbox>
                </v:rect>
                <v:rect id="Rectangle 44179" o:spid="_x0000_s1586" style="position:absolute;left:9309;top:16811;width:193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t9xAAAAN4AAAAPAAAAZHJzL2Rvd25yZXYueG1sRE9Li8Iw&#10;EL4L+x/CLHjTVFm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Fa5u33EAAAA3gAAAA8A&#10;AAAAAAAAAAAAAAAABwIAAGRycy9kb3ducmV2LnhtbFBLBQYAAAAAAwADALcAAAD4AgAAAAA=&#10;" filled="f" stroked="f">
                  <v:textbox inset="0,0,0,0">
                    <w:txbxContent>
                      <w:p w14:paraId="36778556" w14:textId="77777777" w:rsidR="00CD685B" w:rsidRDefault="00CD685B" w:rsidP="002218E2">
                        <w:r>
                          <w:rPr>
                            <w:rFonts w:ascii="Tahoma" w:eastAsia="Tahoma" w:hAnsi="Tahoma" w:cs="Tahoma"/>
                            <w:sz w:val="16"/>
                          </w:rPr>
                          <w:t>&lt;&lt;</w:t>
                        </w:r>
                      </w:p>
                    </w:txbxContent>
                  </v:textbox>
                </v:rect>
                <v:shape id="Shape 8282" o:spid="_x0000_s1587" style="position:absolute;left:14234;top:10299;width:9083;height:3078;visibility:visible;mso-wrap-style:square;v-text-anchor:top" coordsize="90829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" path="m115570,l793090,v63715,,115201,51473,115201,115201l908291,191884v,64072,-51486,115914,-115201,115914l115570,307798c51841,307798,,255956,,191884l,115201c,51473,51841,,115570,xe" fillcolor="#7acff5" stroked="f" strokeweight="0">
                  <v:stroke miterlimit="83231f" joinstyle="miter"/>
                  <v:path arrowok="t" textboxrect="0,0,908291,307798"/>
                </v:shape>
                <v:shape id="Shape 8283" o:spid="_x0000_s1588" style="position:absolute;left:14234;top:10299;width:9083;height:3078;visibility:visible;mso-wrap-style:square;v-text-anchor:top" coordsize="90829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" path="m,115201r,76683c,255956,51841,307798,115570,307798r677520,c856805,307798,908291,255956,908291,191884r,-76683c908291,51473,856805,,793090,l115570,c51841,,,51473,,115201xe" filled="f" strokeweight=".21mm">
                  <v:path arrowok="t" textboxrect="0,0,908291,307798"/>
                </v:shape>
                <v:rect id="Rectangle 8284" o:spid="_x0000_s1589" style="position:absolute;left:10540;top:18533;width:6154;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" filled="f" stroked="f">
                  <v:textbox inset="0,0,0,0">
                    <w:txbxContent>
                      <w:p w14:paraId="2242F25C" w14:textId="77777777" w:rsidR="00CD685B" w:rsidRDefault="00CD685B" w:rsidP="002218E2">
                        <w:r>
                          <w:rPr>
                            <w:rFonts w:ascii="Liberation Sans" w:eastAsia="Liberation Sans" w:hAnsi="Liberation Sans" w:cs="Liberation Sans"/>
                            <w:sz w:val="13"/>
                          </w:rPr>
                          <w:t>Exponatliste</w:t>
                        </w:r>
                      </w:p>
                    </w:txbxContent>
                  </v:textbox>
                </v:rect>
                <v:shape id="Shape 8285" o:spid="_x0000_s1590" style="position:absolute;left:48322;top:14526;width:7236;height:3077;visibility:visible;mso-wrap-style:square;v-text-anchor:top" coordsize="723595,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" path="m115558,l608038,v64084,,115557,51474,115557,115202l723595,192596v,63715,-51473,115202,-115557,115202l115558,307798c51841,307798,,256311,,192596l,115202c,51474,51841,,115558,xe" fillcolor="#7acff5" stroked="f" strokeweight="0">
                  <v:stroke miterlimit="83231f" joinstyle="miter"/>
                  <v:path arrowok="t" textboxrect="0,0,723595,307798"/>
                </v:shape>
                <v:shape id="Shape 8286" o:spid="_x0000_s1591" style="position:absolute;left:48322;top:14526;width:7236;height:3077;visibility:visible;mso-wrap-style:square;v-text-anchor:top" coordsize="723595,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" path="m,115202r,77394c,256311,51841,307798,115558,307798r492480,c672122,307798,723595,256311,723595,192596r,-77394c723595,51474,672122,,608038,l115558,c51841,,,51474,,115202xe" filled="f" strokeweight=".21mm">
                  <v:path arrowok="t" textboxrect="0,0,723595,307798"/>
                </v:shape>
                <v:rect id="Rectangle 8287" o:spid="_x0000_s1592" style="position:absolute;left:15001;top:11384;width:984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ujxwAAAN4AAAAPAAAAZHJzL2Rvd25yZXYueG1sRI9Ba8JA&#10;EIXvgv9hmUJvummF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KxbK6PHAAAA3gAA&#10;AA8AAAAAAAAAAAAAAAAABwIAAGRycy9kb3ducmV2LnhtbFBLBQYAAAAAAwADALcAAAD7AgAAAAA=&#10;" filled="f" stroked="f">
                  <v:textbox inset="0,0,0,0">
                    <w:txbxContent>
                      <w:p w14:paraId="7D587D26" w14:textId="77777777" w:rsidR="00CD685B" w:rsidRDefault="00CD685B" w:rsidP="002218E2">
                        <w:r>
                          <w:rPr>
                            <w:rFonts w:ascii="Liberation Sans" w:eastAsia="Liberation Sans" w:hAnsi="Liberation Sans" w:cs="Liberation Sans"/>
                            <w:sz w:val="13"/>
                          </w:rPr>
                          <w:t>Exponat auswählen</w:t>
                        </w:r>
                      </w:p>
                    </w:txbxContent>
                  </v:textbox>
                </v:rect>
                <v:shape id="Shape 45931" o:spid="_x0000_s1593" style="position:absolute;left:42091;top:4766;width:6159;height:3078;visibility:visible;mso-wrap-style:square;v-text-anchor:top" coordsize="615963,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" path="m,l615963,r,307810l,307810,,e" fillcolor="#7acff5" stroked="f" strokeweight="0">
                  <v:stroke miterlimit="83231f" joinstyle="miter"/>
                  <v:path arrowok="t" textboxrect="0,0,615963,307810"/>
                </v:shape>
                <v:shape id="Shape 8289" o:spid="_x0000_s1594" style="position:absolute;left:42091;top:4766;width:6159;height:3078;visibility:visible;mso-wrap-style:square;v-text-anchor:top" coordsize="615963,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" path="m,l615963,r,307810l,307810,,xe" filled="f" strokeweight=".21mm">
                  <v:path arrowok="t" textboxrect="0,0,615963,307810"/>
                </v:shape>
                <v:rect id="Rectangle 8290" o:spid="_x0000_s1595" style="position:absolute;left:50407;top:15614;width:399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XUxAAAAN4AAAAPAAAAZHJzL2Rvd25yZXYueG1sRE9Li8Iw&#10;EL4L+x/CLHjTVIW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FyJtdTEAAAA3gAAAA8A&#10;AAAAAAAAAAAAAAAABwIAAGRycy9kb3ducmV2LnhtbFBLBQYAAAAAAwADALcAAAD4AgAAAAA=&#10;" filled="f" stroked="f">
                  <v:textbox inset="0,0,0,0">
                    <w:txbxContent>
                      <w:p w14:paraId="46C610D1" w14:textId="77777777" w:rsidR="00CD685B" w:rsidRDefault="00CD685B" w:rsidP="002218E2">
                        <w:r>
                          <w:rPr>
                            <w:rFonts w:ascii="Liberation Sans" w:eastAsia="Liberation Sans" w:hAnsi="Liberation Sans" w:cs="Liberation Sans"/>
                            <w:sz w:val="13"/>
                          </w:rPr>
                          <w:t>Logging</w:t>
                        </w:r>
                      </w:p>
                    </w:txbxContent>
                  </v:textbox>
                </v:rect>
                <v:shape id="Shape 45932" o:spid="_x0000_s1596" style="position:absolute;left:13388;top:11757;width:929;height:929;visibility:visible;mso-wrap-style:square;v-text-anchor:top" coordsize="92875,9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" path="m,l92875,r,92888l,92888,,e" fillcolor="#7acff5" stroked="f" strokeweight="0">
                  <v:stroke miterlimit="83231f" joinstyle="miter"/>
                  <v:path arrowok="t" textboxrect="0,0,92875,92888"/>
                </v:shape>
                <v:shape id="Shape 8292" o:spid="_x0000_s1597" style="position:absolute;left:13388;top:11757;width:929;height:929;visibility:visible;mso-wrap-style:square;v-text-anchor:top" coordsize="92875,9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" path="m,l92875,r,92888l,92888,,xe" filled="f" strokeweight=".21mm">
                  <v:path arrowok="t" textboxrect="0,0,92875,92888"/>
                </v:shape>
                <v:shape id="Shape 45933" o:spid="_x0000_s1598" style="position:absolute;top:10684;width:9543;height:3078;visibility:visible;mso-wrap-style:square;v-text-anchor:top" coordsize="954354,307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" path="m,l954354,r,307797l,307797,,e" fillcolor="#7acff5" stroked="f" strokeweight="0">
                  <v:stroke miterlimit="83231f" joinstyle="miter"/>
                  <v:path arrowok="t" textboxrect="0,0,954354,307797"/>
                </v:shape>
                <v:shape id="Shape 8294" o:spid="_x0000_s1599" style="position:absolute;top:10684;width:9543;height:3078;visibility:visible;mso-wrap-style:square;v-text-anchor:top" coordsize="954354,307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" path="m,l954354,r,307797l,307797,,xe" filled="f" strokeweight=".21mm">
                  <v:path arrowok="t" textboxrect="0,0,954354,307797"/>
                </v:shape>
                <v:rect id="Rectangle 8295" o:spid="_x0000_s1600" style="position:absolute;left:43549;top:5858;width:413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377FFF10" w14:textId="77777777" w:rsidR="00CD685B" w:rsidRDefault="00CD685B" w:rsidP="002218E2">
                        <w:r>
                          <w:rPr>
                            <w:rFonts w:ascii="Liberation Sans" w:eastAsia="Liberation Sans" w:hAnsi="Liberation Sans" w:cs="Liberation Sans"/>
                            <w:sz w:val="13"/>
                          </w:rPr>
                          <w:t>Exponat</w:t>
                        </w:r>
                      </w:p>
                    </w:txbxContent>
                  </v:textbox>
                </v:rect>
                <v:shape id="Shape 8296" o:spid="_x0000_s1601" style="position:absolute;left:26622;top:10299;width:7700;height:3078;visibility:visible;mso-wrap-style:square;v-text-anchor:top" coordsize="770039,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" path="m115557,l654469,v63729,,115570,51473,115570,115201l770039,191884v,64072,-51841,115914,-115570,115914l115557,307798c51829,307798,,255956,,191884l,115201c,51473,51829,,115557,xe" fillcolor="#7acff5" stroked="f" strokeweight="0">
                  <v:stroke miterlimit="83231f" joinstyle="miter"/>
                  <v:path arrowok="t" textboxrect="0,0,770039,307798"/>
                </v:shape>
                <v:shape id="Shape 8297" o:spid="_x0000_s1602" style="position:absolute;left:26622;top:10299;width:7700;height:3078;visibility:visible;mso-wrap-style:square;v-text-anchor:top" coordsize="770039,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" path="m,115201r,76683c,255956,51829,307798,115557,307798r538912,c718198,307798,770039,255956,770039,191884r,-76683c770039,51473,718198,,654469,l115557,c51829,,,51473,,115201xe" filled="f" strokeweight=".21mm">
                  <v:path arrowok="t" textboxrect="0,0,770039,307798"/>
                </v:shape>
                <v:rect id="Rectangle 8298" o:spid="_x0000_s1603" style="position:absolute;left:1234;top:11776;width:9409;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1FxQAAAN4AAAAPAAAAZHJzL2Rvd25yZXYueG1sRE9Na8JA&#10;EL0X/A/LFHprNhYp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CbEf1FxQAAAN4AAAAP&#10;AAAAAAAAAAAAAAAAAAcCAABkcnMvZG93bnJldi54bWxQSwUGAAAAAAMAAwC3AAAA+QIAAAAA&#10;" filled="f" stroked="f">
                  <v:textbox inset="0,0,0,0">
                    <w:txbxContent>
                      <w:p w14:paraId="4468DA2F" w14:textId="77777777" w:rsidR="00CD685B" w:rsidRDefault="00CD685B" w:rsidP="002218E2">
                        <w:r>
                          <w:rPr>
                            <w:rFonts w:ascii="Liberation Sans" w:eastAsia="Liberation Sans" w:hAnsi="Liberation Sans" w:cs="Liberation Sans"/>
                            <w:sz w:val="13"/>
                          </w:rPr>
                          <w:t>Auswahlparameter</w:t>
                        </w:r>
                      </w:p>
                    </w:txbxContent>
                  </v:textbox>
                </v:rect>
                <v:shape id="Shape 8299" o:spid="_x0000_s1604" style="position:absolute;left:29008;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" path="m54369,r53632,96114l54369,192239,,96114,54369,xe" fillcolor="#7acff5" stroked="f" strokeweight="0">
                  <v:stroke miterlimit="83231f" joinstyle="miter"/>
                  <v:path arrowok="t" textboxrect="0,0,108001,192239"/>
                </v:shape>
                <v:shape id="Shape 8300" o:spid="_x0000_s1605" style="position:absolute;left:29008;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" path="m54369,r53632,96114l54369,192239,,96114,54369,xe" filled="f" strokeweight=".21mm">
                  <v:path arrowok="t" textboxrect="0,0,108001,192239"/>
                </v:shape>
                <v:shape id="Shape 8301" o:spid="_x0000_s1606" style="position:absolute;left:41936;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" path="m54001,r54000,96114l54001,192239,,96114,54001,xe" fillcolor="#7acff5" stroked="f" strokeweight="0">
                  <v:stroke miterlimit="83231f" joinstyle="miter"/>
                  <v:path arrowok="t" textboxrect="0,0,108001,192239"/>
                </v:shape>
                <v:shape id="Shape 8302" o:spid="_x0000_s1607" style="position:absolute;left:41936;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" path="m54001,r54000,96114l54001,192239,,96114,54001,xe" filled="f" strokeweight=".21mm">
                  <v:path arrowok="t" textboxrect="0,0,108001,192239"/>
                </v:shape>
                <v:shape id="Shape 8303" o:spid="_x0000_s1608" style="position:absolute;left:21449;top:27124;width:13413;height:3849;visibility:visible;mso-wrap-style:square;v-text-anchor:top" coordsize="1231570,3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" path="m115202,l1116000,v63728,,115570,51841,115570,115557l1231570,269634v,63715,-51842,115201,-115570,115201l115202,384835c51486,384835,,333349,,269634l,115557c,51841,51486,,115202,xe" fillcolor="#7acff5" stroked="f" strokeweight="0">
                  <v:stroke miterlimit="83231f" joinstyle="miter"/>
                  <v:path arrowok="t" textboxrect="0,0,1231570,384835"/>
                </v:shape>
                <v:shape id="Shape 8304" o:spid="_x0000_s1609" style="position:absolute;left:21449;top:27124;width:13413;height:3849;visibility:visible;mso-wrap-style:square;v-text-anchor:top" coordsize="1231570,3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" path="m,115557l,269634v,63715,51486,115201,115202,115201l1116000,384835v63728,,115570,-51486,115570,-115201l1231570,115557c1231570,51841,1179728,,1116000,l115202,c51486,,,51841,,115557xe" filled="f" strokeweight=".21mm">
                  <v:path arrowok="t" textboxrect="0,0,1231570,384835"/>
                </v:shape>
                <v:rect id="Rectangle 8305" o:spid="_x0000_s1610" style="position:absolute;left:27320;top:11384;width:824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4DxwAAAN4AAAAPAAAAZHJzL2Rvd25yZXYueG1sRI9Ba8JA&#10;EIXvgv9hmUJvumnB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HGEzgPHAAAA3gAA&#10;AA8AAAAAAAAAAAAAAAAABwIAAGRycy9kb3ducmV2LnhtbFBLBQYAAAAAAwADALcAAAD7AgAAAAA=&#10;" filled="f" stroked="f">
                  <v:textbox inset="0,0,0,0">
                    <w:txbxContent>
                      <w:p w14:paraId="058720F5" w14:textId="77777777" w:rsidR="00CD685B" w:rsidRDefault="00CD685B" w:rsidP="002218E2">
                        <w:r>
                          <w:rPr>
                            <w:rFonts w:ascii="Liberation Sans" w:eastAsia="Liberation Sans" w:hAnsi="Liberation Sans" w:cs="Liberation Sans"/>
                            <w:sz w:val="13"/>
                          </w:rPr>
                          <w:t>Starte Löschung</w:t>
                        </w:r>
                      </w:p>
                    </w:txbxContent>
                  </v:textbox>
                </v:rect>
                <v:rect id="Rectangle 8306" o:spid="_x0000_s1611" style="position:absolute;left:22051;top:27577;width:1464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uYxQAAAN4AAAAPAAAAZHJzL2Rvd25yZXYueG1sRE9Na8JA&#10;EL0X/A/LFHprNhYs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AeyGuYxQAAAN4AAAAP&#10;AAAAAAAAAAAAAAAAAAcCAABkcnMvZG93bnJldi54bWxQSwUGAAAAAAMAAwC3AAAA+QIAAAAA&#10;" filled="f" stroked="f">
                  <v:textbox inset="0,0,0,0">
                    <w:txbxContent>
                      <w:p w14:paraId="2C080F5A" w14:textId="77777777" w:rsidR="00CD685B" w:rsidRDefault="00CD685B" w:rsidP="002218E2">
                        <w:r>
                          <w:rPr>
                            <w:rFonts w:ascii="Liberation Sans" w:eastAsia="Liberation Sans" w:hAnsi="Liberation Sans" w:cs="Liberation Sans"/>
                            <w:sz w:val="13"/>
                          </w:rPr>
                          <w:t>Nutzer benachrichtigen, dass</w:t>
                        </w:r>
                      </w:p>
                    </w:txbxContent>
                  </v:textbox>
                </v:rect>
                <v:rect id="Rectangle 8307" o:spid="_x0000_s1612" style="position:absolute;left:22218;top:28540;width:1388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XvxAAAAN4AAAAPAAAAZHJzL2Rvd25yZXYueG1sRE9Li8Iw&#10;EL4L+x/CLHjTVGGl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O4a9e/EAAAA3gAAAA8A&#10;AAAAAAAAAAAAAAAABwIAAGRycy9kb3ducmV2LnhtbFBLBQYAAAAAAwADALcAAAD4AgAAAAA=&#10;" filled="f" stroked="f">
                  <v:textbox inset="0,0,0,0">
                    <w:txbxContent>
                      <w:p w14:paraId="4C41B9F3" w14:textId="77777777" w:rsidR="00CD685B" w:rsidRDefault="00CD685B" w:rsidP="002218E2">
                        <w:r>
                          <w:rPr>
                            <w:rFonts w:ascii="Liberation Sans" w:eastAsia="Liberation Sans" w:hAnsi="Liberation Sans" w:cs="Liberation Sans"/>
                            <w:sz w:val="13"/>
                          </w:rPr>
                          <w:t>er fehlende Berechtigungen</w:t>
                        </w:r>
                      </w:p>
                    </w:txbxContent>
                  </v:textbox>
                </v:rect>
                <v:shape id="Shape 8308" o:spid="_x0000_s1613" style="position:absolute;left:39319;top:27514;width:6390;height:3078;visibility:visible;mso-wrap-style:square;v-text-anchor:top" coordsize="63900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" path="m115557,l523799,v63716,,115202,51842,115202,115913l639001,192596v,63715,-51486,115202,-115202,115202l115557,307798c51829,307798,,256311,,192596l,115913c,51842,51829,,115557,xe" fillcolor="#7acff5" stroked="f" strokeweight="0">
                  <v:stroke miterlimit="83231f" joinstyle="miter"/>
                  <v:path arrowok="t" textboxrect="0,0,639001,307798"/>
                </v:shape>
                <v:shape id="Shape 8309" o:spid="_x0000_s1614" style="position:absolute;left:39319;top:27514;width:6390;height:3078;visibility:visible;mso-wrap-style:square;v-text-anchor:top" coordsize="63900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" path="m,115913r,76683c,256311,51829,307798,115557,307798r408242,c587515,307798,639001,256311,639001,192596r,-76683c639001,51842,587515,,523799,l115557,c51829,,,51842,,115913xe" filled="f" strokeweight=".21mm">
                  <v:path arrowok="t" textboxrect="0,0,639001,307798"/>
                </v:shape>
                <v:rect id="Rectangle 8310" o:spid="_x0000_s1615" style="position:absolute;left:27035;top:29570;width:157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2bxAAAAN4AAAAPAAAAZHJzL2Rvd25yZXYueG1sRE9Li8Iw&#10;EL4L+x/CLHjTVMG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GHzbZvEAAAA3gAAAA8A&#10;AAAAAAAAAAAAAAAABwIAAGRycy9kb3ducmV2LnhtbFBLBQYAAAAAAwADALcAAAD4AgAAAAA=&#10;" filled="f" stroked="f">
                  <v:textbox inset="0,0,0,0">
                    <w:txbxContent>
                      <w:p w14:paraId="10877958" w14:textId="77777777" w:rsidR="00CD685B" w:rsidRDefault="00CD685B" w:rsidP="002218E2">
                        <w:r>
                          <w:rPr>
                            <w:rFonts w:ascii="Liberation Sans" w:eastAsia="Liberation Sans" w:hAnsi="Liberation Sans" w:cs="Liberation Sans"/>
                            <w:sz w:val="13"/>
                          </w:rPr>
                          <w:t>hat</w:t>
                        </w:r>
                      </w:p>
                    </w:txbxContent>
                  </v:textbox>
                </v:rect>
                <v:rect id="Rectangle 8311" o:spid="_x0000_s1616" style="position:absolute;left:40931;top:28070;width:426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PsxAAAAN4AAAAPAAAAZHJzL2Rvd25yZXYueG1sRE9Li8Iw&#10;EL4L+x/CLHjTVEG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JEh8+zEAAAA3gAAAA8A&#10;AAAAAAAAAAAAAAAABwIAAGRycy9kb3ducmV2LnhtbFBLBQYAAAAAAwADALcAAAD4AgAAAAA=&#10;" filled="f" stroked="f">
                  <v:textbox inset="0,0,0,0">
                    <w:txbxContent>
                      <w:p w14:paraId="3846E52F" w14:textId="77777777" w:rsidR="00CD685B" w:rsidRDefault="00CD685B" w:rsidP="002218E2">
                        <w:r>
                          <w:rPr>
                            <w:rFonts w:ascii="Liberation Sans" w:eastAsia="Liberation Sans" w:hAnsi="Liberation Sans" w:cs="Liberation Sans"/>
                            <w:sz w:val="13"/>
                          </w:rPr>
                          <w:t>Löschen</w:t>
                        </w:r>
                      </w:p>
                    </w:txbxContent>
                  </v:textbox>
                </v:rect>
                <v:shape id="Shape 45934" o:spid="_x0000_s1617" style="position:absolute;left:13388;top:13298;width:929;height:925;visibility:visible;mso-wrap-style:square;v-text-anchor:top" coordsize="92875,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" path="m,l92875,r,92519l,92519,,e" fillcolor="#7acff5" stroked="f" strokeweight="0">
                  <v:stroke miterlimit="83231f" joinstyle="miter"/>
                  <v:path arrowok="t" textboxrect="0,0,92875,92519"/>
                </v:shape>
                <v:shape id="Shape 8313" o:spid="_x0000_s1618" style="position:absolute;left:13388;top:13298;width:929;height:925;visibility:visible;mso-wrap-style:square;v-text-anchor:top" coordsize="92875,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" path="m,l92875,r,92519l,92519,,xe" filled="f" strokeweight=".21mm">
                  <v:path arrowok="t" textboxrect="0,0,92875,92519"/>
                </v:shape>
                <v:shape id="Shape 45935" o:spid="_x0000_s1619" style="position:absolute;left:23313;top:10760;width:929;height:925;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" path="m,l92888,r,92520l,92520,,e" fillcolor="#7acff5" stroked="f" strokeweight="0">
                  <v:stroke miterlimit="83231f" joinstyle="miter"/>
                  <v:path arrowok="t" textboxrect="0,0,92888,92520"/>
                </v:shape>
                <v:shape id="Shape 8315" o:spid="_x0000_s1620" style="position:absolute;left:23313;top:10760;width:929;height:925;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" path="m,l92888,r,92520l,92520,,xe" filled="f" strokeweight=".21mm">
                  <v:path arrowok="t" textboxrect="0,0,92888,92520"/>
                </v:shape>
                <v:shape id="Shape 45936" o:spid="_x0000_s1621" style="position:absolute;left:47476;top:14680;width:925;height:926;visibility:visible;mso-wrap-style:square;v-text-anchor:top" coordsize="92520,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" path="m,l92520,r,92520l,92520,,e" fillcolor="#7acff5" stroked="f" strokeweight="0">
                  <v:stroke miterlimit="83231f" joinstyle="miter"/>
                  <v:path arrowok="t" textboxrect="0,0,92520,92520"/>
                </v:shape>
                <v:shape id="Shape 8317" o:spid="_x0000_s1622" style="position:absolute;left:47476;top:14680;width:925;height:926;visibility:visible;mso-wrap-style:square;v-text-anchor:top" coordsize="92520,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" path="m,l92520,r,92520l,92520,,xe" filled="f" strokeweight=".21mm">
                  <v:path arrowok="t" textboxrect="0,0,92520,92520"/>
                </v:shape>
                <v:shape id="Shape 8318" o:spid="_x0000_s1623" style="position:absolute;left:59558;top:14526;width:4619;height:3077;visibility:visible;mso-wrap-style:square;v-text-anchor:top" coordsize="461886,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" path="m115201,l345961,v64084,,115925,51474,115925,115202l461886,192596v,63715,-51841,115202,-115925,115202l115201,307798c51486,307798,,256311,,192596l,115202c,51474,51486,,115201,xe" fillcolor="#7acff5" stroked="f" strokeweight="0">
                  <v:stroke miterlimit="83231f" joinstyle="miter"/>
                  <v:path arrowok="t" textboxrect="0,0,461886,307798"/>
                </v:shape>
                <v:shape id="Shape 8319" o:spid="_x0000_s1624" style="position:absolute;left:59558;top:14526;width:4619;height:3077;visibility:visible;mso-wrap-style:square;v-text-anchor:top" coordsize="461886,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" path="m,115202r,77394c,256311,51486,307798,115201,307798r230760,c410045,307798,461886,256311,461886,192596r,-77394c461886,51474,410045,,345961,l115201,c51486,,,51474,,115202xe" filled="f" strokeweight=".21mm">
                  <v:path arrowok="t" textboxrect="0,0,461886,307798"/>
                </v:shape>
                <v:rect id="Rectangle 8320" o:spid="_x0000_s1625" style="position:absolute;left:40553;top:29215;width:534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" filled="f" stroked="f">
                  <v:textbox inset="0,0,0,0">
                    <w:txbxContent>
                      <w:p w14:paraId="12D3091B" w14:textId="77777777" w:rsidR="00CD685B" w:rsidRDefault="00CD685B" w:rsidP="002218E2">
                        <w:r>
                          <w:rPr>
                            <w:rFonts w:ascii="Liberation Sans" w:eastAsia="Liberation Sans" w:hAnsi="Liberation Sans" w:cs="Liberation Sans"/>
                            <w:sz w:val="13"/>
                          </w:rPr>
                          <w:t>abbrechen</w:t>
                        </w:r>
                      </w:p>
                    </w:txbxContent>
                  </v:textbox>
                </v:rect>
                <v:rect id="Rectangle 8321" o:spid="_x0000_s1626" style="position:absolute;left:60249;top:15081;width:413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" filled="f" stroked="f">
                  <v:textbox inset="0,0,0,0">
                    <w:txbxContent>
                      <w:p w14:paraId="4510F9CB" w14:textId="77777777" w:rsidR="00CD685B" w:rsidRDefault="00CD685B" w:rsidP="002218E2">
                        <w:r>
                          <w:rPr>
                            <w:rFonts w:ascii="Liberation Sans" w:eastAsia="Liberation Sans" w:hAnsi="Liberation Sans" w:cs="Liberation Sans"/>
                            <w:sz w:val="13"/>
                          </w:rPr>
                          <w:t>Exponat</w:t>
                        </w:r>
                      </w:p>
                    </w:txbxContent>
                  </v:textbox>
                </v:rect>
                <v:shape id="Shape 45937" o:spid="_x0000_s1627" style="position:absolute;left:58633;top:14680;width:928;height:926;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" path="m,l92888,r,92520l,92520,,e" fillcolor="#7acff5" stroked="f" strokeweight="0">
                  <v:stroke miterlimit="83231f" joinstyle="miter"/>
                  <v:path arrowok="t" textboxrect="0,0,92888,92520"/>
                </v:shape>
                <v:shape id="Shape 8323" o:spid="_x0000_s1628" style="position:absolute;left:58633;top:14680;width:928;height:926;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" path="m,l92888,r,92520l,92520,,xe" filled="f" strokeweight=".21mm">
                  <v:path arrowok="t" textboxrect="0,0,92888,92520"/>
                </v:shape>
                <v:shape id="Shape 8324" o:spid="_x0000_s1629" style="position:absolute;left:55940;top:22211;width:7466;height:3079;visibility:visible;mso-wrap-style:square;v-text-anchor:top" coordsize="746646,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" path="m115557,l631444,v63716,,115202,51485,115202,115201l746646,192239v,63729,-51486,115571,-115202,115571l115557,307810c51841,307810,,255968,,192239l,115201c,51485,51841,,115557,xe" fillcolor="#7acff5" stroked="f" strokeweight="0">
                  <v:stroke miterlimit="83231f" joinstyle="miter"/>
                  <v:path arrowok="t" textboxrect="0,0,746646,307810"/>
                </v:shape>
                <v:shape id="Shape 8325" o:spid="_x0000_s1630" style="position:absolute;left:55940;top:22211;width:7466;height:3079;visibility:visible;mso-wrap-style:square;v-text-anchor:top" coordsize="746646,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" path="m,115201r,77038c,255968,51841,307810,115557,307810r515887,c695160,307810,746646,255968,746646,192239r,-77038c746646,51485,695160,,631444,l115557,c51841,,,51485,,115201xe" filled="f" strokeweight=".21mm">
                  <v:path arrowok="t" textboxrect="0,0,746646,307810"/>
                </v:shape>
                <v:rect id="Rectangle 8326" o:spid="_x0000_s1631" style="position:absolute;left:60325;top:16237;width:389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wUxQAAAN4AAAAPAAAAZHJzL2Rvd25yZXYueG1sRE9La8JA&#10;EL4L/Q/LFHrTTVvQ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DK4wwUxQAAAN4AAAAP&#10;AAAAAAAAAAAAAAAAAAcCAABkcnMvZG93bnJldi54bWxQSwUGAAAAAAMAAwC3AAAA+QIAAAAA&#10;" filled="f" stroked="f">
                  <v:textbox inset="0,0,0,0">
                    <w:txbxContent>
                      <w:p w14:paraId="374BC84C" w14:textId="77777777" w:rsidR="00CD685B" w:rsidRDefault="00CD685B" w:rsidP="002218E2">
                        <w:r>
                          <w:rPr>
                            <w:rFonts w:ascii="Liberation Sans" w:eastAsia="Liberation Sans" w:hAnsi="Liberation Sans" w:cs="Liberation Sans"/>
                            <w:sz w:val="13"/>
                          </w:rPr>
                          <w:t>löschen</w:t>
                        </w:r>
                      </w:p>
                    </w:txbxContent>
                  </v:textbox>
                </v:rect>
                <v:rect id="Rectangle 8327" o:spid="_x0000_s1632" style="position:absolute;left:56316;top:22657;width:785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RgxQAAAN4AAAAPAAAAZHJzL2Rvd25yZXYueG1sRE9La8JA&#10;EL4L/Q/LFHrTTUvR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BFCpRgxQAAAN4AAAAP&#10;AAAAAAAAAAAAAAAAAAcCAABkcnMvZG93bnJldi54bWxQSwUGAAAAAAMAAwC3AAAA+QIAAAAA&#10;" filled="f" stroked="f">
                  <v:textbox inset="0,0,0,0">
                    <w:txbxContent>
                      <w:p w14:paraId="714FE67F" w14:textId="77777777" w:rsidR="00CD685B" w:rsidRDefault="00CD685B" w:rsidP="002218E2">
                        <w:r>
                          <w:rPr>
                            <w:rFonts w:ascii="Liberation Sans" w:eastAsia="Liberation Sans" w:hAnsi="Liberation Sans" w:cs="Liberation Sans"/>
                            <w:sz w:val="13"/>
                          </w:rPr>
                          <w:t>Erfolgsmeldung</w:t>
                        </w:r>
                      </w:p>
                    </w:txbxContent>
                  </v:textbox>
                </v:rect>
                <v:shape id="Shape 8328" o:spid="_x0000_s1633" style="position:absolute;left:57632;top:28090;width:1080;height:1926;visibility:visible;mso-wrap-style:square;v-text-anchor:top" coordsize="108001,19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" path="m54356,r53645,96126l54356,192595,,96126,54356,xe" fillcolor="#7acff5" stroked="f" strokeweight="0">
                  <v:stroke miterlimit="83231f" joinstyle="miter"/>
                  <v:path arrowok="t" textboxrect="0,0,108001,192595"/>
                </v:shape>
                <v:shape id="Shape 8329" o:spid="_x0000_s1634" style="position:absolute;left:57632;top:28090;width:1080;height:1926;visibility:visible;mso-wrap-style:square;v-text-anchor:top" coordsize="108001,19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" path="m54356,r53645,96126l54356,192595,,96126,54356,xe" filled="f" strokeweight=".21mm">
                  <v:path arrowok="t" textboxrect="0,0,108001,192595"/>
                </v:shape>
                <v:rect id="Rectangle 8330" o:spid="_x0000_s1635" style="position:absolute;left:57632;top:23710;width:495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" filled="f" stroked="f">
                  <v:textbox inset="0,0,0,0">
                    <w:txbxContent>
                      <w:p w14:paraId="214A7CA4" w14:textId="77777777" w:rsidR="00CD685B" w:rsidRDefault="00CD685B" w:rsidP="002218E2">
                        <w:r>
                          <w:rPr>
                            <w:rFonts w:ascii="Liberation Sans" w:eastAsia="Liberation Sans" w:hAnsi="Liberation Sans" w:cs="Liberation Sans"/>
                            <w:sz w:val="13"/>
                          </w:rPr>
                          <w:t>ausgeben</w:t>
                        </w:r>
                      </w:p>
                    </w:txbxContent>
                  </v:textbox>
                </v:rect>
                <v:rect id="Rectangle 8331" o:spid="_x0000_s1636" style="position:absolute;left:25783;top:17770;width:10025;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" filled="f" stroked="f">
                  <v:textbox inset="0,0,0,0">
                    <w:txbxContent>
                      <w:p w14:paraId="419C65A3" w14:textId="77777777" w:rsidR="00CD685B" w:rsidRDefault="00CD685B" w:rsidP="002218E2">
                        <w:r>
                          <w:rPr>
                            <w:rFonts w:ascii="Liberation Sans" w:eastAsia="Liberation Sans" w:hAnsi="Liberation Sans" w:cs="Liberation Sans"/>
                            <w:sz w:val="13"/>
                          </w:rPr>
                          <w:t>Ist User oder Admin</w:t>
                        </w:r>
                      </w:p>
                    </w:txbxContent>
                  </v:textbox>
                </v:rect>
                <v:shape id="Shape 8332" o:spid="_x0000_s1637" style="position:absolute;left:11926;top:5378;width:0;height:5843;visibility:visible;mso-wrap-style:square;v-text-anchor:top" coordsize="0,5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" path="m,l,584289e" filled="f" strokeweight=".21mm">
                  <v:path arrowok="t" textboxrect="0,0,0,584289"/>
                </v:shape>
                <v:shape id="Shape 8333" o:spid="_x0000_s1638" style="position:absolute;left:11926;top:11221;width:2308;height:0;visibility:visible;mso-wrap-style:square;v-text-anchor:top" coordsize="230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" path="m,l230759,e" filled="f" strokeweight=".21mm">
                  <v:path arrowok="t" textboxrect="0,0,230759,0"/>
                </v:shape>
                <v:shape id="Shape 8334" o:spid="_x0000_s1639" style="position:absolute;left:13312;top:10760;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" path="m92520,46444l,e" filled="f" strokeweight=".21mm">
                  <v:path arrowok="t" textboxrect="0,0,92520,46444"/>
                </v:shape>
                <v:shape id="Shape 8335" o:spid="_x0000_s1640" style="position:absolute;left:13312;top:11221;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" path="m92520,l,46431e" filled="f" strokeweight=".21mm">
                  <v:path arrowok="t" textboxrect="0,0,92520,46431"/>
                </v:shape>
                <v:shape id="Shape 8336" o:spid="_x0000_s1641" style="position:absolute;left:9539;top:12218;width:3849;height:0;visibility:visible;mso-wrap-style:square;v-text-anchor:top" coordsize="384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" path="m,l384835,e" filled="f" strokeweight=".21mm">
                  <v:path arrowok="t" textboxrect="0,0,384835,0"/>
                </v:shape>
                <v:shape id="Shape 8337" o:spid="_x0000_s1642" style="position:absolute;left:12463;top:11757;width:928;height:464;visibility:visible;mso-wrap-style:square;v-text-anchor:top" coordsize="92875,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" path="m92875,46444l,e" filled="f" strokeweight=".21mm">
                  <v:path arrowok="t" textboxrect="0,0,92875,46444"/>
                </v:shape>
                <v:shape id="Shape 8338" o:spid="_x0000_s1643" style="position:absolute;left:12463;top:12218;width:928;height:468;visibility:visible;mso-wrap-style:square;v-text-anchor:top" coordsize="92875,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" path="m92875,l,46799e" filled="f" strokeweight=".21mm">
                  <v:path arrowok="t" textboxrect="0,0,92875,46799"/>
                </v:shape>
                <v:shape id="Shape 8339" o:spid="_x0000_s1644" style="position:absolute;left:23392;top:12218;width:3154;height:0;visibility:visible;mso-wrap-style:square;v-text-anchor:top" coordsize="31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" path="m,l315354,e" filled="f" strokeweight=".21mm">
                  <v:path arrowok="t" textboxrect="0,0,315354,0"/>
                </v:shape>
                <v:shape id="Shape 8340" o:spid="_x0000_s1645" style="position:absolute;left:25621;top:11757;width:928;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" path="m92888,46444l,e" filled="f" strokeweight=".21mm">
                  <v:path arrowok="t" textboxrect="0,0,92888,46444"/>
                </v:shape>
                <v:shape id="Shape 8341" o:spid="_x0000_s1646" style="position:absolute;left:25621;top:12218;width:928;height:468;visibility:visible;mso-wrap-style:square;v-text-anchor:top" coordsize="92888,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" path="m92888,l,46799e" filled="f" strokeweight=".21mm">
                  <v:path arrowok="t" textboxrect="0,0,92888,46799"/>
                </v:shape>
                <v:shape id="Shape 8342" o:spid="_x0000_s1647" style="position:absolute;left:29548;top:13373;width:0;height:1998;visibility:visible;mso-wrap-style:square;v-text-anchor:top" coordsize="0,199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" path="m,l,199796e" filled="f" strokeweight=".21mm">
                  <v:path arrowok="t" textboxrect="0,0,0,199796"/>
                </v:shape>
                <v:shape id="Shape 8343" o:spid="_x0000_s1648" style="position:absolute;left:29548;top:1445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" path="m,92520l46444,e" filled="f" strokeweight=".21mm">
                  <v:path arrowok="t" textboxrect="0,0,46444,92520"/>
                </v:shape>
                <v:shape id="Shape 8344" o:spid="_x0000_s1649" style="position:absolute;left:29087;top:1445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" path="m46444,92520l,e" filled="f" strokeweight=".21mm">
                  <v:path arrowok="t" textboxrect="0,0,46444,92520"/>
                </v:shape>
                <v:shape id="Shape 8345" o:spid="_x0000_s1650" style="position:absolute;left:30009;top:16369;width:12002;height:0;visibility:visible;mso-wrap-style:square;v-text-anchor:top" coordsize="1200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" path="m,l1200239,e" filled="f" strokeweight=".21mm">
                  <v:path arrowok="t" textboxrect="0,0,1200239,0"/>
                </v:shape>
                <v:shape id="Shape 8346" o:spid="_x0000_s1651" style="position:absolute;left:41090;top:15908;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" path="m92520,46431l,e" filled="f" strokeweight=".21mm">
                  <v:path arrowok="t" textboxrect="0,0,92520,46431"/>
                </v:shape>
                <v:shape id="Shape 8347" o:spid="_x0000_s1652" style="position:absolute;left:41090;top:16369;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" path="m92520,l,46444e" filled="f" strokeweight=".21mm">
                  <v:path arrowok="t" textboxrect="0,0,92520,46444"/>
                </v:shape>
                <v:shape id="Shape 8348" o:spid="_x0000_s1653" style="position:absolute;left:29548;top:17215;width:0;height:9914;visibility:visible;mso-wrap-style:square;v-text-anchor:top" coordsize="0,99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" path="m,l,991451e" filled="f" strokeweight=".21mm">
                  <v:path arrowok="t" textboxrect="0,0,0,991451"/>
                </v:shape>
                <v:shape id="Shape 8349" o:spid="_x0000_s1654" style="position:absolute;left:29548;top:26207;width:465;height:926;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" path="m,92520l46444,e" filled="f" strokeweight=".21mm">
                  <v:path arrowok="t" textboxrect="0,0,46444,92520"/>
                </v:shape>
                <v:shape id="Shape 8350" o:spid="_x0000_s1655" style="position:absolute;left:29087;top:26207;width:465;height:926;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" path="m46444,92520l,e" filled="f" strokeweight=".21mm">
                  <v:path arrowok="t" textboxrect="0,0,46444,92520"/>
                </v:shape>
                <v:shape id="Shape 8351" o:spid="_x0000_s1656" style="position:absolute;left:42472;top:17215;width:0;height:10224;visibility:visible;mso-wrap-style:square;v-text-anchor:top" coordsize="0,102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" path="m,l,1022401e" filled="f" strokeweight=".21mm">
                  <v:path arrowok="t" textboxrect="0,0,0,1022401"/>
                </v:shape>
                <v:shape id="Shape 8352" o:spid="_x0000_s1657" style="position:absolute;left:42472;top:26517;width:468;height:925;visibility:visible;mso-wrap-style:square;v-text-anchor:top" coordsize="46799,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" path="m,92520l46799,e" filled="f" strokeweight=".21mm">
                  <v:path arrowok="t" textboxrect="0,0,46799,92520"/>
                </v:shape>
                <v:shape id="Shape 8353" o:spid="_x0000_s1658" style="position:absolute;left:42011;top:26517;width:465;height:925;visibility:visible;mso-wrap-style:square;v-text-anchor:top" coordsize="46431,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" path="m46431,92520l,e" filled="f" strokeweight=".21mm">
                  <v:path arrowok="t" textboxrect="0,0,46431,92520"/>
                </v:shape>
                <v:shape id="Shape 8354" o:spid="_x0000_s1659" style="position:absolute;left:35009;top:29052;width:4310;height:0;visibility:visible;mso-wrap-style:square;v-text-anchor:top" coordsize="430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" path="m,l430924,e" filled="f" strokeweight=".21mm">
                  <v:path arrowok="t" textboxrect="0,0,430924,0"/>
                </v:shape>
                <v:shape id="Shape 8355" o:spid="_x0000_s1660" style="position:absolute;left:38397;top:28591;width:925;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" path="m92519,46444l,e" filled="f" strokeweight=".21mm">
                  <v:path arrowok="t" textboxrect="0,0,92519,46444"/>
                </v:shape>
                <v:shape id="Shape 8356" o:spid="_x0000_s1661" style="position:absolute;left:38397;top:29052;width:925;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" path="m92519,l,46431e" filled="f" strokeweight=".21mm">
                  <v:path arrowok="t" textboxrect="0,0,92519,46431"/>
                </v:shape>
                <v:shape id="Shape 8357" o:spid="_x0000_s1662" style="position:absolute;left:45705;top:29052;width:11927;height:0;visibility:visible;mso-wrap-style:square;v-text-anchor:top" coordsize="1192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" path="m,l1192682,e" filled="f" strokeweight=".21mm">
                  <v:path arrowok="t" textboxrect="0,0,1192682,0"/>
                </v:shape>
                <v:shape id="Shape 8358" o:spid="_x0000_s1663" style="position:absolute;left:56710;top:28591;width:925;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" path="m92519,46444l,e" filled="f" strokeweight=".21mm">
                  <v:path arrowok="t" textboxrect="0,0,92519,46444"/>
                </v:shape>
                <v:shape id="Shape 8359" o:spid="_x0000_s1664" style="position:absolute;left:56710;top:29052;width:925;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" path="m92519,l,46431e" filled="f" strokeweight=".21mm">
                  <v:path arrowok="t" textboxrect="0,0,92519,46431"/>
                </v:shape>
                <v:shape id="Shape 8360" o:spid="_x0000_s1665" style="position:absolute;left:43012;top:16369;width:5310;height:0;visibility:visible;mso-wrap-style:square;v-text-anchor:top" coordsize="53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" path="m,l530999,e" filled="f" strokeweight=".21mm">
                  <v:path arrowok="t" textboxrect="0,0,530999,0"/>
                </v:shape>
                <v:shape id="Shape 8361" o:spid="_x0000_s1666" style="position:absolute;left:47401;top:15908;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" path="m92520,46431l,e" filled="f" strokeweight=".21mm">
                  <v:path arrowok="t" textboxrect="0,0,92520,46431"/>
                </v:shape>
                <v:shape id="Shape 8362" o:spid="_x0000_s1667" style="position:absolute;left:47401;top:16369;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" path="m92520,l,46444e" filled="f" strokeweight=".21mm">
                  <v:path arrowok="t" textboxrect="0,0,92520,46444"/>
                </v:shape>
                <v:shape id="Shape 8363" o:spid="_x0000_s1668" style="position:absolute;left:55555;top:16063;width:4003;height:0;visibility:visible;mso-wrap-style:square;v-text-anchor:top" coordsize="400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" path="m,l400317,e" filled="f" strokeweight=".21mm">
                  <v:path arrowok="t" textboxrect="0,0,400317,0"/>
                </v:shape>
                <v:shape id="Shape 8364" o:spid="_x0000_s1669" style="position:absolute;left:58633;top:15602;width:928;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" path="m92888,46444l,e" filled="f" strokeweight=".21mm">
                  <v:path arrowok="t" textboxrect="0,0,92888,46444"/>
                </v:shape>
                <v:shape id="Shape 8365" o:spid="_x0000_s1670" style="position:absolute;left:58633;top:16063;width:928;height:464;visibility:visible;mso-wrap-style:square;v-text-anchor:top" coordsize="92888,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" path="m92888,l,46431e" filled="f" strokeweight=".21mm">
                  <v:path arrowok="t" textboxrect="0,0,92888,46431"/>
                </v:shape>
                <v:shape id="Shape 8366" o:spid="_x0000_s1671" style="position:absolute;left:13928;top:14140;width:0;height:2614;visibility:visible;mso-wrap-style:square;v-text-anchor:top" coordsize="0,26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" path="m,261353l,e" filled="f" strokeweight=".21mm">
                  <v:path arrowok="t" textboxrect="0,0,0,261353"/>
                </v:shape>
                <v:shape id="Shape 8367" o:spid="_x0000_s1672" style="position:absolute;left:13463;top:14140;width:468;height:926;visibility:visible;mso-wrap-style:square;v-text-anchor:top" coordsize="46799,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" path="m46799,l,92519e" filled="f" strokeweight=".21mm">
                  <v:path arrowok="t" textboxrect="0,0,46799,92519"/>
                </v:shape>
                <v:shape id="Shape 8368" o:spid="_x0000_s1673" style="position:absolute;left:13928;top:14140;width:464;height:926;visibility:visible;mso-wrap-style:square;v-text-anchor:top" coordsize="46444,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" path="m,l46444,92519e" filled="f" strokeweight=".21mm">
                  <v:path arrowok="t" textboxrect="0,0,46444,92519"/>
                </v:shape>
                <v:shape id="Shape 8369" o:spid="_x0000_s1674" style="position:absolute;left:24238;top:11221;width:1077;height:0;visibility:visible;mso-wrap-style:square;v-text-anchor:top" coordsize="1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" path="m,l107645,e" filled="f" strokeweight=".21mm">
                  <v:path arrowok="t" textboxrect="0,0,107645,0"/>
                </v:shape>
                <v:shape id="Shape 8370" o:spid="_x0000_s1675" style="position:absolute;left:25315;top:6224;width:0;height:4997;visibility:visible;mso-wrap-style:square;v-text-anchor:top" coordsize="0,49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" path="m,499682l,e" filled="f" strokeweight=".21mm">
                  <v:path arrowok="t" textboxrect="0,0,0,499682"/>
                </v:shape>
                <v:shape id="Shape 8371" o:spid="_x0000_s1676" style="position:absolute;left:25315;top:6224;width:16776;height:0;visibility:visible;mso-wrap-style:square;v-text-anchor:top" coordsize="1677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" path="m,l1677594,e" filled="f" strokeweight=".21mm">
                  <v:path arrowok="t" textboxrect="0,0,1677594,0"/>
                </v:shape>
                <v:shape id="Shape 8372" o:spid="_x0000_s1677" style="position:absolute;left:41165;top:5763;width:929;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" path="m92888,46444l,e" filled="f" strokeweight=".21mm">
                  <v:path arrowok="t" textboxrect="0,0,92888,46444"/>
                </v:shape>
                <v:shape id="Shape 8373" o:spid="_x0000_s1678" style="position:absolute;left:41165;top:6224;width:929;height:464;visibility:visible;mso-wrap-style:square;v-text-anchor:top" coordsize="92888,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" path="m92888,l,46431e" filled="f" strokeweight=".21mm">
                  <v:path arrowok="t" textboxrect="0,0,92888,46431"/>
                </v:shape>
                <v:shape id="Shape 8374" o:spid="_x0000_s1679" style="position:absolute;left:45169;top:7916;width:0;height:7070;visibility:visible;mso-wrap-style:square;v-text-anchor:top" coordsize="0,7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" path="m,l,707034e" filled="f" strokeweight=".21mm">
                  <v:path arrowok="t" textboxrect="0,0,0,707034"/>
                </v:shape>
                <v:shape id="Shape 8375" o:spid="_x0000_s1680" style="position:absolute;left:45169;top:14986;width:2152;height:0;visibility:visible;mso-wrap-style:square;v-text-anchor:top" coordsize="21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" path="m,l215278,e" filled="f" strokeweight=".21mm">
                  <v:path arrowok="t" textboxrect="0,0,215278,0"/>
                </v:shape>
                <v:shape id="Shape 8376" o:spid="_x0000_s1681" style="position:absolute;left:46400;top:14526;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" path="m92520,46431l,e" filled="f" strokeweight=".21mm">
                  <v:path arrowok="t" textboxrect="0,0,92520,46431"/>
                </v:shape>
                <v:shape id="Shape 8377" o:spid="_x0000_s1682" style="position:absolute;left:46400;top:14986;width:925;height:465;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" path="m92520,l,46444e" filled="f" strokeweight=".21mm">
                  <v:path arrowok="t" textboxrect="0,0,92520,46444"/>
                </v:shape>
                <v:shape id="Shape 8378" o:spid="_x0000_s1683" style="position:absolute;left:48322;top:6303;width:8464;height:0;visibility:visible;mso-wrap-style:square;v-text-anchor:top" coordsize="846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" path="m,l846366,e" filled="f" strokeweight=".21mm">
                  <v:path arrowok="t" textboxrect="0,0,846366,0"/>
                </v:shape>
                <v:shape id="Shape 8379" o:spid="_x0000_s1684" style="position:absolute;left:56786;top:6303;width:0;height:8683;visibility:visible;mso-wrap-style:square;v-text-anchor:top" coordsize="0,86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" path="m,l,868324e" filled="f" strokeweight=".21mm">
                  <v:path arrowok="t" textboxrect="0,0,0,868324"/>
                </v:shape>
                <v:shape id="Shape 8380" o:spid="_x0000_s1685" style="position:absolute;left:56786;top:14986;width:1771;height:0;visibility:visible;mso-wrap-style:square;v-text-anchor:top" coordsize="177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" path="m,l177114,e" filled="f" strokeweight=".21mm">
                  <v:path arrowok="t" textboxrect="0,0,177114,0"/>
                </v:shape>
                <v:shape id="Shape 8381" o:spid="_x0000_s1686" style="position:absolute;left:57632;top:14526;width:929;height:464;visibility:visible;mso-wrap-style:square;v-text-anchor:top" coordsize="92875,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" path="m92875,46431l,e" filled="f" strokeweight=".21mm">
                  <v:path arrowok="t" textboxrect="0,0,92875,46431"/>
                </v:shape>
                <v:shape id="Shape 8382" o:spid="_x0000_s1687" style="position:absolute;left:57632;top:14986;width:929;height:465;visibility:visible;mso-wrap-style:square;v-text-anchor:top" coordsize="92875,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" path="m92875,l,46444e" filled="f" strokeweight=".21mm">
                  <v:path arrowok="t" textboxrect="0,0,92875,46444"/>
                </v:shape>
                <v:shape id="Shape 8383" o:spid="_x0000_s1688" style="position:absolute;left:61865;top:17600;width:0;height:4611;visibility:visible;mso-wrap-style:square;v-text-anchor:top" coordsize="0,46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" path="m,l,461150e" filled="f" strokeweight=".21mm">
                  <v:path arrowok="t" textboxrect="0,0,0,461150"/>
                </v:shape>
                <v:shape id="Shape 8384" o:spid="_x0000_s1689" style="position:absolute;left:61865;top:2129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" path="m,92520l46444,e" filled="f" strokeweight=".21mm">
                  <v:path arrowok="t" textboxrect="0,0,46444,92520"/>
                </v:shape>
                <v:shape id="Shape 8385" o:spid="_x0000_s1690" style="position:absolute;left:61405;top:21290;width:464;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" path="m46444,92520l,e" filled="f" strokeweight=".21mm">
                  <v:path arrowok="t" textboxrect="0,0,46444,92520"/>
                </v:shape>
                <v:shape id="Shape 8386" o:spid="_x0000_s1691" style="position:absolute;left:58172;top:25286;width:0;height:2844;visibility:visible;mso-wrap-style:square;v-text-anchor:top" coordsize="0,2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" path="m,l,284404e" filled="f" strokeweight=".21mm">
                  <v:path arrowok="t" textboxrect="0,0,0,284404"/>
                </v:shape>
                <v:shape id="Shape 8387" o:spid="_x0000_s1692" style="position:absolute;left:58172;top:27208;width:464;height:925;visibility:visible;mso-wrap-style:square;v-text-anchor:top" coordsize="46444,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" path="m,92519l46444,e" filled="f" strokeweight=".21mm">
                  <v:path arrowok="t" textboxrect="0,0,46444,92519"/>
                </v:shape>
                <v:shape id="Shape 8388" o:spid="_x0000_s1693" style="position:absolute;left:57711;top:27208;width:464;height:925;visibility:visible;mso-wrap-style:square;v-text-anchor:top" coordsize="46431,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" path="m46431,92519l,e" filled="f" strokeweight=".21mm">
                  <v:path arrowok="t" textboxrect="0,0,46431,92519"/>
                </v:shape>
                <v:shape id="Shape 8389" o:spid="_x0000_s1694" style="position:absolute;left:58633;top:29052;width:5540;height:0;visibility:visible;mso-wrap-style:square;v-text-anchor:top" coordsize="55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" path="m,l554038,e" filled="f" strokeweight=".21mm">
                  <v:path arrowok="t" textboxrect="0,0,554038,0"/>
                </v:shape>
                <v:shape id="Shape 8390" o:spid="_x0000_s1695" style="position:absolute;left:63251;top:28591;width:926;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" path="m92519,46444l,e" filled="f" strokeweight=".21mm">
                  <v:path arrowok="t" textboxrect="0,0,92519,46444"/>
                </v:shape>
                <v:shape id="Shape 8391" o:spid="_x0000_s1696" style="position:absolute;left:63251;top:29052;width:926;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" path="m92519,l,46431e" filled="f" strokeweight=".21mm">
                  <v:path arrowok="t" textboxrect="0,0,92519,46431"/>
                </v:shape>
                <v:rect id="Rectangle 8392" o:spid="_x0000_s1697" style="position:absolute;left:37630;top:18076;width:12881;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1nMxQAAAN4AAAAPAAAAZHJzL2Rvd25yZXYueG1sRE9Na8JA&#10;EL0X/A/LCN7qRrE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671nMxQAAAN4AAAAP&#10;AAAAAAAAAAAAAAAAAAcCAABkcnMvZG93bnJldi54bWxQSwUGAAAAAAMAAwC3AAAA+QIAAAAA&#10;" filled="f" stroked="f">
                  <v:textbox inset="0,0,0,0">
                    <w:txbxContent>
                      <w:p w14:paraId="27F3F1B0" w14:textId="77777777" w:rsidR="00CD685B" w:rsidRDefault="00CD685B" w:rsidP="002218E2">
                        <w:r>
                          <w:rPr>
                            <w:rFonts w:ascii="Liberation Sans" w:eastAsia="Liberation Sans" w:hAnsi="Liberation Sans" w:cs="Liberation Sans"/>
                            <w:sz w:val="13"/>
                          </w:rPr>
                          <w:t>Löschung wurde bestätigt</w:t>
                        </w:r>
                      </w:p>
                    </w:txbxContent>
                  </v:textbox>
                </v:rect>
                <v:rect id="Rectangle 44176" o:spid="_x0000_s1698" style="position:absolute;left:44704;top:15996;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7xQAAAN4AAAAPAAAAZHJzL2Rvd25yZXYueG1sRE9Na8JA&#10;EL0X+h+WKfTWbJQi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DKPce7xQAAAN4AAAAP&#10;AAAAAAAAAAAAAAAAAAcCAABkcnMvZG93bnJldi54bWxQSwUGAAAAAAMAAwC3AAAA+QIAAAAA&#10;" filled="f" stroked="f">
                  <v:textbox inset="0,0,0,0">
                    <w:txbxContent>
                      <w:p w14:paraId="548BADC0" w14:textId="77777777" w:rsidR="00CD685B" w:rsidRDefault="00CD685B" w:rsidP="002218E2">
                        <w:r>
                          <w:rPr>
                            <w:rFonts w:ascii="Liberation Sans" w:eastAsia="Liberation Sans" w:hAnsi="Liberation Sans" w:cs="Liberation Sans"/>
                            <w:sz w:val="13"/>
                          </w:rPr>
                          <w:t>[</w:t>
                        </w:r>
                      </w:p>
                    </w:txbxContent>
                  </v:textbox>
                </v:rect>
                <v:rect id="Rectangle 44178" o:spid="_x0000_s1699" style="position:absolute;left:44957;top:15996;width:865;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IgxQAAAN4AAAAPAAAAZHJzL2Rvd25yZXYueG1sRE9Na8JA&#10;EL0X/A/LCN7qRp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ClcWIgxQAAAN4AAAAP&#10;AAAAAAAAAAAAAAAAAAcCAABkcnMvZG93bnJldi54bWxQSwUGAAAAAAMAAwC3AAAA+QIAAAAA&#10;" filled="f" stroked="f">
                  <v:textbox inset="0,0,0,0">
                    <w:txbxContent>
                      <w:p w14:paraId="0D957D2A" w14:textId="77777777" w:rsidR="00CD685B" w:rsidRDefault="00CD685B" w:rsidP="002218E2">
                        <w:r>
                          <w:rPr>
                            <w:rFonts w:ascii="Liberation Sans" w:eastAsia="Liberation Sans" w:hAnsi="Liberation Sans" w:cs="Liberation Sans"/>
                            <w:sz w:val="13"/>
                          </w:rPr>
                          <w:t>ja</w:t>
                        </w:r>
                      </w:p>
                    </w:txbxContent>
                  </v:textbox>
                </v:rect>
                <v:rect id="Rectangle 44177" o:spid="_x0000_s1700" style="position:absolute;left:45604;top:15996;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ZSxwAAAN4AAAAPAAAAZHJzL2Rvd25yZXYueG1sRI9Ba8JA&#10;EIXvBf/DMkJvdWMR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NTu9lLHAAAA3gAA&#10;AA8AAAAAAAAAAAAAAAAABwIAAGRycy9kb3ducmV2LnhtbFBLBQYAAAAAAwADALcAAAD7AgAAAAA=&#10;" filled="f" stroked="f">
                  <v:textbox inset="0,0,0,0">
                    <w:txbxContent>
                      <w:p w14:paraId="3AEF62A4" w14:textId="77777777" w:rsidR="00CD685B" w:rsidRDefault="00CD685B" w:rsidP="002218E2">
                        <w:r>
                          <w:rPr>
                            <w:rFonts w:ascii="Liberation Sans" w:eastAsia="Liberation Sans" w:hAnsi="Liberation Sans" w:cs="Liberation Sans"/>
                            <w:sz w:val="13"/>
                          </w:rPr>
                          <w:t>]</w:t>
                        </w:r>
                      </w:p>
                    </w:txbxContent>
                  </v:textbox>
                </v:rect>
                <v:rect id="Rectangle 44187" o:spid="_x0000_s1701" style="position:absolute;left:42025;top:22152;width:2128;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PJxQAAAN4AAAAPAAAAZHJzL2Rvd25yZXYueG1sRE9Na8JA&#10;EL0X+h+WKXhrNkoR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C7olPJxQAAAN4AAAAP&#10;AAAAAAAAAAAAAAAAAAcCAABkcnMvZG93bnJldi54bWxQSwUGAAAAAAMAAwC3AAAA+QIAAAAA&#10;" filled="f" stroked="f">
                  <v:textbox inset="0,0,0,0">
                    <w:txbxContent>
                      <w:p w14:paraId="0CA7F1C4" w14:textId="77777777" w:rsidR="00CD685B" w:rsidRDefault="00CD685B" w:rsidP="002218E2">
                        <w:r>
                          <w:rPr>
                            <w:rFonts w:ascii="Liberation Sans" w:eastAsia="Liberation Sans" w:hAnsi="Liberation Sans" w:cs="Liberation Sans"/>
                            <w:sz w:val="13"/>
                          </w:rPr>
                          <w:t>nein</w:t>
                        </w:r>
                      </w:p>
                    </w:txbxContent>
                  </v:textbox>
                </v:rect>
                <v:rect id="Rectangle 44186" o:spid="_x0000_s1702" style="position:absolute;left:43622;top:22152;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yJxwAAAN4AAAAPAAAAZHJzL2Rvd25yZXYueG1sRI9Ba8JA&#10;EIXvBf/DMkJvdWNB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K9BbInHAAAA3gAA&#10;AA8AAAAAAAAAAAAAAAAABwIAAGRycy9kb3ducmV2LnhtbFBLBQYAAAAAAwADALcAAAD7AgAAAAA=&#10;" filled="f" stroked="f">
                  <v:textbox inset="0,0,0,0">
                    <w:txbxContent>
                      <w:p w14:paraId="21F2AAEC" w14:textId="77777777" w:rsidR="00CD685B" w:rsidRDefault="00CD685B" w:rsidP="002218E2">
                        <w:r>
                          <w:rPr>
                            <w:rFonts w:ascii="Liberation Sans" w:eastAsia="Liberation Sans" w:hAnsi="Liberation Sans" w:cs="Liberation Sans"/>
                            <w:sz w:val="13"/>
                          </w:rPr>
                          <w:t>]</w:t>
                        </w:r>
                      </w:p>
                    </w:txbxContent>
                  </v:textbox>
                </v:rect>
                <v:rect id="Rectangle 44185" o:spid="_x0000_s1703" style="position:absolute;left:41785;top:22152;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kSxAAAAN4AAAAPAAAAZHJzL2Rvd25yZXYueG1sRE9Li8Iw&#10;EL4L+x/CLHjTtI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MANyRLEAAAA3gAAAA8A&#10;AAAAAAAAAAAAAAAABwIAAGRycy9kb3ducmV2LnhtbFBLBQYAAAAAAwADALcAAAD4AgAAAAA=&#10;" filled="f" stroked="f">
                  <v:textbox inset="0,0,0,0">
                    <w:txbxContent>
                      <w:p w14:paraId="7593D47B" w14:textId="77777777" w:rsidR="00CD685B" w:rsidRDefault="00CD685B" w:rsidP="002218E2">
                        <w:r>
                          <w:rPr>
                            <w:rFonts w:ascii="Liberation Sans" w:eastAsia="Liberation Sans" w:hAnsi="Liberation Sans" w:cs="Liberation Sans"/>
                            <w:sz w:val="13"/>
                          </w:rPr>
                          <w:t>[</w:t>
                        </w:r>
                      </w:p>
                    </w:txbxContent>
                  </v:textbox>
                </v:rect>
                <v:rect id="Rectangle 44182" o:spid="_x0000_s1704" style="position:absolute;left:28853;top:22000;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dlxQAAAN4AAAAPAAAAZHJzL2Rvd25yZXYueG1sRE9Na8JA&#10;EL0X+h+WKXhrNgot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Aw31dlxQAAAN4AAAAP&#10;AAAAAAAAAAAAAAAAAAcCAABkcnMvZG93bnJldi54bWxQSwUGAAAAAAMAAwC3AAAA+QIAAAAA&#10;" filled="f" stroked="f">
                  <v:textbox inset="0,0,0,0">
                    <w:txbxContent>
                      <w:p w14:paraId="434B6E17" w14:textId="77777777" w:rsidR="00CD685B" w:rsidRDefault="00CD685B" w:rsidP="002218E2">
                        <w:r>
                          <w:rPr>
                            <w:rFonts w:ascii="Liberation Sans" w:eastAsia="Liberation Sans" w:hAnsi="Liberation Sans" w:cs="Liberation Sans"/>
                            <w:sz w:val="13"/>
                          </w:rPr>
                          <w:t>[</w:t>
                        </w:r>
                      </w:p>
                    </w:txbxContent>
                  </v:textbox>
                </v:rect>
                <v:rect id="Rectangle 44184" o:spid="_x0000_s1705" style="position:absolute;left:29094;top:22000;width:212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xQAAAN4AAAAPAAAAZHJzL2Rvd25yZXYueG1sRE9Na8JA&#10;EL0X/A/LCN7qRqU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Bfk/L+xQAAAN4AAAAP&#10;AAAAAAAAAAAAAAAAAAcCAABkcnMvZG93bnJldi54bWxQSwUGAAAAAAMAAwC3AAAA+QIAAAAA&#10;" filled="f" stroked="f">
                  <v:textbox inset="0,0,0,0">
                    <w:txbxContent>
                      <w:p w14:paraId="3FCB487D" w14:textId="77777777" w:rsidR="00CD685B" w:rsidRDefault="00CD685B" w:rsidP="002218E2">
                        <w:r>
                          <w:rPr>
                            <w:rFonts w:ascii="Liberation Sans" w:eastAsia="Liberation Sans" w:hAnsi="Liberation Sans" w:cs="Liberation Sans"/>
                            <w:sz w:val="13"/>
                          </w:rPr>
                          <w:t>nein</w:t>
                        </w:r>
                      </w:p>
                    </w:txbxContent>
                  </v:textbox>
                </v:rect>
                <v:rect id="Rectangle 44183" o:spid="_x0000_s1706" style="position:absolute;left:30690;top:22000;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qKxQAAAN4AAAAPAAAAZHJzL2Rvd25yZXYueG1sRE9Na8JA&#10;EL0X/A/LCN7qRrE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QemqKxQAAAN4AAAAP&#10;AAAAAAAAAAAAAAAAAAcCAABkcnMvZG93bnJldi54bWxQSwUGAAAAAAMAAwC3AAAA+QIAAAAA&#10;" filled="f" stroked="f">
                  <v:textbox inset="0,0,0,0">
                    <w:txbxContent>
                      <w:p w14:paraId="74A8BEF8" w14:textId="77777777" w:rsidR="00CD685B" w:rsidRDefault="00CD685B" w:rsidP="002218E2">
                        <w:r>
                          <w:rPr>
                            <w:rFonts w:ascii="Liberation Sans" w:eastAsia="Liberation Sans" w:hAnsi="Liberation Sans" w:cs="Liberation Sans"/>
                            <w:sz w:val="13"/>
                          </w:rPr>
                          <w:t>]</w:t>
                        </w:r>
                      </w:p>
                    </w:txbxContent>
                  </v:textbox>
                </v:rect>
                <v:rect id="Rectangle 44174" o:spid="_x0000_s1707" style="position:absolute;left:35991;top:15855;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xQAAAN4AAAAPAAAAZHJzL2Rvd25yZXYueG1sRE9Na8JA&#10;EL0X/A/LCN6ajY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Ns8RxQAAAN4AAAAP&#10;AAAAAAAAAAAAAAAAAAcCAABkcnMvZG93bnJldi54bWxQSwUGAAAAAAMAAwC3AAAA+QIAAAAA&#10;" filled="f" stroked="f">
                  <v:textbox inset="0,0,0,0">
                    <w:txbxContent>
                      <w:p w14:paraId="08B32EF3" w14:textId="77777777" w:rsidR="00CD685B" w:rsidRDefault="00CD685B" w:rsidP="002218E2">
                        <w:r>
                          <w:rPr>
                            <w:rFonts w:ascii="Liberation Sans" w:eastAsia="Liberation Sans" w:hAnsi="Liberation Sans" w:cs="Liberation Sans"/>
                            <w:sz w:val="13"/>
                          </w:rPr>
                          <w:t>]</w:t>
                        </w:r>
                      </w:p>
                    </w:txbxContent>
                  </v:textbox>
                </v:rect>
                <v:rect id="Rectangle 44173" o:spid="_x0000_s1708" style="position:absolute;left:35092;top:15855;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FmxQAAAN4AAAAPAAAAZHJzL2Rvd25yZXYueG1sRE9Na8JA&#10;EL0X+h+WKfTWbBQq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BP5FFmxQAAAN4AAAAP&#10;AAAAAAAAAAAAAAAAAAcCAABkcnMvZG93bnJldi54bWxQSwUGAAAAAAMAAwC3AAAA+QIAAAAA&#10;" filled="f" stroked="f">
                  <v:textbox inset="0,0,0,0">
                    <w:txbxContent>
                      <w:p w14:paraId="5D1CE7AF" w14:textId="77777777" w:rsidR="00CD685B" w:rsidRDefault="00CD685B" w:rsidP="002218E2">
                        <w:r>
                          <w:rPr>
                            <w:rFonts w:ascii="Liberation Sans" w:eastAsia="Liberation Sans" w:hAnsi="Liberation Sans" w:cs="Liberation Sans"/>
                            <w:sz w:val="13"/>
                          </w:rPr>
                          <w:t>[</w:t>
                        </w:r>
                      </w:p>
                    </w:txbxContent>
                  </v:textbox>
                </v:rect>
                <v:rect id="Rectangle 44175" o:spid="_x0000_s1709" style="position:absolute;left:35333;top:15855;width:880;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T9xQAAAN4AAAAPAAAAZHJzL2Rvd25yZXYueG1sRE9Na8JA&#10;EL0X/A/LCN7qRs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AgqPT9xQAAAN4AAAAP&#10;AAAAAAAAAAAAAAAAAAcCAABkcnMvZG93bnJldi54bWxQSwUGAAAAAAMAAwC3AAAA+QIAAAAA&#10;" filled="f" stroked="f">
                  <v:textbox inset="0,0,0,0">
                    <w:txbxContent>
                      <w:p w14:paraId="38F10263" w14:textId="77777777" w:rsidR="00CD685B" w:rsidRDefault="00CD685B" w:rsidP="002218E2">
                        <w:r>
                          <w:rPr>
                            <w:rFonts w:ascii="Liberation Sans" w:eastAsia="Liberation Sans" w:hAnsi="Liberation Sans" w:cs="Liberation Sans"/>
                            <w:sz w:val="13"/>
                          </w:rPr>
                          <w:t>ja</w:t>
                        </w:r>
                      </w:p>
                    </w:txbxContent>
                  </v:textbox>
                </v:rect>
                <w10:anchorlock/>
              </v:group>
            </w:pict>
          </mc:Fallback>
        </mc:AlternateContent>
      </w:r>
    </w:p>
    <w:p w14:paraId="768565AA" w14:textId="32308527" w:rsidR="0196D19D" w:rsidRDefault="00495958" w:rsidP="00495958">
      <w:pPr>
        <w:pStyle w:val="Beschriftung"/>
      </w:pPr>
      <w:r>
        <w:t xml:space="preserve">Abbildung </w:t>
      </w:r>
      <w:fldSimple w:instr=" SEQ Abbildung \* ARABIC ">
        <w:r w:rsidR="00257541">
          <w:rPr>
            <w:noProof/>
          </w:rPr>
          <w:t>22</w:t>
        </w:r>
      </w:fldSimple>
      <w:r>
        <w:t>:</w:t>
      </w:r>
      <w:r w:rsidRPr="00D61B8F">
        <w:t xml:space="preserve"> Aktivitätsdiagram - </w:t>
      </w:r>
      <w:r>
        <w:t>Exponat löschen</w:t>
      </w:r>
    </w:p>
    <w:p w14:paraId="3AF32743" w14:textId="0CB0AC99" w:rsidR="72C6F971" w:rsidRDefault="72C6F971" w:rsidP="72C6F971">
      <w:r>
        <w:t>Das Löschen von anderen Elementen</w:t>
      </w:r>
      <w:r w:rsidR="003D4566">
        <w:t xml:space="preserve"> (Exponat, Nutzer und Förderer)</w:t>
      </w:r>
      <w:r>
        <w:t xml:space="preserve"> funktioniert von der Logik </w:t>
      </w:r>
      <w:r w:rsidR="39104D05">
        <w:t>gleich wie in Exponat löschen.</w:t>
      </w:r>
    </w:p>
    <w:p w14:paraId="5DE6ACF5" w14:textId="64D92FCB" w:rsidR="006928CC" w:rsidRDefault="006928CC" w:rsidP="006928CC">
      <w:pPr>
        <w:pStyle w:val="berschrift2"/>
      </w:pPr>
      <w:bookmarkStart w:id="190" w:name="_Toc44320833"/>
      <w:r>
        <w:lastRenderedPageBreak/>
        <w:t>Entwurfsklassendiagramm</w:t>
      </w:r>
      <w:bookmarkEnd w:id="190"/>
    </w:p>
    <w:p w14:paraId="66AD8F4C" w14:textId="7E3DBEDF" w:rsidR="0009155D" w:rsidRDefault="00DF51DD" w:rsidP="0009155D">
      <w:pPr>
        <w:keepNext/>
      </w:pPr>
      <w:r>
        <w:rPr>
          <w:noProof/>
        </w:rPr>
        <w:drawing>
          <wp:inline distT="0" distB="0" distL="0" distR="0" wp14:anchorId="21D06D9F" wp14:editId="60260542">
            <wp:extent cx="5994400" cy="5589682"/>
            <wp:effectExtent l="0" t="0" r="6350" b="0"/>
            <wp:docPr id="3956"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a:blip r:embed="rId27"/>
                    <a:stretch>
                      <a:fillRect/>
                    </a:stretch>
                  </pic:blipFill>
                  <pic:spPr>
                    <a:xfrm>
                      <a:off x="0" y="0"/>
                      <a:ext cx="6002929" cy="5597636"/>
                    </a:xfrm>
                    <a:prstGeom prst="rect">
                      <a:avLst/>
                    </a:prstGeom>
                  </pic:spPr>
                </pic:pic>
              </a:graphicData>
            </a:graphic>
          </wp:inline>
        </w:drawing>
      </w:r>
    </w:p>
    <w:p w14:paraId="0BDE6F88" w14:textId="1659AE0D" w:rsidR="00954BE5" w:rsidRPr="00954BE5" w:rsidRDefault="0009155D" w:rsidP="00954BE5">
      <w:pPr>
        <w:pStyle w:val="Beschriftung"/>
      </w:pPr>
      <w:r>
        <w:t xml:space="preserve">Abbildung </w:t>
      </w:r>
      <w:fldSimple w:instr=" SEQ Abbildung \* ARABIC ">
        <w:r w:rsidR="00257541">
          <w:rPr>
            <w:noProof/>
          </w:rPr>
          <w:t>23</w:t>
        </w:r>
      </w:fldSimple>
      <w:r>
        <w:t>: Entwurfsklassendiagramm</w:t>
      </w:r>
    </w:p>
    <w:p w14:paraId="544B981D" w14:textId="677852B0" w:rsidR="50F8C9F5" w:rsidRDefault="42D384B2" w:rsidP="50F8C9F5">
      <w:r>
        <w:t xml:space="preserve">Es gibt drei große Packages </w:t>
      </w:r>
      <w:r w:rsidR="519A1BA0">
        <w:t>und zwei kleine,</w:t>
      </w:r>
      <w:r w:rsidR="3689C400">
        <w:t xml:space="preserve"> </w:t>
      </w:r>
      <w:r>
        <w:t xml:space="preserve">die nach </w:t>
      </w:r>
      <w:r w:rsidR="3689C400">
        <w:t>Daten</w:t>
      </w:r>
      <w:r w:rsidR="19C0DDD7">
        <w:t xml:space="preserve"> getrennt sind. </w:t>
      </w:r>
      <w:r w:rsidR="519A1BA0">
        <w:t xml:space="preserve">Alles was mit Managern </w:t>
      </w:r>
      <w:r w:rsidR="1B062C48">
        <w:t>und Factor</w:t>
      </w:r>
      <w:r w:rsidR="00716A16">
        <w:t>ie</w:t>
      </w:r>
      <w:r w:rsidR="1B062C48">
        <w:t xml:space="preserve">s </w:t>
      </w:r>
      <w:r w:rsidR="519A1BA0">
        <w:t xml:space="preserve">zu tun hat </w:t>
      </w:r>
      <w:r w:rsidR="1B062C48">
        <w:t xml:space="preserve">ist im </w:t>
      </w:r>
      <w:r w:rsidR="0CEF7309">
        <w:t>ObjectManagment Package</w:t>
      </w:r>
      <w:r w:rsidR="1B062C48">
        <w:t xml:space="preserve"> </w:t>
      </w:r>
      <w:r w:rsidR="298D62C4">
        <w:t xml:space="preserve">wobei die Manager alle eine </w:t>
      </w:r>
      <w:r w:rsidR="2E152B9B">
        <w:t>blaue</w:t>
      </w:r>
      <w:r w:rsidR="298D62C4">
        <w:t xml:space="preserve"> Umrandung und die Factor</w:t>
      </w:r>
      <w:r w:rsidR="00716A16">
        <w:t>ie</w:t>
      </w:r>
      <w:r w:rsidR="298D62C4">
        <w:t xml:space="preserve">s eine </w:t>
      </w:r>
      <w:r w:rsidR="2E152B9B">
        <w:t>rote</w:t>
      </w:r>
      <w:r w:rsidR="298D62C4">
        <w:t xml:space="preserve"> haben.</w:t>
      </w:r>
    </w:p>
    <w:p w14:paraId="4EB4DE7A" w14:textId="4270E3EF" w:rsidR="0009155D" w:rsidRDefault="0009155D" w:rsidP="0009155D">
      <w:pPr>
        <w:pStyle w:val="berschrift3"/>
      </w:pPr>
      <w:bookmarkStart w:id="191" w:name="_Toc44320834"/>
      <w:r>
        <w:lastRenderedPageBreak/>
        <w:t>ObjectManagementPackage</w:t>
      </w:r>
      <w:bookmarkEnd w:id="191"/>
    </w:p>
    <w:p w14:paraId="4D29997D" w14:textId="77777777" w:rsidR="0009155D" w:rsidRDefault="0009155D" w:rsidP="0009155D">
      <w:pPr>
        <w:keepNext/>
      </w:pPr>
      <w:r>
        <w:rPr>
          <w:noProof/>
        </w:rPr>
        <w:drawing>
          <wp:inline distT="0" distB="0" distL="0" distR="0" wp14:anchorId="6E5EFCA1" wp14:editId="7950004C">
            <wp:extent cx="5845024" cy="2995684"/>
            <wp:effectExtent l="0" t="0" r="3810" b="0"/>
            <wp:docPr id="1"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13744" t="2033" r="15734" b="59225"/>
                    <a:stretch/>
                  </pic:blipFill>
                  <pic:spPr bwMode="auto">
                    <a:xfrm>
                      <a:off x="0" y="0"/>
                      <a:ext cx="5870868" cy="3008930"/>
                    </a:xfrm>
                    <a:prstGeom prst="rect">
                      <a:avLst/>
                    </a:prstGeom>
                    <a:ln>
                      <a:noFill/>
                    </a:ln>
                    <a:extLst>
                      <a:ext uri="{53640926-AAD7-44D8-BBD7-CCE9431645EC}">
                        <a14:shadowObscured xmlns:a14="http://schemas.microsoft.com/office/drawing/2010/main"/>
                      </a:ext>
                    </a:extLst>
                  </pic:spPr>
                </pic:pic>
              </a:graphicData>
            </a:graphic>
          </wp:inline>
        </w:drawing>
      </w:r>
    </w:p>
    <w:p w14:paraId="0DC3DF16" w14:textId="1080CC6A" w:rsidR="0009155D" w:rsidRDefault="0009155D" w:rsidP="0009155D">
      <w:pPr>
        <w:pStyle w:val="Beschriftung"/>
      </w:pPr>
      <w:r>
        <w:t xml:space="preserve">Abbildung </w:t>
      </w:r>
      <w:fldSimple w:instr=" SEQ Abbildung \* ARABIC ">
        <w:r w:rsidR="00257541">
          <w:rPr>
            <w:noProof/>
          </w:rPr>
          <w:t>24</w:t>
        </w:r>
      </w:fldSimple>
      <w:r>
        <w:t>: Entwurfsklassendiagramm – ObjectManagmentPackage</w:t>
      </w:r>
    </w:p>
    <w:p w14:paraId="66F145DB" w14:textId="77777777" w:rsidR="007E421C" w:rsidRDefault="007E421C" w:rsidP="007E421C">
      <w:pPr>
        <w:pStyle w:val="berschrift3"/>
      </w:pPr>
      <w:bookmarkStart w:id="192" w:name="_Toc44320835"/>
      <w:r>
        <w:t>Manager</w:t>
      </w:r>
      <w:bookmarkEnd w:id="192"/>
    </w:p>
    <w:p w14:paraId="5111BD85" w14:textId="77777777" w:rsidR="007E421C" w:rsidRDefault="007E421C" w:rsidP="007E421C">
      <w:r>
        <w:t>Manger besitzen eine blaue Umrahmung. Alle Manager außer der Museumsmanager implementieren das ElementManager-Interface welches die generellen Zugriffsregeln der jeweiligen Manager definiert. Der Museumsmanager ist hierbei eher eine Art Bündel der anderen Manager und stellt einen zentralen Zugriffspunkt für den Admin und die Suche dar.</w:t>
      </w:r>
    </w:p>
    <w:p w14:paraId="30A084CA" w14:textId="77777777" w:rsidR="007E421C" w:rsidRPr="00121AF2" w:rsidRDefault="007E421C" w:rsidP="007E421C">
      <w:pPr>
        <w:pStyle w:val="berschrift3"/>
      </w:pPr>
      <w:bookmarkStart w:id="193" w:name="_Toc44320836"/>
      <w:r>
        <w:t>Factories</w:t>
      </w:r>
      <w:bookmarkEnd w:id="193"/>
    </w:p>
    <w:p w14:paraId="16AF8796" w14:textId="22743308" w:rsidR="007E421C" w:rsidRPr="007E421C" w:rsidRDefault="007E421C" w:rsidP="007E421C">
      <w:r>
        <w:t>Die Factories sind rot umrandet, sie dienen zum Anlegen neuer Elemente und der korrekten Integration in die entsprechenden Datenstrukturen.</w:t>
      </w:r>
    </w:p>
    <w:p w14:paraId="3E2F2E30" w14:textId="7B9BD046" w:rsidR="0009155D" w:rsidRDefault="0009155D" w:rsidP="0009155D">
      <w:pPr>
        <w:pStyle w:val="berschrift3"/>
      </w:pPr>
      <w:bookmarkStart w:id="194" w:name="_Toc44320837"/>
      <w:r>
        <w:lastRenderedPageBreak/>
        <w:t>PersonPackage</w:t>
      </w:r>
      <w:bookmarkEnd w:id="194"/>
    </w:p>
    <w:p w14:paraId="1D8B1408" w14:textId="77777777" w:rsidR="0009155D" w:rsidRDefault="0009155D" w:rsidP="0009155D">
      <w:pPr>
        <w:keepNext/>
      </w:pPr>
      <w:r>
        <w:rPr>
          <w:noProof/>
        </w:rPr>
        <w:drawing>
          <wp:inline distT="0" distB="0" distL="0" distR="0" wp14:anchorId="62B0E4C8" wp14:editId="238B1914">
            <wp:extent cx="4298867" cy="4790912"/>
            <wp:effectExtent l="0" t="0" r="6985" b="0"/>
            <wp:docPr id="182"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96" t="40684" r="53083" b="3860"/>
                    <a:stretch/>
                  </pic:blipFill>
                  <pic:spPr bwMode="auto">
                    <a:xfrm>
                      <a:off x="0" y="0"/>
                      <a:ext cx="4322025" cy="4816721"/>
                    </a:xfrm>
                    <a:prstGeom prst="rect">
                      <a:avLst/>
                    </a:prstGeom>
                    <a:ln>
                      <a:noFill/>
                    </a:ln>
                    <a:extLst>
                      <a:ext uri="{53640926-AAD7-44D8-BBD7-CCE9431645EC}">
                        <a14:shadowObscured xmlns:a14="http://schemas.microsoft.com/office/drawing/2010/main"/>
                      </a:ext>
                    </a:extLst>
                  </pic:spPr>
                </pic:pic>
              </a:graphicData>
            </a:graphic>
          </wp:inline>
        </w:drawing>
      </w:r>
    </w:p>
    <w:p w14:paraId="093C090C" w14:textId="1656E3B3" w:rsidR="005A774F" w:rsidRPr="005A774F" w:rsidRDefault="0009155D" w:rsidP="005A774F">
      <w:pPr>
        <w:pStyle w:val="Beschriftung"/>
      </w:pPr>
      <w:r>
        <w:t xml:space="preserve">Abbildung </w:t>
      </w:r>
      <w:fldSimple w:instr=" SEQ Abbildung \* ARABIC ">
        <w:r w:rsidR="00257541">
          <w:rPr>
            <w:noProof/>
          </w:rPr>
          <w:t>25</w:t>
        </w:r>
      </w:fldSimple>
      <w:r>
        <w:t xml:space="preserve">: Etwurfsklassendiagramm </w:t>
      </w:r>
      <w:r w:rsidR="00257541">
        <w:t>–</w:t>
      </w:r>
      <w:r>
        <w:t xml:space="preserve"> PersonPackage</w:t>
      </w:r>
    </w:p>
    <w:p w14:paraId="590A7BA8" w14:textId="66EB1BE4" w:rsidR="12BFD680" w:rsidRDefault="12BFD680" w:rsidP="12BFD680">
      <w:r>
        <w:t>Im PersonPackage sind alle Klassen die sich mit den Mitarbeitern oder Förderern auseinandersetzten.</w:t>
      </w:r>
    </w:p>
    <w:p w14:paraId="4D586211" w14:textId="03D7B981" w:rsidR="00716A16" w:rsidRDefault="00716A16" w:rsidP="007E421C">
      <w:pPr>
        <w:pStyle w:val="berschrift3"/>
      </w:pPr>
      <w:bookmarkStart w:id="195" w:name="_Toc44320838"/>
      <w:r>
        <w:t>Person</w:t>
      </w:r>
      <w:bookmarkEnd w:id="195"/>
    </w:p>
    <w:p w14:paraId="05F43746" w14:textId="75C4DC6F" w:rsidR="00716A16" w:rsidRPr="00716A16" w:rsidRDefault="00716A16" w:rsidP="00716A16">
      <w:r>
        <w:t>Jede Person besitzt generelle Kontaktdaten. Sie kann dabei mehrere Anschriften besitzen (z.B. Haus, Firma und Postfach)</w:t>
      </w:r>
      <w:r w:rsidR="00A95797">
        <w:t>.</w:t>
      </w:r>
    </w:p>
    <w:p w14:paraId="0EFBEBC4" w14:textId="62AACBC6" w:rsidR="00716A16" w:rsidRDefault="00716A16" w:rsidP="007E421C">
      <w:pPr>
        <w:pStyle w:val="berschrift3"/>
      </w:pPr>
      <w:bookmarkStart w:id="196" w:name="_Toc44320839"/>
      <w:r>
        <w:t>Förderer</w:t>
      </w:r>
      <w:bookmarkEnd w:id="196"/>
    </w:p>
    <w:p w14:paraId="3F2991D7" w14:textId="54DEB967" w:rsidR="00716A16" w:rsidRPr="00716A16" w:rsidRDefault="00716A16" w:rsidP="00716A16">
      <w:r>
        <w:t xml:space="preserve">Jeder Förderer besitzt </w:t>
      </w:r>
      <w:r w:rsidR="00A95797">
        <w:t xml:space="preserve">neben einer Anschrift zusätzlich </w:t>
      </w:r>
      <w:r>
        <w:t>eine Liste an Exponaten die er fördert.</w:t>
      </w:r>
    </w:p>
    <w:p w14:paraId="1E6A14FF" w14:textId="0E091F21" w:rsidR="00257541" w:rsidRDefault="00257541" w:rsidP="007E421C">
      <w:pPr>
        <w:pStyle w:val="berschrift3"/>
      </w:pPr>
      <w:bookmarkStart w:id="197" w:name="_Toc44320840"/>
      <w:r w:rsidRPr="00876BB0">
        <w:t>Mitarbeiter</w:t>
      </w:r>
      <w:bookmarkEnd w:id="197"/>
    </w:p>
    <w:p w14:paraId="32C3C606" w14:textId="40745A21" w:rsidR="00257541" w:rsidRPr="00257541" w:rsidRDefault="00257541" w:rsidP="00257541">
      <w:r>
        <w:t>Jeder Mitarbeiter besitzt Zugriff auf die Elementsuche und kann mit ihr in allen Museumselementen suchen. Des Weiteren besitzt jeder Mitarbeiter Zugriff auf die Manager die seinem Aufgabenbereich entsprechen.</w:t>
      </w:r>
    </w:p>
    <w:p w14:paraId="15516FDD" w14:textId="3F29A67E" w:rsidR="0009155D" w:rsidRDefault="0009155D" w:rsidP="0009155D">
      <w:pPr>
        <w:pStyle w:val="berschrift3"/>
      </w:pPr>
      <w:bookmarkStart w:id="198" w:name="_Toc44320841"/>
      <w:r>
        <w:lastRenderedPageBreak/>
        <w:t>ExponatPackage</w:t>
      </w:r>
      <w:bookmarkEnd w:id="198"/>
    </w:p>
    <w:p w14:paraId="28F35FCA" w14:textId="77777777" w:rsidR="00A95797" w:rsidRDefault="00A95797" w:rsidP="0009155D">
      <w:pPr>
        <w:keepNext/>
        <w:rPr>
          <w:noProof/>
        </w:rPr>
      </w:pPr>
    </w:p>
    <w:p w14:paraId="4E25A1E7" w14:textId="77777777" w:rsidR="00A95797" w:rsidRDefault="00A95797" w:rsidP="0009155D">
      <w:pPr>
        <w:keepNext/>
        <w:rPr>
          <w:noProof/>
        </w:rPr>
      </w:pPr>
    </w:p>
    <w:p w14:paraId="1B2FC44A" w14:textId="3D6B082E" w:rsidR="0009155D" w:rsidRDefault="00A95797" w:rsidP="0009155D">
      <w:pPr>
        <w:keepNext/>
      </w:pPr>
      <w:r>
        <w:rPr>
          <w:noProof/>
        </w:rPr>
        <w:drawing>
          <wp:inline distT="0" distB="0" distL="0" distR="0" wp14:anchorId="6C8EFA07" wp14:editId="2FF56120">
            <wp:extent cx="3696868" cy="5917235"/>
            <wp:effectExtent l="0" t="0" r="0" b="7620"/>
            <wp:docPr id="4"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rotWithShape="1">
                    <a:blip r:embed="rId27"/>
                    <a:srcRect l="65179" t="41083" r="816" b="543"/>
                    <a:stretch/>
                  </pic:blipFill>
                  <pic:spPr bwMode="auto">
                    <a:xfrm>
                      <a:off x="0" y="0"/>
                      <a:ext cx="3722646" cy="5958495"/>
                    </a:xfrm>
                    <a:prstGeom prst="rect">
                      <a:avLst/>
                    </a:prstGeom>
                    <a:ln>
                      <a:noFill/>
                    </a:ln>
                    <a:extLst>
                      <a:ext uri="{53640926-AAD7-44D8-BBD7-CCE9431645EC}">
                        <a14:shadowObscured xmlns:a14="http://schemas.microsoft.com/office/drawing/2010/main"/>
                      </a:ext>
                    </a:extLst>
                  </pic:spPr>
                </pic:pic>
              </a:graphicData>
            </a:graphic>
          </wp:inline>
        </w:drawing>
      </w:r>
    </w:p>
    <w:p w14:paraId="6D7A2DAA" w14:textId="4116C6A4" w:rsidR="005A774F" w:rsidRPr="005A774F" w:rsidRDefault="0009155D" w:rsidP="005A774F">
      <w:pPr>
        <w:pStyle w:val="Beschriftung"/>
      </w:pPr>
      <w:r>
        <w:t xml:space="preserve">Abbildung </w:t>
      </w:r>
      <w:fldSimple w:instr=" SEQ Abbildung \* ARABIC ">
        <w:r w:rsidR="00257541">
          <w:rPr>
            <w:noProof/>
          </w:rPr>
          <w:t>26</w:t>
        </w:r>
      </w:fldSimple>
      <w:r>
        <w:t xml:space="preserve">: Etwurfsklassendiagramm </w:t>
      </w:r>
      <w:r w:rsidR="12BFD680">
        <w:t>–</w:t>
      </w:r>
      <w:r>
        <w:t xml:space="preserve"> ExponatPackage</w:t>
      </w:r>
    </w:p>
    <w:p w14:paraId="2D498CA6" w14:textId="7A719291" w:rsidR="12BFD680" w:rsidRDefault="563E3200" w:rsidP="12BFD680">
      <w:r>
        <w:t xml:space="preserve">Das ExponatPackage enthällt alle </w:t>
      </w:r>
      <w:r w:rsidR="00A95797">
        <w:t>Klassen die für die Repräsentation eines Exponats relevant sind (also Historie, Wert und Exponat selbst)</w:t>
      </w:r>
      <w:r>
        <w:t xml:space="preserve">. </w:t>
      </w:r>
      <w:r w:rsidR="7D68D5F7">
        <w:t xml:space="preserve">Die Epoche ist das einzige Attribut, dass auch eigenständig Exsistieren kann, da die Epochen </w:t>
      </w:r>
      <w:r w:rsidR="68F9894E">
        <w:t xml:space="preserve">schon vorher </w:t>
      </w:r>
      <w:r w:rsidR="53CD0738">
        <w:t>Exsistieren.</w:t>
      </w:r>
      <w:r w:rsidR="00A95797">
        <w:t xml:space="preserve"> Sie wird hierbei von mehreren Listen die unterschiedliche Stile beinhalten repräsentiert.</w:t>
      </w:r>
    </w:p>
    <w:p w14:paraId="10BD3B71" w14:textId="1A7D6CDE" w:rsidR="0009155D" w:rsidRDefault="0009155D" w:rsidP="0009155D">
      <w:pPr>
        <w:pStyle w:val="berschrift3"/>
      </w:pPr>
      <w:bookmarkStart w:id="199" w:name="_Toc44320842"/>
      <w:r>
        <w:lastRenderedPageBreak/>
        <w:t>RaumPackage</w:t>
      </w:r>
      <w:bookmarkEnd w:id="199"/>
    </w:p>
    <w:p w14:paraId="23D54612" w14:textId="77777777" w:rsidR="0009155D" w:rsidRDefault="0009155D" w:rsidP="0009155D">
      <w:pPr>
        <w:keepNext/>
      </w:pPr>
      <w:r>
        <w:rPr>
          <w:noProof/>
        </w:rPr>
        <w:drawing>
          <wp:inline distT="0" distB="0" distL="0" distR="0" wp14:anchorId="6604C70E" wp14:editId="0B6A2472">
            <wp:extent cx="2135505" cy="1645920"/>
            <wp:effectExtent l="0" t="0" r="0" b="0"/>
            <wp:docPr id="3"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66" t="41133" r="37048" b="47229"/>
                    <a:stretch/>
                  </pic:blipFill>
                  <pic:spPr bwMode="auto">
                    <a:xfrm>
                      <a:off x="0" y="0"/>
                      <a:ext cx="2160106" cy="1664881"/>
                    </a:xfrm>
                    <a:prstGeom prst="rect">
                      <a:avLst/>
                    </a:prstGeom>
                    <a:ln>
                      <a:noFill/>
                    </a:ln>
                    <a:extLst>
                      <a:ext uri="{53640926-AAD7-44D8-BBD7-CCE9431645EC}">
                        <a14:shadowObscured xmlns:a14="http://schemas.microsoft.com/office/drawing/2010/main"/>
                      </a:ext>
                    </a:extLst>
                  </pic:spPr>
                </pic:pic>
              </a:graphicData>
            </a:graphic>
          </wp:inline>
        </w:drawing>
      </w:r>
    </w:p>
    <w:p w14:paraId="3614406F" w14:textId="13AA7856" w:rsidR="00332601" w:rsidRPr="00332601" w:rsidRDefault="0009155D" w:rsidP="00332601">
      <w:pPr>
        <w:pStyle w:val="Beschriftung"/>
      </w:pPr>
      <w:r>
        <w:t xml:space="preserve">Abbildung </w:t>
      </w:r>
      <w:fldSimple w:instr=" SEQ Abbildung \* ARABIC ">
        <w:r w:rsidR="00257541">
          <w:rPr>
            <w:noProof/>
          </w:rPr>
          <w:t>27</w:t>
        </w:r>
      </w:fldSimple>
      <w:r>
        <w:t xml:space="preserve">: Etwurfsklassendiagramm </w:t>
      </w:r>
      <w:r w:rsidR="53CD0738">
        <w:t>–</w:t>
      </w:r>
      <w:r>
        <w:t xml:space="preserve"> </w:t>
      </w:r>
      <w:r w:rsidR="301639C9">
        <w:t>RaumPackage</w:t>
      </w:r>
    </w:p>
    <w:p w14:paraId="5E6DFF8D" w14:textId="7D65E8DD" w:rsidR="53CD0738" w:rsidRDefault="47589493" w:rsidP="53CD0738">
      <w:r>
        <w:t>Das RaumPackage enthält nur die Raum Klasse.</w:t>
      </w:r>
    </w:p>
    <w:p w14:paraId="59A7DA0E" w14:textId="32707182" w:rsidR="0009155D" w:rsidRDefault="0009155D" w:rsidP="0009155D">
      <w:pPr>
        <w:pStyle w:val="berschrift3"/>
      </w:pPr>
      <w:bookmarkStart w:id="200" w:name="_Toc44320843"/>
      <w:r>
        <w:t>BildPackage</w:t>
      </w:r>
      <w:bookmarkEnd w:id="200"/>
    </w:p>
    <w:p w14:paraId="70C869ED" w14:textId="77777777" w:rsidR="0009155D" w:rsidRDefault="0009155D" w:rsidP="0009155D">
      <w:pPr>
        <w:keepNext/>
      </w:pPr>
      <w:r>
        <w:rPr>
          <w:noProof/>
        </w:rPr>
        <w:drawing>
          <wp:inline distT="0" distB="0" distL="0" distR="0" wp14:anchorId="58D13332" wp14:editId="583189C7">
            <wp:extent cx="2049886" cy="1436370"/>
            <wp:effectExtent l="0" t="0" r="7620" b="0"/>
            <wp:docPr id="184"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31" t="53878" r="38401" b="36532"/>
                    <a:stretch/>
                  </pic:blipFill>
                  <pic:spPr bwMode="auto">
                    <a:xfrm>
                      <a:off x="0" y="0"/>
                      <a:ext cx="2064370" cy="1446519"/>
                    </a:xfrm>
                    <a:prstGeom prst="rect">
                      <a:avLst/>
                    </a:prstGeom>
                    <a:ln>
                      <a:noFill/>
                    </a:ln>
                    <a:extLst>
                      <a:ext uri="{53640926-AAD7-44D8-BBD7-CCE9431645EC}">
                        <a14:shadowObscured xmlns:a14="http://schemas.microsoft.com/office/drawing/2010/main"/>
                      </a:ext>
                    </a:extLst>
                  </pic:spPr>
                </pic:pic>
              </a:graphicData>
            </a:graphic>
          </wp:inline>
        </w:drawing>
      </w:r>
    </w:p>
    <w:p w14:paraId="6D628A30" w14:textId="300277C6" w:rsidR="006D3CAE" w:rsidRPr="006D3CAE" w:rsidRDefault="0009155D" w:rsidP="6CE4E285">
      <w:pPr>
        <w:pStyle w:val="Beschriftung"/>
      </w:pPr>
      <w:r>
        <w:t xml:space="preserve">Abbildung </w:t>
      </w:r>
      <w:fldSimple w:instr=" SEQ Abbildung \* ARABIC ">
        <w:r w:rsidR="00257541">
          <w:rPr>
            <w:noProof/>
          </w:rPr>
          <w:t>28</w:t>
        </w:r>
      </w:fldSimple>
      <w:r>
        <w:t xml:space="preserve">: Entwurfsklassendiagramm </w:t>
      </w:r>
      <w:r w:rsidR="301639C9">
        <w:t>–</w:t>
      </w:r>
      <w:r>
        <w:t xml:space="preserve"> BildPackage</w:t>
      </w:r>
    </w:p>
    <w:p w14:paraId="10189095" w14:textId="57E4506F" w:rsidR="00F80E7C" w:rsidRDefault="301639C9">
      <w:r>
        <w:t>Das BildPackage enthält nur die Bild Klasse</w:t>
      </w:r>
      <w:r w:rsidR="005A5933">
        <w:t xml:space="preserve">, welche </w:t>
      </w:r>
      <w:r w:rsidR="0075650C">
        <w:t>die Bilddatei die einem Element zugeordnet ist repräsentiert</w:t>
      </w:r>
      <w:r>
        <w:t>.</w:t>
      </w:r>
      <w:r w:rsidR="00F80E7C">
        <w:br w:type="page"/>
      </w:r>
    </w:p>
    <w:p w14:paraId="6E05AD36" w14:textId="3580DEDB" w:rsidR="0009155D" w:rsidRPr="00F80E7C" w:rsidRDefault="0009155D" w:rsidP="008D1E39">
      <w:pPr>
        <w:pStyle w:val="berschrift2"/>
        <w:ind w:left="708" w:hanging="708"/>
      </w:pPr>
      <w:bookmarkStart w:id="201" w:name="_Toc44320844"/>
      <w:r>
        <w:lastRenderedPageBreak/>
        <w:t>GUI Entwurf</w:t>
      </w:r>
      <w:bookmarkEnd w:id="201"/>
    </w:p>
    <w:p w14:paraId="1A6861BB" w14:textId="7243FD45" w:rsidR="0009155D" w:rsidRDefault="0009155D" w:rsidP="0009155D">
      <w:pPr>
        <w:pStyle w:val="berschrift3"/>
      </w:pPr>
      <w:bookmarkStart w:id="202" w:name="_Toc44320845"/>
      <w:r>
        <w:t>MuseumsGUI</w:t>
      </w:r>
      <w:bookmarkEnd w:id="202"/>
    </w:p>
    <w:p w14:paraId="1E68A0EB" w14:textId="55721B40" w:rsidR="00950EE9" w:rsidRPr="00950EE9" w:rsidRDefault="00AD104A" w:rsidP="00950EE9">
      <w:r>
        <w:rPr>
          <w:noProof/>
        </w:rPr>
        <w:drawing>
          <wp:inline distT="0" distB="0" distL="0" distR="0" wp14:anchorId="158C3E38" wp14:editId="2C645538">
            <wp:extent cx="6086902" cy="6846872"/>
            <wp:effectExtent l="0" t="0" r="9525" b="0"/>
            <wp:docPr id="5103" name="Picture 5103"/>
            <wp:cNvGraphicFramePr/>
            <a:graphic xmlns:a="http://schemas.openxmlformats.org/drawingml/2006/main">
              <a:graphicData uri="http://schemas.openxmlformats.org/drawingml/2006/picture">
                <pic:pic xmlns:pic="http://schemas.openxmlformats.org/drawingml/2006/picture">
                  <pic:nvPicPr>
                    <pic:cNvPr id="5103" name="Picture 5103"/>
                    <pic:cNvPicPr/>
                  </pic:nvPicPr>
                  <pic:blipFill>
                    <a:blip r:embed="rId29"/>
                    <a:stretch>
                      <a:fillRect/>
                    </a:stretch>
                  </pic:blipFill>
                  <pic:spPr>
                    <a:xfrm>
                      <a:off x="0" y="0"/>
                      <a:ext cx="6115836" cy="6879419"/>
                    </a:xfrm>
                    <a:prstGeom prst="rect">
                      <a:avLst/>
                    </a:prstGeom>
                  </pic:spPr>
                </pic:pic>
              </a:graphicData>
            </a:graphic>
          </wp:inline>
        </w:drawing>
      </w:r>
    </w:p>
    <w:p w14:paraId="778BA67A" w14:textId="16A35DC3" w:rsidR="00F80E7C" w:rsidRPr="0009155D" w:rsidRDefault="00F80E7C" w:rsidP="00F80E7C">
      <w:pPr>
        <w:pStyle w:val="Beschriftung"/>
      </w:pPr>
      <w:r>
        <w:t xml:space="preserve">Abbildung </w:t>
      </w:r>
      <w:fldSimple w:instr=" SEQ Abbildung \* ARABIC ">
        <w:r>
          <w:rPr>
            <w:noProof/>
          </w:rPr>
          <w:t>29</w:t>
        </w:r>
      </w:fldSimple>
      <w:r>
        <w:t>:GUI Entwurf - MuseumsGUI</w:t>
      </w:r>
    </w:p>
    <w:p w14:paraId="1F55AE24" w14:textId="551FDFB9" w:rsidR="0009155D" w:rsidRPr="0009155D" w:rsidRDefault="00E92B20" w:rsidP="0009155D">
      <w:r>
        <w:t xml:space="preserve">Da das oberste Element der GUI </w:t>
      </w:r>
      <w:r w:rsidR="00F4755A">
        <w:t xml:space="preserve">enthält eine Instanz des </w:t>
      </w:r>
      <w:r>
        <w:t>Museumsmanager</w:t>
      </w:r>
      <w:r w:rsidR="00F4755A">
        <w:t xml:space="preserve"> und kann damit die Datenzugriffe der GUI über die entsprechenden Untermanager verwalten</w:t>
      </w:r>
      <w:r w:rsidR="00A95797">
        <w:t xml:space="preserve"> bzw. verschiedenen anderen GUI-Elementen Zugriff auf solche Untermanager geben. In diesem Diagramm ist nur der „ExponatTab“ genauer ausgeführt. In der schlussendlichen Implementierung sind „MitarbeiterTab“, „RaumTab“ und „FördererTab“ ähnlich aufgebaut, wurden hier aber aus Übersichtlichkeitsgründen nicht weiter aufgezeigt. Jeder Tab bekommt hierbei einen „SearchComponent“ welcher eine Suchleiste darstellt mit der auf die </w:t>
      </w:r>
      <w:r w:rsidR="00A95797">
        <w:lastRenderedPageBreak/>
        <w:t>vorhandenen Museums-Elemente zugegriffen werden kann. Des Weiteren besitzt jeder Tab auch noch eine Liste mit allen für den Tab relevanten Elemente (also z.B. Exponate im ExponatTab)</w:t>
      </w:r>
      <w:r w:rsidR="00992968">
        <w:t>,</w:t>
      </w:r>
      <w:r w:rsidR="00A95797">
        <w:t xml:space="preserve"> ein Bild, eine Beschreibung und einen bis mehrere Untertabs die spezifischere Einsicht auf die einzelnen </w:t>
      </w:r>
      <w:r w:rsidR="00992968">
        <w:t>Attribute des ausgewählten Elements geben.</w:t>
      </w:r>
    </w:p>
    <w:p w14:paraId="2671DFC5" w14:textId="093888D8" w:rsidR="00C32AFE" w:rsidRDefault="00C32AFE" w:rsidP="00C32AFE">
      <w:pPr>
        <w:pStyle w:val="berschrift1"/>
      </w:pPr>
      <w:bookmarkStart w:id="203" w:name="_Toc44320846"/>
      <w:r>
        <w:t>Besonderheiten</w:t>
      </w:r>
      <w:bookmarkEnd w:id="203"/>
    </w:p>
    <w:p w14:paraId="2AC271D5" w14:textId="6AC5C9EE" w:rsidR="002C6FCE" w:rsidRDefault="00925720" w:rsidP="002C6FCE">
      <w:pPr>
        <w:pStyle w:val="Listenabsatz"/>
        <w:numPr>
          <w:ilvl w:val="0"/>
          <w:numId w:val="23"/>
        </w:numPr>
        <w:rPr>
          <w:rFonts w:ascii="Segoe UI Emoji" w:eastAsia="Segoe UI Emoji" w:hAnsi="Segoe UI Emoji" w:cs="Segoe UI Emoji"/>
        </w:rPr>
      </w:pPr>
      <w:r>
        <w:rPr>
          <w:rFonts w:ascii="Segoe UI Emoji" w:eastAsia="Segoe UI Emoji" w:hAnsi="Segoe UI Emoji" w:cs="Segoe UI Emoji"/>
        </w:rPr>
        <w:t>In unserem GUI werden die verschiedenen Arbeitsbereiche in unterschiedliche Tabs aufgeteilt</w:t>
      </w:r>
      <w:r w:rsidR="00B815FD">
        <w:rPr>
          <w:rFonts w:ascii="Segoe UI Emoji" w:eastAsia="Segoe UI Emoji" w:hAnsi="Segoe UI Emoji" w:cs="Segoe UI Emoji"/>
        </w:rPr>
        <w:t xml:space="preserve"> anstatt dies in unterschiedlichen Fenstern zu tun, für jeden Nutzertyp ein eigenes GUI zu bauen oder manchen Nutzern manche Funktionen erst gar nicht zur Verfügung zu stellen.</w:t>
      </w:r>
    </w:p>
    <w:p w14:paraId="16AB0F4F" w14:textId="2A376828" w:rsidR="002C6FCE" w:rsidRDefault="00B815FD" w:rsidP="002C6FCE">
      <w:pPr>
        <w:pStyle w:val="Listenabsatz"/>
        <w:numPr>
          <w:ilvl w:val="0"/>
          <w:numId w:val="23"/>
        </w:numPr>
        <w:rPr>
          <w:rFonts w:ascii="Segoe UI Emoji" w:eastAsia="Segoe UI Emoji" w:hAnsi="Segoe UI Emoji" w:cs="Segoe UI Emoji"/>
        </w:rPr>
      </w:pPr>
      <w:r>
        <w:rPr>
          <w:rFonts w:ascii="Segoe UI Emoji" w:eastAsia="Segoe UI Emoji" w:hAnsi="Segoe UI Emoji" w:cs="Segoe UI Emoji"/>
        </w:rPr>
        <w:t>Jeder Nutzer kann bei uns jedes Element mit verschiedensten Suchfiltern suchen und dann diese (wenn er die Rechte dazu besitzt) sofort einsehen bzw. bearbeiten.</w:t>
      </w:r>
    </w:p>
    <w:p w14:paraId="47C9E2DE" w14:textId="77777777" w:rsidR="007B1002" w:rsidRPr="007B1002" w:rsidRDefault="00926DD1" w:rsidP="002C6FCE">
      <w:pPr>
        <w:pStyle w:val="Listenabsatz"/>
        <w:numPr>
          <w:ilvl w:val="0"/>
          <w:numId w:val="23"/>
        </w:numPr>
        <w:rPr>
          <w:rFonts w:ascii="Segoe UI Emoji" w:eastAsia="Segoe UI Emoji" w:hAnsi="Segoe UI Emoji" w:cs="Segoe UI Emoji"/>
        </w:rPr>
      </w:pPr>
      <w:r>
        <w:rPr>
          <w:rFonts w:ascii="Segoe UI Emoji" w:eastAsia="Segoe UI Emoji" w:hAnsi="Segoe UI Emoji" w:cs="Segoe UI Emoji"/>
        </w:rPr>
        <w:t>Mehr Command-Line-Argumente</w:t>
      </w:r>
      <w:r w:rsidR="003B345F">
        <w:rPr>
          <w:rFonts w:ascii="Segoe UI Emoji" w:eastAsia="Segoe UI Emoji" w:hAnsi="Segoe UI Emoji" w:cs="Segoe UI Emoji"/>
        </w:rPr>
        <w:t xml:space="preserve"> </w:t>
      </w:r>
      <w:r w:rsidR="003B345F">
        <w:t>- Commandline Argumente</w:t>
      </w:r>
    </w:p>
    <w:p w14:paraId="183F80C0" w14:textId="70C6BBF0" w:rsidR="007B1002" w:rsidRPr="007B1002" w:rsidRDefault="007B1002" w:rsidP="007B1002">
      <w:pPr>
        <w:pStyle w:val="Listenabsatz"/>
        <w:numPr>
          <w:ilvl w:val="1"/>
          <w:numId w:val="23"/>
        </w:numPr>
        <w:rPr>
          <w:rFonts w:ascii="Segoe UI Emoji" w:eastAsia="Segoe UI Emoji" w:hAnsi="Segoe UI Emoji" w:cs="Segoe UI Emoji"/>
        </w:rPr>
      </w:pPr>
      <w:r>
        <w:t>-p und den Pfad zu den CSV-Dateien</w:t>
      </w:r>
    </w:p>
    <w:p w14:paraId="5A58786F" w14:textId="198537B0" w:rsidR="007B1002" w:rsidRPr="007B1002" w:rsidRDefault="007B1002" w:rsidP="007B1002">
      <w:pPr>
        <w:pStyle w:val="Listenabsatz"/>
        <w:numPr>
          <w:ilvl w:val="1"/>
          <w:numId w:val="23"/>
        </w:numPr>
        <w:rPr>
          <w:rFonts w:ascii="Segoe UI Emoji" w:eastAsia="Segoe UI Emoji" w:hAnsi="Segoe UI Emoji" w:cs="Segoe UI Emoji"/>
        </w:rPr>
      </w:pPr>
      <w:r>
        <w:t xml:space="preserve">-d und den Pfad zu den CSV-Dateien mit den default (fallback) Daten die verwendet werden wenn zum Beispiel ein unbekanntes Bild refferenziert wird </w:t>
      </w:r>
    </w:p>
    <w:p w14:paraId="1FFC3277" w14:textId="77777777" w:rsidR="007B1002" w:rsidRPr="007B1002" w:rsidRDefault="007B1002" w:rsidP="007B1002">
      <w:pPr>
        <w:pStyle w:val="Listenabsatz"/>
        <w:numPr>
          <w:ilvl w:val="2"/>
          <w:numId w:val="23"/>
        </w:numPr>
        <w:rPr>
          <w:rFonts w:ascii="Segoe UI Emoji" w:eastAsia="Segoe UI Emoji" w:hAnsi="Segoe UI Emoji" w:cs="Segoe UI Emoji"/>
        </w:rPr>
      </w:pPr>
      <w:r>
        <w:t xml:space="preserve">Nicht benötigt </w:t>
      </w:r>
      <w:r>
        <w:sym w:font="Wingdings" w:char="F0E0"/>
      </w:r>
      <w:r>
        <w:t xml:space="preserve"> interne Daten geladen, wenn nicht gegeben</w:t>
      </w:r>
    </w:p>
    <w:p w14:paraId="27E34261" w14:textId="111837BE" w:rsidR="00D730AC" w:rsidRPr="007B1002" w:rsidRDefault="007B1002" w:rsidP="007B1002">
      <w:pPr>
        <w:pStyle w:val="Listenabsatz"/>
        <w:numPr>
          <w:ilvl w:val="1"/>
          <w:numId w:val="23"/>
        </w:numPr>
        <w:rPr>
          <w:rFonts w:ascii="Segoe UI Emoji" w:eastAsia="Segoe UI Emoji" w:hAnsi="Segoe UI Emoji" w:cs="Segoe UI Emoji"/>
        </w:rPr>
      </w:pPr>
      <w:r>
        <w:t>-l und einen Pfad um eine Log-Datei in diesen Pfad zu schreiben.</w:t>
      </w:r>
    </w:p>
    <w:p w14:paraId="2AA393DC" w14:textId="1C4237E6" w:rsidR="00E32364" w:rsidRDefault="00E32364" w:rsidP="00E32364">
      <w:pPr>
        <w:pStyle w:val="berschrift1"/>
        <w:rPr>
          <w:rFonts w:eastAsia="Segoe UI Emoji"/>
        </w:rPr>
      </w:pPr>
      <w:r>
        <w:rPr>
          <w:rFonts w:eastAsia="Segoe UI Emoji"/>
        </w:rPr>
        <w:t>Änderungen</w:t>
      </w:r>
    </w:p>
    <w:p w14:paraId="3F65D671" w14:textId="0166898D" w:rsidR="00885A86" w:rsidRDefault="00A8029E" w:rsidP="00A8029E">
      <w:pPr>
        <w:pStyle w:val="berschrift2"/>
      </w:pPr>
      <w:r>
        <w:t>Änderungen am UML-Diagramm und den Objekten</w:t>
      </w:r>
    </w:p>
    <w:p w14:paraId="09A7C7DA" w14:textId="74BF0905" w:rsidR="00095D42" w:rsidRDefault="00F01E9E" w:rsidP="00095D42">
      <w:pPr>
        <w:pStyle w:val="Listenabsatz"/>
        <w:numPr>
          <w:ilvl w:val="0"/>
          <w:numId w:val="25"/>
        </w:numPr>
      </w:pPr>
      <w:r>
        <w:t xml:space="preserve">Alle Verwalteten Elemente (Bild, Epoche, </w:t>
      </w:r>
      <w:r w:rsidR="00406E0A">
        <w:t>Person, Exponat</w:t>
      </w:r>
      <w:r w:rsidR="00AA186C">
        <w:t>) erben nun vom Objekt MuseumsElement</w:t>
      </w:r>
      <w:r w:rsidR="00F2423A">
        <w:t>, welches e</w:t>
      </w:r>
      <w:r w:rsidR="00757F34">
        <w:t>ine Beschreibung und einen eindeutigen PrimaryKey</w:t>
      </w:r>
      <w:r w:rsidR="000529C3">
        <w:t xml:space="preserve"> besitzt . Der PrimaryKey </w:t>
      </w:r>
      <w:r w:rsidR="00691DBB">
        <w:t>ersetzt</w:t>
      </w:r>
      <w:r w:rsidR="00757F34">
        <w:t xml:space="preserve"> die Identifikationsnummern der </w:t>
      </w:r>
      <w:r w:rsidR="000529C3">
        <w:t>erbenden Objekte</w:t>
      </w:r>
      <w:r w:rsidR="00691DBB">
        <w:t xml:space="preserve"> wie RaumNr, MitarbeiterNr etc.</w:t>
      </w:r>
      <w:r w:rsidR="007B1002">
        <w:t xml:space="preserve"> und stellt sicher, dass keine Duplikate verwaltet werden.</w:t>
      </w:r>
    </w:p>
    <w:p w14:paraId="1064BABC" w14:textId="2AB85C5F" w:rsidR="00AA186C" w:rsidRDefault="00AA186C" w:rsidP="00095D42">
      <w:pPr>
        <w:pStyle w:val="Listenabsatz"/>
        <w:numPr>
          <w:ilvl w:val="0"/>
          <w:numId w:val="25"/>
        </w:numPr>
      </w:pPr>
      <w:r>
        <w:t xml:space="preserve">Es gibt nur noch ein Historien-Objekt anstatt 3 </w:t>
      </w:r>
      <w:r w:rsidR="004631F6">
        <w:t>verschiedene und diese Historie hat anstatt eines Hashset&lt;Ereignis&gt; eine Hashmap&lt;Datum,Ereignis&gt;.</w:t>
      </w:r>
    </w:p>
    <w:p w14:paraId="49EF8E97" w14:textId="2CBA8CFC" w:rsidR="00691DBB" w:rsidRDefault="00116D1C" w:rsidP="00691DBB">
      <w:pPr>
        <w:pStyle w:val="Listenabsatz"/>
        <w:numPr>
          <w:ilvl w:val="0"/>
          <w:numId w:val="25"/>
        </w:numPr>
      </w:pPr>
      <w:r>
        <w:t>Das Epochen-Objekt wurde komplett</w:t>
      </w:r>
      <w:r w:rsidR="00DB2EFD">
        <w:t xml:space="preserve"> </w:t>
      </w:r>
      <w:r w:rsidR="00C97C1C">
        <w:t>neu strukturiert</w:t>
      </w:r>
      <w:r w:rsidR="00BD7820">
        <w:t xml:space="preserve">. </w:t>
      </w:r>
      <w:r w:rsidR="00EE6BF7">
        <w:t xml:space="preserve">Epochen sind (wenn sie im MuseumsManager gespeichert werden) eindeutig durch die Vererbung von </w:t>
      </w:r>
      <w:r w:rsidR="00210A02">
        <w:t>MuseumsElement</w:t>
      </w:r>
      <w:r w:rsidR="00F2423A">
        <w:t xml:space="preserve"> und dessen PrimaryKey</w:t>
      </w:r>
      <w:r w:rsidR="00450D4B">
        <w:t xml:space="preserve">. </w:t>
      </w:r>
      <w:r w:rsidR="00691DBB">
        <w:br/>
        <w:t>Des weiteren ist die Stilrichtung nun ein String anstatt eines eigenen Objekts</w:t>
      </w:r>
      <w:r w:rsidR="00080E18">
        <w:t>.</w:t>
      </w:r>
    </w:p>
    <w:p w14:paraId="3826BEC9" w14:textId="680C60C1" w:rsidR="00080E18" w:rsidRDefault="00080E18" w:rsidP="00691DBB">
      <w:pPr>
        <w:pStyle w:val="Listenabsatz"/>
        <w:numPr>
          <w:ilvl w:val="0"/>
          <w:numId w:val="25"/>
        </w:numPr>
      </w:pPr>
      <w:r>
        <w:t>Exponate besitzen nun kein Erstellungsdatum mehr, da dies leicht zu Inkon</w:t>
      </w:r>
      <w:r w:rsidR="007D1C00">
        <w:t xml:space="preserve">sistenzen </w:t>
      </w:r>
      <w:r w:rsidR="006778AE">
        <w:t>führen würde wenn Exponate von CSV-Dateien importiert</w:t>
      </w:r>
      <w:r w:rsidR="00897F1A">
        <w:t xml:space="preserve"> werden würde</w:t>
      </w:r>
      <w:r w:rsidR="006F62B7">
        <w:t>.</w:t>
      </w:r>
    </w:p>
    <w:p w14:paraId="13707271" w14:textId="385695FF" w:rsidR="003E31A7" w:rsidRDefault="00651B11" w:rsidP="00691DBB">
      <w:pPr>
        <w:pStyle w:val="Listenabsatz"/>
        <w:numPr>
          <w:ilvl w:val="0"/>
          <w:numId w:val="25"/>
        </w:numPr>
      </w:pPr>
      <w:r>
        <w:t xml:space="preserve">Jedes Exponat besitzt nur noch einen Leihwert. Verschiedenen Leihwerte für ein Exponat waren </w:t>
      </w:r>
      <w:r w:rsidR="007447CF">
        <w:t>in unseren Augen unnötig.</w:t>
      </w:r>
    </w:p>
    <w:p w14:paraId="6689456F" w14:textId="519E545C" w:rsidR="007B1002" w:rsidRPr="00095D42" w:rsidRDefault="007447CF" w:rsidP="007B1002">
      <w:pPr>
        <w:pStyle w:val="Listenabsatz"/>
        <w:numPr>
          <w:ilvl w:val="0"/>
          <w:numId w:val="25"/>
        </w:numPr>
      </w:pPr>
      <w:r>
        <w:t xml:space="preserve">Im UML-Diagramm hatte sowohl ein Förderer </w:t>
      </w:r>
      <w:r w:rsidR="007B1002">
        <w:t xml:space="preserve">eine Liste </w:t>
      </w:r>
      <w:r>
        <w:t>seine geförder</w:t>
      </w:r>
      <w:r w:rsidR="007B1002">
        <w:t>ten Exponate als auch das Exponat eine Liste der Förderer die es fördern.</w:t>
      </w:r>
      <w:r w:rsidR="007B1002">
        <w:br/>
        <w:t>Jetzt besitzt nur noch der Förderer Referenzen auf seine geförderten Exponate.</w:t>
      </w:r>
    </w:p>
    <w:p w14:paraId="71E65765" w14:textId="69F72DB6" w:rsidR="00EE6BF7" w:rsidRDefault="3C6DFE74" w:rsidP="00EE6BF7">
      <w:pPr>
        <w:pStyle w:val="Listenabsatz"/>
        <w:numPr>
          <w:ilvl w:val="0"/>
          <w:numId w:val="25"/>
        </w:numPr>
      </w:pPr>
      <w:r>
        <w:t xml:space="preserve">Das Person-Objekt besitzt nun auch ein Bild </w:t>
      </w:r>
      <w:r w:rsidR="30E050B4">
        <w:t>als Attribut</w:t>
      </w:r>
    </w:p>
    <w:p w14:paraId="64B2236B" w14:textId="7BEB482E" w:rsidR="007B1002" w:rsidRDefault="007B1002" w:rsidP="00EE6BF7">
      <w:pPr>
        <w:pStyle w:val="Listenabsatz"/>
        <w:numPr>
          <w:ilvl w:val="0"/>
          <w:numId w:val="25"/>
        </w:numPr>
      </w:pPr>
      <w:r>
        <w:t>Es gibt nur noch eine universale MuseumsElmentFactory für alle MuseumsElemente. Diese kann Dynamisch die MuseumsElemente von dem Typ erzeugen der Angefragt wurde.</w:t>
      </w:r>
    </w:p>
    <w:p w14:paraId="6C2F7C10" w14:textId="6F9C245D" w:rsidR="007B1002" w:rsidRDefault="007B1002" w:rsidP="00EE6BF7">
      <w:pPr>
        <w:pStyle w:val="Listenabsatz"/>
        <w:numPr>
          <w:ilvl w:val="0"/>
          <w:numId w:val="25"/>
        </w:numPr>
      </w:pPr>
      <w:r>
        <w:t>Das Mitarbeiter-Objekt ist nicht mehr abstract, da eine Instanz dessen gebraucht wurde um dynamisch die Attribute beim Erzeugen der verschiedenen Mitarbeiteruntertypen zuzuweisen.</w:t>
      </w:r>
    </w:p>
    <w:p w14:paraId="27EAC4E1" w14:textId="1A5B0F23" w:rsidR="007B1002" w:rsidRPr="00EE6BF7" w:rsidRDefault="007B1002" w:rsidP="00EE6BF7">
      <w:pPr>
        <w:pStyle w:val="Listenabsatz"/>
        <w:numPr>
          <w:ilvl w:val="0"/>
          <w:numId w:val="25"/>
        </w:numPr>
      </w:pPr>
      <w:r>
        <w:lastRenderedPageBreak/>
        <w:t>Der PersonenManager im MuseumsManager wurde in einen Mitarbeitermanager und einen Förderermanager (beides Instanzen von MuseumsElementManager) aufgeteilt. Dies ermöglicht das einfachere Verwalten von Mitarbeitern.</w:t>
      </w:r>
    </w:p>
    <w:p w14:paraId="6A31DD04" w14:textId="4B8D512C" w:rsidR="00F2423A" w:rsidRDefault="30E050B4" w:rsidP="00F2423A">
      <w:pPr>
        <w:pStyle w:val="Listenabsatz"/>
        <w:numPr>
          <w:ilvl w:val="0"/>
          <w:numId w:val="25"/>
        </w:numPr>
      </w:pPr>
      <w:r>
        <w:t xml:space="preserve">Der MuseumsManager hat den </w:t>
      </w:r>
      <w:r w:rsidR="14772C0A">
        <w:t>modifyer</w:t>
      </w:r>
      <w:r>
        <w:t xml:space="preserve"> </w:t>
      </w:r>
      <w:r w:rsidR="466229D6" w:rsidRPr="466229D6">
        <w:rPr>
          <w:rFonts w:ascii="Courier New" w:eastAsia="Courier New" w:hAnsi="Courier New" w:cs="Courier New"/>
        </w:rPr>
        <w:t>static</w:t>
      </w:r>
      <w:r w:rsidR="2B9FA698" w:rsidRPr="2B9FA698">
        <w:rPr>
          <w:rFonts w:ascii="Courier New" w:eastAsia="Courier New" w:hAnsi="Courier New" w:cs="Courier New"/>
        </w:rPr>
        <w:t xml:space="preserve"> </w:t>
      </w:r>
      <w:r w:rsidR="2B9FA698" w:rsidRPr="2B9FA698">
        <w:rPr>
          <w:rFonts w:eastAsia="Arial" w:cs="Arial"/>
        </w:rPr>
        <w:t>hinzugefüt bekommen um</w:t>
      </w:r>
      <w:r w:rsidR="14772C0A" w:rsidRPr="14772C0A">
        <w:rPr>
          <w:rFonts w:eastAsia="Arial" w:cs="Arial"/>
        </w:rPr>
        <w:t xml:space="preserve"> einfacher auf ihn zugreifen zu können und </w:t>
      </w:r>
      <w:r w:rsidR="5D1B186B" w:rsidRPr="5D1B186B">
        <w:rPr>
          <w:rFonts w:eastAsia="Arial" w:cs="Arial"/>
        </w:rPr>
        <w:t xml:space="preserve">wir nur noch einen </w:t>
      </w:r>
      <w:r w:rsidR="1276742A" w:rsidRPr="1276742A">
        <w:rPr>
          <w:rFonts w:eastAsia="Arial" w:cs="Arial"/>
        </w:rPr>
        <w:t>zentralen speicherzugriff haben.</w:t>
      </w:r>
    </w:p>
    <w:p w14:paraId="5D4B7818" w14:textId="72F7D8D3" w:rsidR="000529C3" w:rsidRPr="000529C3" w:rsidRDefault="1276742A" w:rsidP="000529C3">
      <w:pPr>
        <w:pStyle w:val="Listenabsatz"/>
        <w:numPr>
          <w:ilvl w:val="0"/>
          <w:numId w:val="25"/>
        </w:numPr>
        <w:rPr>
          <w:rFonts w:eastAsia="Arial" w:cs="Arial"/>
        </w:rPr>
      </w:pPr>
      <w:r w:rsidRPr="1276742A">
        <w:rPr>
          <w:rFonts w:eastAsia="Arial" w:cs="Arial"/>
        </w:rPr>
        <w:t xml:space="preserve">Die Suche ist auch </w:t>
      </w:r>
      <w:r w:rsidR="770226A5" w:rsidRPr="770226A5">
        <w:rPr>
          <w:rFonts w:ascii="Courier New" w:eastAsia="Courier New" w:hAnsi="Courier New" w:cs="Courier New"/>
        </w:rPr>
        <w:t xml:space="preserve">static </w:t>
      </w:r>
      <w:r w:rsidR="770226A5" w:rsidRPr="770226A5">
        <w:rPr>
          <w:rFonts w:eastAsia="Arial" w:cs="Arial"/>
        </w:rPr>
        <w:t>(siehe MuseumsManager)</w:t>
      </w:r>
    </w:p>
    <w:p w14:paraId="04491BE8" w14:textId="727AA33B" w:rsidR="007447CF" w:rsidRDefault="2EF583BF" w:rsidP="007447CF">
      <w:pPr>
        <w:pStyle w:val="Listenabsatz"/>
        <w:numPr>
          <w:ilvl w:val="0"/>
          <w:numId w:val="25"/>
        </w:numPr>
      </w:pPr>
      <w:r>
        <w:t xml:space="preserve">Das UML Diagramm zum Raum hatte </w:t>
      </w:r>
      <w:r w:rsidR="007B1002">
        <w:t>k</w:t>
      </w:r>
      <w:r>
        <w:t xml:space="preserve">eine Exponatliste als Attribut gehabt, diese </w:t>
      </w:r>
      <w:r w:rsidRPr="007B1002">
        <w:t>wurde nun hinzugefügt</w:t>
      </w:r>
      <w:r w:rsidR="007B1002" w:rsidRPr="007B1002">
        <w:t>.</w:t>
      </w:r>
    </w:p>
    <w:p w14:paraId="05F82322" w14:textId="1EB6E50B" w:rsidR="2EF583BF" w:rsidRDefault="07950BE8" w:rsidP="2EF583BF">
      <w:pPr>
        <w:pStyle w:val="Listenabsatz"/>
        <w:numPr>
          <w:ilvl w:val="0"/>
          <w:numId w:val="25"/>
        </w:numPr>
      </w:pPr>
      <w:r>
        <w:t>Nur noch ein Kontaktdatenelement</w:t>
      </w:r>
      <w:r w:rsidR="00480CFB">
        <w:t xml:space="preserve"> pro Person</w:t>
      </w:r>
    </w:p>
    <w:p w14:paraId="6F6983AC" w14:textId="5BB4EB45" w:rsidR="007B1002" w:rsidRDefault="007B1002" w:rsidP="00CD685B">
      <w:pPr>
        <w:pStyle w:val="Listenabsatz"/>
        <w:numPr>
          <w:ilvl w:val="0"/>
          <w:numId w:val="25"/>
        </w:numPr>
      </w:pPr>
      <w:r>
        <w:t xml:space="preserve">Der Typ von teleNR wurde von int zu String damit die Nummern auch mit 0en starten können und int war zu klein für mansche Mobilfunktnummern </w:t>
      </w:r>
    </w:p>
    <w:p w14:paraId="52FCBF9E" w14:textId="5927E623" w:rsidR="007B1002" w:rsidRDefault="007B1002" w:rsidP="007B1002">
      <w:pPr>
        <w:pStyle w:val="Listenabsatz"/>
        <w:numPr>
          <w:ilvl w:val="0"/>
          <w:numId w:val="25"/>
        </w:numPr>
      </w:pPr>
      <w:r>
        <w:t xml:space="preserve">Das Attribut Land als String wurde zu Anschrift hinzugefügt </w:t>
      </w:r>
    </w:p>
    <w:p w14:paraId="7740C1AD" w14:textId="77777777" w:rsidR="007B1002" w:rsidRDefault="007B1002" w:rsidP="007B1002">
      <w:pPr>
        <w:pStyle w:val="Listenabsatz"/>
        <w:numPr>
          <w:ilvl w:val="0"/>
          <w:numId w:val="25"/>
        </w:numPr>
      </w:pPr>
      <w:r>
        <w:t xml:space="preserve">Es gibt jetzt auch einen Manager für Bilder namens BildManager um die Handhabung mit Bildobjekten zu vereinfachen </w:t>
      </w:r>
    </w:p>
    <w:p w14:paraId="5451E850" w14:textId="6A2069D9" w:rsidR="00D91340" w:rsidRPr="00D91340" w:rsidRDefault="007B1002" w:rsidP="007B1002">
      <w:pPr>
        <w:pStyle w:val="Listenabsatz"/>
        <w:numPr>
          <w:ilvl w:val="0"/>
          <w:numId w:val="25"/>
        </w:numPr>
      </w:pPr>
      <w:ins w:id="204" w:author="Théo Roncoletta">
        <w:r>
          <w:t>EpochenManager (siehe BildManager)</w:t>
        </w:r>
      </w:ins>
    </w:p>
    <w:p w14:paraId="01A6F8A5" w14:textId="568BBE29" w:rsidR="00A8029E" w:rsidRDefault="00A8029E" w:rsidP="00A8029E">
      <w:pPr>
        <w:pStyle w:val="berschrift2"/>
      </w:pPr>
      <w:r>
        <w:t xml:space="preserve">Änderungen </w:t>
      </w:r>
      <w:r w:rsidR="00D730AC">
        <w:t>am CSV-Format</w:t>
      </w:r>
    </w:p>
    <w:p w14:paraId="0EBAD47A" w14:textId="0E8C87AA" w:rsidR="007B1002" w:rsidRDefault="007B1002" w:rsidP="007B1002">
      <w:pPr>
        <w:pStyle w:val="Listenabsatz"/>
        <w:numPr>
          <w:ilvl w:val="0"/>
          <w:numId w:val="28"/>
        </w:numPr>
      </w:pPr>
      <w:r>
        <w:t>Das CSV-Dateiformat hat sich geändert nach der Umstrukturierung durch die Erstellung des MuseumsElemente</w:t>
      </w:r>
    </w:p>
    <w:p w14:paraId="17A478B6" w14:textId="079272B6" w:rsidR="007B1002" w:rsidRDefault="007B1002" w:rsidP="007B1002">
      <w:pPr>
        <w:pStyle w:val="Listenabsatz"/>
        <w:numPr>
          <w:ilvl w:val="1"/>
          <w:numId w:val="28"/>
        </w:numPr>
      </w:pPr>
      <w:r>
        <w:t xml:space="preserve">Bild.csv: </w:t>
      </w:r>
      <w:r>
        <w:tab/>
      </w:r>
      <w:r>
        <w:br/>
      </w:r>
      <w:r w:rsidRPr="007B1002">
        <w:t>bildNr; altText; dateiName; beschreibung</w:t>
      </w:r>
    </w:p>
    <w:p w14:paraId="04813BC5" w14:textId="70F87AF8" w:rsidR="007B1002" w:rsidRDefault="007B1002" w:rsidP="007B1002">
      <w:pPr>
        <w:pStyle w:val="Listenabsatz"/>
        <w:numPr>
          <w:ilvl w:val="1"/>
          <w:numId w:val="28"/>
        </w:numPr>
      </w:pPr>
      <w:r>
        <w:t>Epochen.csv:</w:t>
      </w:r>
      <w:r>
        <w:tab/>
      </w:r>
      <w:r>
        <w:br/>
      </w:r>
      <w:r w:rsidRPr="007B1002">
        <w:t>epochenID; Epoche; Stil; Zeitalter; Beschreibung</w:t>
      </w:r>
    </w:p>
    <w:p w14:paraId="42D86B31" w14:textId="050FBE51" w:rsidR="007B1002" w:rsidRDefault="007B1002" w:rsidP="007B1002">
      <w:pPr>
        <w:pStyle w:val="Listenabsatz"/>
        <w:numPr>
          <w:ilvl w:val="1"/>
          <w:numId w:val="28"/>
        </w:numPr>
      </w:pPr>
      <w:r>
        <w:t>Exponate.csv:</w:t>
      </w:r>
      <w:r w:rsidRPr="007B1002">
        <w:t xml:space="preserve"> exponatNr;name;erstellungsDatum;urheber;benoetigteAusstellungsflaeche;kategorien;epoche;herkunftsort;exponatwert;geschichtlicheH;bearbeitungsH;besitzH;bild;beschreibung</w:t>
      </w:r>
    </w:p>
    <w:p w14:paraId="469C5232" w14:textId="2D60ADCE" w:rsidR="007B1002" w:rsidRDefault="007B1002" w:rsidP="007B1002">
      <w:pPr>
        <w:pStyle w:val="Listenabsatz"/>
        <w:numPr>
          <w:ilvl w:val="1"/>
          <w:numId w:val="28"/>
        </w:numPr>
      </w:pPr>
      <w:r>
        <w:t>Foerderer.csv:</w:t>
      </w:r>
      <w:r w:rsidRPr="007B1002">
        <w:t xml:space="preserve"> </w:t>
      </w:r>
      <w:r>
        <w:br/>
      </w:r>
      <w:r w:rsidRPr="007B1002">
        <w:t>foerdererNr; name; gebDatum; beschreibung; kontakt; gefoerdererteExponate; bild</w:t>
      </w:r>
    </w:p>
    <w:p w14:paraId="50353023" w14:textId="77777777" w:rsidR="007B1002" w:rsidRDefault="007B1002" w:rsidP="007B1002">
      <w:pPr>
        <w:pStyle w:val="Listenabsatz"/>
        <w:numPr>
          <w:ilvl w:val="1"/>
          <w:numId w:val="28"/>
        </w:numPr>
      </w:pPr>
      <w:r>
        <w:t>Mitarbeite.csv:</w:t>
      </w:r>
    </w:p>
    <w:p w14:paraId="7288569D" w14:textId="2384814A" w:rsidR="007B1002" w:rsidRDefault="007B1002" w:rsidP="007B1002">
      <w:pPr>
        <w:pStyle w:val="Listenabsatz"/>
        <w:ind w:left="1440"/>
      </w:pPr>
      <w:r w:rsidRPr="007B1002">
        <w:t>mitarbeiterNr; name; gebDatum; beschreibung; kontakt; bild</w:t>
      </w:r>
    </w:p>
    <w:p w14:paraId="1E8AFB75" w14:textId="77777777" w:rsidR="007B1002" w:rsidRDefault="007B1002" w:rsidP="007B1002">
      <w:pPr>
        <w:pStyle w:val="Listenabsatz"/>
        <w:numPr>
          <w:ilvl w:val="1"/>
          <w:numId w:val="28"/>
        </w:numPr>
      </w:pPr>
      <w:r>
        <w:t>Raeume.csv:</w:t>
      </w:r>
      <w:r>
        <w:tab/>
      </w:r>
    </w:p>
    <w:p w14:paraId="204B134E" w14:textId="6606662F" w:rsidR="007B1002" w:rsidRDefault="007B1002" w:rsidP="007B1002">
      <w:pPr>
        <w:pStyle w:val="Listenabsatz"/>
        <w:ind w:left="1440"/>
      </w:pPr>
      <w:r w:rsidRPr="007B1002">
        <w:t>raumNr; ausstellungsflaeche; ausstellungsthema; bilder; ausgestellteExponate; beschreibung</w:t>
      </w:r>
    </w:p>
    <w:p w14:paraId="51C88EB2" w14:textId="77777777" w:rsidR="007B1002" w:rsidRDefault="007B1002" w:rsidP="007B1002"/>
    <w:p w14:paraId="3466340B" w14:textId="30573D41" w:rsidR="007B1002" w:rsidRDefault="007B1002" w:rsidP="007B1002">
      <w:pPr>
        <w:pStyle w:val="Listenabsatz"/>
        <w:numPr>
          <w:ilvl w:val="0"/>
          <w:numId w:val="28"/>
        </w:numPr>
      </w:pPr>
      <w:r>
        <w:t>Es gibt nun Mehrere „Level“ an Seperatoren:</w:t>
      </w:r>
    </w:p>
    <w:p w14:paraId="2C2F64C9" w14:textId="098E9515" w:rsidR="007B1002" w:rsidRPr="007B1002" w:rsidRDefault="007B1002" w:rsidP="007B1002">
      <w:pPr>
        <w:pStyle w:val="Listenabsatz"/>
        <w:numPr>
          <w:ilvl w:val="1"/>
          <w:numId w:val="28"/>
        </w:numPr>
      </w:pPr>
      <w:r>
        <w:rPr>
          <w:lang w:val="en-US"/>
        </w:rPr>
        <w:t>Level 1: “;”</w:t>
      </w:r>
    </w:p>
    <w:p w14:paraId="403A6379" w14:textId="23ADFD62" w:rsidR="007B1002" w:rsidRPr="007B1002" w:rsidRDefault="007B1002" w:rsidP="007B1002">
      <w:pPr>
        <w:pStyle w:val="Listenabsatz"/>
        <w:numPr>
          <w:ilvl w:val="1"/>
          <w:numId w:val="28"/>
        </w:numPr>
      </w:pPr>
      <w:r>
        <w:rPr>
          <w:lang w:val="en-US"/>
        </w:rPr>
        <w:t>Level 2: “,”</w:t>
      </w:r>
    </w:p>
    <w:p w14:paraId="0E464606" w14:textId="2BEBE0E1" w:rsidR="007B1002" w:rsidRPr="007B1002" w:rsidRDefault="007B1002" w:rsidP="007B1002">
      <w:pPr>
        <w:pStyle w:val="Listenabsatz"/>
        <w:numPr>
          <w:ilvl w:val="1"/>
          <w:numId w:val="28"/>
        </w:numPr>
      </w:pPr>
      <w:r>
        <w:rPr>
          <w:lang w:val="en-US"/>
        </w:rPr>
        <w:t>Level 3: “|”</w:t>
      </w:r>
    </w:p>
    <w:p w14:paraId="3A14C570" w14:textId="4AE6E38E" w:rsidR="007B1002" w:rsidRPr="007B1002" w:rsidRDefault="007B1002" w:rsidP="007B1002">
      <w:pPr>
        <w:pStyle w:val="Listenabsatz"/>
        <w:numPr>
          <w:ilvl w:val="1"/>
          <w:numId w:val="28"/>
        </w:numPr>
      </w:pPr>
      <w:r>
        <w:rPr>
          <w:lang w:val="en-US"/>
        </w:rPr>
        <w:t>Level 4: “_”</w:t>
      </w:r>
    </w:p>
    <w:p w14:paraId="6AAF079F" w14:textId="74E8E25D" w:rsidR="007B1002" w:rsidRPr="007B1002" w:rsidRDefault="007B1002" w:rsidP="007B1002">
      <w:pPr>
        <w:pStyle w:val="Listenabsatz"/>
        <w:numPr>
          <w:ilvl w:val="1"/>
          <w:numId w:val="28"/>
        </w:numPr>
      </w:pPr>
      <w:r>
        <w:rPr>
          <w:lang w:val="en-US"/>
        </w:rPr>
        <w:t>Level 5: “ ~”</w:t>
      </w:r>
    </w:p>
    <w:p w14:paraId="31746480" w14:textId="71295E50" w:rsidR="009D77CE" w:rsidRPr="00885A86" w:rsidRDefault="007B1002" w:rsidP="007B1002">
      <w:pPr>
        <w:pStyle w:val="Listenabsatz"/>
      </w:pPr>
      <w:r>
        <w:t>Diese werden verwendet um geschachtelte Datenformate zu speichern.</w:t>
      </w:r>
    </w:p>
    <w:sectPr w:rsidR="009D77CE" w:rsidRPr="00885A8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AFF820" w14:textId="77777777" w:rsidR="004D7DCE" w:rsidRDefault="004D7DCE" w:rsidP="00C21D42">
      <w:pPr>
        <w:spacing w:after="0" w:line="240" w:lineRule="auto"/>
      </w:pPr>
      <w:r>
        <w:separator/>
      </w:r>
    </w:p>
  </w:endnote>
  <w:endnote w:type="continuationSeparator" w:id="0">
    <w:p w14:paraId="24CBE0FA" w14:textId="77777777" w:rsidR="004D7DCE" w:rsidRDefault="004D7DCE" w:rsidP="00C21D42">
      <w:pPr>
        <w:spacing w:after="0" w:line="240" w:lineRule="auto"/>
      </w:pPr>
      <w:r>
        <w:continuationSeparator/>
      </w:r>
    </w:p>
  </w:endnote>
  <w:endnote w:type="continuationNotice" w:id="1">
    <w:p w14:paraId="77F78C28" w14:textId="77777777" w:rsidR="004D7DCE" w:rsidRDefault="004D7D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7FC57" w14:textId="77777777" w:rsidR="004D7DCE" w:rsidRDefault="004D7DCE" w:rsidP="00C21D42">
      <w:pPr>
        <w:spacing w:after="0" w:line="240" w:lineRule="auto"/>
      </w:pPr>
      <w:r>
        <w:separator/>
      </w:r>
    </w:p>
  </w:footnote>
  <w:footnote w:type="continuationSeparator" w:id="0">
    <w:p w14:paraId="2508C2C5" w14:textId="77777777" w:rsidR="004D7DCE" w:rsidRDefault="004D7DCE" w:rsidP="00C21D42">
      <w:pPr>
        <w:spacing w:after="0" w:line="240" w:lineRule="auto"/>
      </w:pPr>
      <w:r>
        <w:continuationSeparator/>
      </w:r>
    </w:p>
  </w:footnote>
  <w:footnote w:type="continuationNotice" w:id="1">
    <w:p w14:paraId="090666E0" w14:textId="77777777" w:rsidR="004D7DCE" w:rsidRDefault="004D7DC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A2386"/>
    <w:multiLevelType w:val="hybridMultilevel"/>
    <w:tmpl w:val="F8184C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FE211F"/>
    <w:multiLevelType w:val="hybridMultilevel"/>
    <w:tmpl w:val="92CAB3CC"/>
    <w:lvl w:ilvl="0" w:tplc="50DC7F86">
      <w:start w:val="1"/>
      <w:numFmt w:val="bullet"/>
      <w:lvlText w:val="●"/>
      <w:lvlJc w:val="left"/>
      <w:pPr>
        <w:ind w:left="720" w:hanging="360"/>
      </w:pPr>
      <w:rPr>
        <w:rFonts w:ascii="Noto Sans Symbols" w:eastAsia="Noto Sans Symbols" w:hAnsi="Noto Sans Symbols" w:cs="Noto Sans Symbols"/>
      </w:rPr>
    </w:lvl>
    <w:lvl w:ilvl="1" w:tplc="BFC0A3D4">
      <w:start w:val="1"/>
      <w:numFmt w:val="bullet"/>
      <w:lvlText w:val="o"/>
      <w:lvlJc w:val="left"/>
      <w:pPr>
        <w:ind w:left="1440" w:hanging="360"/>
      </w:pPr>
    </w:lvl>
    <w:lvl w:ilvl="2" w:tplc="7890A2E2">
      <w:start w:val="1"/>
      <w:numFmt w:val="bullet"/>
      <w:lvlText w:val="▪"/>
      <w:lvlJc w:val="left"/>
      <w:pPr>
        <w:ind w:left="2160" w:hanging="360"/>
      </w:pPr>
      <w:rPr>
        <w:rFonts w:ascii="Noto Sans Symbols" w:eastAsia="Noto Sans Symbols" w:hAnsi="Noto Sans Symbols" w:cs="Noto Sans Symbols"/>
      </w:rPr>
    </w:lvl>
    <w:lvl w:ilvl="3" w:tplc="69EC1BE6">
      <w:start w:val="1"/>
      <w:numFmt w:val="bullet"/>
      <w:lvlText w:val="●"/>
      <w:lvlJc w:val="left"/>
      <w:pPr>
        <w:ind w:left="2880" w:hanging="360"/>
      </w:pPr>
      <w:rPr>
        <w:rFonts w:ascii="Noto Sans Symbols" w:eastAsia="Noto Sans Symbols" w:hAnsi="Noto Sans Symbols" w:cs="Noto Sans Symbols"/>
      </w:rPr>
    </w:lvl>
    <w:lvl w:ilvl="4" w:tplc="CB18F596">
      <w:start w:val="1"/>
      <w:numFmt w:val="bullet"/>
      <w:lvlText w:val="o"/>
      <w:lvlJc w:val="left"/>
      <w:pPr>
        <w:ind w:left="3600" w:hanging="360"/>
      </w:pPr>
    </w:lvl>
    <w:lvl w:ilvl="5" w:tplc="2766B70A">
      <w:start w:val="1"/>
      <w:numFmt w:val="bullet"/>
      <w:lvlText w:val="▪"/>
      <w:lvlJc w:val="left"/>
      <w:pPr>
        <w:ind w:left="4320" w:hanging="360"/>
      </w:pPr>
      <w:rPr>
        <w:rFonts w:ascii="Noto Sans Symbols" w:eastAsia="Noto Sans Symbols" w:hAnsi="Noto Sans Symbols" w:cs="Noto Sans Symbols"/>
      </w:rPr>
    </w:lvl>
    <w:lvl w:ilvl="6" w:tplc="808289B4">
      <w:start w:val="1"/>
      <w:numFmt w:val="bullet"/>
      <w:lvlText w:val="●"/>
      <w:lvlJc w:val="left"/>
      <w:pPr>
        <w:ind w:left="5040" w:hanging="360"/>
      </w:pPr>
      <w:rPr>
        <w:rFonts w:ascii="Noto Sans Symbols" w:eastAsia="Noto Sans Symbols" w:hAnsi="Noto Sans Symbols" w:cs="Noto Sans Symbols"/>
      </w:rPr>
    </w:lvl>
    <w:lvl w:ilvl="7" w:tplc="236AEA52">
      <w:start w:val="1"/>
      <w:numFmt w:val="bullet"/>
      <w:lvlText w:val="o"/>
      <w:lvlJc w:val="left"/>
      <w:pPr>
        <w:ind w:left="5760" w:hanging="360"/>
      </w:pPr>
    </w:lvl>
    <w:lvl w:ilvl="8" w:tplc="F97CC5F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6155AC"/>
    <w:multiLevelType w:val="hybridMultilevel"/>
    <w:tmpl w:val="C98A6DCC"/>
    <w:lvl w:ilvl="0" w:tplc="9B580124">
      <w:start w:val="1"/>
      <w:numFmt w:val="bullet"/>
      <w:lvlText w:val=""/>
      <w:lvlJc w:val="left"/>
      <w:pPr>
        <w:ind w:left="720" w:hanging="360"/>
      </w:pPr>
      <w:rPr>
        <w:rFonts w:ascii="Symbol" w:hAnsi="Symbol" w:hint="default"/>
      </w:rPr>
    </w:lvl>
    <w:lvl w:ilvl="1" w:tplc="0CEE5018">
      <w:start w:val="1"/>
      <w:numFmt w:val="bullet"/>
      <w:lvlText w:val="o"/>
      <w:lvlJc w:val="left"/>
      <w:pPr>
        <w:ind w:left="1440" w:hanging="360"/>
      </w:pPr>
      <w:rPr>
        <w:rFonts w:ascii="Courier New" w:hAnsi="Courier New" w:hint="default"/>
      </w:rPr>
    </w:lvl>
    <w:lvl w:ilvl="2" w:tplc="3956F554">
      <w:start w:val="1"/>
      <w:numFmt w:val="bullet"/>
      <w:lvlText w:val=""/>
      <w:lvlJc w:val="left"/>
      <w:pPr>
        <w:ind w:left="2160" w:hanging="360"/>
      </w:pPr>
      <w:rPr>
        <w:rFonts w:ascii="Wingdings" w:hAnsi="Wingdings" w:hint="default"/>
      </w:rPr>
    </w:lvl>
    <w:lvl w:ilvl="3" w:tplc="3FAE6736">
      <w:start w:val="1"/>
      <w:numFmt w:val="bullet"/>
      <w:lvlText w:val=""/>
      <w:lvlJc w:val="left"/>
      <w:pPr>
        <w:ind w:left="2880" w:hanging="360"/>
      </w:pPr>
      <w:rPr>
        <w:rFonts w:ascii="Symbol" w:hAnsi="Symbol" w:hint="default"/>
      </w:rPr>
    </w:lvl>
    <w:lvl w:ilvl="4" w:tplc="0ABE76A2">
      <w:start w:val="1"/>
      <w:numFmt w:val="bullet"/>
      <w:lvlText w:val="o"/>
      <w:lvlJc w:val="left"/>
      <w:pPr>
        <w:ind w:left="3600" w:hanging="360"/>
      </w:pPr>
      <w:rPr>
        <w:rFonts w:ascii="Courier New" w:hAnsi="Courier New" w:hint="default"/>
      </w:rPr>
    </w:lvl>
    <w:lvl w:ilvl="5" w:tplc="B4A6BAF6">
      <w:start w:val="1"/>
      <w:numFmt w:val="bullet"/>
      <w:lvlText w:val=""/>
      <w:lvlJc w:val="left"/>
      <w:pPr>
        <w:ind w:left="4320" w:hanging="360"/>
      </w:pPr>
      <w:rPr>
        <w:rFonts w:ascii="Wingdings" w:hAnsi="Wingdings" w:hint="default"/>
      </w:rPr>
    </w:lvl>
    <w:lvl w:ilvl="6" w:tplc="0F98AFB2">
      <w:start w:val="1"/>
      <w:numFmt w:val="bullet"/>
      <w:lvlText w:val=""/>
      <w:lvlJc w:val="left"/>
      <w:pPr>
        <w:ind w:left="5040" w:hanging="360"/>
      </w:pPr>
      <w:rPr>
        <w:rFonts w:ascii="Symbol" w:hAnsi="Symbol" w:hint="default"/>
      </w:rPr>
    </w:lvl>
    <w:lvl w:ilvl="7" w:tplc="E0885292">
      <w:start w:val="1"/>
      <w:numFmt w:val="bullet"/>
      <w:lvlText w:val="o"/>
      <w:lvlJc w:val="left"/>
      <w:pPr>
        <w:ind w:left="5760" w:hanging="360"/>
      </w:pPr>
      <w:rPr>
        <w:rFonts w:ascii="Courier New" w:hAnsi="Courier New" w:hint="default"/>
      </w:rPr>
    </w:lvl>
    <w:lvl w:ilvl="8" w:tplc="2CE24682">
      <w:start w:val="1"/>
      <w:numFmt w:val="bullet"/>
      <w:lvlText w:val=""/>
      <w:lvlJc w:val="left"/>
      <w:pPr>
        <w:ind w:left="6480" w:hanging="360"/>
      </w:pPr>
      <w:rPr>
        <w:rFonts w:ascii="Wingdings" w:hAnsi="Wingdings" w:hint="default"/>
      </w:rPr>
    </w:lvl>
  </w:abstractNum>
  <w:abstractNum w:abstractNumId="3" w15:restartNumberingAfterBreak="0">
    <w:nsid w:val="0C3C1B8C"/>
    <w:multiLevelType w:val="hybridMultilevel"/>
    <w:tmpl w:val="F7F04950"/>
    <w:lvl w:ilvl="0" w:tplc="0ED8C96A">
      <w:start w:val="1"/>
      <w:numFmt w:val="bullet"/>
      <w:lvlText w:val=""/>
      <w:lvlJc w:val="left"/>
      <w:pPr>
        <w:ind w:left="720" w:hanging="360"/>
      </w:pPr>
      <w:rPr>
        <w:rFonts w:ascii="Symbol" w:hAnsi="Symbol" w:hint="default"/>
      </w:rPr>
    </w:lvl>
    <w:lvl w:ilvl="1" w:tplc="6A6416B4">
      <w:start w:val="1"/>
      <w:numFmt w:val="bullet"/>
      <w:lvlText w:val="o"/>
      <w:lvlJc w:val="left"/>
      <w:pPr>
        <w:ind w:left="1440" w:hanging="360"/>
      </w:pPr>
      <w:rPr>
        <w:rFonts w:ascii="Courier New" w:hAnsi="Courier New" w:hint="default"/>
      </w:rPr>
    </w:lvl>
    <w:lvl w:ilvl="2" w:tplc="7F96147E">
      <w:start w:val="1"/>
      <w:numFmt w:val="bullet"/>
      <w:lvlText w:val=""/>
      <w:lvlJc w:val="left"/>
      <w:pPr>
        <w:ind w:left="2160" w:hanging="360"/>
      </w:pPr>
      <w:rPr>
        <w:rFonts w:ascii="Wingdings" w:hAnsi="Wingdings" w:hint="default"/>
      </w:rPr>
    </w:lvl>
    <w:lvl w:ilvl="3" w:tplc="A0766CAC">
      <w:start w:val="1"/>
      <w:numFmt w:val="bullet"/>
      <w:lvlText w:val=""/>
      <w:lvlJc w:val="left"/>
      <w:pPr>
        <w:ind w:left="2880" w:hanging="360"/>
      </w:pPr>
      <w:rPr>
        <w:rFonts w:ascii="Symbol" w:hAnsi="Symbol" w:hint="default"/>
      </w:rPr>
    </w:lvl>
    <w:lvl w:ilvl="4" w:tplc="869C8794">
      <w:start w:val="1"/>
      <w:numFmt w:val="bullet"/>
      <w:lvlText w:val="o"/>
      <w:lvlJc w:val="left"/>
      <w:pPr>
        <w:ind w:left="3600" w:hanging="360"/>
      </w:pPr>
      <w:rPr>
        <w:rFonts w:ascii="Courier New" w:hAnsi="Courier New" w:hint="default"/>
      </w:rPr>
    </w:lvl>
    <w:lvl w:ilvl="5" w:tplc="9C7E21E4">
      <w:start w:val="1"/>
      <w:numFmt w:val="bullet"/>
      <w:lvlText w:val=""/>
      <w:lvlJc w:val="left"/>
      <w:pPr>
        <w:ind w:left="4320" w:hanging="360"/>
      </w:pPr>
      <w:rPr>
        <w:rFonts w:ascii="Wingdings" w:hAnsi="Wingdings" w:hint="default"/>
      </w:rPr>
    </w:lvl>
    <w:lvl w:ilvl="6" w:tplc="7F52D19C">
      <w:start w:val="1"/>
      <w:numFmt w:val="bullet"/>
      <w:lvlText w:val=""/>
      <w:lvlJc w:val="left"/>
      <w:pPr>
        <w:ind w:left="5040" w:hanging="360"/>
      </w:pPr>
      <w:rPr>
        <w:rFonts w:ascii="Symbol" w:hAnsi="Symbol" w:hint="default"/>
      </w:rPr>
    </w:lvl>
    <w:lvl w:ilvl="7" w:tplc="DC984C1C">
      <w:start w:val="1"/>
      <w:numFmt w:val="bullet"/>
      <w:lvlText w:val="o"/>
      <w:lvlJc w:val="left"/>
      <w:pPr>
        <w:ind w:left="5760" w:hanging="360"/>
      </w:pPr>
      <w:rPr>
        <w:rFonts w:ascii="Courier New" w:hAnsi="Courier New" w:hint="default"/>
      </w:rPr>
    </w:lvl>
    <w:lvl w:ilvl="8" w:tplc="41A01208">
      <w:start w:val="1"/>
      <w:numFmt w:val="bullet"/>
      <w:lvlText w:val=""/>
      <w:lvlJc w:val="left"/>
      <w:pPr>
        <w:ind w:left="6480" w:hanging="360"/>
      </w:pPr>
      <w:rPr>
        <w:rFonts w:ascii="Wingdings" w:hAnsi="Wingdings" w:hint="default"/>
      </w:rPr>
    </w:lvl>
  </w:abstractNum>
  <w:abstractNum w:abstractNumId="4" w15:restartNumberingAfterBreak="0">
    <w:nsid w:val="107D4733"/>
    <w:multiLevelType w:val="hybridMultilevel"/>
    <w:tmpl w:val="5BDEE6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2917709"/>
    <w:multiLevelType w:val="hybridMultilevel"/>
    <w:tmpl w:val="C2782B7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8483600"/>
    <w:multiLevelType w:val="hybridMultilevel"/>
    <w:tmpl w:val="D8AE2D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A9D330C"/>
    <w:multiLevelType w:val="hybridMultilevel"/>
    <w:tmpl w:val="09BCE9A4"/>
    <w:lvl w:ilvl="0" w:tplc="E1CAB016">
      <w:start w:val="1"/>
      <w:numFmt w:val="bullet"/>
      <w:lvlText w:val=""/>
      <w:lvlJc w:val="left"/>
      <w:pPr>
        <w:ind w:left="720" w:hanging="360"/>
      </w:pPr>
      <w:rPr>
        <w:rFonts w:ascii="Symbol" w:hAnsi="Symbol" w:hint="default"/>
      </w:rPr>
    </w:lvl>
    <w:lvl w:ilvl="1" w:tplc="BD727388">
      <w:start w:val="1"/>
      <w:numFmt w:val="bullet"/>
      <w:lvlText w:val="o"/>
      <w:lvlJc w:val="left"/>
      <w:pPr>
        <w:ind w:left="1440" w:hanging="360"/>
      </w:pPr>
      <w:rPr>
        <w:rFonts w:ascii="Courier New" w:hAnsi="Courier New" w:hint="default"/>
      </w:rPr>
    </w:lvl>
    <w:lvl w:ilvl="2" w:tplc="AD9474A8">
      <w:start w:val="1"/>
      <w:numFmt w:val="bullet"/>
      <w:lvlText w:val=""/>
      <w:lvlJc w:val="left"/>
      <w:pPr>
        <w:ind w:left="2160" w:hanging="360"/>
      </w:pPr>
      <w:rPr>
        <w:rFonts w:ascii="Wingdings" w:hAnsi="Wingdings" w:hint="default"/>
      </w:rPr>
    </w:lvl>
    <w:lvl w:ilvl="3" w:tplc="C53418EE">
      <w:start w:val="1"/>
      <w:numFmt w:val="bullet"/>
      <w:lvlText w:val=""/>
      <w:lvlJc w:val="left"/>
      <w:pPr>
        <w:ind w:left="2880" w:hanging="360"/>
      </w:pPr>
      <w:rPr>
        <w:rFonts w:ascii="Symbol" w:hAnsi="Symbol" w:hint="default"/>
      </w:rPr>
    </w:lvl>
    <w:lvl w:ilvl="4" w:tplc="C256D8EC">
      <w:start w:val="1"/>
      <w:numFmt w:val="bullet"/>
      <w:lvlText w:val="o"/>
      <w:lvlJc w:val="left"/>
      <w:pPr>
        <w:ind w:left="3600" w:hanging="360"/>
      </w:pPr>
      <w:rPr>
        <w:rFonts w:ascii="Courier New" w:hAnsi="Courier New" w:hint="default"/>
      </w:rPr>
    </w:lvl>
    <w:lvl w:ilvl="5" w:tplc="50EE27BE">
      <w:start w:val="1"/>
      <w:numFmt w:val="bullet"/>
      <w:lvlText w:val=""/>
      <w:lvlJc w:val="left"/>
      <w:pPr>
        <w:ind w:left="4320" w:hanging="360"/>
      </w:pPr>
      <w:rPr>
        <w:rFonts w:ascii="Wingdings" w:hAnsi="Wingdings" w:hint="default"/>
      </w:rPr>
    </w:lvl>
    <w:lvl w:ilvl="6" w:tplc="E71A8284">
      <w:start w:val="1"/>
      <w:numFmt w:val="bullet"/>
      <w:lvlText w:val=""/>
      <w:lvlJc w:val="left"/>
      <w:pPr>
        <w:ind w:left="5040" w:hanging="360"/>
      </w:pPr>
      <w:rPr>
        <w:rFonts w:ascii="Symbol" w:hAnsi="Symbol" w:hint="default"/>
      </w:rPr>
    </w:lvl>
    <w:lvl w:ilvl="7" w:tplc="63D8EE18">
      <w:start w:val="1"/>
      <w:numFmt w:val="bullet"/>
      <w:lvlText w:val="o"/>
      <w:lvlJc w:val="left"/>
      <w:pPr>
        <w:ind w:left="5760" w:hanging="360"/>
      </w:pPr>
      <w:rPr>
        <w:rFonts w:ascii="Courier New" w:hAnsi="Courier New" w:hint="default"/>
      </w:rPr>
    </w:lvl>
    <w:lvl w:ilvl="8" w:tplc="B37E8FBE">
      <w:start w:val="1"/>
      <w:numFmt w:val="bullet"/>
      <w:lvlText w:val=""/>
      <w:lvlJc w:val="left"/>
      <w:pPr>
        <w:ind w:left="6480" w:hanging="360"/>
      </w:pPr>
      <w:rPr>
        <w:rFonts w:ascii="Wingdings" w:hAnsi="Wingdings" w:hint="default"/>
      </w:rPr>
    </w:lvl>
  </w:abstractNum>
  <w:abstractNum w:abstractNumId="8" w15:restartNumberingAfterBreak="0">
    <w:nsid w:val="1B3907BC"/>
    <w:multiLevelType w:val="hybridMultilevel"/>
    <w:tmpl w:val="DE3EB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EEF754A"/>
    <w:multiLevelType w:val="hybridMultilevel"/>
    <w:tmpl w:val="BDD88B10"/>
    <w:lvl w:ilvl="0" w:tplc="FAE268E8">
      <w:start w:val="1"/>
      <w:numFmt w:val="bullet"/>
      <w:lvlText w:val="●"/>
      <w:lvlJc w:val="left"/>
      <w:pPr>
        <w:ind w:left="1004" w:hanging="360"/>
      </w:pPr>
      <w:rPr>
        <w:rFonts w:ascii="Noto Sans Symbols" w:eastAsia="Noto Sans Symbols" w:hAnsi="Noto Sans Symbols" w:cs="Noto Sans Symbols"/>
      </w:rPr>
    </w:lvl>
    <w:lvl w:ilvl="1" w:tplc="113EEBEE">
      <w:start w:val="1"/>
      <w:numFmt w:val="bullet"/>
      <w:lvlText w:val="o"/>
      <w:lvlJc w:val="left"/>
      <w:pPr>
        <w:ind w:left="1724" w:hanging="360"/>
      </w:pPr>
    </w:lvl>
    <w:lvl w:ilvl="2" w:tplc="8D649F2A">
      <w:start w:val="1"/>
      <w:numFmt w:val="bullet"/>
      <w:lvlText w:val="▪"/>
      <w:lvlJc w:val="left"/>
      <w:pPr>
        <w:ind w:left="2444" w:hanging="360"/>
      </w:pPr>
      <w:rPr>
        <w:rFonts w:ascii="Noto Sans Symbols" w:eastAsia="Noto Sans Symbols" w:hAnsi="Noto Sans Symbols" w:cs="Noto Sans Symbols"/>
      </w:rPr>
    </w:lvl>
    <w:lvl w:ilvl="3" w:tplc="8456510E">
      <w:start w:val="1"/>
      <w:numFmt w:val="bullet"/>
      <w:lvlText w:val="●"/>
      <w:lvlJc w:val="left"/>
      <w:pPr>
        <w:ind w:left="3164" w:hanging="360"/>
      </w:pPr>
      <w:rPr>
        <w:rFonts w:ascii="Noto Sans Symbols" w:eastAsia="Noto Sans Symbols" w:hAnsi="Noto Sans Symbols" w:cs="Noto Sans Symbols"/>
      </w:rPr>
    </w:lvl>
    <w:lvl w:ilvl="4" w:tplc="F8B6E4C2">
      <w:start w:val="1"/>
      <w:numFmt w:val="bullet"/>
      <w:lvlText w:val="o"/>
      <w:lvlJc w:val="left"/>
      <w:pPr>
        <w:ind w:left="3884" w:hanging="360"/>
      </w:pPr>
    </w:lvl>
    <w:lvl w:ilvl="5" w:tplc="740EC84E">
      <w:start w:val="1"/>
      <w:numFmt w:val="bullet"/>
      <w:lvlText w:val="▪"/>
      <w:lvlJc w:val="left"/>
      <w:pPr>
        <w:ind w:left="4604" w:hanging="360"/>
      </w:pPr>
      <w:rPr>
        <w:rFonts w:ascii="Noto Sans Symbols" w:eastAsia="Noto Sans Symbols" w:hAnsi="Noto Sans Symbols" w:cs="Noto Sans Symbols"/>
      </w:rPr>
    </w:lvl>
    <w:lvl w:ilvl="6" w:tplc="D9866906">
      <w:start w:val="1"/>
      <w:numFmt w:val="bullet"/>
      <w:lvlText w:val="●"/>
      <w:lvlJc w:val="left"/>
      <w:pPr>
        <w:ind w:left="5324" w:hanging="360"/>
      </w:pPr>
      <w:rPr>
        <w:rFonts w:ascii="Noto Sans Symbols" w:eastAsia="Noto Sans Symbols" w:hAnsi="Noto Sans Symbols" w:cs="Noto Sans Symbols"/>
      </w:rPr>
    </w:lvl>
    <w:lvl w:ilvl="7" w:tplc="7E98EBCE">
      <w:start w:val="1"/>
      <w:numFmt w:val="bullet"/>
      <w:lvlText w:val="o"/>
      <w:lvlJc w:val="left"/>
      <w:pPr>
        <w:ind w:left="6044" w:hanging="360"/>
      </w:pPr>
    </w:lvl>
    <w:lvl w:ilvl="8" w:tplc="C79E8E36">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2196237F"/>
    <w:multiLevelType w:val="hybridMultilevel"/>
    <w:tmpl w:val="11AAE230"/>
    <w:lvl w:ilvl="0" w:tplc="404068B8">
      <w:start w:val="1"/>
      <w:numFmt w:val="decimal"/>
      <w:lvlText w:val="%1."/>
      <w:lvlJc w:val="left"/>
      <w:pPr>
        <w:ind w:left="357" w:hanging="357"/>
      </w:pPr>
    </w:lvl>
    <w:lvl w:ilvl="1" w:tplc="CD5014DA">
      <w:start w:val="1"/>
      <w:numFmt w:val="decimal"/>
      <w:lvlText w:val="%1.%2."/>
      <w:lvlJc w:val="left"/>
      <w:pPr>
        <w:ind w:left="357" w:hanging="357"/>
      </w:pPr>
    </w:lvl>
    <w:lvl w:ilvl="2" w:tplc="37DE879C">
      <w:start w:val="1"/>
      <w:numFmt w:val="decimal"/>
      <w:lvlText w:val="%1.%2.%3."/>
      <w:lvlJc w:val="left"/>
      <w:pPr>
        <w:ind w:left="357" w:hanging="357"/>
      </w:pPr>
    </w:lvl>
    <w:lvl w:ilvl="3" w:tplc="F00800BC">
      <w:start w:val="1"/>
      <w:numFmt w:val="decimal"/>
      <w:lvlText w:val="%1.%2.%3.%4."/>
      <w:lvlJc w:val="left"/>
      <w:pPr>
        <w:ind w:left="357" w:hanging="357"/>
      </w:pPr>
    </w:lvl>
    <w:lvl w:ilvl="4" w:tplc="74600D0A">
      <w:start w:val="1"/>
      <w:numFmt w:val="decimal"/>
      <w:lvlText w:val="%1.%2.%3.%4.%5."/>
      <w:lvlJc w:val="left"/>
      <w:pPr>
        <w:ind w:left="357" w:hanging="357"/>
      </w:pPr>
    </w:lvl>
    <w:lvl w:ilvl="5" w:tplc="857C5828">
      <w:start w:val="1"/>
      <w:numFmt w:val="decimal"/>
      <w:lvlText w:val="%1.%2.%3.%4.%5.%6."/>
      <w:lvlJc w:val="left"/>
      <w:pPr>
        <w:ind w:left="357" w:hanging="357"/>
      </w:pPr>
    </w:lvl>
    <w:lvl w:ilvl="6" w:tplc="72CA353C">
      <w:start w:val="1"/>
      <w:numFmt w:val="decimal"/>
      <w:lvlText w:val="%1.%2.%3.%4.%5.%6.%7."/>
      <w:lvlJc w:val="left"/>
      <w:pPr>
        <w:ind w:left="357" w:hanging="357"/>
      </w:pPr>
    </w:lvl>
    <w:lvl w:ilvl="7" w:tplc="B8786A2C">
      <w:start w:val="1"/>
      <w:numFmt w:val="decimal"/>
      <w:lvlText w:val="%1.%2.%3.%4.%5.%6.%7.%8."/>
      <w:lvlJc w:val="left"/>
      <w:pPr>
        <w:ind w:left="357" w:hanging="357"/>
      </w:pPr>
    </w:lvl>
    <w:lvl w:ilvl="8" w:tplc="7AF80ECA">
      <w:start w:val="1"/>
      <w:numFmt w:val="decimal"/>
      <w:lvlText w:val="%1.%2.%3.%4.%5.%6.%7.%8.%9."/>
      <w:lvlJc w:val="left"/>
      <w:pPr>
        <w:ind w:left="357" w:hanging="357"/>
      </w:pPr>
    </w:lvl>
  </w:abstractNum>
  <w:abstractNum w:abstractNumId="11" w15:restartNumberingAfterBreak="0">
    <w:nsid w:val="2F5E5F65"/>
    <w:multiLevelType w:val="hybridMultilevel"/>
    <w:tmpl w:val="E940CA82"/>
    <w:lvl w:ilvl="0" w:tplc="980A429A">
      <w:start w:val="1"/>
      <w:numFmt w:val="decimal"/>
      <w:lvlText w:val="%1."/>
      <w:lvlJc w:val="left"/>
      <w:pPr>
        <w:ind w:left="360" w:hanging="360"/>
      </w:pPr>
    </w:lvl>
    <w:lvl w:ilvl="1" w:tplc="76309214">
      <w:start w:val="1"/>
      <w:numFmt w:val="decimal"/>
      <w:lvlText w:val="%1.%2."/>
      <w:lvlJc w:val="left"/>
      <w:pPr>
        <w:ind w:left="792" w:hanging="432"/>
      </w:pPr>
    </w:lvl>
    <w:lvl w:ilvl="2" w:tplc="921239B2">
      <w:start w:val="1"/>
      <w:numFmt w:val="decimal"/>
      <w:lvlText w:val="%1.%2.%3."/>
      <w:lvlJc w:val="left"/>
      <w:pPr>
        <w:ind w:left="1224" w:hanging="504"/>
      </w:pPr>
    </w:lvl>
    <w:lvl w:ilvl="3" w:tplc="E4B47316">
      <w:start w:val="1"/>
      <w:numFmt w:val="decimal"/>
      <w:lvlText w:val="%1.%2.%3.%4."/>
      <w:lvlJc w:val="left"/>
      <w:pPr>
        <w:ind w:left="1728" w:hanging="648"/>
      </w:pPr>
    </w:lvl>
    <w:lvl w:ilvl="4" w:tplc="7916AA36">
      <w:start w:val="1"/>
      <w:numFmt w:val="decimal"/>
      <w:lvlText w:val="%1.%2.%3.%4.%5."/>
      <w:lvlJc w:val="left"/>
      <w:pPr>
        <w:ind w:left="2232" w:hanging="792"/>
      </w:pPr>
    </w:lvl>
    <w:lvl w:ilvl="5" w:tplc="7CEE53A4">
      <w:start w:val="1"/>
      <w:numFmt w:val="decimal"/>
      <w:lvlText w:val="%1.%2.%3.%4.%5.%6."/>
      <w:lvlJc w:val="left"/>
      <w:pPr>
        <w:ind w:left="2736" w:hanging="936"/>
      </w:pPr>
    </w:lvl>
    <w:lvl w:ilvl="6" w:tplc="457C2C8A">
      <w:start w:val="1"/>
      <w:numFmt w:val="decimal"/>
      <w:lvlText w:val="%1.%2.%3.%4.%5.%6.%7."/>
      <w:lvlJc w:val="left"/>
      <w:pPr>
        <w:ind w:left="3240" w:hanging="1080"/>
      </w:pPr>
    </w:lvl>
    <w:lvl w:ilvl="7" w:tplc="FD042002">
      <w:start w:val="1"/>
      <w:numFmt w:val="decimal"/>
      <w:lvlText w:val="%1.%2.%3.%4.%5.%6.%7.%8."/>
      <w:lvlJc w:val="left"/>
      <w:pPr>
        <w:ind w:left="3744" w:hanging="1224"/>
      </w:pPr>
    </w:lvl>
    <w:lvl w:ilvl="8" w:tplc="59FA1E24">
      <w:start w:val="1"/>
      <w:numFmt w:val="decimal"/>
      <w:lvlText w:val="%1.%2.%3.%4.%5.%6.%7.%8.%9."/>
      <w:lvlJc w:val="left"/>
      <w:pPr>
        <w:ind w:left="4320" w:hanging="1440"/>
      </w:pPr>
    </w:lvl>
  </w:abstractNum>
  <w:abstractNum w:abstractNumId="12" w15:restartNumberingAfterBreak="0">
    <w:nsid w:val="362E4740"/>
    <w:multiLevelType w:val="hybridMultilevel"/>
    <w:tmpl w:val="0B9811B4"/>
    <w:lvl w:ilvl="0" w:tplc="965CCC5C">
      <w:start w:val="1"/>
      <w:numFmt w:val="decimal"/>
      <w:pStyle w:val="berschrift1"/>
      <w:lvlText w:val="%1."/>
      <w:lvlJc w:val="left"/>
      <w:pPr>
        <w:ind w:left="357" w:hanging="357"/>
      </w:pPr>
      <w:rPr>
        <w:rFonts w:hint="default"/>
      </w:rPr>
    </w:lvl>
    <w:lvl w:ilvl="1" w:tplc="6B6EE158">
      <w:start w:val="1"/>
      <w:numFmt w:val="decimal"/>
      <w:pStyle w:val="berschrift2"/>
      <w:lvlText w:val="%1.%2."/>
      <w:lvlJc w:val="left"/>
      <w:pPr>
        <w:ind w:left="357" w:hanging="357"/>
      </w:pPr>
      <w:rPr>
        <w:rFonts w:hint="default"/>
      </w:rPr>
    </w:lvl>
    <w:lvl w:ilvl="2" w:tplc="7F4299FC">
      <w:start w:val="1"/>
      <w:numFmt w:val="decimal"/>
      <w:pStyle w:val="berschrift3"/>
      <w:lvlText w:val="%1.%2.%3."/>
      <w:lvlJc w:val="left"/>
      <w:pPr>
        <w:ind w:left="357" w:hanging="357"/>
      </w:pPr>
      <w:rPr>
        <w:rFonts w:hint="default"/>
      </w:rPr>
    </w:lvl>
    <w:lvl w:ilvl="3" w:tplc="FA54F728">
      <w:start w:val="1"/>
      <w:numFmt w:val="decimal"/>
      <w:lvlText w:val="%1.%2.%3.%4."/>
      <w:lvlJc w:val="left"/>
      <w:pPr>
        <w:ind w:left="357" w:hanging="357"/>
      </w:pPr>
      <w:rPr>
        <w:rFonts w:hint="default"/>
      </w:rPr>
    </w:lvl>
    <w:lvl w:ilvl="4" w:tplc="5766595C">
      <w:start w:val="1"/>
      <w:numFmt w:val="decimal"/>
      <w:lvlText w:val="%1.%2.%3.%4.%5."/>
      <w:lvlJc w:val="left"/>
      <w:pPr>
        <w:ind w:left="357" w:hanging="357"/>
      </w:pPr>
      <w:rPr>
        <w:rFonts w:hint="default"/>
      </w:rPr>
    </w:lvl>
    <w:lvl w:ilvl="5" w:tplc="B61022BE">
      <w:start w:val="1"/>
      <w:numFmt w:val="decimal"/>
      <w:lvlText w:val="%1.%2.%3.%4.%5.%6."/>
      <w:lvlJc w:val="left"/>
      <w:pPr>
        <w:ind w:left="357" w:hanging="357"/>
      </w:pPr>
      <w:rPr>
        <w:rFonts w:hint="default"/>
      </w:rPr>
    </w:lvl>
    <w:lvl w:ilvl="6" w:tplc="5BD47178">
      <w:start w:val="1"/>
      <w:numFmt w:val="decimal"/>
      <w:lvlText w:val="%1.%2.%3.%4.%5.%6.%7."/>
      <w:lvlJc w:val="left"/>
      <w:pPr>
        <w:ind w:left="357" w:hanging="357"/>
      </w:pPr>
      <w:rPr>
        <w:rFonts w:hint="default"/>
      </w:rPr>
    </w:lvl>
    <w:lvl w:ilvl="7" w:tplc="67140136">
      <w:start w:val="1"/>
      <w:numFmt w:val="decimal"/>
      <w:lvlText w:val="%1.%2.%3.%4.%5.%6.%7.%8."/>
      <w:lvlJc w:val="left"/>
      <w:pPr>
        <w:ind w:left="357" w:hanging="357"/>
      </w:pPr>
      <w:rPr>
        <w:rFonts w:hint="default"/>
      </w:rPr>
    </w:lvl>
    <w:lvl w:ilvl="8" w:tplc="B56A47A4">
      <w:start w:val="1"/>
      <w:numFmt w:val="decimal"/>
      <w:lvlText w:val="%1.%2.%3.%4.%5.%6.%7.%8.%9."/>
      <w:lvlJc w:val="left"/>
      <w:pPr>
        <w:ind w:left="357" w:hanging="357"/>
      </w:pPr>
      <w:rPr>
        <w:rFonts w:hint="default"/>
      </w:rPr>
    </w:lvl>
  </w:abstractNum>
  <w:abstractNum w:abstractNumId="13" w15:restartNumberingAfterBreak="0">
    <w:nsid w:val="392D4169"/>
    <w:multiLevelType w:val="hybridMultilevel"/>
    <w:tmpl w:val="23EA248A"/>
    <w:lvl w:ilvl="0" w:tplc="461AAB50">
      <w:start w:val="1"/>
      <w:numFmt w:val="bullet"/>
      <w:lvlText w:val=""/>
      <w:lvlJc w:val="left"/>
      <w:pPr>
        <w:ind w:left="720" w:hanging="360"/>
      </w:pPr>
      <w:rPr>
        <w:rFonts w:ascii="Symbol" w:hAnsi="Symbol" w:hint="default"/>
      </w:rPr>
    </w:lvl>
    <w:lvl w:ilvl="1" w:tplc="B0BEFDBE">
      <w:start w:val="1"/>
      <w:numFmt w:val="bullet"/>
      <w:lvlText w:val="o"/>
      <w:lvlJc w:val="left"/>
      <w:pPr>
        <w:ind w:left="1440" w:hanging="360"/>
      </w:pPr>
      <w:rPr>
        <w:rFonts w:ascii="Courier New" w:hAnsi="Courier New" w:hint="default"/>
      </w:rPr>
    </w:lvl>
    <w:lvl w:ilvl="2" w:tplc="1B501F80">
      <w:start w:val="1"/>
      <w:numFmt w:val="bullet"/>
      <w:lvlText w:val=""/>
      <w:lvlJc w:val="left"/>
      <w:pPr>
        <w:ind w:left="2160" w:hanging="360"/>
      </w:pPr>
      <w:rPr>
        <w:rFonts w:ascii="Wingdings" w:hAnsi="Wingdings" w:hint="default"/>
      </w:rPr>
    </w:lvl>
    <w:lvl w:ilvl="3" w:tplc="EDC0A852">
      <w:start w:val="1"/>
      <w:numFmt w:val="bullet"/>
      <w:lvlText w:val=""/>
      <w:lvlJc w:val="left"/>
      <w:pPr>
        <w:ind w:left="2880" w:hanging="360"/>
      </w:pPr>
      <w:rPr>
        <w:rFonts w:ascii="Symbol" w:hAnsi="Symbol" w:hint="default"/>
      </w:rPr>
    </w:lvl>
    <w:lvl w:ilvl="4" w:tplc="E4983BF6">
      <w:start w:val="1"/>
      <w:numFmt w:val="bullet"/>
      <w:lvlText w:val="o"/>
      <w:lvlJc w:val="left"/>
      <w:pPr>
        <w:ind w:left="3600" w:hanging="360"/>
      </w:pPr>
      <w:rPr>
        <w:rFonts w:ascii="Courier New" w:hAnsi="Courier New" w:hint="default"/>
      </w:rPr>
    </w:lvl>
    <w:lvl w:ilvl="5" w:tplc="C01A3C9C">
      <w:start w:val="1"/>
      <w:numFmt w:val="bullet"/>
      <w:lvlText w:val=""/>
      <w:lvlJc w:val="left"/>
      <w:pPr>
        <w:ind w:left="4320" w:hanging="360"/>
      </w:pPr>
      <w:rPr>
        <w:rFonts w:ascii="Wingdings" w:hAnsi="Wingdings" w:hint="default"/>
      </w:rPr>
    </w:lvl>
    <w:lvl w:ilvl="6" w:tplc="B37E9DEC">
      <w:start w:val="1"/>
      <w:numFmt w:val="bullet"/>
      <w:lvlText w:val=""/>
      <w:lvlJc w:val="left"/>
      <w:pPr>
        <w:ind w:left="5040" w:hanging="360"/>
      </w:pPr>
      <w:rPr>
        <w:rFonts w:ascii="Symbol" w:hAnsi="Symbol" w:hint="default"/>
      </w:rPr>
    </w:lvl>
    <w:lvl w:ilvl="7" w:tplc="118A22A0">
      <w:start w:val="1"/>
      <w:numFmt w:val="bullet"/>
      <w:lvlText w:val="o"/>
      <w:lvlJc w:val="left"/>
      <w:pPr>
        <w:ind w:left="5760" w:hanging="360"/>
      </w:pPr>
      <w:rPr>
        <w:rFonts w:ascii="Courier New" w:hAnsi="Courier New" w:hint="default"/>
      </w:rPr>
    </w:lvl>
    <w:lvl w:ilvl="8" w:tplc="C7DE2860">
      <w:start w:val="1"/>
      <w:numFmt w:val="bullet"/>
      <w:lvlText w:val=""/>
      <w:lvlJc w:val="left"/>
      <w:pPr>
        <w:ind w:left="6480" w:hanging="360"/>
      </w:pPr>
      <w:rPr>
        <w:rFonts w:ascii="Wingdings" w:hAnsi="Wingdings" w:hint="default"/>
      </w:rPr>
    </w:lvl>
  </w:abstractNum>
  <w:abstractNum w:abstractNumId="14" w15:restartNumberingAfterBreak="0">
    <w:nsid w:val="3F642FC8"/>
    <w:multiLevelType w:val="hybridMultilevel"/>
    <w:tmpl w:val="6D7A4A76"/>
    <w:lvl w:ilvl="0" w:tplc="99C83A62">
      <w:start w:val="1"/>
      <w:numFmt w:val="decimal"/>
      <w:lvlText w:val="%1."/>
      <w:lvlJc w:val="left"/>
      <w:pPr>
        <w:ind w:left="357" w:hanging="357"/>
      </w:pPr>
      <w:rPr>
        <w:rFonts w:hint="default"/>
      </w:rPr>
    </w:lvl>
    <w:lvl w:ilvl="1" w:tplc="2EB8A454">
      <w:start w:val="1"/>
      <w:numFmt w:val="decimal"/>
      <w:lvlRestart w:val="0"/>
      <w:lvlText w:val="%1.%2."/>
      <w:lvlJc w:val="left"/>
      <w:pPr>
        <w:ind w:left="357" w:hanging="357"/>
      </w:pPr>
      <w:rPr>
        <w:rFonts w:hint="default"/>
      </w:rPr>
    </w:lvl>
    <w:lvl w:ilvl="2" w:tplc="B226F308">
      <w:start w:val="1"/>
      <w:numFmt w:val="decimal"/>
      <w:lvlText w:val="%1.%2.%3."/>
      <w:lvlJc w:val="left"/>
      <w:pPr>
        <w:ind w:left="357" w:hanging="357"/>
      </w:pPr>
      <w:rPr>
        <w:rFonts w:hint="default"/>
      </w:rPr>
    </w:lvl>
    <w:lvl w:ilvl="3" w:tplc="1E8AFE36">
      <w:start w:val="1"/>
      <w:numFmt w:val="decimal"/>
      <w:lvlText w:val="%1.%2.%3.%4."/>
      <w:lvlJc w:val="left"/>
      <w:pPr>
        <w:ind w:left="357" w:hanging="357"/>
      </w:pPr>
      <w:rPr>
        <w:rFonts w:hint="default"/>
      </w:rPr>
    </w:lvl>
    <w:lvl w:ilvl="4" w:tplc="F86001A8">
      <w:start w:val="1"/>
      <w:numFmt w:val="decimal"/>
      <w:lvlText w:val="%1.%2.%3.%4.%5."/>
      <w:lvlJc w:val="left"/>
      <w:pPr>
        <w:ind w:left="357" w:hanging="357"/>
      </w:pPr>
      <w:rPr>
        <w:rFonts w:hint="default"/>
      </w:rPr>
    </w:lvl>
    <w:lvl w:ilvl="5" w:tplc="E29862D4">
      <w:start w:val="1"/>
      <w:numFmt w:val="decimal"/>
      <w:lvlText w:val="%1.%2.%3.%4.%5.%6."/>
      <w:lvlJc w:val="left"/>
      <w:pPr>
        <w:ind w:left="357" w:hanging="357"/>
      </w:pPr>
      <w:rPr>
        <w:rFonts w:hint="default"/>
      </w:rPr>
    </w:lvl>
    <w:lvl w:ilvl="6" w:tplc="BF387780">
      <w:start w:val="1"/>
      <w:numFmt w:val="decimal"/>
      <w:lvlText w:val="%1.%2.%3.%4.%5.%6.%7."/>
      <w:lvlJc w:val="left"/>
      <w:pPr>
        <w:ind w:left="357" w:hanging="357"/>
      </w:pPr>
      <w:rPr>
        <w:rFonts w:hint="default"/>
      </w:rPr>
    </w:lvl>
    <w:lvl w:ilvl="7" w:tplc="EAA6A464">
      <w:start w:val="1"/>
      <w:numFmt w:val="decimal"/>
      <w:lvlText w:val="%1.%2.%3.%4.%5.%6.%7.%8."/>
      <w:lvlJc w:val="left"/>
      <w:pPr>
        <w:ind w:left="357" w:hanging="357"/>
      </w:pPr>
      <w:rPr>
        <w:rFonts w:hint="default"/>
      </w:rPr>
    </w:lvl>
    <w:lvl w:ilvl="8" w:tplc="04047AA8">
      <w:start w:val="1"/>
      <w:numFmt w:val="decimal"/>
      <w:lvlText w:val="%1.%2.%3.%4.%5.%6.%7.%8.%9."/>
      <w:lvlJc w:val="left"/>
      <w:pPr>
        <w:ind w:left="357" w:hanging="357"/>
      </w:pPr>
      <w:rPr>
        <w:rFonts w:hint="default"/>
      </w:rPr>
    </w:lvl>
  </w:abstractNum>
  <w:abstractNum w:abstractNumId="15" w15:restartNumberingAfterBreak="0">
    <w:nsid w:val="40DF7DAE"/>
    <w:multiLevelType w:val="hybridMultilevel"/>
    <w:tmpl w:val="AEF2FC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1EE143C"/>
    <w:multiLevelType w:val="hybridMultilevel"/>
    <w:tmpl w:val="EA6A76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4D859CB"/>
    <w:multiLevelType w:val="hybridMultilevel"/>
    <w:tmpl w:val="F01857E0"/>
    <w:lvl w:ilvl="0" w:tplc="B5D0786A">
      <w:start w:val="1"/>
      <w:numFmt w:val="bullet"/>
      <w:lvlText w:val=""/>
      <w:lvlJc w:val="left"/>
      <w:pPr>
        <w:ind w:left="720" w:hanging="360"/>
      </w:pPr>
      <w:rPr>
        <w:rFonts w:ascii="Symbol" w:hAnsi="Symbol" w:hint="default"/>
      </w:rPr>
    </w:lvl>
    <w:lvl w:ilvl="1" w:tplc="FCB0953E">
      <w:start w:val="1"/>
      <w:numFmt w:val="bullet"/>
      <w:lvlText w:val="o"/>
      <w:lvlJc w:val="left"/>
      <w:pPr>
        <w:ind w:left="1440" w:hanging="360"/>
      </w:pPr>
      <w:rPr>
        <w:rFonts w:ascii="Courier New" w:hAnsi="Courier New" w:hint="default"/>
      </w:rPr>
    </w:lvl>
    <w:lvl w:ilvl="2" w:tplc="16EA5DD8">
      <w:start w:val="1"/>
      <w:numFmt w:val="bullet"/>
      <w:lvlText w:val=""/>
      <w:lvlJc w:val="left"/>
      <w:pPr>
        <w:ind w:left="2160" w:hanging="360"/>
      </w:pPr>
      <w:rPr>
        <w:rFonts w:ascii="Wingdings" w:hAnsi="Wingdings" w:hint="default"/>
      </w:rPr>
    </w:lvl>
    <w:lvl w:ilvl="3" w:tplc="9266FFEC">
      <w:start w:val="1"/>
      <w:numFmt w:val="bullet"/>
      <w:lvlText w:val=""/>
      <w:lvlJc w:val="left"/>
      <w:pPr>
        <w:ind w:left="2880" w:hanging="360"/>
      </w:pPr>
      <w:rPr>
        <w:rFonts w:ascii="Symbol" w:hAnsi="Symbol" w:hint="default"/>
      </w:rPr>
    </w:lvl>
    <w:lvl w:ilvl="4" w:tplc="AABC61C2">
      <w:start w:val="1"/>
      <w:numFmt w:val="bullet"/>
      <w:lvlText w:val="o"/>
      <w:lvlJc w:val="left"/>
      <w:pPr>
        <w:ind w:left="3600" w:hanging="360"/>
      </w:pPr>
      <w:rPr>
        <w:rFonts w:ascii="Courier New" w:hAnsi="Courier New" w:hint="default"/>
      </w:rPr>
    </w:lvl>
    <w:lvl w:ilvl="5" w:tplc="B3020662">
      <w:start w:val="1"/>
      <w:numFmt w:val="bullet"/>
      <w:lvlText w:val=""/>
      <w:lvlJc w:val="left"/>
      <w:pPr>
        <w:ind w:left="4320" w:hanging="360"/>
      </w:pPr>
      <w:rPr>
        <w:rFonts w:ascii="Wingdings" w:hAnsi="Wingdings" w:hint="default"/>
      </w:rPr>
    </w:lvl>
    <w:lvl w:ilvl="6" w:tplc="4F04A7C6">
      <w:start w:val="1"/>
      <w:numFmt w:val="bullet"/>
      <w:lvlText w:val=""/>
      <w:lvlJc w:val="left"/>
      <w:pPr>
        <w:ind w:left="5040" w:hanging="360"/>
      </w:pPr>
      <w:rPr>
        <w:rFonts w:ascii="Symbol" w:hAnsi="Symbol" w:hint="default"/>
      </w:rPr>
    </w:lvl>
    <w:lvl w:ilvl="7" w:tplc="F7FAC08A">
      <w:start w:val="1"/>
      <w:numFmt w:val="bullet"/>
      <w:lvlText w:val="o"/>
      <w:lvlJc w:val="left"/>
      <w:pPr>
        <w:ind w:left="5760" w:hanging="360"/>
      </w:pPr>
      <w:rPr>
        <w:rFonts w:ascii="Courier New" w:hAnsi="Courier New" w:hint="default"/>
      </w:rPr>
    </w:lvl>
    <w:lvl w:ilvl="8" w:tplc="01C8D238">
      <w:start w:val="1"/>
      <w:numFmt w:val="bullet"/>
      <w:lvlText w:val=""/>
      <w:lvlJc w:val="left"/>
      <w:pPr>
        <w:ind w:left="6480" w:hanging="360"/>
      </w:pPr>
      <w:rPr>
        <w:rFonts w:ascii="Wingdings" w:hAnsi="Wingdings" w:hint="default"/>
      </w:rPr>
    </w:lvl>
  </w:abstractNum>
  <w:abstractNum w:abstractNumId="18" w15:restartNumberingAfterBreak="0">
    <w:nsid w:val="479619C0"/>
    <w:multiLevelType w:val="hybridMultilevel"/>
    <w:tmpl w:val="130045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AAD0CBD"/>
    <w:multiLevelType w:val="hybridMultilevel"/>
    <w:tmpl w:val="0458EB5A"/>
    <w:lvl w:ilvl="0" w:tplc="9B603D9C">
      <w:start w:val="1"/>
      <w:numFmt w:val="bullet"/>
      <w:pStyle w:val="absatzaufzstd"/>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0" w15:restartNumberingAfterBreak="0">
    <w:nsid w:val="53121059"/>
    <w:multiLevelType w:val="hybridMultilevel"/>
    <w:tmpl w:val="CD7C9B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3D81512"/>
    <w:multiLevelType w:val="hybridMultilevel"/>
    <w:tmpl w:val="333E313C"/>
    <w:lvl w:ilvl="0" w:tplc="5D4A5EE8">
      <w:start w:val="1"/>
      <w:numFmt w:val="decimal"/>
      <w:lvlText w:val="%1."/>
      <w:lvlJc w:val="left"/>
      <w:pPr>
        <w:ind w:left="357" w:hanging="357"/>
      </w:pPr>
      <w:rPr>
        <w:rFonts w:hint="default"/>
      </w:rPr>
    </w:lvl>
    <w:lvl w:ilvl="1" w:tplc="521216BC">
      <w:start w:val="1"/>
      <w:numFmt w:val="decimal"/>
      <w:lvlRestart w:val="0"/>
      <w:lvlText w:val="%1.%2."/>
      <w:lvlJc w:val="left"/>
      <w:pPr>
        <w:ind w:left="357" w:hanging="357"/>
      </w:pPr>
      <w:rPr>
        <w:rFonts w:hint="default"/>
      </w:rPr>
    </w:lvl>
    <w:lvl w:ilvl="2" w:tplc="A5E4CC7A">
      <w:start w:val="1"/>
      <w:numFmt w:val="decimal"/>
      <w:lvlRestart w:val="0"/>
      <w:lvlText w:val="%2.%1.%3."/>
      <w:lvlJc w:val="left"/>
      <w:pPr>
        <w:ind w:left="357" w:hanging="357"/>
      </w:pPr>
      <w:rPr>
        <w:rFonts w:hint="default"/>
      </w:rPr>
    </w:lvl>
    <w:lvl w:ilvl="3" w:tplc="20E2D102">
      <w:start w:val="1"/>
      <w:numFmt w:val="decimal"/>
      <w:lvlRestart w:val="0"/>
      <w:pStyle w:val="berschrift4"/>
      <w:lvlText w:val="%3%1.%2..%4."/>
      <w:lvlJc w:val="left"/>
      <w:pPr>
        <w:ind w:left="357" w:hanging="357"/>
      </w:pPr>
      <w:rPr>
        <w:rFonts w:hint="default"/>
      </w:rPr>
    </w:lvl>
    <w:lvl w:ilvl="4" w:tplc="CE867FBE">
      <w:start w:val="1"/>
      <w:numFmt w:val="decimal"/>
      <w:lvlText w:val="%1.%2.%3.%4.%5."/>
      <w:lvlJc w:val="left"/>
      <w:pPr>
        <w:ind w:left="357" w:hanging="357"/>
      </w:pPr>
      <w:rPr>
        <w:rFonts w:hint="default"/>
      </w:rPr>
    </w:lvl>
    <w:lvl w:ilvl="5" w:tplc="1072674C">
      <w:start w:val="1"/>
      <w:numFmt w:val="decimal"/>
      <w:lvlText w:val="%1.%2.%3.%4.%5.%6."/>
      <w:lvlJc w:val="left"/>
      <w:pPr>
        <w:ind w:left="357" w:hanging="357"/>
      </w:pPr>
      <w:rPr>
        <w:rFonts w:hint="default"/>
      </w:rPr>
    </w:lvl>
    <w:lvl w:ilvl="6" w:tplc="2C7CF260">
      <w:start w:val="1"/>
      <w:numFmt w:val="decimal"/>
      <w:lvlText w:val="%1.%2.%3.%4.%5.%6.%7."/>
      <w:lvlJc w:val="left"/>
      <w:pPr>
        <w:ind w:left="357" w:hanging="357"/>
      </w:pPr>
      <w:rPr>
        <w:rFonts w:hint="default"/>
      </w:rPr>
    </w:lvl>
    <w:lvl w:ilvl="7" w:tplc="E0D026EA">
      <w:start w:val="1"/>
      <w:numFmt w:val="decimal"/>
      <w:lvlText w:val="%1.%2.%3.%4.%5.%6.%7.%8."/>
      <w:lvlJc w:val="left"/>
      <w:pPr>
        <w:ind w:left="357" w:hanging="357"/>
      </w:pPr>
      <w:rPr>
        <w:rFonts w:hint="default"/>
      </w:rPr>
    </w:lvl>
    <w:lvl w:ilvl="8" w:tplc="50FAFF6E">
      <w:start w:val="1"/>
      <w:numFmt w:val="decimal"/>
      <w:lvlText w:val="%1.%2.%3.%4.%5.%6.%7.%8.%9."/>
      <w:lvlJc w:val="left"/>
      <w:pPr>
        <w:ind w:left="357" w:hanging="357"/>
      </w:pPr>
      <w:rPr>
        <w:rFonts w:hint="default"/>
      </w:rPr>
    </w:lvl>
  </w:abstractNum>
  <w:abstractNum w:abstractNumId="22" w15:restartNumberingAfterBreak="0">
    <w:nsid w:val="664231EA"/>
    <w:multiLevelType w:val="hybridMultilevel"/>
    <w:tmpl w:val="186428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47497A"/>
    <w:multiLevelType w:val="hybridMultilevel"/>
    <w:tmpl w:val="EFFEAAE6"/>
    <w:lvl w:ilvl="0" w:tplc="D1B47EFA">
      <w:start w:val="1"/>
      <w:numFmt w:val="decimal"/>
      <w:lvlText w:val="%1."/>
      <w:lvlJc w:val="left"/>
      <w:pPr>
        <w:ind w:left="360" w:hanging="360"/>
      </w:pPr>
    </w:lvl>
    <w:lvl w:ilvl="1" w:tplc="AF4A5B54">
      <w:start w:val="1"/>
      <w:numFmt w:val="decimal"/>
      <w:lvlText w:val="%1.%2."/>
      <w:lvlJc w:val="left"/>
      <w:pPr>
        <w:ind w:left="792" w:hanging="432"/>
      </w:pPr>
    </w:lvl>
    <w:lvl w:ilvl="2" w:tplc="244AAAEE">
      <w:start w:val="1"/>
      <w:numFmt w:val="decimal"/>
      <w:lvlText w:val="%1.%2.%3."/>
      <w:lvlJc w:val="left"/>
      <w:pPr>
        <w:ind w:left="1224" w:hanging="504"/>
      </w:pPr>
    </w:lvl>
    <w:lvl w:ilvl="3" w:tplc="0B5AD512">
      <w:start w:val="1"/>
      <w:numFmt w:val="decimal"/>
      <w:lvlText w:val="%1.%2.%3.%4."/>
      <w:lvlJc w:val="left"/>
      <w:pPr>
        <w:ind w:left="1728" w:hanging="648"/>
      </w:pPr>
    </w:lvl>
    <w:lvl w:ilvl="4" w:tplc="B6820C50">
      <w:start w:val="1"/>
      <w:numFmt w:val="decimal"/>
      <w:lvlText w:val="%1.%2.%3.%4.%5."/>
      <w:lvlJc w:val="left"/>
      <w:pPr>
        <w:ind w:left="2232" w:hanging="792"/>
      </w:pPr>
    </w:lvl>
    <w:lvl w:ilvl="5" w:tplc="BED0E7E2">
      <w:start w:val="1"/>
      <w:numFmt w:val="decimal"/>
      <w:lvlText w:val="%1.%2.%3.%4.%5.%6."/>
      <w:lvlJc w:val="left"/>
      <w:pPr>
        <w:ind w:left="2736" w:hanging="936"/>
      </w:pPr>
    </w:lvl>
    <w:lvl w:ilvl="6" w:tplc="8612C05A">
      <w:start w:val="1"/>
      <w:numFmt w:val="decimal"/>
      <w:lvlText w:val="%1.%2.%3.%4.%5.%6.%7."/>
      <w:lvlJc w:val="left"/>
      <w:pPr>
        <w:ind w:left="3240" w:hanging="1080"/>
      </w:pPr>
    </w:lvl>
    <w:lvl w:ilvl="7" w:tplc="E17CFDD0">
      <w:start w:val="1"/>
      <w:numFmt w:val="decimal"/>
      <w:lvlText w:val="%1.%2.%3.%4.%5.%6.%7.%8."/>
      <w:lvlJc w:val="left"/>
      <w:pPr>
        <w:ind w:left="3744" w:hanging="1224"/>
      </w:pPr>
    </w:lvl>
    <w:lvl w:ilvl="8" w:tplc="A5E4CC52">
      <w:start w:val="1"/>
      <w:numFmt w:val="decimal"/>
      <w:lvlText w:val="%1.%2.%3.%4.%5.%6.%7.%8.%9."/>
      <w:lvlJc w:val="left"/>
      <w:pPr>
        <w:ind w:left="4320" w:hanging="1440"/>
      </w:pPr>
    </w:lvl>
  </w:abstractNum>
  <w:abstractNum w:abstractNumId="24" w15:restartNumberingAfterBreak="0">
    <w:nsid w:val="68C64818"/>
    <w:multiLevelType w:val="hybridMultilevel"/>
    <w:tmpl w:val="1A0800F6"/>
    <w:lvl w:ilvl="0" w:tplc="97483716">
      <w:start w:val="1"/>
      <w:numFmt w:val="lowerLetter"/>
      <w:pStyle w:val="absatzaufzabc"/>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2B14F76"/>
    <w:multiLevelType w:val="hybridMultilevel"/>
    <w:tmpl w:val="440C158A"/>
    <w:lvl w:ilvl="0" w:tplc="502C282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6C52EDC"/>
    <w:multiLevelType w:val="hybridMultilevel"/>
    <w:tmpl w:val="D8D84D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A58594B"/>
    <w:multiLevelType w:val="hybridMultilevel"/>
    <w:tmpl w:val="D7961F00"/>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24"/>
  </w:num>
  <w:num w:numId="4">
    <w:abstractNumId w:val="21"/>
  </w:num>
  <w:num w:numId="5">
    <w:abstractNumId w:val="14"/>
  </w:num>
  <w:num w:numId="6">
    <w:abstractNumId w:val="23"/>
  </w:num>
  <w:num w:numId="7">
    <w:abstractNumId w:val="21"/>
    <w:lvlOverride w:ilvl="0">
      <w:lvl w:ilvl="0" w:tplc="5D4A5EE8">
        <w:start w:val="1"/>
        <w:numFmt w:val="bullet"/>
        <w:lvlText w:val=""/>
        <w:lvlJc w:val="left"/>
        <w:pPr>
          <w:ind w:left="360" w:hanging="360"/>
        </w:pPr>
        <w:rPr>
          <w:rFonts w:ascii="Symbol" w:hAnsi="Symbol" w:hint="default"/>
        </w:rPr>
      </w:lvl>
    </w:lvlOverride>
    <w:lvlOverride w:ilvl="1">
      <w:lvl w:ilvl="1" w:tplc="521216BC" w:tentative="1">
        <w:start w:val="1"/>
        <w:numFmt w:val="bullet"/>
        <w:lvlText w:val="o"/>
        <w:lvlJc w:val="left"/>
        <w:pPr>
          <w:ind w:left="1080" w:hanging="360"/>
        </w:pPr>
        <w:rPr>
          <w:rFonts w:ascii="Courier New" w:hAnsi="Courier New" w:cs="Courier New" w:hint="default"/>
        </w:rPr>
      </w:lvl>
    </w:lvlOverride>
    <w:lvlOverride w:ilvl="2">
      <w:lvl w:ilvl="2" w:tplc="A5E4CC7A" w:tentative="1">
        <w:start w:val="1"/>
        <w:numFmt w:val="bullet"/>
        <w:lvlText w:val=""/>
        <w:lvlJc w:val="left"/>
        <w:pPr>
          <w:ind w:left="1800" w:hanging="360"/>
        </w:pPr>
        <w:rPr>
          <w:rFonts w:ascii="Wingdings" w:hAnsi="Wingdings" w:hint="default"/>
        </w:rPr>
      </w:lvl>
    </w:lvlOverride>
    <w:lvlOverride w:ilvl="3">
      <w:lvl w:ilvl="3" w:tplc="20E2D102" w:tentative="1">
        <w:start w:val="1"/>
        <w:numFmt w:val="bullet"/>
        <w:pStyle w:val="berschrift4"/>
        <w:lvlText w:val=""/>
        <w:lvlJc w:val="left"/>
        <w:pPr>
          <w:ind w:left="2520" w:hanging="360"/>
        </w:pPr>
        <w:rPr>
          <w:rFonts w:ascii="Symbol" w:hAnsi="Symbol" w:hint="default"/>
        </w:rPr>
      </w:lvl>
    </w:lvlOverride>
    <w:lvlOverride w:ilvl="4">
      <w:lvl w:ilvl="4" w:tplc="CE867FBE" w:tentative="1">
        <w:start w:val="1"/>
        <w:numFmt w:val="bullet"/>
        <w:lvlText w:val="o"/>
        <w:lvlJc w:val="left"/>
        <w:pPr>
          <w:ind w:left="3240" w:hanging="360"/>
        </w:pPr>
        <w:rPr>
          <w:rFonts w:ascii="Courier New" w:hAnsi="Courier New" w:cs="Courier New" w:hint="default"/>
        </w:rPr>
      </w:lvl>
    </w:lvlOverride>
    <w:lvlOverride w:ilvl="5">
      <w:lvl w:ilvl="5" w:tplc="1072674C" w:tentative="1">
        <w:start w:val="1"/>
        <w:numFmt w:val="bullet"/>
        <w:lvlText w:val=""/>
        <w:lvlJc w:val="left"/>
        <w:pPr>
          <w:ind w:left="3960" w:hanging="360"/>
        </w:pPr>
        <w:rPr>
          <w:rFonts w:ascii="Wingdings" w:hAnsi="Wingdings" w:hint="default"/>
        </w:rPr>
      </w:lvl>
    </w:lvlOverride>
    <w:lvlOverride w:ilvl="6">
      <w:lvl w:ilvl="6" w:tplc="2C7CF260" w:tentative="1">
        <w:start w:val="1"/>
        <w:numFmt w:val="bullet"/>
        <w:lvlText w:val=""/>
        <w:lvlJc w:val="left"/>
        <w:pPr>
          <w:ind w:left="4680" w:hanging="360"/>
        </w:pPr>
        <w:rPr>
          <w:rFonts w:ascii="Symbol" w:hAnsi="Symbol" w:hint="default"/>
        </w:rPr>
      </w:lvl>
    </w:lvlOverride>
    <w:lvlOverride w:ilvl="7">
      <w:lvl w:ilvl="7" w:tplc="E0D026EA" w:tentative="1">
        <w:start w:val="1"/>
        <w:numFmt w:val="bullet"/>
        <w:lvlText w:val="o"/>
        <w:lvlJc w:val="left"/>
        <w:pPr>
          <w:ind w:left="5400" w:hanging="360"/>
        </w:pPr>
        <w:rPr>
          <w:rFonts w:ascii="Courier New" w:hAnsi="Courier New" w:cs="Courier New" w:hint="default"/>
        </w:rPr>
      </w:lvl>
    </w:lvlOverride>
    <w:lvlOverride w:ilvl="8">
      <w:lvl w:ilvl="8" w:tplc="50FAFF6E" w:tentative="1">
        <w:start w:val="1"/>
        <w:numFmt w:val="bullet"/>
        <w:lvlText w:val=""/>
        <w:lvlJc w:val="left"/>
        <w:pPr>
          <w:ind w:left="6120" w:hanging="360"/>
        </w:pPr>
        <w:rPr>
          <w:rFonts w:ascii="Wingdings" w:hAnsi="Wingdings" w:hint="default"/>
        </w:rPr>
      </w:lvl>
    </w:lvlOverride>
  </w:num>
  <w:num w:numId="8">
    <w:abstractNumId w:val="25"/>
  </w:num>
  <w:num w:numId="9">
    <w:abstractNumId w:val="11"/>
  </w:num>
  <w:num w:numId="10">
    <w:abstractNumId w:val="12"/>
  </w:num>
  <w:num w:numId="11">
    <w:abstractNumId w:val="22"/>
  </w:num>
  <w:num w:numId="12">
    <w:abstractNumId w:val="10"/>
  </w:num>
  <w:num w:numId="13">
    <w:abstractNumId w:val="1"/>
  </w:num>
  <w:num w:numId="14">
    <w:abstractNumId w:val="9"/>
  </w:num>
  <w:num w:numId="15">
    <w:abstractNumId w:val="13"/>
  </w:num>
  <w:num w:numId="16">
    <w:abstractNumId w:val="8"/>
  </w:num>
  <w:num w:numId="17">
    <w:abstractNumId w:val="6"/>
  </w:num>
  <w:num w:numId="18">
    <w:abstractNumId w:val="18"/>
  </w:num>
  <w:num w:numId="19">
    <w:abstractNumId w:val="16"/>
  </w:num>
  <w:num w:numId="20">
    <w:abstractNumId w:val="20"/>
  </w:num>
  <w:num w:numId="21">
    <w:abstractNumId w:val="2"/>
  </w:num>
  <w:num w:numId="22">
    <w:abstractNumId w:val="3"/>
  </w:num>
  <w:num w:numId="23">
    <w:abstractNumId w:val="5"/>
  </w:num>
  <w:num w:numId="24">
    <w:abstractNumId w:val="15"/>
  </w:num>
  <w:num w:numId="25">
    <w:abstractNumId w:val="0"/>
  </w:num>
  <w:num w:numId="26">
    <w:abstractNumId w:val="7"/>
  </w:num>
  <w:num w:numId="27">
    <w:abstractNumId w:val="17"/>
  </w:num>
  <w:num w:numId="28">
    <w:abstractNumId w:val="27"/>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éo Roncoletta">
    <w15:presenceInfo w15:providerId="Windows Live" w15:userId="a11a890d8f5a91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BC1"/>
    <w:rsid w:val="000008A2"/>
    <w:rsid w:val="00012C6D"/>
    <w:rsid w:val="00012DC5"/>
    <w:rsid w:val="000145B2"/>
    <w:rsid w:val="0001688F"/>
    <w:rsid w:val="00017284"/>
    <w:rsid w:val="00020D6F"/>
    <w:rsid w:val="00020D70"/>
    <w:rsid w:val="00032244"/>
    <w:rsid w:val="0003239F"/>
    <w:rsid w:val="0003274E"/>
    <w:rsid w:val="000367E5"/>
    <w:rsid w:val="00037219"/>
    <w:rsid w:val="000432EE"/>
    <w:rsid w:val="00045543"/>
    <w:rsid w:val="0005075E"/>
    <w:rsid w:val="000524DE"/>
    <w:rsid w:val="000529C3"/>
    <w:rsid w:val="00052A42"/>
    <w:rsid w:val="00052DDF"/>
    <w:rsid w:val="00054B90"/>
    <w:rsid w:val="000576A4"/>
    <w:rsid w:val="00062048"/>
    <w:rsid w:val="00065719"/>
    <w:rsid w:val="00066B38"/>
    <w:rsid w:val="000722B7"/>
    <w:rsid w:val="000737D7"/>
    <w:rsid w:val="00074CC4"/>
    <w:rsid w:val="000761D4"/>
    <w:rsid w:val="0007740C"/>
    <w:rsid w:val="00080C24"/>
    <w:rsid w:val="00080E18"/>
    <w:rsid w:val="00083A0D"/>
    <w:rsid w:val="00084E43"/>
    <w:rsid w:val="000855E4"/>
    <w:rsid w:val="0009155D"/>
    <w:rsid w:val="000931DB"/>
    <w:rsid w:val="00093FEB"/>
    <w:rsid w:val="0009465D"/>
    <w:rsid w:val="00095640"/>
    <w:rsid w:val="00095D42"/>
    <w:rsid w:val="000AC38D"/>
    <w:rsid w:val="000B158D"/>
    <w:rsid w:val="000B30D4"/>
    <w:rsid w:val="000B52EF"/>
    <w:rsid w:val="000B7F48"/>
    <w:rsid w:val="000C0E12"/>
    <w:rsid w:val="000C2ED8"/>
    <w:rsid w:val="000C4E1F"/>
    <w:rsid w:val="000C5B4E"/>
    <w:rsid w:val="000C6793"/>
    <w:rsid w:val="000C6B1D"/>
    <w:rsid w:val="000C7CEF"/>
    <w:rsid w:val="000C7E0D"/>
    <w:rsid w:val="000D267C"/>
    <w:rsid w:val="000D3C27"/>
    <w:rsid w:val="000D5FCB"/>
    <w:rsid w:val="000D6B83"/>
    <w:rsid w:val="000E4F45"/>
    <w:rsid w:val="000E4F53"/>
    <w:rsid w:val="000E6FBF"/>
    <w:rsid w:val="000F2E61"/>
    <w:rsid w:val="000F37C1"/>
    <w:rsid w:val="001023F0"/>
    <w:rsid w:val="00102A2C"/>
    <w:rsid w:val="00106260"/>
    <w:rsid w:val="00106F22"/>
    <w:rsid w:val="00116D1C"/>
    <w:rsid w:val="00121786"/>
    <w:rsid w:val="00121AF2"/>
    <w:rsid w:val="0012254D"/>
    <w:rsid w:val="001271AF"/>
    <w:rsid w:val="00131120"/>
    <w:rsid w:val="001320F9"/>
    <w:rsid w:val="0013213E"/>
    <w:rsid w:val="0013338E"/>
    <w:rsid w:val="001337CF"/>
    <w:rsid w:val="00136BBA"/>
    <w:rsid w:val="0014110E"/>
    <w:rsid w:val="00141A3E"/>
    <w:rsid w:val="00143457"/>
    <w:rsid w:val="00143AB7"/>
    <w:rsid w:val="0014585B"/>
    <w:rsid w:val="00147317"/>
    <w:rsid w:val="001607C1"/>
    <w:rsid w:val="00160C71"/>
    <w:rsid w:val="00164267"/>
    <w:rsid w:val="001711D7"/>
    <w:rsid w:val="001739FC"/>
    <w:rsid w:val="00174420"/>
    <w:rsid w:val="0017476F"/>
    <w:rsid w:val="00175F35"/>
    <w:rsid w:val="001805CE"/>
    <w:rsid w:val="0018613A"/>
    <w:rsid w:val="00186BE9"/>
    <w:rsid w:val="00192A89"/>
    <w:rsid w:val="0019329F"/>
    <w:rsid w:val="00194927"/>
    <w:rsid w:val="0019767E"/>
    <w:rsid w:val="0019791C"/>
    <w:rsid w:val="001A0662"/>
    <w:rsid w:val="001A3C93"/>
    <w:rsid w:val="001A5648"/>
    <w:rsid w:val="001B0B8C"/>
    <w:rsid w:val="001B3937"/>
    <w:rsid w:val="001B7E86"/>
    <w:rsid w:val="001C17B3"/>
    <w:rsid w:val="001C279A"/>
    <w:rsid w:val="001C4D65"/>
    <w:rsid w:val="001C6E5C"/>
    <w:rsid w:val="001D146E"/>
    <w:rsid w:val="001D3B2C"/>
    <w:rsid w:val="001D4A8B"/>
    <w:rsid w:val="001E0510"/>
    <w:rsid w:val="001E1FD7"/>
    <w:rsid w:val="001E5603"/>
    <w:rsid w:val="001E673F"/>
    <w:rsid w:val="001F0FFE"/>
    <w:rsid w:val="001F1ECF"/>
    <w:rsid w:val="001F3058"/>
    <w:rsid w:val="001F589E"/>
    <w:rsid w:val="001F7E76"/>
    <w:rsid w:val="00201CB4"/>
    <w:rsid w:val="002021D8"/>
    <w:rsid w:val="00203955"/>
    <w:rsid w:val="00203DAE"/>
    <w:rsid w:val="00205F20"/>
    <w:rsid w:val="00207806"/>
    <w:rsid w:val="002101CD"/>
    <w:rsid w:val="00210A02"/>
    <w:rsid w:val="00211623"/>
    <w:rsid w:val="002121C1"/>
    <w:rsid w:val="002122CA"/>
    <w:rsid w:val="00217115"/>
    <w:rsid w:val="00217A2D"/>
    <w:rsid w:val="00217C8A"/>
    <w:rsid w:val="002218E2"/>
    <w:rsid w:val="00223CA7"/>
    <w:rsid w:val="002271EA"/>
    <w:rsid w:val="00230251"/>
    <w:rsid w:val="00232B5A"/>
    <w:rsid w:val="00236468"/>
    <w:rsid w:val="00240DE2"/>
    <w:rsid w:val="002467C0"/>
    <w:rsid w:val="0025305F"/>
    <w:rsid w:val="00255F9F"/>
    <w:rsid w:val="00257541"/>
    <w:rsid w:val="002657FB"/>
    <w:rsid w:val="002702CE"/>
    <w:rsid w:val="00271598"/>
    <w:rsid w:val="002747E7"/>
    <w:rsid w:val="002764A4"/>
    <w:rsid w:val="0028112D"/>
    <w:rsid w:val="002839C6"/>
    <w:rsid w:val="00284475"/>
    <w:rsid w:val="002905E1"/>
    <w:rsid w:val="00293A44"/>
    <w:rsid w:val="002A048E"/>
    <w:rsid w:val="002A0571"/>
    <w:rsid w:val="002A246D"/>
    <w:rsid w:val="002A4257"/>
    <w:rsid w:val="002A5974"/>
    <w:rsid w:val="002B10A6"/>
    <w:rsid w:val="002B71A1"/>
    <w:rsid w:val="002C65C3"/>
    <w:rsid w:val="002C6D71"/>
    <w:rsid w:val="002C6FCE"/>
    <w:rsid w:val="002D131F"/>
    <w:rsid w:val="002D1D6E"/>
    <w:rsid w:val="002D368D"/>
    <w:rsid w:val="002D4109"/>
    <w:rsid w:val="002E018D"/>
    <w:rsid w:val="002E2872"/>
    <w:rsid w:val="002E2A34"/>
    <w:rsid w:val="002E3EE8"/>
    <w:rsid w:val="002E5021"/>
    <w:rsid w:val="002E5AFF"/>
    <w:rsid w:val="002E6D4B"/>
    <w:rsid w:val="002F05D4"/>
    <w:rsid w:val="002F0821"/>
    <w:rsid w:val="002F2FA1"/>
    <w:rsid w:val="002F4FB0"/>
    <w:rsid w:val="002F5877"/>
    <w:rsid w:val="00301379"/>
    <w:rsid w:val="003020FE"/>
    <w:rsid w:val="003028C4"/>
    <w:rsid w:val="003029ED"/>
    <w:rsid w:val="003033F1"/>
    <w:rsid w:val="003043EA"/>
    <w:rsid w:val="00305DB6"/>
    <w:rsid w:val="00312F4A"/>
    <w:rsid w:val="00313581"/>
    <w:rsid w:val="00316A1A"/>
    <w:rsid w:val="00316E04"/>
    <w:rsid w:val="003224E9"/>
    <w:rsid w:val="0032455B"/>
    <w:rsid w:val="00325252"/>
    <w:rsid w:val="00325FB3"/>
    <w:rsid w:val="00332601"/>
    <w:rsid w:val="003370A1"/>
    <w:rsid w:val="003406C7"/>
    <w:rsid w:val="003421A4"/>
    <w:rsid w:val="00342F01"/>
    <w:rsid w:val="00346C48"/>
    <w:rsid w:val="0035092D"/>
    <w:rsid w:val="00351A38"/>
    <w:rsid w:val="003549AB"/>
    <w:rsid w:val="00360F61"/>
    <w:rsid w:val="00366A4D"/>
    <w:rsid w:val="00370016"/>
    <w:rsid w:val="00370A0D"/>
    <w:rsid w:val="003737FA"/>
    <w:rsid w:val="003749A7"/>
    <w:rsid w:val="0037555C"/>
    <w:rsid w:val="00380EDA"/>
    <w:rsid w:val="00382408"/>
    <w:rsid w:val="003904A3"/>
    <w:rsid w:val="00391506"/>
    <w:rsid w:val="0039229B"/>
    <w:rsid w:val="00392478"/>
    <w:rsid w:val="00394729"/>
    <w:rsid w:val="00397168"/>
    <w:rsid w:val="003A0F0A"/>
    <w:rsid w:val="003A1591"/>
    <w:rsid w:val="003A1987"/>
    <w:rsid w:val="003A34ED"/>
    <w:rsid w:val="003A3782"/>
    <w:rsid w:val="003A4E16"/>
    <w:rsid w:val="003A5395"/>
    <w:rsid w:val="003A5613"/>
    <w:rsid w:val="003A565E"/>
    <w:rsid w:val="003A6390"/>
    <w:rsid w:val="003B1277"/>
    <w:rsid w:val="003B202B"/>
    <w:rsid w:val="003B3230"/>
    <w:rsid w:val="003B345F"/>
    <w:rsid w:val="003B4418"/>
    <w:rsid w:val="003C2E18"/>
    <w:rsid w:val="003C3E2E"/>
    <w:rsid w:val="003C4FE0"/>
    <w:rsid w:val="003C5384"/>
    <w:rsid w:val="003D1187"/>
    <w:rsid w:val="003D1F46"/>
    <w:rsid w:val="003D3EFA"/>
    <w:rsid w:val="003D4566"/>
    <w:rsid w:val="003D4EC9"/>
    <w:rsid w:val="003E31A7"/>
    <w:rsid w:val="003E50C6"/>
    <w:rsid w:val="003F18BB"/>
    <w:rsid w:val="003F53AD"/>
    <w:rsid w:val="003F5D18"/>
    <w:rsid w:val="0040599A"/>
    <w:rsid w:val="00406E0A"/>
    <w:rsid w:val="00406EC5"/>
    <w:rsid w:val="00407669"/>
    <w:rsid w:val="00415E7E"/>
    <w:rsid w:val="00416CFE"/>
    <w:rsid w:val="0042057C"/>
    <w:rsid w:val="00420A4A"/>
    <w:rsid w:val="00426054"/>
    <w:rsid w:val="00426146"/>
    <w:rsid w:val="004262A9"/>
    <w:rsid w:val="0042675E"/>
    <w:rsid w:val="004271A8"/>
    <w:rsid w:val="00430621"/>
    <w:rsid w:val="00430D67"/>
    <w:rsid w:val="0044037E"/>
    <w:rsid w:val="004415E7"/>
    <w:rsid w:val="004462ED"/>
    <w:rsid w:val="00450D4B"/>
    <w:rsid w:val="004518CD"/>
    <w:rsid w:val="004520D6"/>
    <w:rsid w:val="00452A42"/>
    <w:rsid w:val="00454001"/>
    <w:rsid w:val="004631F6"/>
    <w:rsid w:val="0046426C"/>
    <w:rsid w:val="00466C17"/>
    <w:rsid w:val="00470394"/>
    <w:rsid w:val="00472427"/>
    <w:rsid w:val="00474D4F"/>
    <w:rsid w:val="00476360"/>
    <w:rsid w:val="00480C34"/>
    <w:rsid w:val="00480CFB"/>
    <w:rsid w:val="00482C7B"/>
    <w:rsid w:val="00482E92"/>
    <w:rsid w:val="00485A0D"/>
    <w:rsid w:val="004906DE"/>
    <w:rsid w:val="00491F17"/>
    <w:rsid w:val="00493B57"/>
    <w:rsid w:val="00495958"/>
    <w:rsid w:val="004A01C2"/>
    <w:rsid w:val="004A0F30"/>
    <w:rsid w:val="004A202B"/>
    <w:rsid w:val="004A34A5"/>
    <w:rsid w:val="004A63DE"/>
    <w:rsid w:val="004B1227"/>
    <w:rsid w:val="004B460B"/>
    <w:rsid w:val="004B560B"/>
    <w:rsid w:val="004B5962"/>
    <w:rsid w:val="004B7C5B"/>
    <w:rsid w:val="004C325D"/>
    <w:rsid w:val="004C741F"/>
    <w:rsid w:val="004C77EF"/>
    <w:rsid w:val="004D5023"/>
    <w:rsid w:val="004D54B1"/>
    <w:rsid w:val="004D57EC"/>
    <w:rsid w:val="004D7574"/>
    <w:rsid w:val="004D7DCB"/>
    <w:rsid w:val="004D7DCE"/>
    <w:rsid w:val="004E141A"/>
    <w:rsid w:val="004E52D9"/>
    <w:rsid w:val="004E56F8"/>
    <w:rsid w:val="004E5986"/>
    <w:rsid w:val="004F12EC"/>
    <w:rsid w:val="004F2073"/>
    <w:rsid w:val="004F496C"/>
    <w:rsid w:val="004F5F6C"/>
    <w:rsid w:val="004F6989"/>
    <w:rsid w:val="004F6F5F"/>
    <w:rsid w:val="00500027"/>
    <w:rsid w:val="00500669"/>
    <w:rsid w:val="00500910"/>
    <w:rsid w:val="005009F2"/>
    <w:rsid w:val="00501BD2"/>
    <w:rsid w:val="00502A10"/>
    <w:rsid w:val="00503C50"/>
    <w:rsid w:val="005052BA"/>
    <w:rsid w:val="00507091"/>
    <w:rsid w:val="0051380F"/>
    <w:rsid w:val="00514559"/>
    <w:rsid w:val="005163BE"/>
    <w:rsid w:val="00517ABF"/>
    <w:rsid w:val="0052448F"/>
    <w:rsid w:val="00527DF1"/>
    <w:rsid w:val="00535AD9"/>
    <w:rsid w:val="00535EE2"/>
    <w:rsid w:val="00536D6C"/>
    <w:rsid w:val="00540E85"/>
    <w:rsid w:val="00541CDF"/>
    <w:rsid w:val="00542EB2"/>
    <w:rsid w:val="00550254"/>
    <w:rsid w:val="00551359"/>
    <w:rsid w:val="005544C5"/>
    <w:rsid w:val="00555ACF"/>
    <w:rsid w:val="00556DE3"/>
    <w:rsid w:val="0056075A"/>
    <w:rsid w:val="00560994"/>
    <w:rsid w:val="0056292F"/>
    <w:rsid w:val="005649C6"/>
    <w:rsid w:val="00564C1E"/>
    <w:rsid w:val="00566642"/>
    <w:rsid w:val="0056687A"/>
    <w:rsid w:val="0056778A"/>
    <w:rsid w:val="005706C7"/>
    <w:rsid w:val="00570D3D"/>
    <w:rsid w:val="00572F02"/>
    <w:rsid w:val="0057556E"/>
    <w:rsid w:val="00575E0B"/>
    <w:rsid w:val="00576220"/>
    <w:rsid w:val="0058041A"/>
    <w:rsid w:val="005805DC"/>
    <w:rsid w:val="00582112"/>
    <w:rsid w:val="00584E02"/>
    <w:rsid w:val="00586DCA"/>
    <w:rsid w:val="00587CDA"/>
    <w:rsid w:val="005934DA"/>
    <w:rsid w:val="005963E2"/>
    <w:rsid w:val="005A1551"/>
    <w:rsid w:val="005A2896"/>
    <w:rsid w:val="005A2AB3"/>
    <w:rsid w:val="005A2CF2"/>
    <w:rsid w:val="005A5933"/>
    <w:rsid w:val="005A5A42"/>
    <w:rsid w:val="005A6DB6"/>
    <w:rsid w:val="005A774F"/>
    <w:rsid w:val="005B107C"/>
    <w:rsid w:val="005B2704"/>
    <w:rsid w:val="005B3C7D"/>
    <w:rsid w:val="005C3955"/>
    <w:rsid w:val="005C3B1C"/>
    <w:rsid w:val="005C48EB"/>
    <w:rsid w:val="005C7C6C"/>
    <w:rsid w:val="005D126A"/>
    <w:rsid w:val="005D1950"/>
    <w:rsid w:val="005D1A29"/>
    <w:rsid w:val="005D7F99"/>
    <w:rsid w:val="005E0DBE"/>
    <w:rsid w:val="005E1BB5"/>
    <w:rsid w:val="005E253A"/>
    <w:rsid w:val="005E5F17"/>
    <w:rsid w:val="005E6D79"/>
    <w:rsid w:val="005E6E5C"/>
    <w:rsid w:val="005E7991"/>
    <w:rsid w:val="005F0AB6"/>
    <w:rsid w:val="005F37B7"/>
    <w:rsid w:val="005F4C49"/>
    <w:rsid w:val="005F5010"/>
    <w:rsid w:val="005F5A8C"/>
    <w:rsid w:val="00610CDA"/>
    <w:rsid w:val="00614AD3"/>
    <w:rsid w:val="00614DA9"/>
    <w:rsid w:val="00615540"/>
    <w:rsid w:val="00617219"/>
    <w:rsid w:val="00621C19"/>
    <w:rsid w:val="00622032"/>
    <w:rsid w:val="006226BA"/>
    <w:rsid w:val="00622F9D"/>
    <w:rsid w:val="006233A5"/>
    <w:rsid w:val="00623F50"/>
    <w:rsid w:val="00632A7C"/>
    <w:rsid w:val="006332F8"/>
    <w:rsid w:val="00640239"/>
    <w:rsid w:val="00640673"/>
    <w:rsid w:val="00644701"/>
    <w:rsid w:val="00650E14"/>
    <w:rsid w:val="00651B11"/>
    <w:rsid w:val="00652F0D"/>
    <w:rsid w:val="00652FF3"/>
    <w:rsid w:val="00656A15"/>
    <w:rsid w:val="00662DCB"/>
    <w:rsid w:val="0066346C"/>
    <w:rsid w:val="00664AAE"/>
    <w:rsid w:val="0066684B"/>
    <w:rsid w:val="0067429A"/>
    <w:rsid w:val="00676FE4"/>
    <w:rsid w:val="006778AE"/>
    <w:rsid w:val="00677F29"/>
    <w:rsid w:val="006808E9"/>
    <w:rsid w:val="00680D24"/>
    <w:rsid w:val="0068299A"/>
    <w:rsid w:val="00687D66"/>
    <w:rsid w:val="00691126"/>
    <w:rsid w:val="00691DBB"/>
    <w:rsid w:val="006928CC"/>
    <w:rsid w:val="006950C8"/>
    <w:rsid w:val="0069521E"/>
    <w:rsid w:val="00697E9C"/>
    <w:rsid w:val="006A1C8E"/>
    <w:rsid w:val="006A3FC9"/>
    <w:rsid w:val="006A6390"/>
    <w:rsid w:val="006A64C9"/>
    <w:rsid w:val="006B0FE7"/>
    <w:rsid w:val="006B183B"/>
    <w:rsid w:val="006B2BC6"/>
    <w:rsid w:val="006B35CE"/>
    <w:rsid w:val="006B6561"/>
    <w:rsid w:val="006B74C1"/>
    <w:rsid w:val="006C0855"/>
    <w:rsid w:val="006C105E"/>
    <w:rsid w:val="006C1569"/>
    <w:rsid w:val="006C370E"/>
    <w:rsid w:val="006C58A7"/>
    <w:rsid w:val="006C58C5"/>
    <w:rsid w:val="006C605A"/>
    <w:rsid w:val="006C61EC"/>
    <w:rsid w:val="006C662C"/>
    <w:rsid w:val="006D3CAE"/>
    <w:rsid w:val="006E2A1D"/>
    <w:rsid w:val="006E2E7E"/>
    <w:rsid w:val="006E51EA"/>
    <w:rsid w:val="006E5BD1"/>
    <w:rsid w:val="006E6298"/>
    <w:rsid w:val="006F0AE1"/>
    <w:rsid w:val="006F145B"/>
    <w:rsid w:val="006F62B7"/>
    <w:rsid w:val="006F68B2"/>
    <w:rsid w:val="007005D1"/>
    <w:rsid w:val="00700BC4"/>
    <w:rsid w:val="007046F3"/>
    <w:rsid w:val="0070579F"/>
    <w:rsid w:val="007105BC"/>
    <w:rsid w:val="00710C84"/>
    <w:rsid w:val="00713D7C"/>
    <w:rsid w:val="00716A16"/>
    <w:rsid w:val="00716B4C"/>
    <w:rsid w:val="007229C1"/>
    <w:rsid w:val="00723569"/>
    <w:rsid w:val="00723733"/>
    <w:rsid w:val="0072552C"/>
    <w:rsid w:val="00726D94"/>
    <w:rsid w:val="007315C4"/>
    <w:rsid w:val="007320D5"/>
    <w:rsid w:val="00734E75"/>
    <w:rsid w:val="00740D5C"/>
    <w:rsid w:val="007447CF"/>
    <w:rsid w:val="0075131E"/>
    <w:rsid w:val="007516E9"/>
    <w:rsid w:val="00751C1F"/>
    <w:rsid w:val="0075254B"/>
    <w:rsid w:val="00752633"/>
    <w:rsid w:val="00754447"/>
    <w:rsid w:val="007547D5"/>
    <w:rsid w:val="00754FCE"/>
    <w:rsid w:val="00755CC0"/>
    <w:rsid w:val="0075650C"/>
    <w:rsid w:val="00756CB2"/>
    <w:rsid w:val="00757126"/>
    <w:rsid w:val="00757F34"/>
    <w:rsid w:val="00760A8E"/>
    <w:rsid w:val="00761AA2"/>
    <w:rsid w:val="00761B17"/>
    <w:rsid w:val="00761E35"/>
    <w:rsid w:val="00764209"/>
    <w:rsid w:val="007668D9"/>
    <w:rsid w:val="00767E4D"/>
    <w:rsid w:val="007727FE"/>
    <w:rsid w:val="00775CAA"/>
    <w:rsid w:val="00775D46"/>
    <w:rsid w:val="00775E87"/>
    <w:rsid w:val="00781700"/>
    <w:rsid w:val="00784361"/>
    <w:rsid w:val="00787EDA"/>
    <w:rsid w:val="00792B13"/>
    <w:rsid w:val="00793398"/>
    <w:rsid w:val="007939EE"/>
    <w:rsid w:val="00795A86"/>
    <w:rsid w:val="00796304"/>
    <w:rsid w:val="007A00E8"/>
    <w:rsid w:val="007A280B"/>
    <w:rsid w:val="007A41D3"/>
    <w:rsid w:val="007A666A"/>
    <w:rsid w:val="007A7D4C"/>
    <w:rsid w:val="007B08D9"/>
    <w:rsid w:val="007B0F5A"/>
    <w:rsid w:val="007B1002"/>
    <w:rsid w:val="007B2907"/>
    <w:rsid w:val="007B320B"/>
    <w:rsid w:val="007B3EC2"/>
    <w:rsid w:val="007B4C0F"/>
    <w:rsid w:val="007B51B8"/>
    <w:rsid w:val="007B6682"/>
    <w:rsid w:val="007B6A34"/>
    <w:rsid w:val="007C1DAB"/>
    <w:rsid w:val="007C23EB"/>
    <w:rsid w:val="007C68F2"/>
    <w:rsid w:val="007C6E6C"/>
    <w:rsid w:val="007D137B"/>
    <w:rsid w:val="007D1C00"/>
    <w:rsid w:val="007D562A"/>
    <w:rsid w:val="007D597A"/>
    <w:rsid w:val="007E28C4"/>
    <w:rsid w:val="007E421C"/>
    <w:rsid w:val="007E4E6F"/>
    <w:rsid w:val="007F2707"/>
    <w:rsid w:val="007F3BC1"/>
    <w:rsid w:val="007F4548"/>
    <w:rsid w:val="007F692D"/>
    <w:rsid w:val="008003AA"/>
    <w:rsid w:val="00802462"/>
    <w:rsid w:val="008060E4"/>
    <w:rsid w:val="00806E8E"/>
    <w:rsid w:val="00807F75"/>
    <w:rsid w:val="00812DB3"/>
    <w:rsid w:val="008131A2"/>
    <w:rsid w:val="00814680"/>
    <w:rsid w:val="0081470F"/>
    <w:rsid w:val="00816D1D"/>
    <w:rsid w:val="00823696"/>
    <w:rsid w:val="00823A11"/>
    <w:rsid w:val="00824D32"/>
    <w:rsid w:val="008262F6"/>
    <w:rsid w:val="00831502"/>
    <w:rsid w:val="0083156E"/>
    <w:rsid w:val="00834B42"/>
    <w:rsid w:val="0083782F"/>
    <w:rsid w:val="0084083E"/>
    <w:rsid w:val="00844D76"/>
    <w:rsid w:val="00845181"/>
    <w:rsid w:val="00850152"/>
    <w:rsid w:val="00850577"/>
    <w:rsid w:val="00850AF9"/>
    <w:rsid w:val="008551B8"/>
    <w:rsid w:val="008556A1"/>
    <w:rsid w:val="00861BFF"/>
    <w:rsid w:val="00864B03"/>
    <w:rsid w:val="0086755D"/>
    <w:rsid w:val="00874DA7"/>
    <w:rsid w:val="00876196"/>
    <w:rsid w:val="0087691B"/>
    <w:rsid w:val="00876BB0"/>
    <w:rsid w:val="00885A86"/>
    <w:rsid w:val="00886371"/>
    <w:rsid w:val="00886C9E"/>
    <w:rsid w:val="00890C18"/>
    <w:rsid w:val="00891B63"/>
    <w:rsid w:val="008943FE"/>
    <w:rsid w:val="00897500"/>
    <w:rsid w:val="00897F1A"/>
    <w:rsid w:val="008A3038"/>
    <w:rsid w:val="008A3644"/>
    <w:rsid w:val="008A653D"/>
    <w:rsid w:val="008A772E"/>
    <w:rsid w:val="008B103A"/>
    <w:rsid w:val="008B1A74"/>
    <w:rsid w:val="008B2CB5"/>
    <w:rsid w:val="008B339D"/>
    <w:rsid w:val="008B46BC"/>
    <w:rsid w:val="008B5F7D"/>
    <w:rsid w:val="008B645F"/>
    <w:rsid w:val="008C4329"/>
    <w:rsid w:val="008C5D33"/>
    <w:rsid w:val="008C7AFC"/>
    <w:rsid w:val="008D1E39"/>
    <w:rsid w:val="008D1F4F"/>
    <w:rsid w:val="008D3992"/>
    <w:rsid w:val="008D4D45"/>
    <w:rsid w:val="008D5DFC"/>
    <w:rsid w:val="008D646D"/>
    <w:rsid w:val="008E1FF0"/>
    <w:rsid w:val="008E2075"/>
    <w:rsid w:val="008E2302"/>
    <w:rsid w:val="008E5566"/>
    <w:rsid w:val="008E6001"/>
    <w:rsid w:val="008E65F1"/>
    <w:rsid w:val="008F20F3"/>
    <w:rsid w:val="008F4212"/>
    <w:rsid w:val="008F5594"/>
    <w:rsid w:val="008F7720"/>
    <w:rsid w:val="00902B93"/>
    <w:rsid w:val="009035BF"/>
    <w:rsid w:val="00904D7E"/>
    <w:rsid w:val="0090640D"/>
    <w:rsid w:val="009074F9"/>
    <w:rsid w:val="0091122E"/>
    <w:rsid w:val="009211EB"/>
    <w:rsid w:val="009221AA"/>
    <w:rsid w:val="00923ABD"/>
    <w:rsid w:val="0092422B"/>
    <w:rsid w:val="00925720"/>
    <w:rsid w:val="00926DD1"/>
    <w:rsid w:val="00927397"/>
    <w:rsid w:val="009305A2"/>
    <w:rsid w:val="00932C25"/>
    <w:rsid w:val="009330C1"/>
    <w:rsid w:val="00937904"/>
    <w:rsid w:val="009435A7"/>
    <w:rsid w:val="00950EE9"/>
    <w:rsid w:val="00954BE5"/>
    <w:rsid w:val="009623C9"/>
    <w:rsid w:val="00963DAA"/>
    <w:rsid w:val="009709D5"/>
    <w:rsid w:val="00973126"/>
    <w:rsid w:val="0097404A"/>
    <w:rsid w:val="009778A0"/>
    <w:rsid w:val="009832A6"/>
    <w:rsid w:val="00984358"/>
    <w:rsid w:val="00985987"/>
    <w:rsid w:val="00986725"/>
    <w:rsid w:val="00987035"/>
    <w:rsid w:val="00987DA1"/>
    <w:rsid w:val="00992968"/>
    <w:rsid w:val="00992F3E"/>
    <w:rsid w:val="009933CC"/>
    <w:rsid w:val="00995167"/>
    <w:rsid w:val="009A448F"/>
    <w:rsid w:val="009A6366"/>
    <w:rsid w:val="009B7927"/>
    <w:rsid w:val="009C3A50"/>
    <w:rsid w:val="009C53B9"/>
    <w:rsid w:val="009C6341"/>
    <w:rsid w:val="009C77EF"/>
    <w:rsid w:val="009D18EC"/>
    <w:rsid w:val="009D3380"/>
    <w:rsid w:val="009D4086"/>
    <w:rsid w:val="009D704C"/>
    <w:rsid w:val="009D77CE"/>
    <w:rsid w:val="009E070B"/>
    <w:rsid w:val="009E19AB"/>
    <w:rsid w:val="009E2835"/>
    <w:rsid w:val="009E3125"/>
    <w:rsid w:val="009E5A36"/>
    <w:rsid w:val="009E6714"/>
    <w:rsid w:val="009E697D"/>
    <w:rsid w:val="009E703F"/>
    <w:rsid w:val="009F1EDD"/>
    <w:rsid w:val="009F2745"/>
    <w:rsid w:val="009F2E92"/>
    <w:rsid w:val="009F3801"/>
    <w:rsid w:val="009F45E0"/>
    <w:rsid w:val="009F4BA8"/>
    <w:rsid w:val="009F4E2F"/>
    <w:rsid w:val="009F75E2"/>
    <w:rsid w:val="00A02756"/>
    <w:rsid w:val="00A0491B"/>
    <w:rsid w:val="00A049C2"/>
    <w:rsid w:val="00A052A1"/>
    <w:rsid w:val="00A058DC"/>
    <w:rsid w:val="00A11AA6"/>
    <w:rsid w:val="00A1393F"/>
    <w:rsid w:val="00A15954"/>
    <w:rsid w:val="00A1605B"/>
    <w:rsid w:val="00A169D2"/>
    <w:rsid w:val="00A170F1"/>
    <w:rsid w:val="00A177BE"/>
    <w:rsid w:val="00A179E8"/>
    <w:rsid w:val="00A20266"/>
    <w:rsid w:val="00A21A86"/>
    <w:rsid w:val="00A244D7"/>
    <w:rsid w:val="00A267A1"/>
    <w:rsid w:val="00A2728F"/>
    <w:rsid w:val="00A30DFE"/>
    <w:rsid w:val="00A34C98"/>
    <w:rsid w:val="00A418A5"/>
    <w:rsid w:val="00A4254B"/>
    <w:rsid w:val="00A42A12"/>
    <w:rsid w:val="00A4329C"/>
    <w:rsid w:val="00A43E6F"/>
    <w:rsid w:val="00A44C0A"/>
    <w:rsid w:val="00A462D7"/>
    <w:rsid w:val="00A4656B"/>
    <w:rsid w:val="00A476FD"/>
    <w:rsid w:val="00A477E1"/>
    <w:rsid w:val="00A524B5"/>
    <w:rsid w:val="00A5270E"/>
    <w:rsid w:val="00A54983"/>
    <w:rsid w:val="00A5761C"/>
    <w:rsid w:val="00A631BF"/>
    <w:rsid w:val="00A6621B"/>
    <w:rsid w:val="00A7037B"/>
    <w:rsid w:val="00A713E9"/>
    <w:rsid w:val="00A72446"/>
    <w:rsid w:val="00A72724"/>
    <w:rsid w:val="00A72C5F"/>
    <w:rsid w:val="00A738AD"/>
    <w:rsid w:val="00A752C0"/>
    <w:rsid w:val="00A75D13"/>
    <w:rsid w:val="00A7691E"/>
    <w:rsid w:val="00A8029E"/>
    <w:rsid w:val="00A80D2F"/>
    <w:rsid w:val="00A81CBD"/>
    <w:rsid w:val="00A85C2E"/>
    <w:rsid w:val="00A87648"/>
    <w:rsid w:val="00A87B0D"/>
    <w:rsid w:val="00A931E5"/>
    <w:rsid w:val="00A94DF9"/>
    <w:rsid w:val="00A95797"/>
    <w:rsid w:val="00AA186C"/>
    <w:rsid w:val="00AA1FC3"/>
    <w:rsid w:val="00AA4776"/>
    <w:rsid w:val="00AA5848"/>
    <w:rsid w:val="00AA67E0"/>
    <w:rsid w:val="00AA7157"/>
    <w:rsid w:val="00AB0743"/>
    <w:rsid w:val="00AB0C62"/>
    <w:rsid w:val="00AB6401"/>
    <w:rsid w:val="00AC0300"/>
    <w:rsid w:val="00AC6942"/>
    <w:rsid w:val="00AD104A"/>
    <w:rsid w:val="00AD1E6E"/>
    <w:rsid w:val="00AD1FD8"/>
    <w:rsid w:val="00AD2344"/>
    <w:rsid w:val="00AE2D0E"/>
    <w:rsid w:val="00AE567C"/>
    <w:rsid w:val="00AE743C"/>
    <w:rsid w:val="00AF2418"/>
    <w:rsid w:val="00AF2E67"/>
    <w:rsid w:val="00AF6861"/>
    <w:rsid w:val="00AF6B89"/>
    <w:rsid w:val="00AF7BCA"/>
    <w:rsid w:val="00B01007"/>
    <w:rsid w:val="00B0109B"/>
    <w:rsid w:val="00B04D9B"/>
    <w:rsid w:val="00B07CB6"/>
    <w:rsid w:val="00B1345B"/>
    <w:rsid w:val="00B14AA2"/>
    <w:rsid w:val="00B173C9"/>
    <w:rsid w:val="00B20D5C"/>
    <w:rsid w:val="00B21C0B"/>
    <w:rsid w:val="00B2778F"/>
    <w:rsid w:val="00B30739"/>
    <w:rsid w:val="00B3505F"/>
    <w:rsid w:val="00B36200"/>
    <w:rsid w:val="00B42D73"/>
    <w:rsid w:val="00B44DE2"/>
    <w:rsid w:val="00B466FB"/>
    <w:rsid w:val="00B51F53"/>
    <w:rsid w:val="00B52BB1"/>
    <w:rsid w:val="00B540BD"/>
    <w:rsid w:val="00B54C58"/>
    <w:rsid w:val="00B5538B"/>
    <w:rsid w:val="00B5656A"/>
    <w:rsid w:val="00B66940"/>
    <w:rsid w:val="00B66E23"/>
    <w:rsid w:val="00B70ED3"/>
    <w:rsid w:val="00B720AC"/>
    <w:rsid w:val="00B815FD"/>
    <w:rsid w:val="00B83F30"/>
    <w:rsid w:val="00B8589B"/>
    <w:rsid w:val="00B86F11"/>
    <w:rsid w:val="00B87E36"/>
    <w:rsid w:val="00B90051"/>
    <w:rsid w:val="00B90338"/>
    <w:rsid w:val="00B90495"/>
    <w:rsid w:val="00B9154F"/>
    <w:rsid w:val="00B91C13"/>
    <w:rsid w:val="00BA19AA"/>
    <w:rsid w:val="00BA22F5"/>
    <w:rsid w:val="00BA591D"/>
    <w:rsid w:val="00BA7641"/>
    <w:rsid w:val="00BB65B3"/>
    <w:rsid w:val="00BB793F"/>
    <w:rsid w:val="00BB7DBA"/>
    <w:rsid w:val="00BC0DEE"/>
    <w:rsid w:val="00BC562D"/>
    <w:rsid w:val="00BC7ED6"/>
    <w:rsid w:val="00BD0787"/>
    <w:rsid w:val="00BD086F"/>
    <w:rsid w:val="00BD2CA2"/>
    <w:rsid w:val="00BD4B26"/>
    <w:rsid w:val="00BD76A9"/>
    <w:rsid w:val="00BD7820"/>
    <w:rsid w:val="00BD7BD6"/>
    <w:rsid w:val="00BD7EF2"/>
    <w:rsid w:val="00BE0C5F"/>
    <w:rsid w:val="00BE0D44"/>
    <w:rsid w:val="00BE2AC3"/>
    <w:rsid w:val="00BE428B"/>
    <w:rsid w:val="00BE45A6"/>
    <w:rsid w:val="00BF0397"/>
    <w:rsid w:val="00BF1BA5"/>
    <w:rsid w:val="00BF6184"/>
    <w:rsid w:val="00BF72FE"/>
    <w:rsid w:val="00C00A80"/>
    <w:rsid w:val="00C02150"/>
    <w:rsid w:val="00C129F8"/>
    <w:rsid w:val="00C1375B"/>
    <w:rsid w:val="00C21C72"/>
    <w:rsid w:val="00C21D42"/>
    <w:rsid w:val="00C22F9A"/>
    <w:rsid w:val="00C23038"/>
    <w:rsid w:val="00C25C74"/>
    <w:rsid w:val="00C26BCD"/>
    <w:rsid w:val="00C300A2"/>
    <w:rsid w:val="00C31E26"/>
    <w:rsid w:val="00C32AFE"/>
    <w:rsid w:val="00C35652"/>
    <w:rsid w:val="00C371CA"/>
    <w:rsid w:val="00C41051"/>
    <w:rsid w:val="00C551DA"/>
    <w:rsid w:val="00C56514"/>
    <w:rsid w:val="00C56D61"/>
    <w:rsid w:val="00C636E8"/>
    <w:rsid w:val="00C67A94"/>
    <w:rsid w:val="00C7182B"/>
    <w:rsid w:val="00C72AE7"/>
    <w:rsid w:val="00C75401"/>
    <w:rsid w:val="00C76287"/>
    <w:rsid w:val="00C76AC7"/>
    <w:rsid w:val="00C76E3E"/>
    <w:rsid w:val="00C802B2"/>
    <w:rsid w:val="00C81367"/>
    <w:rsid w:val="00C81F2B"/>
    <w:rsid w:val="00C90684"/>
    <w:rsid w:val="00C9109F"/>
    <w:rsid w:val="00C93DFA"/>
    <w:rsid w:val="00C97C1C"/>
    <w:rsid w:val="00CA0C9B"/>
    <w:rsid w:val="00CA49F5"/>
    <w:rsid w:val="00CA67F5"/>
    <w:rsid w:val="00CA72A6"/>
    <w:rsid w:val="00CA78E5"/>
    <w:rsid w:val="00CB2A7F"/>
    <w:rsid w:val="00CB43F0"/>
    <w:rsid w:val="00CC15B7"/>
    <w:rsid w:val="00CC68BD"/>
    <w:rsid w:val="00CC7D2F"/>
    <w:rsid w:val="00CD2DE4"/>
    <w:rsid w:val="00CD2E12"/>
    <w:rsid w:val="00CD4D7A"/>
    <w:rsid w:val="00CD685B"/>
    <w:rsid w:val="00CD797B"/>
    <w:rsid w:val="00CE2AD4"/>
    <w:rsid w:val="00CE431A"/>
    <w:rsid w:val="00CE67A5"/>
    <w:rsid w:val="00CF0AD5"/>
    <w:rsid w:val="00CF1958"/>
    <w:rsid w:val="00CF2292"/>
    <w:rsid w:val="00CF4A09"/>
    <w:rsid w:val="00D00564"/>
    <w:rsid w:val="00D04EA8"/>
    <w:rsid w:val="00D066AF"/>
    <w:rsid w:val="00D06F8C"/>
    <w:rsid w:val="00D07C63"/>
    <w:rsid w:val="00D10000"/>
    <w:rsid w:val="00D10368"/>
    <w:rsid w:val="00D13C06"/>
    <w:rsid w:val="00D176E3"/>
    <w:rsid w:val="00D20A36"/>
    <w:rsid w:val="00D243D3"/>
    <w:rsid w:val="00D25ABA"/>
    <w:rsid w:val="00D26DFD"/>
    <w:rsid w:val="00D27E80"/>
    <w:rsid w:val="00D307E3"/>
    <w:rsid w:val="00D35FAA"/>
    <w:rsid w:val="00D3680D"/>
    <w:rsid w:val="00D412AB"/>
    <w:rsid w:val="00D41828"/>
    <w:rsid w:val="00D43278"/>
    <w:rsid w:val="00D44785"/>
    <w:rsid w:val="00D461E0"/>
    <w:rsid w:val="00D46DF3"/>
    <w:rsid w:val="00D47379"/>
    <w:rsid w:val="00D51BA7"/>
    <w:rsid w:val="00D5395B"/>
    <w:rsid w:val="00D54466"/>
    <w:rsid w:val="00D552E6"/>
    <w:rsid w:val="00D56653"/>
    <w:rsid w:val="00D603AD"/>
    <w:rsid w:val="00D607E3"/>
    <w:rsid w:val="00D64BCB"/>
    <w:rsid w:val="00D7262F"/>
    <w:rsid w:val="00D730AC"/>
    <w:rsid w:val="00D75806"/>
    <w:rsid w:val="00D811CB"/>
    <w:rsid w:val="00D822F8"/>
    <w:rsid w:val="00D87D75"/>
    <w:rsid w:val="00D90FE3"/>
    <w:rsid w:val="00D91340"/>
    <w:rsid w:val="00D94D1E"/>
    <w:rsid w:val="00D9697A"/>
    <w:rsid w:val="00DA0790"/>
    <w:rsid w:val="00DA2D40"/>
    <w:rsid w:val="00DA42D0"/>
    <w:rsid w:val="00DA76AB"/>
    <w:rsid w:val="00DA7CAE"/>
    <w:rsid w:val="00DB236E"/>
    <w:rsid w:val="00DB2EFD"/>
    <w:rsid w:val="00DB31D0"/>
    <w:rsid w:val="00DB46D6"/>
    <w:rsid w:val="00DB6289"/>
    <w:rsid w:val="00DB69A7"/>
    <w:rsid w:val="00DC0A8A"/>
    <w:rsid w:val="00DC1055"/>
    <w:rsid w:val="00DC176D"/>
    <w:rsid w:val="00DC2167"/>
    <w:rsid w:val="00DC2529"/>
    <w:rsid w:val="00DC428E"/>
    <w:rsid w:val="00DC4D12"/>
    <w:rsid w:val="00DD1205"/>
    <w:rsid w:val="00DD5CE9"/>
    <w:rsid w:val="00DD6FAF"/>
    <w:rsid w:val="00DE1AFB"/>
    <w:rsid w:val="00DE3293"/>
    <w:rsid w:val="00DE4829"/>
    <w:rsid w:val="00DF1B9E"/>
    <w:rsid w:val="00DF203A"/>
    <w:rsid w:val="00DF3149"/>
    <w:rsid w:val="00DF51DD"/>
    <w:rsid w:val="00E02C16"/>
    <w:rsid w:val="00E03046"/>
    <w:rsid w:val="00E030A9"/>
    <w:rsid w:val="00E113D6"/>
    <w:rsid w:val="00E11C8F"/>
    <w:rsid w:val="00E138A5"/>
    <w:rsid w:val="00E22D9B"/>
    <w:rsid w:val="00E23688"/>
    <w:rsid w:val="00E25753"/>
    <w:rsid w:val="00E26372"/>
    <w:rsid w:val="00E27C05"/>
    <w:rsid w:val="00E3143E"/>
    <w:rsid w:val="00E32364"/>
    <w:rsid w:val="00E3316B"/>
    <w:rsid w:val="00E43865"/>
    <w:rsid w:val="00E45688"/>
    <w:rsid w:val="00E61BF5"/>
    <w:rsid w:val="00E63E62"/>
    <w:rsid w:val="00E64108"/>
    <w:rsid w:val="00E675F8"/>
    <w:rsid w:val="00E712E6"/>
    <w:rsid w:val="00E72391"/>
    <w:rsid w:val="00E72988"/>
    <w:rsid w:val="00E73D62"/>
    <w:rsid w:val="00E73EFD"/>
    <w:rsid w:val="00E74E76"/>
    <w:rsid w:val="00E7559A"/>
    <w:rsid w:val="00E757AF"/>
    <w:rsid w:val="00E8325F"/>
    <w:rsid w:val="00E83946"/>
    <w:rsid w:val="00E84541"/>
    <w:rsid w:val="00E84FB1"/>
    <w:rsid w:val="00E91866"/>
    <w:rsid w:val="00E92B20"/>
    <w:rsid w:val="00E93FF1"/>
    <w:rsid w:val="00E94A21"/>
    <w:rsid w:val="00E94B1E"/>
    <w:rsid w:val="00E954BC"/>
    <w:rsid w:val="00E966A6"/>
    <w:rsid w:val="00E967E2"/>
    <w:rsid w:val="00EA0799"/>
    <w:rsid w:val="00EA19AA"/>
    <w:rsid w:val="00EA2F86"/>
    <w:rsid w:val="00EA33CF"/>
    <w:rsid w:val="00EA340E"/>
    <w:rsid w:val="00EA3FDD"/>
    <w:rsid w:val="00EA51DE"/>
    <w:rsid w:val="00EA560A"/>
    <w:rsid w:val="00EB0221"/>
    <w:rsid w:val="00EB1485"/>
    <w:rsid w:val="00EB2F7B"/>
    <w:rsid w:val="00EB37FC"/>
    <w:rsid w:val="00EB46FD"/>
    <w:rsid w:val="00EC6578"/>
    <w:rsid w:val="00EC7CBA"/>
    <w:rsid w:val="00ED179D"/>
    <w:rsid w:val="00ED767A"/>
    <w:rsid w:val="00ED79D3"/>
    <w:rsid w:val="00ED7A24"/>
    <w:rsid w:val="00ED7BA5"/>
    <w:rsid w:val="00EE4A5D"/>
    <w:rsid w:val="00EE573D"/>
    <w:rsid w:val="00EE5BF5"/>
    <w:rsid w:val="00EE6BF7"/>
    <w:rsid w:val="00EE6D66"/>
    <w:rsid w:val="00EEE092"/>
    <w:rsid w:val="00EF0AF5"/>
    <w:rsid w:val="00EF1986"/>
    <w:rsid w:val="00EF1DD3"/>
    <w:rsid w:val="00EF43F8"/>
    <w:rsid w:val="00EF59BE"/>
    <w:rsid w:val="00F01E9E"/>
    <w:rsid w:val="00F02144"/>
    <w:rsid w:val="00F037D0"/>
    <w:rsid w:val="00F04BDA"/>
    <w:rsid w:val="00F0542B"/>
    <w:rsid w:val="00F05FA6"/>
    <w:rsid w:val="00F060DD"/>
    <w:rsid w:val="00F07518"/>
    <w:rsid w:val="00F078BC"/>
    <w:rsid w:val="00F079DA"/>
    <w:rsid w:val="00F1024A"/>
    <w:rsid w:val="00F11576"/>
    <w:rsid w:val="00F12E53"/>
    <w:rsid w:val="00F13286"/>
    <w:rsid w:val="00F15775"/>
    <w:rsid w:val="00F2423A"/>
    <w:rsid w:val="00F24B01"/>
    <w:rsid w:val="00F24C51"/>
    <w:rsid w:val="00F31D61"/>
    <w:rsid w:val="00F36CFF"/>
    <w:rsid w:val="00F375C6"/>
    <w:rsid w:val="00F406B5"/>
    <w:rsid w:val="00F40F84"/>
    <w:rsid w:val="00F40FBC"/>
    <w:rsid w:val="00F45750"/>
    <w:rsid w:val="00F4577B"/>
    <w:rsid w:val="00F46D01"/>
    <w:rsid w:val="00F4755A"/>
    <w:rsid w:val="00F47A92"/>
    <w:rsid w:val="00F50ADC"/>
    <w:rsid w:val="00F540C4"/>
    <w:rsid w:val="00F54F69"/>
    <w:rsid w:val="00F55953"/>
    <w:rsid w:val="00F5666E"/>
    <w:rsid w:val="00F60328"/>
    <w:rsid w:val="00F630EC"/>
    <w:rsid w:val="00F636BE"/>
    <w:rsid w:val="00F725E0"/>
    <w:rsid w:val="00F732B5"/>
    <w:rsid w:val="00F745EE"/>
    <w:rsid w:val="00F80E7C"/>
    <w:rsid w:val="00F83107"/>
    <w:rsid w:val="00F85897"/>
    <w:rsid w:val="00F860B7"/>
    <w:rsid w:val="00F86BB7"/>
    <w:rsid w:val="00F90AEF"/>
    <w:rsid w:val="00F922B9"/>
    <w:rsid w:val="00F925F2"/>
    <w:rsid w:val="00F96499"/>
    <w:rsid w:val="00FA1CF6"/>
    <w:rsid w:val="00FA311D"/>
    <w:rsid w:val="00FA43B1"/>
    <w:rsid w:val="00FA5B0C"/>
    <w:rsid w:val="00FA6434"/>
    <w:rsid w:val="00FB5630"/>
    <w:rsid w:val="00FB5BB8"/>
    <w:rsid w:val="00FB739D"/>
    <w:rsid w:val="00FC15B2"/>
    <w:rsid w:val="00FC160B"/>
    <w:rsid w:val="00FC3F26"/>
    <w:rsid w:val="00FC4350"/>
    <w:rsid w:val="00FC5C68"/>
    <w:rsid w:val="00FC726C"/>
    <w:rsid w:val="00FC7AA5"/>
    <w:rsid w:val="00FD1415"/>
    <w:rsid w:val="00FD1A87"/>
    <w:rsid w:val="00FD2FC4"/>
    <w:rsid w:val="00FD3424"/>
    <w:rsid w:val="00FD37EA"/>
    <w:rsid w:val="00FD5337"/>
    <w:rsid w:val="00FD6464"/>
    <w:rsid w:val="00FD69C1"/>
    <w:rsid w:val="00FE0624"/>
    <w:rsid w:val="00FE2BDF"/>
    <w:rsid w:val="00FE30FE"/>
    <w:rsid w:val="00FE3124"/>
    <w:rsid w:val="00FE455F"/>
    <w:rsid w:val="00FE6DB9"/>
    <w:rsid w:val="00FF39FB"/>
    <w:rsid w:val="00FF4673"/>
    <w:rsid w:val="018E306B"/>
    <w:rsid w:val="0196D19D"/>
    <w:rsid w:val="01BFC538"/>
    <w:rsid w:val="0212821A"/>
    <w:rsid w:val="0310CB36"/>
    <w:rsid w:val="036C3A79"/>
    <w:rsid w:val="03CD8782"/>
    <w:rsid w:val="042A3EC1"/>
    <w:rsid w:val="04689B5B"/>
    <w:rsid w:val="0575836B"/>
    <w:rsid w:val="05A4639F"/>
    <w:rsid w:val="05ECE17A"/>
    <w:rsid w:val="06761AFA"/>
    <w:rsid w:val="06C40B4F"/>
    <w:rsid w:val="06EA4396"/>
    <w:rsid w:val="06FE64C2"/>
    <w:rsid w:val="072A810F"/>
    <w:rsid w:val="075A67D0"/>
    <w:rsid w:val="07845760"/>
    <w:rsid w:val="07950BE8"/>
    <w:rsid w:val="07A72BC0"/>
    <w:rsid w:val="07B2BC0C"/>
    <w:rsid w:val="07F7CCA7"/>
    <w:rsid w:val="09F473FB"/>
    <w:rsid w:val="0A23D797"/>
    <w:rsid w:val="0A757099"/>
    <w:rsid w:val="0A82971B"/>
    <w:rsid w:val="0A99F4DA"/>
    <w:rsid w:val="0B71A052"/>
    <w:rsid w:val="0CCBD4D5"/>
    <w:rsid w:val="0CEF7309"/>
    <w:rsid w:val="0E42731D"/>
    <w:rsid w:val="1064F87F"/>
    <w:rsid w:val="10FBADFD"/>
    <w:rsid w:val="111142A2"/>
    <w:rsid w:val="11208982"/>
    <w:rsid w:val="11691AAA"/>
    <w:rsid w:val="11DEBE11"/>
    <w:rsid w:val="1276742A"/>
    <w:rsid w:val="12856E63"/>
    <w:rsid w:val="12BFD680"/>
    <w:rsid w:val="12E50E9C"/>
    <w:rsid w:val="14772C0A"/>
    <w:rsid w:val="153A513A"/>
    <w:rsid w:val="163FB2FB"/>
    <w:rsid w:val="177FD346"/>
    <w:rsid w:val="17A9D4FA"/>
    <w:rsid w:val="17C0FFE5"/>
    <w:rsid w:val="17EC6682"/>
    <w:rsid w:val="17FA3379"/>
    <w:rsid w:val="1866CED6"/>
    <w:rsid w:val="18CFB97E"/>
    <w:rsid w:val="191EB562"/>
    <w:rsid w:val="195E750C"/>
    <w:rsid w:val="19B37448"/>
    <w:rsid w:val="19C0DDD7"/>
    <w:rsid w:val="1B062C48"/>
    <w:rsid w:val="1B0DEECA"/>
    <w:rsid w:val="1BF2046F"/>
    <w:rsid w:val="1C8DE0A3"/>
    <w:rsid w:val="1D0C9841"/>
    <w:rsid w:val="1D12CABD"/>
    <w:rsid w:val="1D61FAAB"/>
    <w:rsid w:val="1D675D8E"/>
    <w:rsid w:val="1DFC1DC9"/>
    <w:rsid w:val="1F66BADD"/>
    <w:rsid w:val="20ADB0F5"/>
    <w:rsid w:val="20D46C77"/>
    <w:rsid w:val="2171043D"/>
    <w:rsid w:val="21CB4477"/>
    <w:rsid w:val="21F88527"/>
    <w:rsid w:val="2289A2F8"/>
    <w:rsid w:val="22C9943D"/>
    <w:rsid w:val="22DDB21B"/>
    <w:rsid w:val="2301C545"/>
    <w:rsid w:val="231055DB"/>
    <w:rsid w:val="23A7FC2B"/>
    <w:rsid w:val="2404C7ED"/>
    <w:rsid w:val="2454FE4C"/>
    <w:rsid w:val="245E1B13"/>
    <w:rsid w:val="255E5932"/>
    <w:rsid w:val="2592F4AD"/>
    <w:rsid w:val="25AFE2C5"/>
    <w:rsid w:val="25CC7393"/>
    <w:rsid w:val="25EBE1B6"/>
    <w:rsid w:val="261E4DD8"/>
    <w:rsid w:val="269038CE"/>
    <w:rsid w:val="26F57C07"/>
    <w:rsid w:val="2705455C"/>
    <w:rsid w:val="2759FBBB"/>
    <w:rsid w:val="27DBB561"/>
    <w:rsid w:val="27DD7F8A"/>
    <w:rsid w:val="2846B63F"/>
    <w:rsid w:val="2876F6C9"/>
    <w:rsid w:val="28C7EBCA"/>
    <w:rsid w:val="2922E81C"/>
    <w:rsid w:val="298D62C4"/>
    <w:rsid w:val="2ADBE269"/>
    <w:rsid w:val="2B3330A1"/>
    <w:rsid w:val="2B9FA698"/>
    <w:rsid w:val="2BFBA8DA"/>
    <w:rsid w:val="2C2BE4EB"/>
    <w:rsid w:val="2C666BDF"/>
    <w:rsid w:val="2CBF8685"/>
    <w:rsid w:val="2D4AC416"/>
    <w:rsid w:val="2D57C614"/>
    <w:rsid w:val="2D5DEAE5"/>
    <w:rsid w:val="2DC695E2"/>
    <w:rsid w:val="2E152B9B"/>
    <w:rsid w:val="2EB339B5"/>
    <w:rsid w:val="2EC3361E"/>
    <w:rsid w:val="2EF583BF"/>
    <w:rsid w:val="2FB1776A"/>
    <w:rsid w:val="301639C9"/>
    <w:rsid w:val="30E050B4"/>
    <w:rsid w:val="30F19315"/>
    <w:rsid w:val="311D8EDC"/>
    <w:rsid w:val="321C51BE"/>
    <w:rsid w:val="3239D658"/>
    <w:rsid w:val="3266E1F5"/>
    <w:rsid w:val="32DD8598"/>
    <w:rsid w:val="338DD5E2"/>
    <w:rsid w:val="342A4700"/>
    <w:rsid w:val="348B9FC9"/>
    <w:rsid w:val="34DB0805"/>
    <w:rsid w:val="34F93897"/>
    <w:rsid w:val="355D8189"/>
    <w:rsid w:val="3566327C"/>
    <w:rsid w:val="356C3325"/>
    <w:rsid w:val="357DFF3C"/>
    <w:rsid w:val="362808D8"/>
    <w:rsid w:val="3676E5FB"/>
    <w:rsid w:val="3689C400"/>
    <w:rsid w:val="3754BFEC"/>
    <w:rsid w:val="37B4CA21"/>
    <w:rsid w:val="38C8DD3E"/>
    <w:rsid w:val="38D90C2F"/>
    <w:rsid w:val="38DD7862"/>
    <w:rsid w:val="39104D05"/>
    <w:rsid w:val="3913BFA1"/>
    <w:rsid w:val="399CC2B6"/>
    <w:rsid w:val="3A5360BA"/>
    <w:rsid w:val="3AD2983C"/>
    <w:rsid w:val="3AEE896F"/>
    <w:rsid w:val="3B86279B"/>
    <w:rsid w:val="3B9B9681"/>
    <w:rsid w:val="3BA2D1EB"/>
    <w:rsid w:val="3BBF0F25"/>
    <w:rsid w:val="3BC4D209"/>
    <w:rsid w:val="3C6DFE74"/>
    <w:rsid w:val="3D68D8B7"/>
    <w:rsid w:val="3E2982F7"/>
    <w:rsid w:val="3E3B4094"/>
    <w:rsid w:val="3E46C92D"/>
    <w:rsid w:val="3E6E918A"/>
    <w:rsid w:val="3EA0C7B4"/>
    <w:rsid w:val="3F0A59DB"/>
    <w:rsid w:val="3FC276B0"/>
    <w:rsid w:val="40838081"/>
    <w:rsid w:val="415FBFF6"/>
    <w:rsid w:val="427E8E65"/>
    <w:rsid w:val="42B7A495"/>
    <w:rsid w:val="42D384B2"/>
    <w:rsid w:val="42DE9748"/>
    <w:rsid w:val="43147259"/>
    <w:rsid w:val="433DD172"/>
    <w:rsid w:val="43BF056B"/>
    <w:rsid w:val="4406AEAB"/>
    <w:rsid w:val="442FB19A"/>
    <w:rsid w:val="4456816F"/>
    <w:rsid w:val="44A57C84"/>
    <w:rsid w:val="44D502A2"/>
    <w:rsid w:val="453C5394"/>
    <w:rsid w:val="45521311"/>
    <w:rsid w:val="4584FD3A"/>
    <w:rsid w:val="46480C15"/>
    <w:rsid w:val="466229D6"/>
    <w:rsid w:val="4731609D"/>
    <w:rsid w:val="47589493"/>
    <w:rsid w:val="475B8899"/>
    <w:rsid w:val="49733343"/>
    <w:rsid w:val="4A4C0717"/>
    <w:rsid w:val="4A638586"/>
    <w:rsid w:val="4BB9035B"/>
    <w:rsid w:val="4C50EB63"/>
    <w:rsid w:val="4C6DE8E5"/>
    <w:rsid w:val="4CFE4DC8"/>
    <w:rsid w:val="4D7C1613"/>
    <w:rsid w:val="4F9A1EF0"/>
    <w:rsid w:val="50F8C9F5"/>
    <w:rsid w:val="518B45BB"/>
    <w:rsid w:val="519A1BA0"/>
    <w:rsid w:val="53048EFF"/>
    <w:rsid w:val="53CBF504"/>
    <w:rsid w:val="53CD0738"/>
    <w:rsid w:val="55B1BE38"/>
    <w:rsid w:val="563E3200"/>
    <w:rsid w:val="574D2228"/>
    <w:rsid w:val="57C0C40B"/>
    <w:rsid w:val="585C51D4"/>
    <w:rsid w:val="590D3828"/>
    <w:rsid w:val="598EF809"/>
    <w:rsid w:val="5B43C821"/>
    <w:rsid w:val="5B77E74B"/>
    <w:rsid w:val="5D1B186B"/>
    <w:rsid w:val="5D4C537F"/>
    <w:rsid w:val="5E29F7A7"/>
    <w:rsid w:val="5ECD9EF6"/>
    <w:rsid w:val="5ED74239"/>
    <w:rsid w:val="5F9CFE4F"/>
    <w:rsid w:val="5FC9E38E"/>
    <w:rsid w:val="6070FAA5"/>
    <w:rsid w:val="615B012D"/>
    <w:rsid w:val="616711A4"/>
    <w:rsid w:val="61A4BA0F"/>
    <w:rsid w:val="61DF7269"/>
    <w:rsid w:val="62544C82"/>
    <w:rsid w:val="625454BC"/>
    <w:rsid w:val="626034D9"/>
    <w:rsid w:val="6294D378"/>
    <w:rsid w:val="62F161E2"/>
    <w:rsid w:val="62FDBB52"/>
    <w:rsid w:val="63B41A74"/>
    <w:rsid w:val="64028DEE"/>
    <w:rsid w:val="64A2CEC8"/>
    <w:rsid w:val="650F74AC"/>
    <w:rsid w:val="658BF57E"/>
    <w:rsid w:val="65BFC47E"/>
    <w:rsid w:val="65ECEAC2"/>
    <w:rsid w:val="665F8A46"/>
    <w:rsid w:val="6720BC5E"/>
    <w:rsid w:val="67585435"/>
    <w:rsid w:val="685E3E87"/>
    <w:rsid w:val="686F4395"/>
    <w:rsid w:val="68963CED"/>
    <w:rsid w:val="68A849D7"/>
    <w:rsid w:val="68F259CB"/>
    <w:rsid w:val="68F9894E"/>
    <w:rsid w:val="6981538E"/>
    <w:rsid w:val="69C7898A"/>
    <w:rsid w:val="6A2C8734"/>
    <w:rsid w:val="6A8A2EE9"/>
    <w:rsid w:val="6BC0B3AA"/>
    <w:rsid w:val="6C0B36FF"/>
    <w:rsid w:val="6C170CDB"/>
    <w:rsid w:val="6C18E15E"/>
    <w:rsid w:val="6C1CEBF8"/>
    <w:rsid w:val="6C762115"/>
    <w:rsid w:val="6C94CEA8"/>
    <w:rsid w:val="6CE4E285"/>
    <w:rsid w:val="6D033D52"/>
    <w:rsid w:val="6D1B83A6"/>
    <w:rsid w:val="6DD8A737"/>
    <w:rsid w:val="6E75A8B6"/>
    <w:rsid w:val="6EC38C85"/>
    <w:rsid w:val="6EDC9BD0"/>
    <w:rsid w:val="6F537812"/>
    <w:rsid w:val="70AC41B2"/>
    <w:rsid w:val="70F612ED"/>
    <w:rsid w:val="71520013"/>
    <w:rsid w:val="719996EB"/>
    <w:rsid w:val="71EFDABD"/>
    <w:rsid w:val="723075DC"/>
    <w:rsid w:val="72C3ED6A"/>
    <w:rsid w:val="72C6F971"/>
    <w:rsid w:val="72DBA34A"/>
    <w:rsid w:val="74434666"/>
    <w:rsid w:val="7452BDEB"/>
    <w:rsid w:val="7467999A"/>
    <w:rsid w:val="758BF442"/>
    <w:rsid w:val="75F76A40"/>
    <w:rsid w:val="76259305"/>
    <w:rsid w:val="766CED00"/>
    <w:rsid w:val="770226A5"/>
    <w:rsid w:val="7827F990"/>
    <w:rsid w:val="78538CED"/>
    <w:rsid w:val="786A2796"/>
    <w:rsid w:val="7871378C"/>
    <w:rsid w:val="7892AB0A"/>
    <w:rsid w:val="78A503EE"/>
    <w:rsid w:val="796BEFA7"/>
    <w:rsid w:val="797053B1"/>
    <w:rsid w:val="7971E17D"/>
    <w:rsid w:val="79848909"/>
    <w:rsid w:val="798FAB4D"/>
    <w:rsid w:val="7993CDA4"/>
    <w:rsid w:val="79DDCD4E"/>
    <w:rsid w:val="7A29A4FB"/>
    <w:rsid w:val="7B58A2CC"/>
    <w:rsid w:val="7BBE4949"/>
    <w:rsid w:val="7BD28B68"/>
    <w:rsid w:val="7BDC215E"/>
    <w:rsid w:val="7C277425"/>
    <w:rsid w:val="7C98867F"/>
    <w:rsid w:val="7CAD439F"/>
    <w:rsid w:val="7D253953"/>
    <w:rsid w:val="7D68D5F7"/>
    <w:rsid w:val="7D9AC397"/>
    <w:rsid w:val="7DE6C253"/>
    <w:rsid w:val="7DF44198"/>
    <w:rsid w:val="7EA4597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31C25"/>
  <w15:chartTrackingRefBased/>
  <w15:docId w15:val="{BEC04D9D-98F2-47D6-A5A5-E3AFAAA25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F3BC1"/>
    <w:rPr>
      <w:rFonts w:ascii="Arial" w:hAnsi="Arial"/>
    </w:rPr>
  </w:style>
  <w:style w:type="paragraph" w:styleId="berschrift1">
    <w:name w:val="heading 1"/>
    <w:basedOn w:val="Standard"/>
    <w:next w:val="Standard"/>
    <w:link w:val="berschrift1Zchn"/>
    <w:autoRedefine/>
    <w:uiPriority w:val="9"/>
    <w:qFormat/>
    <w:rsid w:val="00C32AFE"/>
    <w:pPr>
      <w:keepNext/>
      <w:keepLines/>
      <w:numPr>
        <w:numId w:val="10"/>
      </w:numPr>
      <w:spacing w:before="360" w:after="120" w:line="240" w:lineRule="auto"/>
      <w:outlineLvl w:val="0"/>
    </w:pPr>
    <w:rPr>
      <w:rFonts w:eastAsiaTheme="majorEastAsia" w:cstheme="majorBidi"/>
      <w:color w:val="2E74B5" w:themeColor="accent1" w:themeShade="BF"/>
      <w:sz w:val="32"/>
      <w:szCs w:val="32"/>
    </w:rPr>
  </w:style>
  <w:style w:type="paragraph" w:styleId="berschrift2">
    <w:name w:val="heading 2"/>
    <w:basedOn w:val="Standard"/>
    <w:next w:val="Standard"/>
    <w:link w:val="berschrift2Zchn"/>
    <w:autoRedefine/>
    <w:uiPriority w:val="9"/>
    <w:unhideWhenUsed/>
    <w:qFormat/>
    <w:rsid w:val="00D90FE3"/>
    <w:pPr>
      <w:keepNext/>
      <w:keepLines/>
      <w:numPr>
        <w:ilvl w:val="1"/>
        <w:numId w:val="10"/>
      </w:numPr>
      <w:spacing w:before="240" w:after="120"/>
      <w:outlineLvl w:val="1"/>
    </w:pPr>
    <w:rPr>
      <w:rFonts w:eastAsiaTheme="majorEastAsia"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2702CE"/>
    <w:pPr>
      <w:keepNext/>
      <w:keepLines/>
      <w:numPr>
        <w:ilvl w:val="2"/>
        <w:numId w:val="10"/>
      </w:numPr>
      <w:spacing w:before="240" w:after="120"/>
      <w:outlineLvl w:val="2"/>
    </w:pPr>
    <w:rPr>
      <w:rFonts w:eastAsiaTheme="majorEastAsia"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2702CE"/>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E73EFD"/>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E73E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pezial">
    <w:name w:val="_Spezial"/>
    <w:basedOn w:val="Standard"/>
    <w:qFormat/>
    <w:rsid w:val="007F3BC1"/>
  </w:style>
  <w:style w:type="paragraph" w:customStyle="1" w:styleId="absatzlinks">
    <w:name w:val="_absatz_links"/>
    <w:basedOn w:val="Standard"/>
    <w:rsid w:val="00DC2529"/>
    <w:pPr>
      <w:spacing w:before="80" w:after="0" w:line="240" w:lineRule="auto"/>
      <w:ind w:firstLine="113"/>
    </w:pPr>
    <w:rPr>
      <w:rFonts w:eastAsia="Times New Roman" w:cs="Times New Roman"/>
      <w:szCs w:val="20"/>
      <w:lang w:eastAsia="de-DE"/>
    </w:rPr>
  </w:style>
  <w:style w:type="character" w:customStyle="1" w:styleId="berschrift1Zchn">
    <w:name w:val="Überschrift 1 Zchn"/>
    <w:basedOn w:val="Absatz-Standardschriftart"/>
    <w:link w:val="berschrift1"/>
    <w:uiPriority w:val="9"/>
    <w:rsid w:val="00C32AFE"/>
    <w:rPr>
      <w:rFonts w:ascii="Arial" w:eastAsiaTheme="majorEastAsia" w:hAnsi="Arial"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90FE3"/>
    <w:rPr>
      <w:rFonts w:ascii="Arial" w:eastAsiaTheme="majorEastAsia" w:hAnsi="Arial" w:cstheme="majorBidi"/>
      <w:color w:val="2E74B5" w:themeColor="accent1" w:themeShade="BF"/>
      <w:sz w:val="26"/>
      <w:szCs w:val="26"/>
    </w:rPr>
  </w:style>
  <w:style w:type="paragraph" w:customStyle="1" w:styleId="absatzaufzstd">
    <w:name w:val="_absatz_aufz_std"/>
    <w:basedOn w:val="Standard"/>
    <w:rsid w:val="006C58C5"/>
    <w:pPr>
      <w:numPr>
        <w:numId w:val="1"/>
      </w:numPr>
      <w:spacing w:before="120" w:after="0" w:line="240" w:lineRule="auto"/>
      <w:ind w:left="641" w:hanging="357"/>
    </w:pPr>
    <w:rPr>
      <w:rFonts w:eastAsia="Times New Roman" w:cs="Times New Roman"/>
      <w:szCs w:val="20"/>
      <w:lang w:eastAsia="de-DE"/>
    </w:rPr>
  </w:style>
  <w:style w:type="table" w:styleId="Tabellenraster">
    <w:name w:val="Table Grid"/>
    <w:basedOn w:val="NormaleTabelle"/>
    <w:uiPriority w:val="39"/>
    <w:rsid w:val="005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l11">
    <w:name w:val="_tabelle_l_11"/>
    <w:basedOn w:val="Standard"/>
    <w:qFormat/>
    <w:rsid w:val="00503C50"/>
    <w:pPr>
      <w:spacing w:before="60" w:after="60" w:line="240" w:lineRule="auto"/>
    </w:pPr>
    <w:rPr>
      <w:rFonts w:eastAsia="Times New Roman" w:cs="Times New Roman"/>
      <w:szCs w:val="20"/>
      <w:lang w:eastAsia="de-DE"/>
    </w:rPr>
  </w:style>
  <w:style w:type="paragraph" w:customStyle="1" w:styleId="absatzaufzabc">
    <w:name w:val="_absatz_aufz_abc"/>
    <w:basedOn w:val="Standard"/>
    <w:qFormat/>
    <w:rsid w:val="00582112"/>
    <w:pPr>
      <w:numPr>
        <w:numId w:val="3"/>
      </w:numPr>
    </w:pPr>
  </w:style>
  <w:style w:type="paragraph" w:customStyle="1" w:styleId="tabellez11">
    <w:name w:val="_tabelle_z_11"/>
    <w:basedOn w:val="tabellel11"/>
    <w:qFormat/>
    <w:rsid w:val="00BE0C5F"/>
    <w:pPr>
      <w:jc w:val="center"/>
    </w:pPr>
  </w:style>
  <w:style w:type="paragraph" w:customStyle="1" w:styleId="Frage">
    <w:name w:val="_Frage"/>
    <w:basedOn w:val="absatzlinks"/>
    <w:qFormat/>
    <w:rsid w:val="00BE0C5F"/>
    <w:pPr>
      <w:ind w:firstLine="0"/>
    </w:pPr>
    <w:rPr>
      <w:color w:val="008000"/>
    </w:rPr>
  </w:style>
  <w:style w:type="paragraph" w:customStyle="1" w:styleId="Antwort">
    <w:name w:val="_Antwort"/>
    <w:basedOn w:val="Frage"/>
    <w:qFormat/>
    <w:rsid w:val="00BE0C5F"/>
    <w:rPr>
      <w:color w:val="0033CC"/>
    </w:rPr>
  </w:style>
  <w:style w:type="character" w:customStyle="1" w:styleId="berschrift3Zchn">
    <w:name w:val="Überschrift 3 Zchn"/>
    <w:basedOn w:val="Absatz-Standardschriftart"/>
    <w:link w:val="berschrift3"/>
    <w:uiPriority w:val="9"/>
    <w:rsid w:val="002702CE"/>
    <w:rPr>
      <w:rFonts w:ascii="Arial" w:eastAsiaTheme="majorEastAsia" w:hAnsi="Arial"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2702CE"/>
    <w:rPr>
      <w:rFonts w:asciiTheme="majorHAnsi" w:eastAsiaTheme="majorEastAsia" w:hAnsiTheme="majorHAnsi" w:cstheme="majorBidi"/>
      <w:i/>
      <w:iCs/>
      <w:color w:val="2E74B5" w:themeColor="accent1" w:themeShade="BF"/>
    </w:rPr>
  </w:style>
  <w:style w:type="paragraph" w:styleId="Inhaltsverzeichnisberschrift">
    <w:name w:val="TOC Heading"/>
    <w:basedOn w:val="Standard"/>
    <w:next w:val="Standard"/>
    <w:uiPriority w:val="39"/>
    <w:unhideWhenUsed/>
    <w:qFormat/>
    <w:rsid w:val="00C32AFE"/>
    <w:pPr>
      <w:spacing w:before="240" w:after="240"/>
    </w:pPr>
    <w:rPr>
      <w:rFonts w:asciiTheme="majorHAnsi" w:hAnsiTheme="majorHAnsi"/>
      <w:color w:val="2E74B5" w:themeColor="accent1" w:themeShade="BF"/>
      <w:sz w:val="32"/>
      <w:lang w:eastAsia="de-DE"/>
    </w:rPr>
  </w:style>
  <w:style w:type="paragraph" w:styleId="Verzeichnis1">
    <w:name w:val="toc 1"/>
    <w:basedOn w:val="Standard"/>
    <w:next w:val="Standard"/>
    <w:autoRedefine/>
    <w:uiPriority w:val="39"/>
    <w:unhideWhenUsed/>
    <w:rsid w:val="00C32AFE"/>
    <w:pPr>
      <w:tabs>
        <w:tab w:val="left" w:pos="440"/>
        <w:tab w:val="right" w:leader="dot" w:pos="9062"/>
      </w:tabs>
      <w:spacing w:after="100"/>
    </w:pPr>
  </w:style>
  <w:style w:type="paragraph" w:styleId="Verzeichnis2">
    <w:name w:val="toc 2"/>
    <w:basedOn w:val="Standard"/>
    <w:next w:val="Standard"/>
    <w:autoRedefine/>
    <w:uiPriority w:val="39"/>
    <w:unhideWhenUsed/>
    <w:rsid w:val="005805DC"/>
    <w:pPr>
      <w:spacing w:after="100"/>
      <w:ind w:left="220"/>
    </w:pPr>
  </w:style>
  <w:style w:type="character" w:styleId="Hyperlink">
    <w:name w:val="Hyperlink"/>
    <w:basedOn w:val="Absatz-Standardschriftart"/>
    <w:uiPriority w:val="99"/>
    <w:unhideWhenUsed/>
    <w:rsid w:val="005805DC"/>
    <w:rPr>
      <w:color w:val="0563C1" w:themeColor="hyperlink"/>
      <w:u w:val="single"/>
    </w:rPr>
  </w:style>
  <w:style w:type="paragraph" w:styleId="Verzeichnis3">
    <w:name w:val="toc 3"/>
    <w:basedOn w:val="Standard"/>
    <w:next w:val="Standard"/>
    <w:autoRedefine/>
    <w:uiPriority w:val="39"/>
    <w:unhideWhenUsed/>
    <w:rsid w:val="00F1024A"/>
    <w:pPr>
      <w:spacing w:after="100"/>
      <w:ind w:left="440"/>
    </w:pPr>
  </w:style>
  <w:style w:type="paragraph" w:customStyle="1" w:styleId="absatzberschrift">
    <w:name w:val="_absatzüberschrift"/>
    <w:basedOn w:val="Standard"/>
    <w:qFormat/>
    <w:rsid w:val="004B7C5B"/>
    <w:pPr>
      <w:spacing w:before="240" w:after="120"/>
    </w:pPr>
    <w:rPr>
      <w:color w:val="2E74B5" w:themeColor="accent1" w:themeShade="BF"/>
      <w:sz w:val="24"/>
    </w:rPr>
  </w:style>
  <w:style w:type="paragraph" w:customStyle="1" w:styleId="absatzEinrckung">
    <w:name w:val="_absatz_Einrückung"/>
    <w:basedOn w:val="absatzaufzstd"/>
    <w:qFormat/>
    <w:rsid w:val="009709D5"/>
    <w:pPr>
      <w:numPr>
        <w:numId w:val="0"/>
      </w:numPr>
      <w:ind w:left="641"/>
    </w:pPr>
    <w:rPr>
      <w:rFonts w:cs="Arial"/>
      <w:szCs w:val="22"/>
      <w:lang w:val="en-US"/>
    </w:rPr>
  </w:style>
  <w:style w:type="character" w:customStyle="1" w:styleId="berschrift5Zchn">
    <w:name w:val="Überschrift 5 Zchn"/>
    <w:basedOn w:val="Absatz-Standardschriftart"/>
    <w:link w:val="berschrift5"/>
    <w:uiPriority w:val="9"/>
    <w:semiHidden/>
    <w:rsid w:val="00E73EFD"/>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E73EFD"/>
    <w:rPr>
      <w:rFonts w:asciiTheme="majorHAnsi" w:eastAsiaTheme="majorEastAsia" w:hAnsiTheme="majorHAnsi" w:cstheme="majorBidi"/>
      <w:color w:val="1F4D78" w:themeColor="accent1" w:themeShade="7F"/>
    </w:rPr>
  </w:style>
  <w:style w:type="paragraph" w:customStyle="1" w:styleId="Frage0">
    <w:name w:val="Frage"/>
    <w:basedOn w:val="Standard"/>
    <w:link w:val="FrageZchn"/>
    <w:qFormat/>
    <w:rsid w:val="00E73EFD"/>
    <w:pPr>
      <w:pBdr>
        <w:top w:val="nil"/>
        <w:left w:val="nil"/>
        <w:bottom w:val="nil"/>
        <w:right w:val="nil"/>
        <w:between w:val="nil"/>
      </w:pBdr>
      <w:spacing w:before="80" w:after="0" w:line="240" w:lineRule="auto"/>
    </w:pPr>
    <w:rPr>
      <w:rFonts w:eastAsia="Arial" w:cs="Arial"/>
      <w:i/>
      <w:iCs/>
      <w:color w:val="FF0000"/>
      <w:lang w:eastAsia="en-DE"/>
    </w:rPr>
  </w:style>
  <w:style w:type="paragraph" w:customStyle="1" w:styleId="Antwort0">
    <w:name w:val="Antwort"/>
    <w:basedOn w:val="Frage0"/>
    <w:link w:val="AntwortZchn"/>
    <w:qFormat/>
    <w:rsid w:val="003A1987"/>
    <w:rPr>
      <w:i w:val="0"/>
      <w:iCs w:val="0"/>
      <w:color w:val="538135" w:themeColor="accent6" w:themeShade="BF"/>
    </w:rPr>
  </w:style>
  <w:style w:type="character" w:customStyle="1" w:styleId="FrageZchn">
    <w:name w:val="Frage Zchn"/>
    <w:basedOn w:val="berschrift5Zchn"/>
    <w:link w:val="Frage0"/>
    <w:rsid w:val="00E73EFD"/>
    <w:rPr>
      <w:rFonts w:ascii="Arial" w:eastAsia="Arial" w:hAnsi="Arial" w:cs="Arial"/>
      <w:i/>
      <w:iCs/>
      <w:color w:val="FF0000"/>
      <w:lang w:eastAsia="en-DE"/>
    </w:rPr>
  </w:style>
  <w:style w:type="character" w:customStyle="1" w:styleId="AntwortZchn">
    <w:name w:val="Antwort Zchn"/>
    <w:basedOn w:val="berschrift6Zchn"/>
    <w:link w:val="Antwort0"/>
    <w:rsid w:val="003A1987"/>
    <w:rPr>
      <w:rFonts w:ascii="Arial" w:eastAsia="Arial" w:hAnsi="Arial" w:cs="Arial"/>
      <w:color w:val="538135" w:themeColor="accent6" w:themeShade="BF"/>
      <w:lang w:eastAsia="en-DE"/>
    </w:rPr>
  </w:style>
  <w:style w:type="character" w:styleId="Kommentarzeichen">
    <w:name w:val="annotation reference"/>
    <w:basedOn w:val="Absatz-Standardschriftart"/>
    <w:uiPriority w:val="99"/>
    <w:semiHidden/>
    <w:unhideWhenUsed/>
    <w:rsid w:val="00987DA1"/>
    <w:rPr>
      <w:sz w:val="16"/>
      <w:szCs w:val="16"/>
    </w:rPr>
  </w:style>
  <w:style w:type="paragraph" w:styleId="Kommentartext">
    <w:name w:val="annotation text"/>
    <w:basedOn w:val="Standard"/>
    <w:link w:val="KommentartextZchn"/>
    <w:uiPriority w:val="99"/>
    <w:semiHidden/>
    <w:unhideWhenUsed/>
    <w:rsid w:val="00987DA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87DA1"/>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987DA1"/>
    <w:rPr>
      <w:b/>
      <w:bCs/>
    </w:rPr>
  </w:style>
  <w:style w:type="character" w:customStyle="1" w:styleId="KommentarthemaZchn">
    <w:name w:val="Kommentarthema Zchn"/>
    <w:basedOn w:val="KommentartextZchn"/>
    <w:link w:val="Kommentarthema"/>
    <w:uiPriority w:val="99"/>
    <w:semiHidden/>
    <w:rsid w:val="00987DA1"/>
    <w:rPr>
      <w:rFonts w:ascii="Arial" w:hAnsi="Arial"/>
      <w:b/>
      <w:bCs/>
      <w:sz w:val="20"/>
      <w:szCs w:val="20"/>
    </w:rPr>
  </w:style>
  <w:style w:type="paragraph" w:styleId="Sprechblasentext">
    <w:name w:val="Balloon Text"/>
    <w:basedOn w:val="Standard"/>
    <w:link w:val="SprechblasentextZchn"/>
    <w:uiPriority w:val="99"/>
    <w:semiHidden/>
    <w:unhideWhenUsed/>
    <w:rsid w:val="00987DA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87DA1"/>
    <w:rPr>
      <w:rFonts w:ascii="Segoe UI" w:hAnsi="Segoe UI" w:cs="Segoe UI"/>
      <w:sz w:val="18"/>
      <w:szCs w:val="18"/>
    </w:rPr>
  </w:style>
  <w:style w:type="character" w:styleId="NichtaufgelsteErwhnung">
    <w:name w:val="Unresolved Mention"/>
    <w:basedOn w:val="Absatz-Standardschriftart"/>
    <w:uiPriority w:val="99"/>
    <w:semiHidden/>
    <w:unhideWhenUsed/>
    <w:rsid w:val="000B7F48"/>
    <w:rPr>
      <w:color w:val="605E5C"/>
      <w:shd w:val="clear" w:color="auto" w:fill="E1DFDD"/>
    </w:rPr>
  </w:style>
  <w:style w:type="paragraph" w:styleId="Beschriftung">
    <w:name w:val="caption"/>
    <w:basedOn w:val="Standard"/>
    <w:next w:val="Standard"/>
    <w:uiPriority w:val="35"/>
    <w:unhideWhenUsed/>
    <w:qFormat/>
    <w:rsid w:val="003B4418"/>
    <w:pPr>
      <w:spacing w:after="200" w:line="240" w:lineRule="auto"/>
    </w:pPr>
    <w:rPr>
      <w:i/>
      <w:iCs/>
      <w:color w:val="44546A" w:themeColor="text2"/>
      <w:sz w:val="18"/>
      <w:szCs w:val="18"/>
    </w:rPr>
  </w:style>
  <w:style w:type="paragraph" w:styleId="Listenabsatz">
    <w:name w:val="List Paragraph"/>
    <w:basedOn w:val="Standard"/>
    <w:uiPriority w:val="34"/>
    <w:qFormat/>
    <w:rsid w:val="00677F29"/>
    <w:pPr>
      <w:ind w:left="720"/>
      <w:contextualSpacing/>
    </w:pPr>
  </w:style>
  <w:style w:type="paragraph" w:styleId="Kopfzeile">
    <w:name w:val="header"/>
    <w:basedOn w:val="Standard"/>
    <w:link w:val="KopfzeileZchn"/>
    <w:uiPriority w:val="99"/>
    <w:unhideWhenUsed/>
    <w:rsid w:val="00C21D4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21D42"/>
    <w:rPr>
      <w:rFonts w:ascii="Arial" w:hAnsi="Arial"/>
    </w:rPr>
  </w:style>
  <w:style w:type="paragraph" w:styleId="Fuzeile">
    <w:name w:val="footer"/>
    <w:basedOn w:val="Standard"/>
    <w:link w:val="FuzeileZchn"/>
    <w:uiPriority w:val="99"/>
    <w:unhideWhenUsed/>
    <w:rsid w:val="00C21D4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21D42"/>
    <w:rPr>
      <w:rFonts w:ascii="Arial" w:hAnsi="Arial"/>
    </w:rPr>
  </w:style>
  <w:style w:type="table" w:customStyle="1" w:styleId="TableGrid0">
    <w:name w:val="Table Grid0"/>
    <w:rsid w:val="00AF7BCA"/>
    <w:pPr>
      <w:spacing w:after="0" w:line="240" w:lineRule="auto"/>
    </w:pPr>
    <w:rPr>
      <w:rFonts w:eastAsiaTheme="minorEastAsia"/>
      <w:lang w:val="en-DE" w:eastAsia="en-DE"/>
    </w:rPr>
    <w:tblPr>
      <w:tblCellMar>
        <w:top w:w="0" w:type="dxa"/>
        <w:left w:w="0" w:type="dxa"/>
        <w:bottom w:w="0" w:type="dxa"/>
        <w:right w:w="0" w:type="dxa"/>
      </w:tblCellMar>
    </w:tblPr>
  </w:style>
  <w:style w:type="table" w:customStyle="1" w:styleId="TableGrid00">
    <w:name w:val="Table Grid00"/>
    <w:rsid w:val="00F80E7C"/>
    <w:pPr>
      <w:spacing w:after="0" w:line="240" w:lineRule="auto"/>
    </w:pPr>
    <w:rPr>
      <w:rFonts w:eastAsiaTheme="minorEastAsia"/>
      <w:lang w:val="en-DE" w:eastAsia="en-DE"/>
    </w:rPr>
    <w:tblPr>
      <w:tblCellMar>
        <w:top w:w="0" w:type="dxa"/>
        <w:left w:w="0" w:type="dxa"/>
        <w:bottom w:w="0" w:type="dxa"/>
        <w:right w:w="0" w:type="dxa"/>
      </w:tblCellMar>
    </w:tblPr>
  </w:style>
  <w:style w:type="table" w:customStyle="1" w:styleId="TableGrid000">
    <w:name w:val="Table Grid000"/>
    <w:rsid w:val="00080C24"/>
    <w:pPr>
      <w:spacing w:after="0" w:line="240" w:lineRule="auto"/>
    </w:pPr>
    <w:rPr>
      <w:rFonts w:eastAsiaTheme="minorEastAsia"/>
      <w:lang w:val="en-DE" w:eastAsia="en-DE"/>
    </w:rPr>
    <w:tblPr>
      <w:tblCellMar>
        <w:top w:w="0" w:type="dxa"/>
        <w:left w:w="0" w:type="dxa"/>
        <w:bottom w:w="0" w:type="dxa"/>
        <w:right w:w="0" w:type="dxa"/>
      </w:tblCellMar>
    </w:tblPr>
  </w:style>
  <w:style w:type="paragraph" w:styleId="HTMLVorformatiert">
    <w:name w:val="HTML Preformatted"/>
    <w:basedOn w:val="Standard"/>
    <w:link w:val="HTMLVorformatiertZchn"/>
    <w:uiPriority w:val="99"/>
    <w:semiHidden/>
    <w:unhideWhenUsed/>
    <w:rsid w:val="00885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DE"/>
    </w:rPr>
  </w:style>
  <w:style w:type="character" w:customStyle="1" w:styleId="HTMLVorformatiertZchn">
    <w:name w:val="HTML Vorformatiert Zchn"/>
    <w:basedOn w:val="Absatz-Standardschriftart"/>
    <w:link w:val="HTMLVorformatiert"/>
    <w:uiPriority w:val="99"/>
    <w:semiHidden/>
    <w:rsid w:val="00885A86"/>
    <w:rPr>
      <w:rFonts w:ascii="Courier New" w:eastAsia="Times New Roman" w:hAnsi="Courier New" w:cs="Courier New"/>
      <w:sz w:val="20"/>
      <w:szCs w:val="20"/>
      <w:lang w:val="en-DE" w:eastAsia="en-DE"/>
    </w:rPr>
  </w:style>
  <w:style w:type="paragraph" w:styleId="berarbeitung">
    <w:name w:val="Revision"/>
    <w:hidden/>
    <w:uiPriority w:val="99"/>
    <w:semiHidden/>
    <w:rsid w:val="007B1002"/>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224088">
      <w:bodyDiv w:val="1"/>
      <w:marLeft w:val="0"/>
      <w:marRight w:val="0"/>
      <w:marTop w:val="0"/>
      <w:marBottom w:val="0"/>
      <w:divBdr>
        <w:top w:val="none" w:sz="0" w:space="0" w:color="auto"/>
        <w:left w:val="none" w:sz="0" w:space="0" w:color="auto"/>
        <w:bottom w:val="none" w:sz="0" w:space="0" w:color="auto"/>
        <w:right w:val="none" w:sz="0" w:space="0" w:color="auto"/>
      </w:divBdr>
    </w:div>
    <w:div w:id="419562725">
      <w:bodyDiv w:val="1"/>
      <w:marLeft w:val="0"/>
      <w:marRight w:val="0"/>
      <w:marTop w:val="0"/>
      <w:marBottom w:val="0"/>
      <w:divBdr>
        <w:top w:val="none" w:sz="0" w:space="0" w:color="auto"/>
        <w:left w:val="none" w:sz="0" w:space="0" w:color="auto"/>
        <w:bottom w:val="none" w:sz="0" w:space="0" w:color="auto"/>
        <w:right w:val="none" w:sz="0" w:space="0" w:color="auto"/>
      </w:divBdr>
    </w:div>
    <w:div w:id="480081336">
      <w:bodyDiv w:val="1"/>
      <w:marLeft w:val="0"/>
      <w:marRight w:val="0"/>
      <w:marTop w:val="0"/>
      <w:marBottom w:val="0"/>
      <w:divBdr>
        <w:top w:val="none" w:sz="0" w:space="0" w:color="auto"/>
        <w:left w:val="none" w:sz="0" w:space="0" w:color="auto"/>
        <w:bottom w:val="none" w:sz="0" w:space="0" w:color="auto"/>
        <w:right w:val="none" w:sz="0" w:space="0" w:color="auto"/>
      </w:divBdr>
    </w:div>
    <w:div w:id="790517144">
      <w:bodyDiv w:val="1"/>
      <w:marLeft w:val="0"/>
      <w:marRight w:val="0"/>
      <w:marTop w:val="0"/>
      <w:marBottom w:val="0"/>
      <w:divBdr>
        <w:top w:val="none" w:sz="0" w:space="0" w:color="auto"/>
        <w:left w:val="none" w:sz="0" w:space="0" w:color="auto"/>
        <w:bottom w:val="none" w:sz="0" w:space="0" w:color="auto"/>
        <w:right w:val="none" w:sz="0" w:space="0" w:color="auto"/>
      </w:divBdr>
    </w:div>
    <w:div w:id="873153090">
      <w:bodyDiv w:val="1"/>
      <w:marLeft w:val="0"/>
      <w:marRight w:val="0"/>
      <w:marTop w:val="0"/>
      <w:marBottom w:val="0"/>
      <w:divBdr>
        <w:top w:val="none" w:sz="0" w:space="0" w:color="auto"/>
        <w:left w:val="none" w:sz="0" w:space="0" w:color="auto"/>
        <w:bottom w:val="none" w:sz="0" w:space="0" w:color="auto"/>
        <w:right w:val="none" w:sz="0" w:space="0" w:color="auto"/>
      </w:divBdr>
    </w:div>
    <w:div w:id="902526060">
      <w:bodyDiv w:val="1"/>
      <w:marLeft w:val="0"/>
      <w:marRight w:val="0"/>
      <w:marTop w:val="0"/>
      <w:marBottom w:val="0"/>
      <w:divBdr>
        <w:top w:val="none" w:sz="0" w:space="0" w:color="auto"/>
        <w:left w:val="none" w:sz="0" w:space="0" w:color="auto"/>
        <w:bottom w:val="none" w:sz="0" w:space="0" w:color="auto"/>
        <w:right w:val="none" w:sz="0" w:space="0" w:color="auto"/>
      </w:divBdr>
    </w:div>
    <w:div w:id="965889042">
      <w:bodyDiv w:val="1"/>
      <w:marLeft w:val="0"/>
      <w:marRight w:val="0"/>
      <w:marTop w:val="0"/>
      <w:marBottom w:val="0"/>
      <w:divBdr>
        <w:top w:val="none" w:sz="0" w:space="0" w:color="auto"/>
        <w:left w:val="none" w:sz="0" w:space="0" w:color="auto"/>
        <w:bottom w:val="none" w:sz="0" w:space="0" w:color="auto"/>
        <w:right w:val="none" w:sz="0" w:space="0" w:color="auto"/>
      </w:divBdr>
    </w:div>
    <w:div w:id="1290472404">
      <w:bodyDiv w:val="1"/>
      <w:marLeft w:val="0"/>
      <w:marRight w:val="0"/>
      <w:marTop w:val="0"/>
      <w:marBottom w:val="0"/>
      <w:divBdr>
        <w:top w:val="none" w:sz="0" w:space="0" w:color="auto"/>
        <w:left w:val="none" w:sz="0" w:space="0" w:color="auto"/>
        <w:bottom w:val="none" w:sz="0" w:space="0" w:color="auto"/>
        <w:right w:val="none" w:sz="0" w:space="0" w:color="auto"/>
      </w:divBdr>
    </w:div>
    <w:div w:id="1478886647">
      <w:bodyDiv w:val="1"/>
      <w:marLeft w:val="0"/>
      <w:marRight w:val="0"/>
      <w:marTop w:val="0"/>
      <w:marBottom w:val="0"/>
      <w:divBdr>
        <w:top w:val="none" w:sz="0" w:space="0" w:color="auto"/>
        <w:left w:val="none" w:sz="0" w:space="0" w:color="auto"/>
        <w:bottom w:val="none" w:sz="0" w:space="0" w:color="auto"/>
        <w:right w:val="none" w:sz="0" w:space="0" w:color="auto"/>
      </w:divBdr>
    </w:div>
    <w:div w:id="1697732475">
      <w:bodyDiv w:val="1"/>
      <w:marLeft w:val="0"/>
      <w:marRight w:val="0"/>
      <w:marTop w:val="0"/>
      <w:marBottom w:val="0"/>
      <w:divBdr>
        <w:top w:val="none" w:sz="0" w:space="0" w:color="auto"/>
        <w:left w:val="none" w:sz="0" w:space="0" w:color="auto"/>
        <w:bottom w:val="none" w:sz="0" w:space="0" w:color="auto"/>
        <w:right w:val="none" w:sz="0" w:space="0" w:color="auto"/>
      </w:divBdr>
    </w:div>
    <w:div w:id="1763841560">
      <w:bodyDiv w:val="1"/>
      <w:marLeft w:val="0"/>
      <w:marRight w:val="0"/>
      <w:marTop w:val="0"/>
      <w:marBottom w:val="0"/>
      <w:divBdr>
        <w:top w:val="none" w:sz="0" w:space="0" w:color="auto"/>
        <w:left w:val="none" w:sz="0" w:space="0" w:color="auto"/>
        <w:bottom w:val="none" w:sz="0" w:space="0" w:color="auto"/>
        <w:right w:val="none" w:sz="0" w:space="0" w:color="auto"/>
      </w:divBdr>
    </w:div>
    <w:div w:id="2127456602">
      <w:bodyDiv w:val="1"/>
      <w:marLeft w:val="0"/>
      <w:marRight w:val="0"/>
      <w:marTop w:val="0"/>
      <w:marBottom w:val="0"/>
      <w:divBdr>
        <w:top w:val="none" w:sz="0" w:space="0" w:color="auto"/>
        <w:left w:val="none" w:sz="0" w:space="0" w:color="auto"/>
        <w:bottom w:val="none" w:sz="0" w:space="0" w:color="auto"/>
        <w:right w:val="none" w:sz="0" w:space="0" w:color="auto"/>
      </w:divBdr>
    </w:div>
    <w:div w:id="2139257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731AD-5638-4F7E-8E13-A99728A4E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8319</Words>
  <Characters>47419</Characters>
  <Application>Microsoft Office Word</Application>
  <DocSecurity>0</DocSecurity>
  <Lines>395</Lines>
  <Paragraphs>111</Paragraphs>
  <ScaleCrop>false</ScaleCrop>
  <HeadingPairs>
    <vt:vector size="2" baseType="variant">
      <vt:variant>
        <vt:lpstr>Titel</vt:lpstr>
      </vt:variant>
      <vt:variant>
        <vt:i4>1</vt:i4>
      </vt:variant>
    </vt:vector>
  </HeadingPairs>
  <TitlesOfParts>
    <vt:vector size="1" baseType="lpstr">
      <vt:lpstr/>
    </vt:vector>
  </TitlesOfParts>
  <Company>Karlsruher Institut für Technologie</Company>
  <LinksUpToDate>false</LinksUpToDate>
  <CharactersWithSpaces>55627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rlutz</dc:creator>
  <cp:keywords/>
  <dc:description/>
  <cp:lastModifiedBy>Théo Roncoletta</cp:lastModifiedBy>
  <cp:revision>3</cp:revision>
  <dcterms:created xsi:type="dcterms:W3CDTF">2020-09-03T17:46:00Z</dcterms:created>
  <dcterms:modified xsi:type="dcterms:W3CDTF">2020-09-03T17:47:00Z</dcterms:modified>
</cp:coreProperties>
</file>