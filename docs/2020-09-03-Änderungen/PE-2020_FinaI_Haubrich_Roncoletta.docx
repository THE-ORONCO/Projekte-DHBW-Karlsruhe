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FC8689" w14:textId="77777777" w:rsidR="007F3BC1" w:rsidRPr="00C50B0B" w:rsidRDefault="007F3BC1" w:rsidP="002839C6">
      <w:pPr>
        <w:pStyle w:val="Spezial"/>
        <w:spacing w:before="600"/>
        <w:ind w:firstLine="708"/>
        <w:jc w:val="center"/>
        <w:rPr>
          <w:rFonts w:cs="Arial"/>
          <w:b/>
          <w:color w:val="0000FF"/>
          <w:sz w:val="40"/>
          <w:szCs w:val="40"/>
          <w:lang w:val="en-US"/>
        </w:rPr>
      </w:pPr>
      <w:r w:rsidRPr="00C50B0B">
        <w:rPr>
          <w:rFonts w:cs="Arial"/>
          <w:b/>
          <w:color w:val="0000FF"/>
          <w:sz w:val="40"/>
          <w:szCs w:val="40"/>
          <w:lang w:val="en-US"/>
        </w:rPr>
        <w:t>Software-Engineering I</w:t>
      </w:r>
    </w:p>
    <w:p w14:paraId="3EC215FA" w14:textId="77777777" w:rsidR="007F3BC1" w:rsidRPr="00C50B0B" w:rsidRDefault="007F3BC1" w:rsidP="007F3BC1">
      <w:pPr>
        <w:pStyle w:val="Spezial"/>
        <w:spacing w:before="1200"/>
        <w:jc w:val="center"/>
        <w:rPr>
          <w:rFonts w:cs="Arial"/>
          <w:b/>
          <w:color w:val="FF0000"/>
          <w:sz w:val="36"/>
          <w:szCs w:val="36"/>
          <w:lang w:val="en-US"/>
        </w:rPr>
      </w:pPr>
      <w:proofErr w:type="spellStart"/>
      <w:r w:rsidRPr="00C50B0B">
        <w:rPr>
          <w:rFonts w:cs="Arial"/>
          <w:b/>
          <w:color w:val="FF0000"/>
          <w:sz w:val="36"/>
          <w:szCs w:val="36"/>
          <w:lang w:val="en-US"/>
        </w:rPr>
        <w:t>Programmentwu</w:t>
      </w:r>
      <w:r w:rsidR="00555ACF" w:rsidRPr="00C50B0B">
        <w:rPr>
          <w:rFonts w:cs="Arial"/>
          <w:b/>
          <w:color w:val="FF0000"/>
          <w:sz w:val="36"/>
          <w:szCs w:val="36"/>
          <w:lang w:val="en-US"/>
        </w:rPr>
        <w:t>rf</w:t>
      </w:r>
      <w:proofErr w:type="spellEnd"/>
      <w:r w:rsidR="00555ACF" w:rsidRPr="00C50B0B">
        <w:rPr>
          <w:rFonts w:cs="Arial"/>
          <w:b/>
          <w:color w:val="FF0000"/>
          <w:sz w:val="36"/>
          <w:szCs w:val="36"/>
          <w:lang w:val="en-US"/>
        </w:rPr>
        <w:br/>
        <w:t>TINF1</w:t>
      </w:r>
      <w:r w:rsidR="002E3EE8" w:rsidRPr="00C50B0B">
        <w:rPr>
          <w:rFonts w:cs="Arial"/>
          <w:b/>
          <w:color w:val="FF0000"/>
          <w:sz w:val="36"/>
          <w:szCs w:val="36"/>
          <w:lang w:val="en-US"/>
        </w:rPr>
        <w:t>8</w:t>
      </w:r>
      <w:r w:rsidR="00555ACF" w:rsidRPr="00C50B0B">
        <w:rPr>
          <w:rFonts w:cs="Arial"/>
          <w:b/>
          <w:color w:val="FF0000"/>
          <w:sz w:val="36"/>
          <w:szCs w:val="36"/>
          <w:lang w:val="en-US"/>
        </w:rPr>
        <w:t>B1</w:t>
      </w:r>
      <w:r w:rsidR="00555ACF" w:rsidRPr="00C50B0B">
        <w:rPr>
          <w:rFonts w:cs="Arial"/>
          <w:b/>
          <w:color w:val="FF0000"/>
          <w:sz w:val="36"/>
          <w:szCs w:val="36"/>
          <w:lang w:val="en-US"/>
        </w:rPr>
        <w:br/>
      </w:r>
      <w:proofErr w:type="gramStart"/>
      <w:r w:rsidR="00555ACF" w:rsidRPr="00C50B0B">
        <w:rPr>
          <w:rFonts w:cs="Arial"/>
          <w:b/>
          <w:color w:val="FF0000"/>
          <w:sz w:val="36"/>
          <w:szCs w:val="36"/>
          <w:lang w:val="en-US"/>
        </w:rPr>
        <w:t>3.+</w:t>
      </w:r>
      <w:proofErr w:type="gramEnd"/>
      <w:r w:rsidR="00555ACF" w:rsidRPr="00C50B0B">
        <w:rPr>
          <w:rFonts w:cs="Arial"/>
          <w:b/>
          <w:color w:val="FF0000"/>
          <w:sz w:val="36"/>
          <w:szCs w:val="36"/>
          <w:lang w:val="en-US"/>
        </w:rPr>
        <w:t>4. Semester (2019</w:t>
      </w:r>
      <w:r w:rsidRPr="00C50B0B">
        <w:rPr>
          <w:rFonts w:cs="Arial"/>
          <w:b/>
          <w:color w:val="FF0000"/>
          <w:sz w:val="36"/>
          <w:szCs w:val="36"/>
          <w:lang w:val="en-US"/>
        </w:rPr>
        <w:t>/20</w:t>
      </w:r>
      <w:r w:rsidR="00555ACF" w:rsidRPr="00C50B0B">
        <w:rPr>
          <w:rFonts w:cs="Arial"/>
          <w:b/>
          <w:color w:val="FF0000"/>
          <w:sz w:val="36"/>
          <w:szCs w:val="36"/>
          <w:lang w:val="en-US"/>
        </w:rPr>
        <w:t>20</w:t>
      </w:r>
      <w:r w:rsidRPr="00C50B0B">
        <w:rPr>
          <w:rFonts w:cs="Arial"/>
          <w:b/>
          <w:color w:val="FF0000"/>
          <w:sz w:val="36"/>
          <w:szCs w:val="36"/>
          <w:lang w:val="en-US"/>
        </w:rPr>
        <w:t>)</w:t>
      </w:r>
    </w:p>
    <w:p w14:paraId="36D1FA5A" w14:textId="77777777" w:rsidR="007F3BC1" w:rsidRPr="00C50B0B" w:rsidRDefault="007F3BC1" w:rsidP="007F3BC1">
      <w:pPr>
        <w:pStyle w:val="Spezial"/>
        <w:spacing w:before="1080"/>
        <w:jc w:val="center"/>
        <w:rPr>
          <w:rFonts w:cs="Arial"/>
          <w:b/>
          <w:i/>
          <w:sz w:val="40"/>
          <w:szCs w:val="40"/>
        </w:rPr>
      </w:pPr>
      <w:r w:rsidRPr="00C50B0B">
        <w:rPr>
          <w:rFonts w:cs="Arial"/>
          <w:b/>
          <w:i/>
          <w:sz w:val="40"/>
          <w:szCs w:val="40"/>
        </w:rPr>
        <w:t xml:space="preserve">Thema: </w:t>
      </w:r>
      <w:r w:rsidRPr="00C50B0B">
        <w:rPr>
          <w:rFonts w:cs="Arial"/>
          <w:b/>
          <w:i/>
          <w:sz w:val="40"/>
          <w:szCs w:val="40"/>
        </w:rPr>
        <w:br/>
      </w:r>
      <w:r w:rsidR="00555ACF" w:rsidRPr="00C50B0B">
        <w:rPr>
          <w:rFonts w:cs="Arial"/>
          <w:b/>
          <w:i/>
          <w:color w:val="0000FF"/>
          <w:sz w:val="40"/>
          <w:szCs w:val="40"/>
        </w:rPr>
        <w:t>Museumsverwaltung</w:t>
      </w:r>
    </w:p>
    <w:p w14:paraId="307E2311" w14:textId="77777777" w:rsidR="007F3BC1" w:rsidRPr="00C50B0B" w:rsidRDefault="007F3BC1" w:rsidP="007F3BC1">
      <w:pPr>
        <w:pStyle w:val="Spezial"/>
        <w:spacing w:before="1800"/>
        <w:jc w:val="center"/>
        <w:rPr>
          <w:rFonts w:cs="Arial"/>
          <w:sz w:val="26"/>
          <w:szCs w:val="26"/>
        </w:rPr>
      </w:pPr>
      <w:r w:rsidRPr="00C50B0B">
        <w:rPr>
          <w:rFonts w:cs="Arial"/>
          <w:sz w:val="26"/>
          <w:szCs w:val="26"/>
        </w:rPr>
        <w:t>DHBW Karlsruhe</w:t>
      </w:r>
      <w:r w:rsidRPr="00C50B0B">
        <w:rPr>
          <w:rFonts w:cs="Arial"/>
          <w:sz w:val="26"/>
          <w:szCs w:val="26"/>
        </w:rPr>
        <w:br/>
        <w:t>Studiengang Angewandte Informatik</w:t>
      </w:r>
    </w:p>
    <w:p w14:paraId="72140AE1" w14:textId="77777777" w:rsidR="007F3BC1" w:rsidRPr="00C50B0B" w:rsidRDefault="007F3BC1" w:rsidP="007F3BC1">
      <w:pPr>
        <w:pStyle w:val="Spezial"/>
        <w:spacing w:before="960"/>
        <w:jc w:val="center"/>
        <w:rPr>
          <w:rFonts w:cs="Arial"/>
          <w:sz w:val="26"/>
          <w:szCs w:val="26"/>
        </w:rPr>
      </w:pPr>
      <w:r w:rsidRPr="00C50B0B">
        <w:rPr>
          <w:rFonts w:cs="Arial"/>
          <w:sz w:val="26"/>
          <w:szCs w:val="26"/>
        </w:rPr>
        <w:t>Dr.-Ing. R. Lutz</w:t>
      </w:r>
    </w:p>
    <w:p w14:paraId="05F2536D" w14:textId="77777777" w:rsidR="007F3BC1" w:rsidRPr="00C50B0B" w:rsidRDefault="007F3BC1" w:rsidP="007F3BC1">
      <w:pPr>
        <w:pStyle w:val="Spezial"/>
        <w:jc w:val="center"/>
        <w:rPr>
          <w:rFonts w:cs="Arial"/>
          <w:sz w:val="26"/>
          <w:szCs w:val="26"/>
        </w:rPr>
      </w:pPr>
      <w:r w:rsidRPr="00C50B0B">
        <w:rPr>
          <w:rFonts w:cs="Arial"/>
          <w:sz w:val="26"/>
          <w:szCs w:val="26"/>
        </w:rPr>
        <w:t>Institut für Automation und angewandte Informatik (IAI)</w:t>
      </w:r>
    </w:p>
    <w:p w14:paraId="3C772F79" w14:textId="77777777" w:rsidR="007F3BC1" w:rsidRPr="00C50B0B" w:rsidRDefault="007F3BC1" w:rsidP="007F3BC1">
      <w:pPr>
        <w:pStyle w:val="Spezial"/>
        <w:jc w:val="center"/>
        <w:rPr>
          <w:rFonts w:cs="Arial"/>
          <w:sz w:val="26"/>
          <w:szCs w:val="26"/>
        </w:rPr>
      </w:pPr>
      <w:r w:rsidRPr="00C50B0B">
        <w:rPr>
          <w:rFonts w:cs="Arial"/>
          <w:sz w:val="26"/>
          <w:szCs w:val="26"/>
        </w:rPr>
        <w:t>Karlsruher Institut für Technologie (KIT)</w:t>
      </w:r>
    </w:p>
    <w:p w14:paraId="43651B9C" w14:textId="77777777" w:rsidR="007F3BC1" w:rsidRPr="00C50B0B" w:rsidRDefault="002E3EE8" w:rsidP="002E3EE8">
      <w:pPr>
        <w:pStyle w:val="Spezial"/>
        <w:spacing w:before="1200"/>
        <w:jc w:val="center"/>
        <w:rPr>
          <w:rFonts w:cs="Arial"/>
          <w:sz w:val="28"/>
          <w:szCs w:val="28"/>
        </w:rPr>
      </w:pPr>
      <w:r w:rsidRPr="00C50B0B">
        <w:rPr>
          <w:rFonts w:cs="Arial"/>
          <w:sz w:val="28"/>
          <w:szCs w:val="28"/>
        </w:rPr>
        <w:t>Bearbeitende</w:t>
      </w:r>
      <w:r w:rsidR="007F3BC1" w:rsidRPr="00C50B0B">
        <w:rPr>
          <w:rFonts w:cs="Arial"/>
          <w:sz w:val="28"/>
          <w:szCs w:val="28"/>
        </w:rPr>
        <w:t>:</w:t>
      </w:r>
    </w:p>
    <w:p w14:paraId="18E103AB" w14:textId="336BE852" w:rsidR="007F3BC1" w:rsidRPr="00C50B0B" w:rsidRDefault="45521311" w:rsidP="007F3BC1">
      <w:pPr>
        <w:pStyle w:val="Spezial"/>
        <w:jc w:val="center"/>
        <w:rPr>
          <w:rFonts w:cs="Arial"/>
          <w:sz w:val="36"/>
          <w:szCs w:val="36"/>
        </w:rPr>
      </w:pPr>
      <w:r w:rsidRPr="00C50B0B">
        <w:rPr>
          <w:rFonts w:cs="Arial"/>
          <w:sz w:val="36"/>
          <w:szCs w:val="36"/>
        </w:rPr>
        <w:t>Théo Roncoletta und Kai Haubrich</w:t>
      </w:r>
    </w:p>
    <w:p w14:paraId="0B56825A" w14:textId="77777777" w:rsidR="00C32AFE" w:rsidRPr="00C50B0B" w:rsidRDefault="007F3BC1">
      <w:pPr>
        <w:rPr>
          <w:rFonts w:cs="Arial"/>
        </w:rPr>
      </w:pPr>
      <w:r w:rsidRPr="00C50B0B">
        <w:rPr>
          <w:rFonts w:cs="Arial"/>
        </w:rPr>
        <w:br w:type="column"/>
      </w:r>
      <w:bookmarkStart w:id="0" w:name="_Toc5638517"/>
      <w:bookmarkEnd w:id="0"/>
    </w:p>
    <w:sdt>
      <w:sdtPr>
        <w:rPr>
          <w:rFonts w:ascii="Arial" w:hAnsi="Arial" w:cs="Arial"/>
          <w:color w:val="auto"/>
          <w:sz w:val="22"/>
          <w:lang w:eastAsia="en-US"/>
        </w:rPr>
        <w:id w:val="1540935332"/>
        <w:docPartObj>
          <w:docPartGallery w:val="Table of Contents"/>
          <w:docPartUnique/>
        </w:docPartObj>
      </w:sdtPr>
      <w:sdtEndPr>
        <w:rPr>
          <w:b/>
        </w:rPr>
      </w:sdtEndPr>
      <w:sdtContent>
        <w:p w14:paraId="10D37843" w14:textId="77777777" w:rsidR="00C32AFE" w:rsidRPr="00C50B0B" w:rsidRDefault="00C32AFE" w:rsidP="00C32AFE">
          <w:pPr>
            <w:pStyle w:val="Inhaltsverzeichnisberschrift"/>
            <w:rPr>
              <w:rFonts w:ascii="Arial" w:hAnsi="Arial" w:cs="Arial"/>
            </w:rPr>
          </w:pPr>
          <w:r w:rsidRPr="00C50B0B">
            <w:rPr>
              <w:rFonts w:ascii="Arial" w:hAnsi="Arial" w:cs="Arial"/>
            </w:rPr>
            <w:t>Inhalt</w:t>
          </w:r>
        </w:p>
        <w:p w14:paraId="3D9F23EE" w14:textId="603F38F1" w:rsidR="0056687A" w:rsidRPr="00C50B0B" w:rsidRDefault="00C32AFE">
          <w:pPr>
            <w:pStyle w:val="Verzeichnis1"/>
            <w:rPr>
              <w:rFonts w:eastAsiaTheme="minorEastAsia" w:cs="Arial"/>
              <w:noProof/>
              <w:lang w:val="en-DE" w:eastAsia="en-DE"/>
            </w:rPr>
          </w:pPr>
          <w:r w:rsidRPr="00C50B0B">
            <w:rPr>
              <w:rFonts w:cs="Arial"/>
              <w:b/>
            </w:rPr>
            <w:fldChar w:fldCharType="begin"/>
          </w:r>
          <w:r w:rsidRPr="00C50B0B">
            <w:rPr>
              <w:rFonts w:cs="Arial"/>
              <w:b/>
            </w:rPr>
            <w:instrText xml:space="preserve"> TOC \o "1-3" \h \z \u </w:instrText>
          </w:r>
          <w:r w:rsidRPr="00C50B0B">
            <w:rPr>
              <w:rFonts w:cs="Arial"/>
              <w:b/>
            </w:rPr>
            <w:fldChar w:fldCharType="separate"/>
          </w:r>
          <w:hyperlink w:anchor="_Toc44320773" w:history="1">
            <w:r w:rsidR="0056687A" w:rsidRPr="00C50B0B">
              <w:rPr>
                <w:rStyle w:val="Hyperlink"/>
                <w:rFonts w:cs="Arial"/>
                <w:noProof/>
              </w:rPr>
              <w:t>1.</w:t>
            </w:r>
            <w:r w:rsidR="0056687A" w:rsidRPr="00C50B0B">
              <w:rPr>
                <w:rFonts w:eastAsiaTheme="minorEastAsia" w:cs="Arial"/>
                <w:noProof/>
                <w:lang w:val="en-DE" w:eastAsia="en-DE"/>
              </w:rPr>
              <w:tab/>
            </w:r>
            <w:r w:rsidR="0056687A" w:rsidRPr="00C50B0B">
              <w:rPr>
                <w:rStyle w:val="Hyperlink"/>
                <w:rFonts w:cs="Arial"/>
                <w:noProof/>
              </w:rPr>
              <w:t>Einleitung</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_Toc44320773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5</w:t>
            </w:r>
            <w:r w:rsidR="0056687A" w:rsidRPr="00C50B0B">
              <w:rPr>
                <w:rFonts w:cs="Arial"/>
                <w:noProof/>
                <w:webHidden/>
              </w:rPr>
              <w:fldChar w:fldCharType="end"/>
            </w:r>
          </w:hyperlink>
        </w:p>
        <w:p w14:paraId="1D323708" w14:textId="21CC0FC0" w:rsidR="0056687A" w:rsidRPr="00C50B0B" w:rsidRDefault="006118A4">
          <w:pPr>
            <w:pStyle w:val="Verzeichnis1"/>
            <w:rPr>
              <w:rFonts w:eastAsiaTheme="minorEastAsia" w:cs="Arial"/>
              <w:noProof/>
              <w:lang w:val="en-DE" w:eastAsia="en-DE"/>
            </w:rPr>
          </w:pPr>
          <w:hyperlink w:anchor="_Toc44320774" w:history="1">
            <w:r w:rsidR="0056687A" w:rsidRPr="00C50B0B">
              <w:rPr>
                <w:rStyle w:val="Hyperlink"/>
                <w:rFonts w:cs="Arial"/>
                <w:noProof/>
              </w:rPr>
              <w:t>2.</w:t>
            </w:r>
            <w:r w:rsidR="0056687A" w:rsidRPr="00C50B0B">
              <w:rPr>
                <w:rFonts w:eastAsiaTheme="minorEastAsia" w:cs="Arial"/>
                <w:noProof/>
                <w:lang w:val="en-DE" w:eastAsia="en-DE"/>
              </w:rPr>
              <w:tab/>
            </w:r>
            <w:r w:rsidR="0056687A" w:rsidRPr="00C50B0B">
              <w:rPr>
                <w:rStyle w:val="Hyperlink"/>
                <w:rFonts w:cs="Arial"/>
                <w:noProof/>
              </w:rPr>
              <w:t>Lastenheft</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_Toc44320774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5</w:t>
            </w:r>
            <w:r w:rsidR="0056687A" w:rsidRPr="00C50B0B">
              <w:rPr>
                <w:rFonts w:cs="Arial"/>
                <w:noProof/>
                <w:webHidden/>
              </w:rPr>
              <w:fldChar w:fldCharType="end"/>
            </w:r>
          </w:hyperlink>
        </w:p>
        <w:p w14:paraId="2A75F205" w14:textId="29B9974D" w:rsidR="0056687A" w:rsidRPr="00C50B0B" w:rsidRDefault="006118A4">
          <w:pPr>
            <w:pStyle w:val="Verzeichnis2"/>
            <w:tabs>
              <w:tab w:val="left" w:pos="880"/>
              <w:tab w:val="right" w:leader="dot" w:pos="9062"/>
            </w:tabs>
            <w:rPr>
              <w:rFonts w:eastAsiaTheme="minorEastAsia" w:cs="Arial"/>
              <w:noProof/>
              <w:lang w:val="en-DE" w:eastAsia="en-DE"/>
            </w:rPr>
          </w:pPr>
          <w:hyperlink w:anchor="_Toc44320775" w:history="1">
            <w:r w:rsidR="0056687A" w:rsidRPr="00C50B0B">
              <w:rPr>
                <w:rStyle w:val="Hyperlink"/>
                <w:rFonts w:cs="Arial"/>
                <w:noProof/>
              </w:rPr>
              <w:t>2.1.</w:t>
            </w:r>
            <w:r w:rsidR="0056687A" w:rsidRPr="00C50B0B">
              <w:rPr>
                <w:rFonts w:eastAsiaTheme="minorEastAsia" w:cs="Arial"/>
                <w:noProof/>
                <w:lang w:val="en-DE" w:eastAsia="en-DE"/>
              </w:rPr>
              <w:tab/>
            </w:r>
            <w:r w:rsidR="0056687A" w:rsidRPr="00C50B0B">
              <w:rPr>
                <w:rStyle w:val="Hyperlink"/>
                <w:rFonts w:cs="Arial"/>
                <w:noProof/>
              </w:rPr>
              <w:t>Zielsetzung</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_Toc44320775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5</w:t>
            </w:r>
            <w:r w:rsidR="0056687A" w:rsidRPr="00C50B0B">
              <w:rPr>
                <w:rFonts w:cs="Arial"/>
                <w:noProof/>
                <w:webHidden/>
              </w:rPr>
              <w:fldChar w:fldCharType="end"/>
            </w:r>
          </w:hyperlink>
        </w:p>
        <w:p w14:paraId="09D26191" w14:textId="39056AF7" w:rsidR="0056687A" w:rsidRPr="00C50B0B" w:rsidRDefault="006118A4">
          <w:pPr>
            <w:pStyle w:val="Verzeichnis2"/>
            <w:tabs>
              <w:tab w:val="left" w:pos="880"/>
              <w:tab w:val="right" w:leader="dot" w:pos="9062"/>
            </w:tabs>
            <w:rPr>
              <w:rFonts w:eastAsiaTheme="minorEastAsia" w:cs="Arial"/>
              <w:noProof/>
              <w:lang w:val="en-DE" w:eastAsia="en-DE"/>
            </w:rPr>
          </w:pPr>
          <w:hyperlink w:anchor="_Toc44320776" w:history="1">
            <w:r w:rsidR="0056687A" w:rsidRPr="00C50B0B">
              <w:rPr>
                <w:rStyle w:val="Hyperlink"/>
                <w:rFonts w:cs="Arial"/>
                <w:noProof/>
              </w:rPr>
              <w:t>2.2.</w:t>
            </w:r>
            <w:r w:rsidR="0056687A" w:rsidRPr="00C50B0B">
              <w:rPr>
                <w:rFonts w:eastAsiaTheme="minorEastAsia" w:cs="Arial"/>
                <w:noProof/>
                <w:lang w:val="en-DE" w:eastAsia="en-DE"/>
              </w:rPr>
              <w:tab/>
            </w:r>
            <w:r w:rsidR="0056687A" w:rsidRPr="00C50B0B">
              <w:rPr>
                <w:rStyle w:val="Hyperlink"/>
                <w:rFonts w:cs="Arial"/>
                <w:noProof/>
              </w:rPr>
              <w:t>Anwendungsbereiche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_Toc44320776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5</w:t>
            </w:r>
            <w:r w:rsidR="0056687A" w:rsidRPr="00C50B0B">
              <w:rPr>
                <w:rFonts w:cs="Arial"/>
                <w:noProof/>
                <w:webHidden/>
              </w:rPr>
              <w:fldChar w:fldCharType="end"/>
            </w:r>
          </w:hyperlink>
        </w:p>
        <w:p w14:paraId="66F5B08B" w14:textId="0360E289" w:rsidR="0056687A" w:rsidRPr="00C50B0B" w:rsidRDefault="006118A4">
          <w:pPr>
            <w:pStyle w:val="Verzeichnis2"/>
            <w:tabs>
              <w:tab w:val="left" w:pos="880"/>
              <w:tab w:val="right" w:leader="dot" w:pos="9062"/>
            </w:tabs>
            <w:rPr>
              <w:rFonts w:eastAsiaTheme="minorEastAsia" w:cs="Arial"/>
              <w:noProof/>
              <w:lang w:val="en-DE" w:eastAsia="en-DE"/>
            </w:rPr>
          </w:pPr>
          <w:hyperlink w:anchor="_Toc44320777" w:history="1">
            <w:r w:rsidR="0056687A" w:rsidRPr="00C50B0B">
              <w:rPr>
                <w:rStyle w:val="Hyperlink"/>
                <w:rFonts w:cs="Arial"/>
                <w:noProof/>
              </w:rPr>
              <w:t>2.3.</w:t>
            </w:r>
            <w:r w:rsidR="0056687A" w:rsidRPr="00C50B0B">
              <w:rPr>
                <w:rFonts w:eastAsiaTheme="minorEastAsia" w:cs="Arial"/>
                <w:noProof/>
                <w:lang w:val="en-DE" w:eastAsia="en-DE"/>
              </w:rPr>
              <w:tab/>
            </w:r>
            <w:r w:rsidR="0056687A" w:rsidRPr="00C50B0B">
              <w:rPr>
                <w:rStyle w:val="Hyperlink"/>
                <w:rFonts w:cs="Arial"/>
                <w:noProof/>
              </w:rPr>
              <w:t>Zielgruppen, Benutzerrollen und Verantwortlichkeiten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_Toc44320777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5</w:t>
            </w:r>
            <w:r w:rsidR="0056687A" w:rsidRPr="00C50B0B">
              <w:rPr>
                <w:rFonts w:cs="Arial"/>
                <w:noProof/>
                <w:webHidden/>
              </w:rPr>
              <w:fldChar w:fldCharType="end"/>
            </w:r>
          </w:hyperlink>
        </w:p>
        <w:p w14:paraId="7A82BF86" w14:textId="06362776" w:rsidR="0056687A" w:rsidRPr="00C50B0B" w:rsidRDefault="006118A4">
          <w:pPr>
            <w:pStyle w:val="Verzeichnis2"/>
            <w:tabs>
              <w:tab w:val="left" w:pos="880"/>
              <w:tab w:val="right" w:leader="dot" w:pos="9062"/>
            </w:tabs>
            <w:rPr>
              <w:rFonts w:eastAsiaTheme="minorEastAsia" w:cs="Arial"/>
              <w:noProof/>
              <w:lang w:val="en-DE" w:eastAsia="en-DE"/>
            </w:rPr>
          </w:pPr>
          <w:hyperlink w:anchor="_Toc44320778" w:history="1">
            <w:r w:rsidR="0056687A" w:rsidRPr="00C50B0B">
              <w:rPr>
                <w:rStyle w:val="Hyperlink"/>
                <w:rFonts w:cs="Arial"/>
                <w:noProof/>
              </w:rPr>
              <w:t>2.4.</w:t>
            </w:r>
            <w:r w:rsidR="0056687A" w:rsidRPr="00C50B0B">
              <w:rPr>
                <w:rFonts w:eastAsiaTheme="minorEastAsia" w:cs="Arial"/>
                <w:noProof/>
                <w:lang w:val="en-DE" w:eastAsia="en-DE"/>
              </w:rPr>
              <w:tab/>
            </w:r>
            <w:r w:rsidR="0056687A" w:rsidRPr="00C50B0B">
              <w:rPr>
                <w:rStyle w:val="Hyperlink"/>
                <w:rFonts w:cs="Arial"/>
                <w:noProof/>
              </w:rPr>
              <w:t>Zusammenspiel mit anderen Systemen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_Toc44320778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5</w:t>
            </w:r>
            <w:r w:rsidR="0056687A" w:rsidRPr="00C50B0B">
              <w:rPr>
                <w:rFonts w:cs="Arial"/>
                <w:noProof/>
                <w:webHidden/>
              </w:rPr>
              <w:fldChar w:fldCharType="end"/>
            </w:r>
          </w:hyperlink>
        </w:p>
        <w:p w14:paraId="04FA81A0" w14:textId="325B54BA" w:rsidR="0056687A" w:rsidRPr="00C50B0B" w:rsidRDefault="006118A4">
          <w:pPr>
            <w:pStyle w:val="Verzeichnis2"/>
            <w:tabs>
              <w:tab w:val="left" w:pos="880"/>
              <w:tab w:val="right" w:leader="dot" w:pos="9062"/>
            </w:tabs>
            <w:rPr>
              <w:rFonts w:eastAsiaTheme="minorEastAsia" w:cs="Arial"/>
              <w:noProof/>
              <w:lang w:val="en-DE" w:eastAsia="en-DE"/>
            </w:rPr>
          </w:pPr>
          <w:hyperlink w:anchor="_Toc44320779" w:history="1">
            <w:r w:rsidR="0056687A" w:rsidRPr="00C50B0B">
              <w:rPr>
                <w:rStyle w:val="Hyperlink"/>
                <w:rFonts w:cs="Arial"/>
                <w:noProof/>
              </w:rPr>
              <w:t>2.5.</w:t>
            </w:r>
            <w:r w:rsidR="0056687A" w:rsidRPr="00C50B0B">
              <w:rPr>
                <w:rFonts w:eastAsiaTheme="minorEastAsia" w:cs="Arial"/>
                <w:noProof/>
                <w:lang w:val="en-DE" w:eastAsia="en-DE"/>
              </w:rPr>
              <w:tab/>
            </w:r>
            <w:r w:rsidR="0056687A" w:rsidRPr="00C50B0B">
              <w:rPr>
                <w:rStyle w:val="Hyperlink"/>
                <w:rFonts w:cs="Arial"/>
                <w:noProof/>
              </w:rPr>
              <w:t>Produktfunktionen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_Toc44320779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6</w:t>
            </w:r>
            <w:r w:rsidR="0056687A" w:rsidRPr="00C50B0B">
              <w:rPr>
                <w:rFonts w:cs="Arial"/>
                <w:noProof/>
                <w:webHidden/>
              </w:rPr>
              <w:fldChar w:fldCharType="end"/>
            </w:r>
          </w:hyperlink>
        </w:p>
        <w:p w14:paraId="194B9A0A" w14:textId="2E2A5EA7" w:rsidR="0056687A" w:rsidRPr="00C50B0B" w:rsidRDefault="006118A4">
          <w:pPr>
            <w:pStyle w:val="Verzeichnis2"/>
            <w:tabs>
              <w:tab w:val="left" w:pos="880"/>
              <w:tab w:val="right" w:leader="dot" w:pos="9062"/>
            </w:tabs>
            <w:rPr>
              <w:rFonts w:eastAsiaTheme="minorEastAsia" w:cs="Arial"/>
              <w:noProof/>
              <w:lang w:val="en-DE" w:eastAsia="en-DE"/>
            </w:rPr>
          </w:pPr>
          <w:hyperlink w:anchor="_Toc44320780" w:history="1">
            <w:r w:rsidR="0056687A" w:rsidRPr="00C50B0B">
              <w:rPr>
                <w:rStyle w:val="Hyperlink"/>
                <w:rFonts w:cs="Arial"/>
                <w:noProof/>
              </w:rPr>
              <w:t>2.6.</w:t>
            </w:r>
            <w:r w:rsidR="0056687A" w:rsidRPr="00C50B0B">
              <w:rPr>
                <w:rFonts w:eastAsiaTheme="minorEastAsia" w:cs="Arial"/>
                <w:noProof/>
                <w:lang w:val="en-DE" w:eastAsia="en-DE"/>
              </w:rPr>
              <w:tab/>
            </w:r>
            <w:r w:rsidR="0056687A" w:rsidRPr="00C50B0B">
              <w:rPr>
                <w:rStyle w:val="Hyperlink"/>
                <w:rFonts w:cs="Arial"/>
                <w:noProof/>
              </w:rPr>
              <w:t>Produktdaten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_Toc44320780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7</w:t>
            </w:r>
            <w:r w:rsidR="0056687A" w:rsidRPr="00C50B0B">
              <w:rPr>
                <w:rFonts w:cs="Arial"/>
                <w:noProof/>
                <w:webHidden/>
              </w:rPr>
              <w:fldChar w:fldCharType="end"/>
            </w:r>
          </w:hyperlink>
        </w:p>
        <w:p w14:paraId="04612CFB" w14:textId="308EA264" w:rsidR="0056687A" w:rsidRPr="00C50B0B" w:rsidRDefault="006118A4">
          <w:pPr>
            <w:pStyle w:val="Verzeichnis2"/>
            <w:tabs>
              <w:tab w:val="left" w:pos="880"/>
              <w:tab w:val="right" w:leader="dot" w:pos="9062"/>
            </w:tabs>
            <w:rPr>
              <w:rFonts w:eastAsiaTheme="minorEastAsia" w:cs="Arial"/>
              <w:noProof/>
              <w:lang w:val="en-DE" w:eastAsia="en-DE"/>
            </w:rPr>
          </w:pPr>
          <w:hyperlink w:anchor="_Toc44320781" w:history="1">
            <w:r w:rsidR="0056687A" w:rsidRPr="00C50B0B">
              <w:rPr>
                <w:rStyle w:val="Hyperlink"/>
                <w:rFonts w:cs="Arial"/>
                <w:noProof/>
              </w:rPr>
              <w:t>2.7.</w:t>
            </w:r>
            <w:r w:rsidR="0056687A" w:rsidRPr="00C50B0B">
              <w:rPr>
                <w:rFonts w:eastAsiaTheme="minorEastAsia" w:cs="Arial"/>
                <w:noProof/>
                <w:lang w:val="en-DE" w:eastAsia="en-DE"/>
              </w:rPr>
              <w:tab/>
            </w:r>
            <w:r w:rsidR="0056687A" w:rsidRPr="00C50B0B">
              <w:rPr>
                <w:rStyle w:val="Hyperlink"/>
                <w:rFonts w:cs="Arial"/>
                <w:noProof/>
              </w:rPr>
              <w:t>Produktleistungen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_Toc44320781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7</w:t>
            </w:r>
            <w:r w:rsidR="0056687A" w:rsidRPr="00C50B0B">
              <w:rPr>
                <w:rFonts w:cs="Arial"/>
                <w:noProof/>
                <w:webHidden/>
              </w:rPr>
              <w:fldChar w:fldCharType="end"/>
            </w:r>
          </w:hyperlink>
        </w:p>
        <w:p w14:paraId="1F074744" w14:textId="68EA0414" w:rsidR="0056687A" w:rsidRPr="00C50B0B" w:rsidRDefault="006118A4">
          <w:pPr>
            <w:pStyle w:val="Verzeichnis2"/>
            <w:tabs>
              <w:tab w:val="left" w:pos="880"/>
              <w:tab w:val="right" w:leader="dot" w:pos="9062"/>
            </w:tabs>
            <w:rPr>
              <w:rFonts w:eastAsiaTheme="minorEastAsia" w:cs="Arial"/>
              <w:noProof/>
              <w:lang w:val="en-DE" w:eastAsia="en-DE"/>
            </w:rPr>
          </w:pPr>
          <w:hyperlink w:anchor="_Toc44320782" w:history="1">
            <w:r w:rsidR="0056687A" w:rsidRPr="00C50B0B">
              <w:rPr>
                <w:rStyle w:val="Hyperlink"/>
                <w:rFonts w:cs="Arial"/>
                <w:noProof/>
              </w:rPr>
              <w:t>2.8.</w:t>
            </w:r>
            <w:r w:rsidR="0056687A" w:rsidRPr="00C50B0B">
              <w:rPr>
                <w:rFonts w:eastAsiaTheme="minorEastAsia" w:cs="Arial"/>
                <w:noProof/>
                <w:lang w:val="en-DE" w:eastAsia="en-DE"/>
              </w:rPr>
              <w:tab/>
            </w:r>
            <w:r w:rsidR="0056687A" w:rsidRPr="00C50B0B">
              <w:rPr>
                <w:rStyle w:val="Hyperlink"/>
                <w:rFonts w:cs="Arial"/>
                <w:noProof/>
              </w:rPr>
              <w:t>Qualitätsanforderungen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_Toc44320782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7</w:t>
            </w:r>
            <w:r w:rsidR="0056687A" w:rsidRPr="00C50B0B">
              <w:rPr>
                <w:rFonts w:cs="Arial"/>
                <w:noProof/>
                <w:webHidden/>
              </w:rPr>
              <w:fldChar w:fldCharType="end"/>
            </w:r>
          </w:hyperlink>
        </w:p>
        <w:p w14:paraId="7545CA60" w14:textId="23F74519" w:rsidR="0056687A" w:rsidRPr="00C50B0B" w:rsidRDefault="006118A4">
          <w:pPr>
            <w:pStyle w:val="Verzeichnis1"/>
            <w:rPr>
              <w:rFonts w:eastAsiaTheme="minorEastAsia" w:cs="Arial"/>
              <w:noProof/>
              <w:lang w:val="en-DE" w:eastAsia="en-DE"/>
            </w:rPr>
          </w:pPr>
          <w:hyperlink w:anchor="_Toc44320783" w:history="1">
            <w:r w:rsidR="0056687A" w:rsidRPr="00C50B0B">
              <w:rPr>
                <w:rStyle w:val="Hyperlink"/>
                <w:rFonts w:cs="Arial"/>
                <w:noProof/>
              </w:rPr>
              <w:t>3.</w:t>
            </w:r>
            <w:r w:rsidR="0056687A" w:rsidRPr="00C50B0B">
              <w:rPr>
                <w:rFonts w:eastAsiaTheme="minorEastAsia" w:cs="Arial"/>
                <w:noProof/>
                <w:lang w:val="en-DE" w:eastAsia="en-DE"/>
              </w:rPr>
              <w:tab/>
            </w:r>
            <w:r w:rsidR="0056687A" w:rsidRPr="00C50B0B">
              <w:rPr>
                <w:rStyle w:val="Hyperlink"/>
                <w:rFonts w:cs="Arial"/>
                <w:noProof/>
              </w:rPr>
              <w:t>Aufgaben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_Toc44320783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8</w:t>
            </w:r>
            <w:r w:rsidR="0056687A" w:rsidRPr="00C50B0B">
              <w:rPr>
                <w:rFonts w:cs="Arial"/>
                <w:noProof/>
                <w:webHidden/>
              </w:rPr>
              <w:fldChar w:fldCharType="end"/>
            </w:r>
          </w:hyperlink>
        </w:p>
        <w:p w14:paraId="1171BA71" w14:textId="6318A922" w:rsidR="0056687A" w:rsidRPr="00C50B0B" w:rsidRDefault="006118A4">
          <w:pPr>
            <w:pStyle w:val="Verzeichnis2"/>
            <w:tabs>
              <w:tab w:val="left" w:pos="880"/>
              <w:tab w:val="right" w:leader="dot" w:pos="9062"/>
            </w:tabs>
            <w:rPr>
              <w:rFonts w:eastAsiaTheme="minorEastAsia" w:cs="Arial"/>
              <w:noProof/>
              <w:lang w:val="en-DE" w:eastAsia="en-DE"/>
            </w:rPr>
          </w:pPr>
          <w:hyperlink w:anchor="_Toc44320784" w:history="1">
            <w:r w:rsidR="0056687A" w:rsidRPr="00C50B0B">
              <w:rPr>
                <w:rStyle w:val="Hyperlink"/>
                <w:rFonts w:cs="Arial"/>
                <w:noProof/>
              </w:rPr>
              <w:t>3.1.</w:t>
            </w:r>
            <w:r w:rsidR="0056687A" w:rsidRPr="00C50B0B">
              <w:rPr>
                <w:rFonts w:eastAsiaTheme="minorEastAsia" w:cs="Arial"/>
                <w:noProof/>
                <w:lang w:val="en-DE" w:eastAsia="en-DE"/>
              </w:rPr>
              <w:tab/>
            </w:r>
            <w:r w:rsidR="0056687A" w:rsidRPr="00C50B0B">
              <w:rPr>
                <w:rStyle w:val="Hyperlink"/>
                <w:rFonts w:cs="Arial"/>
                <w:noProof/>
              </w:rPr>
              <w:t>Analyse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_Toc44320784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8</w:t>
            </w:r>
            <w:r w:rsidR="0056687A" w:rsidRPr="00C50B0B">
              <w:rPr>
                <w:rFonts w:cs="Arial"/>
                <w:noProof/>
                <w:webHidden/>
              </w:rPr>
              <w:fldChar w:fldCharType="end"/>
            </w:r>
          </w:hyperlink>
        </w:p>
        <w:p w14:paraId="530A3460" w14:textId="33B14DC6" w:rsidR="0056687A" w:rsidRPr="00C50B0B" w:rsidRDefault="006118A4">
          <w:pPr>
            <w:pStyle w:val="Verzeichnis2"/>
            <w:tabs>
              <w:tab w:val="left" w:pos="880"/>
              <w:tab w:val="right" w:leader="dot" w:pos="9062"/>
            </w:tabs>
            <w:rPr>
              <w:rFonts w:eastAsiaTheme="minorEastAsia" w:cs="Arial"/>
              <w:noProof/>
              <w:lang w:val="en-DE" w:eastAsia="en-DE"/>
            </w:rPr>
          </w:pPr>
          <w:hyperlink w:anchor="_Toc44320785" w:history="1">
            <w:r w:rsidR="0056687A" w:rsidRPr="00C50B0B">
              <w:rPr>
                <w:rStyle w:val="Hyperlink"/>
                <w:rFonts w:cs="Arial"/>
                <w:noProof/>
              </w:rPr>
              <w:t>3.2.</w:t>
            </w:r>
            <w:r w:rsidR="0056687A" w:rsidRPr="00C50B0B">
              <w:rPr>
                <w:rFonts w:eastAsiaTheme="minorEastAsia" w:cs="Arial"/>
                <w:noProof/>
                <w:lang w:val="en-DE" w:eastAsia="en-DE"/>
              </w:rPr>
              <w:tab/>
            </w:r>
            <w:r w:rsidR="0056687A" w:rsidRPr="00C50B0B">
              <w:rPr>
                <w:rStyle w:val="Hyperlink"/>
                <w:rFonts w:cs="Arial"/>
                <w:noProof/>
              </w:rPr>
              <w:t>Sequenzdiagramm und Aktivitätsdiagramm (Analyse oder Entwurf)</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_Toc44320785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8</w:t>
            </w:r>
            <w:r w:rsidR="0056687A" w:rsidRPr="00C50B0B">
              <w:rPr>
                <w:rFonts w:cs="Arial"/>
                <w:noProof/>
                <w:webHidden/>
              </w:rPr>
              <w:fldChar w:fldCharType="end"/>
            </w:r>
          </w:hyperlink>
        </w:p>
        <w:p w14:paraId="498830F9" w14:textId="4E5ABF18" w:rsidR="0056687A" w:rsidRPr="00C50B0B" w:rsidRDefault="006118A4">
          <w:pPr>
            <w:pStyle w:val="Verzeichnis2"/>
            <w:tabs>
              <w:tab w:val="left" w:pos="880"/>
              <w:tab w:val="right" w:leader="dot" w:pos="9062"/>
            </w:tabs>
            <w:rPr>
              <w:rFonts w:eastAsiaTheme="minorEastAsia" w:cs="Arial"/>
              <w:noProof/>
              <w:lang w:val="en-DE" w:eastAsia="en-DE"/>
            </w:rPr>
          </w:pPr>
          <w:hyperlink w:anchor="_Toc44320786" w:history="1">
            <w:r w:rsidR="0056687A" w:rsidRPr="00C50B0B">
              <w:rPr>
                <w:rStyle w:val="Hyperlink"/>
                <w:rFonts w:cs="Arial"/>
                <w:noProof/>
              </w:rPr>
              <w:t>3.3.</w:t>
            </w:r>
            <w:r w:rsidR="0056687A" w:rsidRPr="00C50B0B">
              <w:rPr>
                <w:rFonts w:eastAsiaTheme="minorEastAsia" w:cs="Arial"/>
                <w:noProof/>
                <w:lang w:val="en-DE" w:eastAsia="en-DE"/>
              </w:rPr>
              <w:tab/>
            </w:r>
            <w:r w:rsidR="0056687A" w:rsidRPr="00C50B0B">
              <w:rPr>
                <w:rStyle w:val="Hyperlink"/>
                <w:rFonts w:cs="Arial"/>
                <w:noProof/>
              </w:rPr>
              <w:t>Entwurf</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_Toc44320786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8</w:t>
            </w:r>
            <w:r w:rsidR="0056687A" w:rsidRPr="00C50B0B">
              <w:rPr>
                <w:rFonts w:cs="Arial"/>
                <w:noProof/>
                <w:webHidden/>
              </w:rPr>
              <w:fldChar w:fldCharType="end"/>
            </w:r>
          </w:hyperlink>
        </w:p>
        <w:p w14:paraId="08CBA218" w14:textId="1CFC9425" w:rsidR="0056687A" w:rsidRPr="00C50B0B" w:rsidRDefault="006118A4">
          <w:pPr>
            <w:pStyle w:val="Verzeichnis2"/>
            <w:tabs>
              <w:tab w:val="left" w:pos="880"/>
              <w:tab w:val="right" w:leader="dot" w:pos="9062"/>
            </w:tabs>
            <w:rPr>
              <w:rFonts w:eastAsiaTheme="minorEastAsia" w:cs="Arial"/>
              <w:noProof/>
              <w:lang w:val="en-DE" w:eastAsia="en-DE"/>
            </w:rPr>
          </w:pPr>
          <w:hyperlink w:anchor="_Toc44320787" w:history="1">
            <w:r w:rsidR="0056687A" w:rsidRPr="00C50B0B">
              <w:rPr>
                <w:rStyle w:val="Hyperlink"/>
                <w:rFonts w:cs="Arial"/>
                <w:noProof/>
              </w:rPr>
              <w:t>3.4.</w:t>
            </w:r>
            <w:r w:rsidR="0056687A" w:rsidRPr="00C50B0B">
              <w:rPr>
                <w:rFonts w:eastAsiaTheme="minorEastAsia" w:cs="Arial"/>
                <w:noProof/>
                <w:lang w:val="en-DE" w:eastAsia="en-DE"/>
              </w:rPr>
              <w:tab/>
            </w:r>
            <w:r w:rsidR="0056687A" w:rsidRPr="00C50B0B">
              <w:rPr>
                <w:rStyle w:val="Hyperlink"/>
                <w:rFonts w:cs="Arial"/>
                <w:noProof/>
              </w:rPr>
              <w:t>Implementierung</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_Toc44320787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9</w:t>
            </w:r>
            <w:r w:rsidR="0056687A" w:rsidRPr="00C50B0B">
              <w:rPr>
                <w:rFonts w:cs="Arial"/>
                <w:noProof/>
                <w:webHidden/>
              </w:rPr>
              <w:fldChar w:fldCharType="end"/>
            </w:r>
          </w:hyperlink>
        </w:p>
        <w:p w14:paraId="071619D6" w14:textId="0BA92220" w:rsidR="0056687A" w:rsidRPr="00C50B0B" w:rsidRDefault="006118A4">
          <w:pPr>
            <w:pStyle w:val="Verzeichnis1"/>
            <w:rPr>
              <w:rFonts w:eastAsiaTheme="minorEastAsia" w:cs="Arial"/>
              <w:noProof/>
              <w:lang w:val="en-DE" w:eastAsia="en-DE"/>
            </w:rPr>
          </w:pPr>
          <w:hyperlink w:anchor="_Toc44320788" w:history="1">
            <w:r w:rsidR="0056687A" w:rsidRPr="00C50B0B">
              <w:rPr>
                <w:rStyle w:val="Hyperlink"/>
                <w:rFonts w:cs="Arial"/>
                <w:noProof/>
              </w:rPr>
              <w:t>4.</w:t>
            </w:r>
            <w:r w:rsidR="0056687A" w:rsidRPr="00C50B0B">
              <w:rPr>
                <w:rFonts w:eastAsiaTheme="minorEastAsia" w:cs="Arial"/>
                <w:noProof/>
                <w:lang w:val="en-DE" w:eastAsia="en-DE"/>
              </w:rPr>
              <w:tab/>
            </w:r>
            <w:r w:rsidR="0056687A" w:rsidRPr="00C50B0B">
              <w:rPr>
                <w:rStyle w:val="Hyperlink"/>
                <w:rFonts w:cs="Arial"/>
                <w:noProof/>
              </w:rPr>
              <w:t>Vereinfachungen für den Programmentwurf</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_Toc44320788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9</w:t>
            </w:r>
            <w:r w:rsidR="0056687A" w:rsidRPr="00C50B0B">
              <w:rPr>
                <w:rFonts w:cs="Arial"/>
                <w:noProof/>
                <w:webHidden/>
              </w:rPr>
              <w:fldChar w:fldCharType="end"/>
            </w:r>
          </w:hyperlink>
        </w:p>
        <w:p w14:paraId="75E9D32C" w14:textId="3E33086D" w:rsidR="0056687A" w:rsidRPr="00C50B0B" w:rsidRDefault="006118A4">
          <w:pPr>
            <w:pStyle w:val="Verzeichnis1"/>
            <w:rPr>
              <w:rFonts w:eastAsiaTheme="minorEastAsia" w:cs="Arial"/>
              <w:noProof/>
              <w:lang w:val="en-DE" w:eastAsia="en-DE"/>
            </w:rPr>
          </w:pPr>
          <w:hyperlink w:anchor="_Toc44320789" w:history="1">
            <w:r w:rsidR="0056687A" w:rsidRPr="00C50B0B">
              <w:rPr>
                <w:rStyle w:val="Hyperlink"/>
                <w:rFonts w:cs="Arial"/>
                <w:noProof/>
              </w:rPr>
              <w:t>5.</w:t>
            </w:r>
            <w:r w:rsidR="0056687A" w:rsidRPr="00C50B0B">
              <w:rPr>
                <w:rFonts w:eastAsiaTheme="minorEastAsia" w:cs="Arial"/>
                <w:noProof/>
                <w:lang w:val="en-DE" w:eastAsia="en-DE"/>
              </w:rPr>
              <w:tab/>
            </w:r>
            <w:r w:rsidR="0056687A" w:rsidRPr="00C50B0B">
              <w:rPr>
                <w:rStyle w:val="Hyperlink"/>
                <w:rFonts w:cs="Arial"/>
                <w:noProof/>
              </w:rPr>
              <w:t>Analyse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_Toc44320789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10</w:t>
            </w:r>
            <w:r w:rsidR="0056687A" w:rsidRPr="00C50B0B">
              <w:rPr>
                <w:rFonts w:cs="Arial"/>
                <w:noProof/>
                <w:webHidden/>
              </w:rPr>
              <w:fldChar w:fldCharType="end"/>
            </w:r>
          </w:hyperlink>
        </w:p>
        <w:p w14:paraId="2657342D" w14:textId="2D4A2EE3" w:rsidR="0056687A" w:rsidRPr="00C50B0B" w:rsidRDefault="006118A4">
          <w:pPr>
            <w:pStyle w:val="Verzeichnis2"/>
            <w:tabs>
              <w:tab w:val="left" w:pos="880"/>
              <w:tab w:val="right" w:leader="dot" w:pos="9062"/>
            </w:tabs>
            <w:rPr>
              <w:rFonts w:eastAsiaTheme="minorEastAsia" w:cs="Arial"/>
              <w:noProof/>
              <w:lang w:val="en-DE" w:eastAsia="en-DE"/>
            </w:rPr>
          </w:pPr>
          <w:hyperlink w:anchor="_Toc44320790" w:history="1">
            <w:r w:rsidR="0056687A" w:rsidRPr="00C50B0B">
              <w:rPr>
                <w:rStyle w:val="Hyperlink"/>
                <w:rFonts w:cs="Arial"/>
                <w:noProof/>
              </w:rPr>
              <w:t>5.1.</w:t>
            </w:r>
            <w:r w:rsidR="0056687A" w:rsidRPr="00C50B0B">
              <w:rPr>
                <w:rFonts w:eastAsiaTheme="minorEastAsia" w:cs="Arial"/>
                <w:noProof/>
                <w:lang w:val="en-DE" w:eastAsia="en-DE"/>
              </w:rPr>
              <w:tab/>
            </w:r>
            <w:r w:rsidR="0056687A" w:rsidRPr="00C50B0B">
              <w:rPr>
                <w:rStyle w:val="Hyperlink"/>
                <w:rFonts w:cs="Arial"/>
                <w:noProof/>
              </w:rPr>
              <w:t>Einleitung</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_Toc44320790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10</w:t>
            </w:r>
            <w:r w:rsidR="0056687A" w:rsidRPr="00C50B0B">
              <w:rPr>
                <w:rFonts w:cs="Arial"/>
                <w:noProof/>
                <w:webHidden/>
              </w:rPr>
              <w:fldChar w:fldCharType="end"/>
            </w:r>
          </w:hyperlink>
        </w:p>
        <w:p w14:paraId="7A79591E" w14:textId="7C399782" w:rsidR="0056687A" w:rsidRPr="00C50B0B" w:rsidRDefault="006118A4">
          <w:pPr>
            <w:pStyle w:val="Verzeichnis2"/>
            <w:tabs>
              <w:tab w:val="left" w:pos="880"/>
              <w:tab w:val="right" w:leader="dot" w:pos="9062"/>
            </w:tabs>
            <w:rPr>
              <w:rFonts w:eastAsiaTheme="minorEastAsia" w:cs="Arial"/>
              <w:noProof/>
              <w:lang w:val="en-DE" w:eastAsia="en-DE"/>
            </w:rPr>
          </w:pPr>
          <w:hyperlink w:anchor="_Toc44320791" w:history="1">
            <w:r w:rsidR="0056687A" w:rsidRPr="00C50B0B">
              <w:rPr>
                <w:rStyle w:val="Hyperlink"/>
                <w:rFonts w:cs="Arial"/>
                <w:noProof/>
              </w:rPr>
              <w:t>5.2.</w:t>
            </w:r>
            <w:r w:rsidR="0056687A" w:rsidRPr="00C50B0B">
              <w:rPr>
                <w:rFonts w:eastAsiaTheme="minorEastAsia" w:cs="Arial"/>
                <w:noProof/>
                <w:lang w:val="en-DE" w:eastAsia="en-DE"/>
              </w:rPr>
              <w:tab/>
            </w:r>
            <w:r w:rsidR="0056687A" w:rsidRPr="00C50B0B">
              <w:rPr>
                <w:rStyle w:val="Hyperlink"/>
                <w:rFonts w:cs="Arial"/>
                <w:noProof/>
              </w:rPr>
              <w:t>Lastenheft</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_Toc44320791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11</w:t>
            </w:r>
            <w:r w:rsidR="0056687A" w:rsidRPr="00C50B0B">
              <w:rPr>
                <w:rFonts w:cs="Arial"/>
                <w:noProof/>
                <w:webHidden/>
              </w:rPr>
              <w:fldChar w:fldCharType="end"/>
            </w:r>
          </w:hyperlink>
        </w:p>
        <w:p w14:paraId="1C5CCBA3" w14:textId="3856C644"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792" w:history="1">
            <w:r w:rsidR="0056687A" w:rsidRPr="00C50B0B">
              <w:rPr>
                <w:rStyle w:val="Hyperlink"/>
                <w:rFonts w:cs="Arial"/>
                <w:noProof/>
              </w:rPr>
              <w:t>5.2.1.</w:t>
            </w:r>
            <w:r w:rsidR="0056687A" w:rsidRPr="00C50B0B">
              <w:rPr>
                <w:rFonts w:eastAsiaTheme="minorEastAsia" w:cs="Arial"/>
                <w:noProof/>
                <w:lang w:val="en-DE" w:eastAsia="en-DE"/>
              </w:rPr>
              <w:tab/>
            </w:r>
            <w:r w:rsidR="0056687A" w:rsidRPr="00C50B0B">
              <w:rPr>
                <w:rStyle w:val="Hyperlink"/>
                <w:rFonts w:cs="Arial"/>
                <w:noProof/>
              </w:rPr>
              <w:t>Zielsetzung</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_Toc44320792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11</w:t>
            </w:r>
            <w:r w:rsidR="0056687A" w:rsidRPr="00C50B0B">
              <w:rPr>
                <w:rFonts w:cs="Arial"/>
                <w:noProof/>
                <w:webHidden/>
              </w:rPr>
              <w:fldChar w:fldCharType="end"/>
            </w:r>
          </w:hyperlink>
        </w:p>
        <w:p w14:paraId="2EFCE9E2" w14:textId="5C339DD6"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793" w:history="1">
            <w:r w:rsidR="0056687A" w:rsidRPr="00C50B0B">
              <w:rPr>
                <w:rStyle w:val="Hyperlink"/>
                <w:rFonts w:cs="Arial"/>
                <w:noProof/>
              </w:rPr>
              <w:t>5.2.2.</w:t>
            </w:r>
            <w:r w:rsidR="0056687A" w:rsidRPr="00C50B0B">
              <w:rPr>
                <w:rFonts w:eastAsiaTheme="minorEastAsia" w:cs="Arial"/>
                <w:noProof/>
                <w:lang w:val="en-DE" w:eastAsia="en-DE"/>
              </w:rPr>
              <w:tab/>
            </w:r>
            <w:r w:rsidR="0056687A" w:rsidRPr="00C50B0B">
              <w:rPr>
                <w:rStyle w:val="Hyperlink"/>
                <w:rFonts w:cs="Arial"/>
                <w:noProof/>
              </w:rPr>
              <w:t>Anwendungsbereiche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_Toc44320793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12</w:t>
            </w:r>
            <w:r w:rsidR="0056687A" w:rsidRPr="00C50B0B">
              <w:rPr>
                <w:rFonts w:cs="Arial"/>
                <w:noProof/>
                <w:webHidden/>
              </w:rPr>
              <w:fldChar w:fldCharType="end"/>
            </w:r>
          </w:hyperlink>
        </w:p>
        <w:p w14:paraId="37A54963" w14:textId="645B3970"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794" w:history="1">
            <w:r w:rsidR="0056687A" w:rsidRPr="00C50B0B">
              <w:rPr>
                <w:rStyle w:val="Hyperlink"/>
                <w:rFonts w:cs="Arial"/>
                <w:noProof/>
              </w:rPr>
              <w:t>5.2.3.</w:t>
            </w:r>
            <w:r w:rsidR="0056687A" w:rsidRPr="00C50B0B">
              <w:rPr>
                <w:rFonts w:eastAsiaTheme="minorEastAsia" w:cs="Arial"/>
                <w:noProof/>
                <w:lang w:val="en-DE" w:eastAsia="en-DE"/>
              </w:rPr>
              <w:tab/>
            </w:r>
            <w:r w:rsidR="0056687A" w:rsidRPr="00C50B0B">
              <w:rPr>
                <w:rStyle w:val="Hyperlink"/>
                <w:rFonts w:cs="Arial"/>
                <w:noProof/>
              </w:rPr>
              <w:t>Zielgruppen, Benutzerrollen und Verantwortlichkeiten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_Toc44320794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12</w:t>
            </w:r>
            <w:r w:rsidR="0056687A" w:rsidRPr="00C50B0B">
              <w:rPr>
                <w:rFonts w:cs="Arial"/>
                <w:noProof/>
                <w:webHidden/>
              </w:rPr>
              <w:fldChar w:fldCharType="end"/>
            </w:r>
          </w:hyperlink>
        </w:p>
        <w:p w14:paraId="5AFD1CFA" w14:textId="6EDC334D"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795" w:history="1">
            <w:r w:rsidR="0056687A" w:rsidRPr="00C50B0B">
              <w:rPr>
                <w:rStyle w:val="Hyperlink"/>
                <w:rFonts w:cs="Arial"/>
                <w:noProof/>
              </w:rPr>
              <w:t>5.2.4.</w:t>
            </w:r>
            <w:r w:rsidR="0056687A" w:rsidRPr="00C50B0B">
              <w:rPr>
                <w:rFonts w:eastAsiaTheme="minorEastAsia" w:cs="Arial"/>
                <w:noProof/>
                <w:lang w:val="en-DE" w:eastAsia="en-DE"/>
              </w:rPr>
              <w:tab/>
            </w:r>
            <w:r w:rsidR="0056687A" w:rsidRPr="00C50B0B">
              <w:rPr>
                <w:rStyle w:val="Hyperlink"/>
                <w:rFonts w:cs="Arial"/>
                <w:noProof/>
              </w:rPr>
              <w:t>Zusammenspiel mit anderen Systemen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_Toc44320795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12</w:t>
            </w:r>
            <w:r w:rsidR="0056687A" w:rsidRPr="00C50B0B">
              <w:rPr>
                <w:rFonts w:cs="Arial"/>
                <w:noProof/>
                <w:webHidden/>
              </w:rPr>
              <w:fldChar w:fldCharType="end"/>
            </w:r>
          </w:hyperlink>
        </w:p>
        <w:p w14:paraId="3B4D7DA2" w14:textId="2DAD8214"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796" w:history="1">
            <w:r w:rsidR="0056687A" w:rsidRPr="00C50B0B">
              <w:rPr>
                <w:rStyle w:val="Hyperlink"/>
                <w:rFonts w:cs="Arial"/>
                <w:noProof/>
              </w:rPr>
              <w:t>5.2.5.</w:t>
            </w:r>
            <w:r w:rsidR="0056687A" w:rsidRPr="00C50B0B">
              <w:rPr>
                <w:rFonts w:eastAsiaTheme="minorEastAsia" w:cs="Arial"/>
                <w:noProof/>
                <w:lang w:val="en-DE" w:eastAsia="en-DE"/>
              </w:rPr>
              <w:tab/>
            </w:r>
            <w:r w:rsidR="0056687A" w:rsidRPr="00C50B0B">
              <w:rPr>
                <w:rStyle w:val="Hyperlink"/>
                <w:rFonts w:cs="Arial"/>
                <w:noProof/>
              </w:rPr>
              <w:t>Produktfunktionen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_Toc44320796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13</w:t>
            </w:r>
            <w:r w:rsidR="0056687A" w:rsidRPr="00C50B0B">
              <w:rPr>
                <w:rFonts w:cs="Arial"/>
                <w:noProof/>
                <w:webHidden/>
              </w:rPr>
              <w:fldChar w:fldCharType="end"/>
            </w:r>
          </w:hyperlink>
        </w:p>
        <w:p w14:paraId="26D98F63" w14:textId="71868F36"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797" w:history="1">
            <w:r w:rsidR="0056687A" w:rsidRPr="00C50B0B">
              <w:rPr>
                <w:rStyle w:val="Hyperlink"/>
                <w:rFonts w:cs="Arial"/>
                <w:noProof/>
              </w:rPr>
              <w:t>5.2.6.</w:t>
            </w:r>
            <w:r w:rsidR="0056687A" w:rsidRPr="00C50B0B">
              <w:rPr>
                <w:rFonts w:eastAsiaTheme="minorEastAsia" w:cs="Arial"/>
                <w:noProof/>
                <w:lang w:val="en-DE" w:eastAsia="en-DE"/>
              </w:rPr>
              <w:tab/>
            </w:r>
            <w:r w:rsidR="0056687A" w:rsidRPr="00C50B0B">
              <w:rPr>
                <w:rStyle w:val="Hyperlink"/>
                <w:rFonts w:cs="Arial"/>
                <w:noProof/>
              </w:rPr>
              <w:t>Produktdaten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_Toc44320797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19</w:t>
            </w:r>
            <w:r w:rsidR="0056687A" w:rsidRPr="00C50B0B">
              <w:rPr>
                <w:rFonts w:cs="Arial"/>
                <w:noProof/>
                <w:webHidden/>
              </w:rPr>
              <w:fldChar w:fldCharType="end"/>
            </w:r>
          </w:hyperlink>
        </w:p>
        <w:p w14:paraId="035E9326" w14:textId="28AA2687"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798" w:history="1">
            <w:r w:rsidR="0056687A" w:rsidRPr="00C50B0B">
              <w:rPr>
                <w:rStyle w:val="Hyperlink"/>
                <w:rFonts w:cs="Arial"/>
                <w:noProof/>
              </w:rPr>
              <w:t>5.2.7.</w:t>
            </w:r>
            <w:r w:rsidR="0056687A" w:rsidRPr="00C50B0B">
              <w:rPr>
                <w:rFonts w:eastAsiaTheme="minorEastAsia" w:cs="Arial"/>
                <w:noProof/>
                <w:lang w:val="en-DE" w:eastAsia="en-DE"/>
              </w:rPr>
              <w:tab/>
            </w:r>
            <w:r w:rsidR="0056687A" w:rsidRPr="00C50B0B">
              <w:rPr>
                <w:rStyle w:val="Hyperlink"/>
                <w:rFonts w:cs="Arial"/>
                <w:noProof/>
              </w:rPr>
              <w:t>Produktleistungen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_Toc44320798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19</w:t>
            </w:r>
            <w:r w:rsidR="0056687A" w:rsidRPr="00C50B0B">
              <w:rPr>
                <w:rFonts w:cs="Arial"/>
                <w:noProof/>
                <w:webHidden/>
              </w:rPr>
              <w:fldChar w:fldCharType="end"/>
            </w:r>
          </w:hyperlink>
        </w:p>
        <w:p w14:paraId="5E3FC589" w14:textId="5FCB7E71"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799" w:history="1">
            <w:r w:rsidR="0056687A" w:rsidRPr="00C50B0B">
              <w:rPr>
                <w:rStyle w:val="Hyperlink"/>
                <w:rFonts w:cs="Arial"/>
                <w:noProof/>
              </w:rPr>
              <w:t>5.2.8.</w:t>
            </w:r>
            <w:r w:rsidR="0056687A" w:rsidRPr="00C50B0B">
              <w:rPr>
                <w:rFonts w:eastAsiaTheme="minorEastAsia" w:cs="Arial"/>
                <w:noProof/>
                <w:lang w:val="en-DE" w:eastAsia="en-DE"/>
              </w:rPr>
              <w:tab/>
            </w:r>
            <w:r w:rsidR="0056687A" w:rsidRPr="00C50B0B">
              <w:rPr>
                <w:rStyle w:val="Hyperlink"/>
                <w:rFonts w:cs="Arial"/>
                <w:noProof/>
              </w:rPr>
              <w:t>Qualitätsanforderungen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_Toc44320799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19</w:t>
            </w:r>
            <w:r w:rsidR="0056687A" w:rsidRPr="00C50B0B">
              <w:rPr>
                <w:rFonts w:cs="Arial"/>
                <w:noProof/>
                <w:webHidden/>
              </w:rPr>
              <w:fldChar w:fldCharType="end"/>
            </w:r>
          </w:hyperlink>
        </w:p>
        <w:p w14:paraId="4F8A0377" w14:textId="66D6FD1B" w:rsidR="0056687A" w:rsidRPr="00C50B0B" w:rsidRDefault="006118A4">
          <w:pPr>
            <w:pStyle w:val="Verzeichnis2"/>
            <w:tabs>
              <w:tab w:val="left" w:pos="880"/>
              <w:tab w:val="right" w:leader="dot" w:pos="9062"/>
            </w:tabs>
            <w:rPr>
              <w:rFonts w:eastAsiaTheme="minorEastAsia" w:cs="Arial"/>
              <w:noProof/>
              <w:lang w:val="en-DE" w:eastAsia="en-DE"/>
            </w:rPr>
          </w:pPr>
          <w:hyperlink w:anchor="_Toc44320800" w:history="1">
            <w:r w:rsidR="0056687A" w:rsidRPr="00C50B0B">
              <w:rPr>
                <w:rStyle w:val="Hyperlink"/>
                <w:rFonts w:cs="Arial"/>
                <w:noProof/>
              </w:rPr>
              <w:t>5.3.</w:t>
            </w:r>
            <w:r w:rsidR="0056687A" w:rsidRPr="00C50B0B">
              <w:rPr>
                <w:rFonts w:eastAsiaTheme="minorEastAsia" w:cs="Arial"/>
                <w:noProof/>
                <w:lang w:val="en-DE" w:eastAsia="en-DE"/>
              </w:rPr>
              <w:tab/>
            </w:r>
            <w:r w:rsidR="0056687A" w:rsidRPr="00C50B0B">
              <w:rPr>
                <w:rStyle w:val="Hyperlink"/>
                <w:rFonts w:cs="Arial"/>
                <w:noProof/>
              </w:rPr>
              <w:t>UseCase-Diagramme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_Toc44320800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20</w:t>
            </w:r>
            <w:r w:rsidR="0056687A" w:rsidRPr="00C50B0B">
              <w:rPr>
                <w:rFonts w:cs="Arial"/>
                <w:noProof/>
                <w:webHidden/>
              </w:rPr>
              <w:fldChar w:fldCharType="end"/>
            </w:r>
          </w:hyperlink>
        </w:p>
        <w:p w14:paraId="7CB3DF3E" w14:textId="4CB45A4A"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01" w:history="1">
            <w:r w:rsidR="0056687A" w:rsidRPr="00C50B0B">
              <w:rPr>
                <w:rStyle w:val="Hyperlink"/>
                <w:rFonts w:cs="Arial"/>
                <w:noProof/>
              </w:rPr>
              <w:t>5.3.1.</w:t>
            </w:r>
            <w:r w:rsidR="0056687A" w:rsidRPr="00C50B0B">
              <w:rPr>
                <w:rFonts w:eastAsiaTheme="minorEastAsia" w:cs="Arial"/>
                <w:noProof/>
                <w:lang w:val="en-DE" w:eastAsia="en-DE"/>
              </w:rPr>
              <w:tab/>
            </w:r>
            <w:r w:rsidR="0056687A" w:rsidRPr="00C50B0B">
              <w:rPr>
                <w:rStyle w:val="Hyperlink"/>
                <w:rFonts w:cs="Arial"/>
                <w:noProof/>
              </w:rPr>
              <w:t>Museumsverwaltung</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_Toc44320801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20</w:t>
            </w:r>
            <w:r w:rsidR="0056687A" w:rsidRPr="00C50B0B">
              <w:rPr>
                <w:rFonts w:cs="Arial"/>
                <w:noProof/>
                <w:webHidden/>
              </w:rPr>
              <w:fldChar w:fldCharType="end"/>
            </w:r>
          </w:hyperlink>
        </w:p>
        <w:p w14:paraId="1B8846C3" w14:textId="584E6B19"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02" w:history="1">
            <w:r w:rsidR="0056687A" w:rsidRPr="00C50B0B">
              <w:rPr>
                <w:rStyle w:val="Hyperlink"/>
                <w:rFonts w:cs="Arial"/>
                <w:noProof/>
              </w:rPr>
              <w:t>5.3.2.</w:t>
            </w:r>
            <w:r w:rsidR="0056687A" w:rsidRPr="00C50B0B">
              <w:rPr>
                <w:rFonts w:eastAsiaTheme="minorEastAsia" w:cs="Arial"/>
                <w:noProof/>
                <w:lang w:val="en-DE" w:eastAsia="en-DE"/>
              </w:rPr>
              <w:tab/>
            </w:r>
            <w:r w:rsidR="0056687A" w:rsidRPr="00C50B0B">
              <w:rPr>
                <w:rStyle w:val="Hyperlink"/>
                <w:rFonts w:cs="Arial"/>
                <w:noProof/>
              </w:rPr>
              <w:t>Elemente suchen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_Toc44320802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21</w:t>
            </w:r>
            <w:r w:rsidR="0056687A" w:rsidRPr="00C50B0B">
              <w:rPr>
                <w:rFonts w:cs="Arial"/>
                <w:noProof/>
                <w:webHidden/>
              </w:rPr>
              <w:fldChar w:fldCharType="end"/>
            </w:r>
          </w:hyperlink>
        </w:p>
        <w:p w14:paraId="560F566B" w14:textId="645FE251"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03" w:history="1">
            <w:r w:rsidR="0056687A" w:rsidRPr="00C50B0B">
              <w:rPr>
                <w:rStyle w:val="Hyperlink"/>
                <w:rFonts w:cs="Arial"/>
                <w:noProof/>
              </w:rPr>
              <w:t>5.3.3.</w:t>
            </w:r>
            <w:r w:rsidR="0056687A" w:rsidRPr="00C50B0B">
              <w:rPr>
                <w:rFonts w:eastAsiaTheme="minorEastAsia" w:cs="Arial"/>
                <w:noProof/>
                <w:lang w:val="en-DE" w:eastAsia="en-DE"/>
              </w:rPr>
              <w:tab/>
            </w:r>
            <w:r w:rsidR="0056687A" w:rsidRPr="00C50B0B">
              <w:rPr>
                <w:rStyle w:val="Hyperlink"/>
                <w:rFonts w:cs="Arial"/>
                <w:noProof/>
              </w:rPr>
              <w:t>Personen verwalten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_Toc44320803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22</w:t>
            </w:r>
            <w:r w:rsidR="0056687A" w:rsidRPr="00C50B0B">
              <w:rPr>
                <w:rFonts w:cs="Arial"/>
                <w:noProof/>
                <w:webHidden/>
              </w:rPr>
              <w:fldChar w:fldCharType="end"/>
            </w:r>
          </w:hyperlink>
        </w:p>
        <w:p w14:paraId="25732DD3" w14:textId="536FDB8D"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04" w:history="1">
            <w:r w:rsidR="0056687A" w:rsidRPr="00C50B0B">
              <w:rPr>
                <w:rStyle w:val="Hyperlink"/>
                <w:rFonts w:cs="Arial"/>
                <w:noProof/>
              </w:rPr>
              <w:t>5.3.4.</w:t>
            </w:r>
            <w:r w:rsidR="0056687A" w:rsidRPr="00C50B0B">
              <w:rPr>
                <w:rFonts w:eastAsiaTheme="minorEastAsia" w:cs="Arial"/>
                <w:noProof/>
                <w:lang w:val="en-DE" w:eastAsia="en-DE"/>
              </w:rPr>
              <w:tab/>
            </w:r>
            <w:r w:rsidR="0056687A" w:rsidRPr="00C50B0B">
              <w:rPr>
                <w:rStyle w:val="Hyperlink"/>
                <w:rFonts w:cs="Arial"/>
                <w:noProof/>
              </w:rPr>
              <w:t>Nutzerdaten ändern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_Toc44320804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23</w:t>
            </w:r>
            <w:r w:rsidR="0056687A" w:rsidRPr="00C50B0B">
              <w:rPr>
                <w:rFonts w:cs="Arial"/>
                <w:noProof/>
                <w:webHidden/>
              </w:rPr>
              <w:fldChar w:fldCharType="end"/>
            </w:r>
          </w:hyperlink>
        </w:p>
        <w:p w14:paraId="4EB1C128" w14:textId="66A4E7BC"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05" w:history="1">
            <w:r w:rsidR="0056687A" w:rsidRPr="00C50B0B">
              <w:rPr>
                <w:rStyle w:val="Hyperlink"/>
                <w:rFonts w:cs="Arial"/>
                <w:noProof/>
              </w:rPr>
              <w:t>5.3.5.</w:t>
            </w:r>
            <w:r w:rsidR="0056687A" w:rsidRPr="00C50B0B">
              <w:rPr>
                <w:rFonts w:eastAsiaTheme="minorEastAsia" w:cs="Arial"/>
                <w:noProof/>
                <w:lang w:val="en-DE" w:eastAsia="en-DE"/>
              </w:rPr>
              <w:tab/>
            </w:r>
            <w:r w:rsidR="0056687A" w:rsidRPr="00C50B0B">
              <w:rPr>
                <w:rStyle w:val="Hyperlink"/>
                <w:rFonts w:cs="Arial"/>
                <w:noProof/>
              </w:rPr>
              <w:t>Fördererdaten ändern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_Toc44320805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24</w:t>
            </w:r>
            <w:r w:rsidR="0056687A" w:rsidRPr="00C50B0B">
              <w:rPr>
                <w:rFonts w:cs="Arial"/>
                <w:noProof/>
                <w:webHidden/>
              </w:rPr>
              <w:fldChar w:fldCharType="end"/>
            </w:r>
          </w:hyperlink>
        </w:p>
        <w:p w14:paraId="144BFCA4" w14:textId="1C9B86D1"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06" w:history="1">
            <w:r w:rsidR="0056687A" w:rsidRPr="00C50B0B">
              <w:rPr>
                <w:rStyle w:val="Hyperlink"/>
                <w:rFonts w:cs="Arial"/>
                <w:noProof/>
              </w:rPr>
              <w:t>5.3.6.</w:t>
            </w:r>
            <w:r w:rsidR="0056687A" w:rsidRPr="00C50B0B">
              <w:rPr>
                <w:rFonts w:eastAsiaTheme="minorEastAsia" w:cs="Arial"/>
                <w:noProof/>
                <w:lang w:val="en-DE" w:eastAsia="en-DE"/>
              </w:rPr>
              <w:tab/>
            </w:r>
            <w:r w:rsidR="0056687A" w:rsidRPr="00C50B0B">
              <w:rPr>
                <w:rStyle w:val="Hyperlink"/>
                <w:rFonts w:cs="Arial"/>
                <w:noProof/>
              </w:rPr>
              <w:t>Exponatverwaltung</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_Toc44320806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25</w:t>
            </w:r>
            <w:r w:rsidR="0056687A" w:rsidRPr="00C50B0B">
              <w:rPr>
                <w:rFonts w:cs="Arial"/>
                <w:noProof/>
                <w:webHidden/>
              </w:rPr>
              <w:fldChar w:fldCharType="end"/>
            </w:r>
          </w:hyperlink>
        </w:p>
        <w:p w14:paraId="4227E2A4" w14:textId="45C41ADE"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07" w:history="1">
            <w:r w:rsidR="0056687A" w:rsidRPr="00C50B0B">
              <w:rPr>
                <w:rStyle w:val="Hyperlink"/>
                <w:rFonts w:cs="Arial"/>
                <w:noProof/>
              </w:rPr>
              <w:t>5.3.7.</w:t>
            </w:r>
            <w:r w:rsidR="0056687A" w:rsidRPr="00C50B0B">
              <w:rPr>
                <w:rFonts w:eastAsiaTheme="minorEastAsia" w:cs="Arial"/>
                <w:noProof/>
                <w:lang w:val="en-DE" w:eastAsia="en-DE"/>
              </w:rPr>
              <w:tab/>
            </w:r>
            <w:r w:rsidR="0056687A" w:rsidRPr="00C50B0B">
              <w:rPr>
                <w:rStyle w:val="Hyperlink"/>
                <w:rFonts w:cs="Arial"/>
                <w:noProof/>
              </w:rPr>
              <w:t>Exponate ändern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_Toc44320807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26</w:t>
            </w:r>
            <w:r w:rsidR="0056687A" w:rsidRPr="00C50B0B">
              <w:rPr>
                <w:rFonts w:cs="Arial"/>
                <w:noProof/>
                <w:webHidden/>
              </w:rPr>
              <w:fldChar w:fldCharType="end"/>
            </w:r>
          </w:hyperlink>
        </w:p>
        <w:p w14:paraId="0F2E76DC" w14:textId="542F6ED9"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08" w:history="1">
            <w:r w:rsidR="0056687A" w:rsidRPr="00C50B0B">
              <w:rPr>
                <w:rStyle w:val="Hyperlink"/>
                <w:rFonts w:cs="Arial"/>
                <w:noProof/>
              </w:rPr>
              <w:t>5.3.8.</w:t>
            </w:r>
            <w:r w:rsidR="0056687A" w:rsidRPr="00C50B0B">
              <w:rPr>
                <w:rFonts w:eastAsiaTheme="minorEastAsia" w:cs="Arial"/>
                <w:noProof/>
                <w:lang w:val="en-DE" w:eastAsia="en-DE"/>
              </w:rPr>
              <w:tab/>
            </w:r>
            <w:r w:rsidR="0056687A" w:rsidRPr="00C50B0B">
              <w:rPr>
                <w:rStyle w:val="Hyperlink"/>
                <w:rFonts w:cs="Arial"/>
                <w:noProof/>
              </w:rPr>
              <w:t>Historie ändern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_Toc44320808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27</w:t>
            </w:r>
            <w:r w:rsidR="0056687A" w:rsidRPr="00C50B0B">
              <w:rPr>
                <w:rFonts w:cs="Arial"/>
                <w:noProof/>
                <w:webHidden/>
              </w:rPr>
              <w:fldChar w:fldCharType="end"/>
            </w:r>
          </w:hyperlink>
        </w:p>
        <w:p w14:paraId="0492A221" w14:textId="081D3A2C"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09" w:history="1">
            <w:r w:rsidR="0056687A" w:rsidRPr="00C50B0B">
              <w:rPr>
                <w:rStyle w:val="Hyperlink"/>
                <w:rFonts w:cs="Arial"/>
                <w:noProof/>
              </w:rPr>
              <w:t>5.3.9.</w:t>
            </w:r>
            <w:r w:rsidR="0056687A" w:rsidRPr="00C50B0B">
              <w:rPr>
                <w:rFonts w:eastAsiaTheme="minorEastAsia" w:cs="Arial"/>
                <w:noProof/>
                <w:lang w:val="en-DE" w:eastAsia="en-DE"/>
              </w:rPr>
              <w:tab/>
            </w:r>
            <w:r w:rsidR="0056687A" w:rsidRPr="00C50B0B">
              <w:rPr>
                <w:rStyle w:val="Hyperlink"/>
                <w:rFonts w:cs="Arial"/>
                <w:noProof/>
              </w:rPr>
              <w:t>Räume verwalten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_Toc44320809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28</w:t>
            </w:r>
            <w:r w:rsidR="0056687A" w:rsidRPr="00C50B0B">
              <w:rPr>
                <w:rFonts w:cs="Arial"/>
                <w:noProof/>
                <w:webHidden/>
              </w:rPr>
              <w:fldChar w:fldCharType="end"/>
            </w:r>
          </w:hyperlink>
        </w:p>
        <w:p w14:paraId="0862750D" w14:textId="316DC5C3" w:rsidR="0056687A" w:rsidRPr="00C50B0B" w:rsidRDefault="006118A4">
          <w:pPr>
            <w:pStyle w:val="Verzeichnis3"/>
            <w:tabs>
              <w:tab w:val="left" w:pos="1540"/>
              <w:tab w:val="right" w:leader="dot" w:pos="9062"/>
            </w:tabs>
            <w:rPr>
              <w:rFonts w:eastAsiaTheme="minorEastAsia" w:cs="Arial"/>
              <w:noProof/>
              <w:lang w:val="en-DE" w:eastAsia="en-DE"/>
            </w:rPr>
          </w:pPr>
          <w:hyperlink w:anchor="_Toc44320810" w:history="1">
            <w:r w:rsidR="0056687A" w:rsidRPr="00C50B0B">
              <w:rPr>
                <w:rStyle w:val="Hyperlink"/>
                <w:rFonts w:cs="Arial"/>
                <w:noProof/>
              </w:rPr>
              <w:t>5.3.10.</w:t>
            </w:r>
            <w:r w:rsidR="0056687A" w:rsidRPr="00C50B0B">
              <w:rPr>
                <w:rFonts w:eastAsiaTheme="minorEastAsia" w:cs="Arial"/>
                <w:noProof/>
                <w:lang w:val="en-DE" w:eastAsia="en-DE"/>
              </w:rPr>
              <w:tab/>
            </w:r>
            <w:r w:rsidR="0056687A" w:rsidRPr="00C50B0B">
              <w:rPr>
                <w:rStyle w:val="Hyperlink"/>
                <w:rFonts w:cs="Arial"/>
                <w:noProof/>
              </w:rPr>
              <w:t>exportieren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_Toc44320810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29</w:t>
            </w:r>
            <w:r w:rsidR="0056687A" w:rsidRPr="00C50B0B">
              <w:rPr>
                <w:rFonts w:cs="Arial"/>
                <w:noProof/>
                <w:webHidden/>
              </w:rPr>
              <w:fldChar w:fldCharType="end"/>
            </w:r>
          </w:hyperlink>
        </w:p>
        <w:p w14:paraId="44313BE1" w14:textId="0E09E80D" w:rsidR="0056687A" w:rsidRPr="00C50B0B" w:rsidRDefault="006118A4">
          <w:pPr>
            <w:pStyle w:val="Verzeichnis3"/>
            <w:tabs>
              <w:tab w:val="left" w:pos="1540"/>
              <w:tab w:val="right" w:leader="dot" w:pos="9062"/>
            </w:tabs>
            <w:rPr>
              <w:rFonts w:eastAsiaTheme="minorEastAsia" w:cs="Arial"/>
              <w:noProof/>
              <w:lang w:val="en-DE" w:eastAsia="en-DE"/>
            </w:rPr>
          </w:pPr>
          <w:hyperlink w:anchor="_Toc44320811" w:history="1">
            <w:r w:rsidR="0056687A" w:rsidRPr="00C50B0B">
              <w:rPr>
                <w:rStyle w:val="Hyperlink"/>
                <w:rFonts w:cs="Arial"/>
                <w:noProof/>
              </w:rPr>
              <w:t>5.3.11.</w:t>
            </w:r>
            <w:r w:rsidR="0056687A" w:rsidRPr="00C50B0B">
              <w:rPr>
                <w:rFonts w:eastAsiaTheme="minorEastAsia" w:cs="Arial"/>
                <w:noProof/>
                <w:lang w:val="en-DE" w:eastAsia="en-DE"/>
              </w:rPr>
              <w:tab/>
            </w:r>
            <w:r w:rsidR="0056687A" w:rsidRPr="00C50B0B">
              <w:rPr>
                <w:rStyle w:val="Hyperlink"/>
                <w:rFonts w:cs="Arial"/>
                <w:noProof/>
              </w:rPr>
              <w:t>importieren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_Toc44320811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30</w:t>
            </w:r>
            <w:r w:rsidR="0056687A" w:rsidRPr="00C50B0B">
              <w:rPr>
                <w:rFonts w:cs="Arial"/>
                <w:noProof/>
                <w:webHidden/>
              </w:rPr>
              <w:fldChar w:fldCharType="end"/>
            </w:r>
          </w:hyperlink>
        </w:p>
        <w:p w14:paraId="2FD2FD82" w14:textId="77BCAD0B" w:rsidR="0056687A" w:rsidRPr="00C50B0B" w:rsidRDefault="006118A4">
          <w:pPr>
            <w:pStyle w:val="Verzeichnis2"/>
            <w:tabs>
              <w:tab w:val="left" w:pos="880"/>
              <w:tab w:val="right" w:leader="dot" w:pos="9062"/>
            </w:tabs>
            <w:rPr>
              <w:rFonts w:eastAsiaTheme="minorEastAsia" w:cs="Arial"/>
              <w:noProof/>
              <w:lang w:val="en-DE" w:eastAsia="en-DE"/>
            </w:rPr>
          </w:pPr>
          <w:hyperlink w:anchor="_Toc44320812" w:history="1">
            <w:r w:rsidR="0056687A" w:rsidRPr="00C50B0B">
              <w:rPr>
                <w:rStyle w:val="Hyperlink"/>
                <w:rFonts w:cs="Arial"/>
                <w:noProof/>
              </w:rPr>
              <w:t>5.4.</w:t>
            </w:r>
            <w:r w:rsidR="0056687A" w:rsidRPr="00C50B0B">
              <w:rPr>
                <w:rFonts w:eastAsiaTheme="minorEastAsia" w:cs="Arial"/>
                <w:noProof/>
                <w:lang w:val="en-DE" w:eastAsia="en-DE"/>
              </w:rPr>
              <w:tab/>
            </w:r>
            <w:r w:rsidR="0056687A" w:rsidRPr="00C50B0B">
              <w:rPr>
                <w:rStyle w:val="Hyperlink"/>
                <w:rFonts w:cs="Arial"/>
                <w:noProof/>
              </w:rPr>
              <w:t>Analyseklassendiagram</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_Toc44320812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31</w:t>
            </w:r>
            <w:r w:rsidR="0056687A" w:rsidRPr="00C50B0B">
              <w:rPr>
                <w:rFonts w:cs="Arial"/>
                <w:noProof/>
                <w:webHidden/>
              </w:rPr>
              <w:fldChar w:fldCharType="end"/>
            </w:r>
          </w:hyperlink>
        </w:p>
        <w:p w14:paraId="4C5424BD" w14:textId="6581A28B"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13" w:history="1">
            <w:r w:rsidR="0056687A" w:rsidRPr="00C50B0B">
              <w:rPr>
                <w:rStyle w:val="Hyperlink"/>
                <w:rFonts w:cs="Arial"/>
                <w:noProof/>
              </w:rPr>
              <w:t>5.4.1.</w:t>
            </w:r>
            <w:r w:rsidR="0056687A" w:rsidRPr="00C50B0B">
              <w:rPr>
                <w:rFonts w:eastAsiaTheme="minorEastAsia" w:cs="Arial"/>
                <w:noProof/>
                <w:lang w:val="en-DE" w:eastAsia="en-DE"/>
              </w:rPr>
              <w:tab/>
            </w:r>
            <w:r w:rsidR="0056687A" w:rsidRPr="00C50B0B">
              <w:rPr>
                <w:rStyle w:val="Hyperlink"/>
                <w:rFonts w:cs="Arial"/>
                <w:noProof/>
              </w:rPr>
              <w:t>Museum</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_Toc44320813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31</w:t>
            </w:r>
            <w:r w:rsidR="0056687A" w:rsidRPr="00C50B0B">
              <w:rPr>
                <w:rFonts w:cs="Arial"/>
                <w:noProof/>
                <w:webHidden/>
              </w:rPr>
              <w:fldChar w:fldCharType="end"/>
            </w:r>
          </w:hyperlink>
        </w:p>
        <w:p w14:paraId="53124F8F" w14:textId="1634B5C8"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14" w:history="1">
            <w:r w:rsidR="0056687A" w:rsidRPr="00C50B0B">
              <w:rPr>
                <w:rStyle w:val="Hyperlink"/>
                <w:rFonts w:cs="Arial"/>
                <w:noProof/>
              </w:rPr>
              <w:t>5.4.2.</w:t>
            </w:r>
            <w:r w:rsidR="0056687A" w:rsidRPr="00C50B0B">
              <w:rPr>
                <w:rFonts w:eastAsiaTheme="minorEastAsia" w:cs="Arial"/>
                <w:noProof/>
                <w:lang w:val="en-DE" w:eastAsia="en-DE"/>
              </w:rPr>
              <w:tab/>
            </w:r>
            <w:r w:rsidR="0056687A" w:rsidRPr="00C50B0B">
              <w:rPr>
                <w:rStyle w:val="Hyperlink"/>
                <w:rFonts w:cs="Arial"/>
                <w:noProof/>
              </w:rPr>
              <w:t>Raum</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_Toc44320814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31</w:t>
            </w:r>
            <w:r w:rsidR="0056687A" w:rsidRPr="00C50B0B">
              <w:rPr>
                <w:rFonts w:cs="Arial"/>
                <w:noProof/>
                <w:webHidden/>
              </w:rPr>
              <w:fldChar w:fldCharType="end"/>
            </w:r>
          </w:hyperlink>
        </w:p>
        <w:p w14:paraId="0083062E" w14:textId="55F715E7"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15" w:history="1">
            <w:r w:rsidR="0056687A" w:rsidRPr="00C50B0B">
              <w:rPr>
                <w:rStyle w:val="Hyperlink"/>
                <w:rFonts w:cs="Arial"/>
                <w:noProof/>
              </w:rPr>
              <w:t>5.4.3.</w:t>
            </w:r>
            <w:r w:rsidR="0056687A" w:rsidRPr="00C50B0B">
              <w:rPr>
                <w:rFonts w:eastAsiaTheme="minorEastAsia" w:cs="Arial"/>
                <w:noProof/>
                <w:lang w:val="en-DE" w:eastAsia="en-DE"/>
              </w:rPr>
              <w:tab/>
            </w:r>
            <w:r w:rsidR="0056687A" w:rsidRPr="00C50B0B">
              <w:rPr>
                <w:rStyle w:val="Hyperlink"/>
                <w:rFonts w:cs="Arial"/>
                <w:noProof/>
              </w:rPr>
              <w:t>Bild</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_Toc44320815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32</w:t>
            </w:r>
            <w:r w:rsidR="0056687A" w:rsidRPr="00C50B0B">
              <w:rPr>
                <w:rFonts w:cs="Arial"/>
                <w:noProof/>
                <w:webHidden/>
              </w:rPr>
              <w:fldChar w:fldCharType="end"/>
            </w:r>
          </w:hyperlink>
        </w:p>
        <w:p w14:paraId="3D90D566" w14:textId="2F8F48B2"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16" w:history="1">
            <w:r w:rsidR="0056687A" w:rsidRPr="00C50B0B">
              <w:rPr>
                <w:rStyle w:val="Hyperlink"/>
                <w:rFonts w:cs="Arial"/>
                <w:noProof/>
              </w:rPr>
              <w:t>5.4.4.</w:t>
            </w:r>
            <w:r w:rsidR="0056687A" w:rsidRPr="00C50B0B">
              <w:rPr>
                <w:rFonts w:eastAsiaTheme="minorEastAsia" w:cs="Arial"/>
                <w:noProof/>
                <w:lang w:val="en-DE" w:eastAsia="en-DE"/>
              </w:rPr>
              <w:tab/>
            </w:r>
            <w:r w:rsidR="0056687A" w:rsidRPr="00C50B0B">
              <w:rPr>
                <w:rStyle w:val="Hyperlink"/>
                <w:rFonts w:cs="Arial"/>
                <w:noProof/>
              </w:rPr>
              <w:t>Person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_Toc44320816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32</w:t>
            </w:r>
            <w:r w:rsidR="0056687A" w:rsidRPr="00C50B0B">
              <w:rPr>
                <w:rFonts w:cs="Arial"/>
                <w:noProof/>
                <w:webHidden/>
              </w:rPr>
              <w:fldChar w:fldCharType="end"/>
            </w:r>
          </w:hyperlink>
        </w:p>
        <w:p w14:paraId="785776DB" w14:textId="303F5309"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17" w:history="1">
            <w:r w:rsidR="0056687A" w:rsidRPr="00C50B0B">
              <w:rPr>
                <w:rStyle w:val="Hyperlink"/>
                <w:rFonts w:cs="Arial"/>
                <w:noProof/>
              </w:rPr>
              <w:t>5.4.5.</w:t>
            </w:r>
            <w:r w:rsidR="0056687A" w:rsidRPr="00C50B0B">
              <w:rPr>
                <w:rFonts w:eastAsiaTheme="minorEastAsia" w:cs="Arial"/>
                <w:noProof/>
                <w:lang w:val="en-DE" w:eastAsia="en-DE"/>
              </w:rPr>
              <w:tab/>
            </w:r>
            <w:r w:rsidR="0056687A" w:rsidRPr="00C50B0B">
              <w:rPr>
                <w:rStyle w:val="Hyperlink"/>
                <w:rFonts w:cs="Arial"/>
                <w:noProof/>
              </w:rPr>
              <w:t>Kontaktdaten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_Toc44320817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32</w:t>
            </w:r>
            <w:r w:rsidR="0056687A" w:rsidRPr="00C50B0B">
              <w:rPr>
                <w:rFonts w:cs="Arial"/>
                <w:noProof/>
                <w:webHidden/>
              </w:rPr>
              <w:fldChar w:fldCharType="end"/>
            </w:r>
          </w:hyperlink>
        </w:p>
        <w:p w14:paraId="4E779BD4" w14:textId="2DC11ED4"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18" w:history="1">
            <w:r w:rsidR="0056687A" w:rsidRPr="00C50B0B">
              <w:rPr>
                <w:rStyle w:val="Hyperlink"/>
                <w:rFonts w:cs="Arial"/>
                <w:noProof/>
              </w:rPr>
              <w:t>5.4.6.</w:t>
            </w:r>
            <w:r w:rsidR="0056687A" w:rsidRPr="00C50B0B">
              <w:rPr>
                <w:rFonts w:eastAsiaTheme="minorEastAsia" w:cs="Arial"/>
                <w:noProof/>
                <w:lang w:val="en-DE" w:eastAsia="en-DE"/>
              </w:rPr>
              <w:tab/>
            </w:r>
            <w:r w:rsidR="0056687A" w:rsidRPr="00C50B0B">
              <w:rPr>
                <w:rStyle w:val="Hyperlink"/>
                <w:rFonts w:cs="Arial"/>
                <w:noProof/>
              </w:rPr>
              <w:t>Exponat</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_Toc44320818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32</w:t>
            </w:r>
            <w:r w:rsidR="0056687A" w:rsidRPr="00C50B0B">
              <w:rPr>
                <w:rFonts w:cs="Arial"/>
                <w:noProof/>
                <w:webHidden/>
              </w:rPr>
              <w:fldChar w:fldCharType="end"/>
            </w:r>
          </w:hyperlink>
        </w:p>
        <w:p w14:paraId="5DA1FFFC" w14:textId="7A09E2C4"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19" w:history="1">
            <w:r w:rsidR="0056687A" w:rsidRPr="00C50B0B">
              <w:rPr>
                <w:rStyle w:val="Hyperlink"/>
                <w:rFonts w:cs="Arial"/>
                <w:noProof/>
              </w:rPr>
              <w:t>5.4.7.</w:t>
            </w:r>
            <w:r w:rsidR="0056687A" w:rsidRPr="00C50B0B">
              <w:rPr>
                <w:rFonts w:eastAsiaTheme="minorEastAsia" w:cs="Arial"/>
                <w:noProof/>
                <w:lang w:val="en-DE" w:eastAsia="en-DE"/>
              </w:rPr>
              <w:tab/>
            </w:r>
            <w:r w:rsidR="0056687A" w:rsidRPr="00C50B0B">
              <w:rPr>
                <w:rStyle w:val="Hyperlink"/>
                <w:rFonts w:cs="Arial"/>
                <w:noProof/>
              </w:rPr>
              <w:t>Historie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_Toc44320819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32</w:t>
            </w:r>
            <w:r w:rsidR="0056687A" w:rsidRPr="00C50B0B">
              <w:rPr>
                <w:rFonts w:cs="Arial"/>
                <w:noProof/>
                <w:webHidden/>
              </w:rPr>
              <w:fldChar w:fldCharType="end"/>
            </w:r>
          </w:hyperlink>
        </w:p>
        <w:p w14:paraId="2AE65CEF" w14:textId="69A0879B"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20" w:history="1">
            <w:r w:rsidR="0056687A" w:rsidRPr="00C50B0B">
              <w:rPr>
                <w:rStyle w:val="Hyperlink"/>
                <w:rFonts w:cs="Arial"/>
                <w:noProof/>
              </w:rPr>
              <w:t>5.4.8.</w:t>
            </w:r>
            <w:r w:rsidR="0056687A" w:rsidRPr="00C50B0B">
              <w:rPr>
                <w:rFonts w:eastAsiaTheme="minorEastAsia" w:cs="Arial"/>
                <w:noProof/>
                <w:lang w:val="en-DE" w:eastAsia="en-DE"/>
              </w:rPr>
              <w:tab/>
            </w:r>
            <w:r w:rsidR="0056687A" w:rsidRPr="00C50B0B">
              <w:rPr>
                <w:rStyle w:val="Hyperlink"/>
                <w:rFonts w:cs="Arial"/>
                <w:noProof/>
              </w:rPr>
              <w:t>Elementsuche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_Toc44320820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32</w:t>
            </w:r>
            <w:r w:rsidR="0056687A" w:rsidRPr="00C50B0B">
              <w:rPr>
                <w:rFonts w:cs="Arial"/>
                <w:noProof/>
                <w:webHidden/>
              </w:rPr>
              <w:fldChar w:fldCharType="end"/>
            </w:r>
          </w:hyperlink>
        </w:p>
        <w:p w14:paraId="6288165D" w14:textId="0B9DBE36" w:rsidR="0056687A" w:rsidRPr="00C50B0B" w:rsidRDefault="006118A4">
          <w:pPr>
            <w:pStyle w:val="Verzeichnis2"/>
            <w:tabs>
              <w:tab w:val="left" w:pos="880"/>
              <w:tab w:val="right" w:leader="dot" w:pos="9062"/>
            </w:tabs>
            <w:rPr>
              <w:rFonts w:eastAsiaTheme="minorEastAsia" w:cs="Arial"/>
              <w:noProof/>
              <w:lang w:val="en-DE" w:eastAsia="en-DE"/>
            </w:rPr>
          </w:pPr>
          <w:hyperlink w:anchor="_Toc44320821" w:history="1">
            <w:r w:rsidR="0056687A" w:rsidRPr="00C50B0B">
              <w:rPr>
                <w:rStyle w:val="Hyperlink"/>
                <w:rFonts w:cs="Arial"/>
                <w:noProof/>
              </w:rPr>
              <w:t>5.5.</w:t>
            </w:r>
            <w:r w:rsidR="0056687A" w:rsidRPr="00C50B0B">
              <w:rPr>
                <w:rFonts w:eastAsiaTheme="minorEastAsia" w:cs="Arial"/>
                <w:noProof/>
                <w:lang w:val="en-DE" w:eastAsia="en-DE"/>
              </w:rPr>
              <w:tab/>
            </w:r>
            <w:r w:rsidR="0056687A" w:rsidRPr="00C50B0B">
              <w:rPr>
                <w:rStyle w:val="Hyperlink"/>
                <w:rFonts w:cs="Arial"/>
                <w:noProof/>
              </w:rPr>
              <w:t>Sequenzdiagramme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_Toc44320821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32</w:t>
            </w:r>
            <w:r w:rsidR="0056687A" w:rsidRPr="00C50B0B">
              <w:rPr>
                <w:rFonts w:cs="Arial"/>
                <w:noProof/>
                <w:webHidden/>
              </w:rPr>
              <w:fldChar w:fldCharType="end"/>
            </w:r>
          </w:hyperlink>
        </w:p>
        <w:p w14:paraId="19CEC9F3" w14:textId="17D8F8D0"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22" w:history="1">
            <w:r w:rsidR="0056687A" w:rsidRPr="00C50B0B">
              <w:rPr>
                <w:rStyle w:val="Hyperlink"/>
                <w:rFonts w:cs="Arial"/>
                <w:noProof/>
              </w:rPr>
              <w:t>5.5.1.</w:t>
            </w:r>
            <w:r w:rsidR="0056687A" w:rsidRPr="00C50B0B">
              <w:rPr>
                <w:rFonts w:eastAsiaTheme="minorEastAsia" w:cs="Arial"/>
                <w:noProof/>
                <w:lang w:val="en-DE" w:eastAsia="en-DE"/>
              </w:rPr>
              <w:tab/>
            </w:r>
            <w:r w:rsidR="0056687A" w:rsidRPr="00C50B0B">
              <w:rPr>
                <w:rStyle w:val="Hyperlink"/>
                <w:rFonts w:cs="Arial"/>
                <w:noProof/>
              </w:rPr>
              <w:t>Exponat anlegen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_Toc44320822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33</w:t>
            </w:r>
            <w:r w:rsidR="0056687A" w:rsidRPr="00C50B0B">
              <w:rPr>
                <w:rFonts w:cs="Arial"/>
                <w:noProof/>
                <w:webHidden/>
              </w:rPr>
              <w:fldChar w:fldCharType="end"/>
            </w:r>
          </w:hyperlink>
        </w:p>
        <w:p w14:paraId="2D2632CA" w14:textId="15E9DD31"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23" w:history="1">
            <w:r w:rsidR="0056687A" w:rsidRPr="00C50B0B">
              <w:rPr>
                <w:rStyle w:val="Hyperlink"/>
                <w:rFonts w:cs="Arial"/>
                <w:noProof/>
              </w:rPr>
              <w:t>5.5.2.</w:t>
            </w:r>
            <w:r w:rsidR="0056687A" w:rsidRPr="00C50B0B">
              <w:rPr>
                <w:rFonts w:eastAsiaTheme="minorEastAsia" w:cs="Arial"/>
                <w:noProof/>
                <w:lang w:val="en-DE" w:eastAsia="en-DE"/>
              </w:rPr>
              <w:tab/>
            </w:r>
            <w:r w:rsidR="0056687A" w:rsidRPr="00C50B0B">
              <w:rPr>
                <w:rStyle w:val="Hyperlink"/>
                <w:rFonts w:cs="Arial"/>
                <w:noProof/>
              </w:rPr>
              <w:t>Exponat Bearbeiten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_Toc44320823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34</w:t>
            </w:r>
            <w:r w:rsidR="0056687A" w:rsidRPr="00C50B0B">
              <w:rPr>
                <w:rFonts w:cs="Arial"/>
                <w:noProof/>
                <w:webHidden/>
              </w:rPr>
              <w:fldChar w:fldCharType="end"/>
            </w:r>
          </w:hyperlink>
        </w:p>
        <w:p w14:paraId="2D773C1C" w14:textId="62EF48B3"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24" w:history="1">
            <w:r w:rsidR="0056687A" w:rsidRPr="00C50B0B">
              <w:rPr>
                <w:rStyle w:val="Hyperlink"/>
                <w:rFonts w:cs="Arial"/>
                <w:noProof/>
              </w:rPr>
              <w:t>5.5.3.</w:t>
            </w:r>
            <w:r w:rsidR="0056687A" w:rsidRPr="00C50B0B">
              <w:rPr>
                <w:rFonts w:eastAsiaTheme="minorEastAsia" w:cs="Arial"/>
                <w:noProof/>
                <w:lang w:val="en-DE" w:eastAsia="en-DE"/>
              </w:rPr>
              <w:tab/>
            </w:r>
            <w:r w:rsidR="0056687A" w:rsidRPr="00C50B0B">
              <w:rPr>
                <w:rStyle w:val="Hyperlink"/>
                <w:rFonts w:cs="Arial"/>
                <w:noProof/>
              </w:rPr>
              <w:t>Exponat löschen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_Toc44320824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35</w:t>
            </w:r>
            <w:r w:rsidR="0056687A" w:rsidRPr="00C50B0B">
              <w:rPr>
                <w:rFonts w:cs="Arial"/>
                <w:noProof/>
                <w:webHidden/>
              </w:rPr>
              <w:fldChar w:fldCharType="end"/>
            </w:r>
          </w:hyperlink>
        </w:p>
        <w:p w14:paraId="5249D803" w14:textId="28F96F69"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25" w:history="1">
            <w:r w:rsidR="0056687A" w:rsidRPr="00C50B0B">
              <w:rPr>
                <w:rStyle w:val="Hyperlink"/>
                <w:rFonts w:cs="Arial"/>
                <w:noProof/>
              </w:rPr>
              <w:t>5.5.4.</w:t>
            </w:r>
            <w:r w:rsidR="0056687A" w:rsidRPr="00C50B0B">
              <w:rPr>
                <w:rFonts w:eastAsiaTheme="minorEastAsia" w:cs="Arial"/>
                <w:noProof/>
                <w:lang w:val="en-DE" w:eastAsia="en-DE"/>
              </w:rPr>
              <w:tab/>
            </w:r>
            <w:r w:rsidR="0056687A" w:rsidRPr="00C50B0B">
              <w:rPr>
                <w:rStyle w:val="Hyperlink"/>
                <w:rFonts w:cs="Arial"/>
                <w:noProof/>
              </w:rPr>
              <w:t>Förderer Anlegen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_Toc44320825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36</w:t>
            </w:r>
            <w:r w:rsidR="0056687A" w:rsidRPr="00C50B0B">
              <w:rPr>
                <w:rFonts w:cs="Arial"/>
                <w:noProof/>
                <w:webHidden/>
              </w:rPr>
              <w:fldChar w:fldCharType="end"/>
            </w:r>
          </w:hyperlink>
        </w:p>
        <w:p w14:paraId="75F0BCC2" w14:textId="4D25827C" w:rsidR="0056687A" w:rsidRPr="00C50B0B" w:rsidRDefault="006118A4">
          <w:pPr>
            <w:pStyle w:val="Verzeichnis2"/>
            <w:tabs>
              <w:tab w:val="left" w:pos="880"/>
              <w:tab w:val="right" w:leader="dot" w:pos="9062"/>
            </w:tabs>
            <w:rPr>
              <w:rFonts w:eastAsiaTheme="minorEastAsia" w:cs="Arial"/>
              <w:noProof/>
              <w:lang w:val="en-DE" w:eastAsia="en-DE"/>
            </w:rPr>
          </w:pPr>
          <w:hyperlink w:anchor="_Toc44320826" w:history="1">
            <w:r w:rsidR="0056687A" w:rsidRPr="00C50B0B">
              <w:rPr>
                <w:rStyle w:val="Hyperlink"/>
                <w:rFonts w:cs="Arial"/>
                <w:noProof/>
              </w:rPr>
              <w:t>5.6.</w:t>
            </w:r>
            <w:r w:rsidR="0056687A" w:rsidRPr="00C50B0B">
              <w:rPr>
                <w:rFonts w:eastAsiaTheme="minorEastAsia" w:cs="Arial"/>
                <w:noProof/>
                <w:lang w:val="en-DE" w:eastAsia="en-DE"/>
              </w:rPr>
              <w:tab/>
            </w:r>
            <w:r w:rsidR="0056687A" w:rsidRPr="00C50B0B">
              <w:rPr>
                <w:rStyle w:val="Hyperlink"/>
                <w:rFonts w:cs="Arial"/>
                <w:noProof/>
              </w:rPr>
              <w:t>Aktivitätsdiagramme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_Toc44320826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37</w:t>
            </w:r>
            <w:r w:rsidR="0056687A" w:rsidRPr="00C50B0B">
              <w:rPr>
                <w:rFonts w:cs="Arial"/>
                <w:noProof/>
                <w:webHidden/>
              </w:rPr>
              <w:fldChar w:fldCharType="end"/>
            </w:r>
          </w:hyperlink>
        </w:p>
        <w:p w14:paraId="2F865E3B" w14:textId="06A33BFD"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27" w:history="1">
            <w:r w:rsidR="0056687A" w:rsidRPr="00C50B0B">
              <w:rPr>
                <w:rStyle w:val="Hyperlink"/>
                <w:rFonts w:cs="Arial"/>
                <w:noProof/>
              </w:rPr>
              <w:t>5.6.1.</w:t>
            </w:r>
            <w:r w:rsidR="0056687A" w:rsidRPr="00C50B0B">
              <w:rPr>
                <w:rFonts w:eastAsiaTheme="minorEastAsia" w:cs="Arial"/>
                <w:noProof/>
                <w:lang w:val="en-DE" w:eastAsia="en-DE"/>
              </w:rPr>
              <w:tab/>
            </w:r>
            <w:r w:rsidR="0056687A" w:rsidRPr="00C50B0B">
              <w:rPr>
                <w:rStyle w:val="Hyperlink"/>
                <w:rFonts w:cs="Arial"/>
                <w:noProof/>
              </w:rPr>
              <w:t>Elemente suchen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_Toc44320827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37</w:t>
            </w:r>
            <w:r w:rsidR="0056687A" w:rsidRPr="00C50B0B">
              <w:rPr>
                <w:rFonts w:cs="Arial"/>
                <w:noProof/>
                <w:webHidden/>
              </w:rPr>
              <w:fldChar w:fldCharType="end"/>
            </w:r>
          </w:hyperlink>
        </w:p>
        <w:p w14:paraId="50D9CBBC" w14:textId="4646245A"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28" w:history="1">
            <w:r w:rsidR="0056687A" w:rsidRPr="00C50B0B">
              <w:rPr>
                <w:rStyle w:val="Hyperlink"/>
                <w:rFonts w:cs="Arial"/>
                <w:noProof/>
              </w:rPr>
              <w:t>5.6.2.</w:t>
            </w:r>
            <w:r w:rsidR="0056687A" w:rsidRPr="00C50B0B">
              <w:rPr>
                <w:rFonts w:eastAsiaTheme="minorEastAsia" w:cs="Arial"/>
                <w:noProof/>
                <w:lang w:val="en-DE" w:eastAsia="en-DE"/>
              </w:rPr>
              <w:tab/>
            </w:r>
            <w:r w:rsidR="0056687A" w:rsidRPr="00C50B0B">
              <w:rPr>
                <w:rStyle w:val="Hyperlink"/>
                <w:rFonts w:cs="Arial"/>
                <w:noProof/>
              </w:rPr>
              <w:t>Importieren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_Toc44320828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37</w:t>
            </w:r>
            <w:r w:rsidR="0056687A" w:rsidRPr="00C50B0B">
              <w:rPr>
                <w:rFonts w:cs="Arial"/>
                <w:noProof/>
                <w:webHidden/>
              </w:rPr>
              <w:fldChar w:fldCharType="end"/>
            </w:r>
          </w:hyperlink>
        </w:p>
        <w:p w14:paraId="4E69BE04" w14:textId="5BD7124B"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29" w:history="1">
            <w:r w:rsidR="0056687A" w:rsidRPr="00C50B0B">
              <w:rPr>
                <w:rStyle w:val="Hyperlink"/>
                <w:rFonts w:cs="Arial"/>
                <w:noProof/>
              </w:rPr>
              <w:t>5.6.3.</w:t>
            </w:r>
            <w:r w:rsidR="0056687A" w:rsidRPr="00C50B0B">
              <w:rPr>
                <w:rFonts w:eastAsiaTheme="minorEastAsia" w:cs="Arial"/>
                <w:noProof/>
                <w:lang w:val="en-DE" w:eastAsia="en-DE"/>
              </w:rPr>
              <w:tab/>
            </w:r>
            <w:r w:rsidR="0056687A" w:rsidRPr="00C50B0B">
              <w:rPr>
                <w:rStyle w:val="Hyperlink"/>
                <w:rFonts w:cs="Arial"/>
                <w:noProof/>
              </w:rPr>
              <w:t>Exportieren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_Toc44320829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38</w:t>
            </w:r>
            <w:r w:rsidR="0056687A" w:rsidRPr="00C50B0B">
              <w:rPr>
                <w:rFonts w:cs="Arial"/>
                <w:noProof/>
                <w:webHidden/>
              </w:rPr>
              <w:fldChar w:fldCharType="end"/>
            </w:r>
          </w:hyperlink>
        </w:p>
        <w:p w14:paraId="49AB8DAC" w14:textId="64F7778D"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30" w:history="1">
            <w:r w:rsidR="0056687A" w:rsidRPr="00C50B0B">
              <w:rPr>
                <w:rStyle w:val="Hyperlink"/>
                <w:rFonts w:cs="Arial"/>
                <w:noProof/>
              </w:rPr>
              <w:t>5.6.4.</w:t>
            </w:r>
            <w:r w:rsidR="0056687A" w:rsidRPr="00C50B0B">
              <w:rPr>
                <w:rFonts w:eastAsiaTheme="minorEastAsia" w:cs="Arial"/>
                <w:noProof/>
                <w:lang w:val="en-DE" w:eastAsia="en-DE"/>
              </w:rPr>
              <w:tab/>
            </w:r>
            <w:r w:rsidR="0056687A" w:rsidRPr="00C50B0B">
              <w:rPr>
                <w:rStyle w:val="Hyperlink"/>
                <w:rFonts w:cs="Arial"/>
                <w:noProof/>
              </w:rPr>
              <w:t>Nutzer Anlegen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_Toc44320830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39</w:t>
            </w:r>
            <w:r w:rsidR="0056687A" w:rsidRPr="00C50B0B">
              <w:rPr>
                <w:rFonts w:cs="Arial"/>
                <w:noProof/>
                <w:webHidden/>
              </w:rPr>
              <w:fldChar w:fldCharType="end"/>
            </w:r>
          </w:hyperlink>
        </w:p>
        <w:p w14:paraId="5566E0BE" w14:textId="325003E6"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31" w:history="1">
            <w:r w:rsidR="0056687A" w:rsidRPr="00C50B0B">
              <w:rPr>
                <w:rStyle w:val="Hyperlink"/>
                <w:rFonts w:cs="Arial"/>
                <w:noProof/>
              </w:rPr>
              <w:t>5.6.5.</w:t>
            </w:r>
            <w:r w:rsidR="0056687A" w:rsidRPr="00C50B0B">
              <w:rPr>
                <w:rFonts w:eastAsiaTheme="minorEastAsia" w:cs="Arial"/>
                <w:noProof/>
                <w:lang w:val="en-DE" w:eastAsia="en-DE"/>
              </w:rPr>
              <w:tab/>
            </w:r>
            <w:r w:rsidR="0056687A" w:rsidRPr="00C50B0B">
              <w:rPr>
                <w:rStyle w:val="Hyperlink"/>
                <w:rFonts w:cs="Arial"/>
                <w:noProof/>
              </w:rPr>
              <w:t>Raum bearbeiten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_Toc44320831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39</w:t>
            </w:r>
            <w:r w:rsidR="0056687A" w:rsidRPr="00C50B0B">
              <w:rPr>
                <w:rFonts w:cs="Arial"/>
                <w:noProof/>
                <w:webHidden/>
              </w:rPr>
              <w:fldChar w:fldCharType="end"/>
            </w:r>
          </w:hyperlink>
        </w:p>
        <w:p w14:paraId="66C8AA05" w14:textId="4C1EFA11"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32" w:history="1">
            <w:r w:rsidR="0056687A" w:rsidRPr="00C50B0B">
              <w:rPr>
                <w:rStyle w:val="Hyperlink"/>
                <w:rFonts w:cs="Arial"/>
                <w:noProof/>
              </w:rPr>
              <w:t>5.6.6.</w:t>
            </w:r>
            <w:r w:rsidR="0056687A" w:rsidRPr="00C50B0B">
              <w:rPr>
                <w:rFonts w:eastAsiaTheme="minorEastAsia" w:cs="Arial"/>
                <w:noProof/>
                <w:lang w:val="en-DE" w:eastAsia="en-DE"/>
              </w:rPr>
              <w:tab/>
            </w:r>
            <w:r w:rsidR="0056687A" w:rsidRPr="00C50B0B">
              <w:rPr>
                <w:rStyle w:val="Hyperlink"/>
                <w:rFonts w:cs="Arial"/>
                <w:noProof/>
              </w:rPr>
              <w:t>Exponat löschen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_Toc44320832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40</w:t>
            </w:r>
            <w:r w:rsidR="0056687A" w:rsidRPr="00C50B0B">
              <w:rPr>
                <w:rFonts w:cs="Arial"/>
                <w:noProof/>
                <w:webHidden/>
              </w:rPr>
              <w:fldChar w:fldCharType="end"/>
            </w:r>
          </w:hyperlink>
        </w:p>
        <w:p w14:paraId="3B2F6938" w14:textId="763E80D3" w:rsidR="0056687A" w:rsidRPr="00C50B0B" w:rsidRDefault="006118A4">
          <w:pPr>
            <w:pStyle w:val="Verzeichnis2"/>
            <w:tabs>
              <w:tab w:val="left" w:pos="880"/>
              <w:tab w:val="right" w:leader="dot" w:pos="9062"/>
            </w:tabs>
            <w:rPr>
              <w:rFonts w:eastAsiaTheme="minorEastAsia" w:cs="Arial"/>
              <w:noProof/>
              <w:lang w:val="en-DE" w:eastAsia="en-DE"/>
            </w:rPr>
          </w:pPr>
          <w:hyperlink w:anchor="_Toc44320833" w:history="1">
            <w:r w:rsidR="0056687A" w:rsidRPr="00C50B0B">
              <w:rPr>
                <w:rStyle w:val="Hyperlink"/>
                <w:rFonts w:cs="Arial"/>
                <w:noProof/>
              </w:rPr>
              <w:t>5.7.</w:t>
            </w:r>
            <w:r w:rsidR="0056687A" w:rsidRPr="00C50B0B">
              <w:rPr>
                <w:rFonts w:eastAsiaTheme="minorEastAsia" w:cs="Arial"/>
                <w:noProof/>
                <w:lang w:val="en-DE" w:eastAsia="en-DE"/>
              </w:rPr>
              <w:tab/>
            </w:r>
            <w:r w:rsidR="0056687A" w:rsidRPr="00C50B0B">
              <w:rPr>
                <w:rStyle w:val="Hyperlink"/>
                <w:rFonts w:cs="Arial"/>
                <w:noProof/>
              </w:rPr>
              <w:t>Entwurfsklassendiagramm</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_Toc44320833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41</w:t>
            </w:r>
            <w:r w:rsidR="0056687A" w:rsidRPr="00C50B0B">
              <w:rPr>
                <w:rFonts w:cs="Arial"/>
                <w:noProof/>
                <w:webHidden/>
              </w:rPr>
              <w:fldChar w:fldCharType="end"/>
            </w:r>
          </w:hyperlink>
        </w:p>
        <w:p w14:paraId="24E4564C" w14:textId="3D59AA93"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34" w:history="1">
            <w:r w:rsidR="0056687A" w:rsidRPr="00C50B0B">
              <w:rPr>
                <w:rStyle w:val="Hyperlink"/>
                <w:rFonts w:cs="Arial"/>
                <w:noProof/>
              </w:rPr>
              <w:t>5.7.1.</w:t>
            </w:r>
            <w:r w:rsidR="0056687A" w:rsidRPr="00C50B0B">
              <w:rPr>
                <w:rFonts w:eastAsiaTheme="minorEastAsia" w:cs="Arial"/>
                <w:noProof/>
                <w:lang w:val="en-DE" w:eastAsia="en-DE"/>
              </w:rPr>
              <w:tab/>
            </w:r>
            <w:r w:rsidR="0056687A" w:rsidRPr="00C50B0B">
              <w:rPr>
                <w:rStyle w:val="Hyperlink"/>
                <w:rFonts w:cs="Arial"/>
                <w:noProof/>
              </w:rPr>
              <w:t>ObjectManagementPackage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_Toc44320834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42</w:t>
            </w:r>
            <w:r w:rsidR="0056687A" w:rsidRPr="00C50B0B">
              <w:rPr>
                <w:rFonts w:cs="Arial"/>
                <w:noProof/>
                <w:webHidden/>
              </w:rPr>
              <w:fldChar w:fldCharType="end"/>
            </w:r>
          </w:hyperlink>
        </w:p>
        <w:p w14:paraId="66CF69FD" w14:textId="6D0508ED"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35" w:history="1">
            <w:r w:rsidR="0056687A" w:rsidRPr="00C50B0B">
              <w:rPr>
                <w:rStyle w:val="Hyperlink"/>
                <w:rFonts w:cs="Arial"/>
                <w:noProof/>
              </w:rPr>
              <w:t>5.7.2.</w:t>
            </w:r>
            <w:r w:rsidR="0056687A" w:rsidRPr="00C50B0B">
              <w:rPr>
                <w:rFonts w:eastAsiaTheme="minorEastAsia" w:cs="Arial"/>
                <w:noProof/>
                <w:lang w:val="en-DE" w:eastAsia="en-DE"/>
              </w:rPr>
              <w:tab/>
            </w:r>
            <w:r w:rsidR="0056687A" w:rsidRPr="00C50B0B">
              <w:rPr>
                <w:rStyle w:val="Hyperlink"/>
                <w:rFonts w:cs="Arial"/>
                <w:noProof/>
              </w:rPr>
              <w:t>Manager</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_Toc44320835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42</w:t>
            </w:r>
            <w:r w:rsidR="0056687A" w:rsidRPr="00C50B0B">
              <w:rPr>
                <w:rFonts w:cs="Arial"/>
                <w:noProof/>
                <w:webHidden/>
              </w:rPr>
              <w:fldChar w:fldCharType="end"/>
            </w:r>
          </w:hyperlink>
        </w:p>
        <w:p w14:paraId="3E21FA95" w14:textId="777A81A4"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36" w:history="1">
            <w:r w:rsidR="0056687A" w:rsidRPr="00C50B0B">
              <w:rPr>
                <w:rStyle w:val="Hyperlink"/>
                <w:rFonts w:cs="Arial"/>
                <w:noProof/>
              </w:rPr>
              <w:t>5.7.3.</w:t>
            </w:r>
            <w:r w:rsidR="0056687A" w:rsidRPr="00C50B0B">
              <w:rPr>
                <w:rFonts w:eastAsiaTheme="minorEastAsia" w:cs="Arial"/>
                <w:noProof/>
                <w:lang w:val="en-DE" w:eastAsia="en-DE"/>
              </w:rPr>
              <w:tab/>
            </w:r>
            <w:r w:rsidR="0056687A" w:rsidRPr="00C50B0B">
              <w:rPr>
                <w:rStyle w:val="Hyperlink"/>
                <w:rFonts w:cs="Arial"/>
                <w:noProof/>
              </w:rPr>
              <w:t>Factories</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_Toc44320836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42</w:t>
            </w:r>
            <w:r w:rsidR="0056687A" w:rsidRPr="00C50B0B">
              <w:rPr>
                <w:rFonts w:cs="Arial"/>
                <w:noProof/>
                <w:webHidden/>
              </w:rPr>
              <w:fldChar w:fldCharType="end"/>
            </w:r>
          </w:hyperlink>
        </w:p>
        <w:p w14:paraId="389700A5" w14:textId="5E895212"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37" w:history="1">
            <w:r w:rsidR="0056687A" w:rsidRPr="00C50B0B">
              <w:rPr>
                <w:rStyle w:val="Hyperlink"/>
                <w:rFonts w:cs="Arial"/>
                <w:noProof/>
              </w:rPr>
              <w:t>5.7.4.</w:t>
            </w:r>
            <w:r w:rsidR="0056687A" w:rsidRPr="00C50B0B">
              <w:rPr>
                <w:rFonts w:eastAsiaTheme="minorEastAsia" w:cs="Arial"/>
                <w:noProof/>
                <w:lang w:val="en-DE" w:eastAsia="en-DE"/>
              </w:rPr>
              <w:tab/>
            </w:r>
            <w:r w:rsidR="0056687A" w:rsidRPr="00C50B0B">
              <w:rPr>
                <w:rStyle w:val="Hyperlink"/>
                <w:rFonts w:cs="Arial"/>
                <w:noProof/>
              </w:rPr>
              <w:t>PersonPackage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_Toc44320837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43</w:t>
            </w:r>
            <w:r w:rsidR="0056687A" w:rsidRPr="00C50B0B">
              <w:rPr>
                <w:rFonts w:cs="Arial"/>
                <w:noProof/>
                <w:webHidden/>
              </w:rPr>
              <w:fldChar w:fldCharType="end"/>
            </w:r>
          </w:hyperlink>
        </w:p>
        <w:p w14:paraId="14007D9B" w14:textId="53BB49CD"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38" w:history="1">
            <w:r w:rsidR="0056687A" w:rsidRPr="00C50B0B">
              <w:rPr>
                <w:rStyle w:val="Hyperlink"/>
                <w:rFonts w:cs="Arial"/>
                <w:noProof/>
              </w:rPr>
              <w:t>5.7.5.</w:t>
            </w:r>
            <w:r w:rsidR="0056687A" w:rsidRPr="00C50B0B">
              <w:rPr>
                <w:rFonts w:eastAsiaTheme="minorEastAsia" w:cs="Arial"/>
                <w:noProof/>
                <w:lang w:val="en-DE" w:eastAsia="en-DE"/>
              </w:rPr>
              <w:tab/>
            </w:r>
            <w:r w:rsidR="0056687A" w:rsidRPr="00C50B0B">
              <w:rPr>
                <w:rStyle w:val="Hyperlink"/>
                <w:rFonts w:cs="Arial"/>
                <w:noProof/>
              </w:rPr>
              <w:t>Person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_Toc44320838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43</w:t>
            </w:r>
            <w:r w:rsidR="0056687A" w:rsidRPr="00C50B0B">
              <w:rPr>
                <w:rFonts w:cs="Arial"/>
                <w:noProof/>
                <w:webHidden/>
              </w:rPr>
              <w:fldChar w:fldCharType="end"/>
            </w:r>
          </w:hyperlink>
        </w:p>
        <w:p w14:paraId="71DF579B" w14:textId="35E34342"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39" w:history="1">
            <w:r w:rsidR="0056687A" w:rsidRPr="00C50B0B">
              <w:rPr>
                <w:rStyle w:val="Hyperlink"/>
                <w:rFonts w:cs="Arial"/>
                <w:noProof/>
              </w:rPr>
              <w:t>5.7.6.</w:t>
            </w:r>
            <w:r w:rsidR="0056687A" w:rsidRPr="00C50B0B">
              <w:rPr>
                <w:rFonts w:eastAsiaTheme="minorEastAsia" w:cs="Arial"/>
                <w:noProof/>
                <w:lang w:val="en-DE" w:eastAsia="en-DE"/>
              </w:rPr>
              <w:tab/>
            </w:r>
            <w:r w:rsidR="0056687A" w:rsidRPr="00C50B0B">
              <w:rPr>
                <w:rStyle w:val="Hyperlink"/>
                <w:rFonts w:cs="Arial"/>
                <w:noProof/>
              </w:rPr>
              <w:t>Förderer</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_Toc44320839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43</w:t>
            </w:r>
            <w:r w:rsidR="0056687A" w:rsidRPr="00C50B0B">
              <w:rPr>
                <w:rFonts w:cs="Arial"/>
                <w:noProof/>
                <w:webHidden/>
              </w:rPr>
              <w:fldChar w:fldCharType="end"/>
            </w:r>
          </w:hyperlink>
        </w:p>
        <w:p w14:paraId="2030CD45" w14:textId="6FBA36B8"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40" w:history="1">
            <w:r w:rsidR="0056687A" w:rsidRPr="00C50B0B">
              <w:rPr>
                <w:rStyle w:val="Hyperlink"/>
                <w:rFonts w:cs="Arial"/>
                <w:noProof/>
              </w:rPr>
              <w:t>5.7.7.</w:t>
            </w:r>
            <w:r w:rsidR="0056687A" w:rsidRPr="00C50B0B">
              <w:rPr>
                <w:rFonts w:eastAsiaTheme="minorEastAsia" w:cs="Arial"/>
                <w:noProof/>
                <w:lang w:val="en-DE" w:eastAsia="en-DE"/>
              </w:rPr>
              <w:tab/>
            </w:r>
            <w:r w:rsidR="0056687A" w:rsidRPr="00C50B0B">
              <w:rPr>
                <w:rStyle w:val="Hyperlink"/>
                <w:rFonts w:cs="Arial"/>
                <w:noProof/>
              </w:rPr>
              <w:t>Mitarbeiter</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_Toc44320840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43</w:t>
            </w:r>
            <w:r w:rsidR="0056687A" w:rsidRPr="00C50B0B">
              <w:rPr>
                <w:rFonts w:cs="Arial"/>
                <w:noProof/>
                <w:webHidden/>
              </w:rPr>
              <w:fldChar w:fldCharType="end"/>
            </w:r>
          </w:hyperlink>
        </w:p>
        <w:p w14:paraId="0B3FA291" w14:textId="18E4A895"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41" w:history="1">
            <w:r w:rsidR="0056687A" w:rsidRPr="00C50B0B">
              <w:rPr>
                <w:rStyle w:val="Hyperlink"/>
                <w:rFonts w:cs="Arial"/>
                <w:noProof/>
              </w:rPr>
              <w:t>5.7.8.</w:t>
            </w:r>
            <w:r w:rsidR="0056687A" w:rsidRPr="00C50B0B">
              <w:rPr>
                <w:rFonts w:eastAsiaTheme="minorEastAsia" w:cs="Arial"/>
                <w:noProof/>
                <w:lang w:val="en-DE" w:eastAsia="en-DE"/>
              </w:rPr>
              <w:tab/>
            </w:r>
            <w:r w:rsidR="0056687A" w:rsidRPr="00C50B0B">
              <w:rPr>
                <w:rStyle w:val="Hyperlink"/>
                <w:rFonts w:cs="Arial"/>
                <w:noProof/>
              </w:rPr>
              <w:t>ExponatPackage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_Toc44320841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44</w:t>
            </w:r>
            <w:r w:rsidR="0056687A" w:rsidRPr="00C50B0B">
              <w:rPr>
                <w:rFonts w:cs="Arial"/>
                <w:noProof/>
                <w:webHidden/>
              </w:rPr>
              <w:fldChar w:fldCharType="end"/>
            </w:r>
          </w:hyperlink>
        </w:p>
        <w:p w14:paraId="234C47A1" w14:textId="2CB83069"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42" w:history="1">
            <w:r w:rsidR="0056687A" w:rsidRPr="00C50B0B">
              <w:rPr>
                <w:rStyle w:val="Hyperlink"/>
                <w:rFonts w:cs="Arial"/>
                <w:noProof/>
              </w:rPr>
              <w:t>5.7.9.</w:t>
            </w:r>
            <w:r w:rsidR="0056687A" w:rsidRPr="00C50B0B">
              <w:rPr>
                <w:rFonts w:eastAsiaTheme="minorEastAsia" w:cs="Arial"/>
                <w:noProof/>
                <w:lang w:val="en-DE" w:eastAsia="en-DE"/>
              </w:rPr>
              <w:tab/>
            </w:r>
            <w:r w:rsidR="0056687A" w:rsidRPr="00C50B0B">
              <w:rPr>
                <w:rStyle w:val="Hyperlink"/>
                <w:rFonts w:cs="Arial"/>
                <w:noProof/>
              </w:rPr>
              <w:t>RaumPackage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_Toc44320842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45</w:t>
            </w:r>
            <w:r w:rsidR="0056687A" w:rsidRPr="00C50B0B">
              <w:rPr>
                <w:rFonts w:cs="Arial"/>
                <w:noProof/>
                <w:webHidden/>
              </w:rPr>
              <w:fldChar w:fldCharType="end"/>
            </w:r>
          </w:hyperlink>
        </w:p>
        <w:p w14:paraId="4064B2BF" w14:textId="3CEC2A04" w:rsidR="0056687A" w:rsidRPr="00C50B0B" w:rsidRDefault="006118A4">
          <w:pPr>
            <w:pStyle w:val="Verzeichnis3"/>
            <w:tabs>
              <w:tab w:val="left" w:pos="1540"/>
              <w:tab w:val="right" w:leader="dot" w:pos="9062"/>
            </w:tabs>
            <w:rPr>
              <w:rFonts w:eastAsiaTheme="minorEastAsia" w:cs="Arial"/>
              <w:noProof/>
              <w:lang w:val="en-DE" w:eastAsia="en-DE"/>
            </w:rPr>
          </w:pPr>
          <w:hyperlink w:anchor="_Toc44320843" w:history="1">
            <w:r w:rsidR="0056687A" w:rsidRPr="00C50B0B">
              <w:rPr>
                <w:rStyle w:val="Hyperlink"/>
                <w:rFonts w:cs="Arial"/>
                <w:noProof/>
              </w:rPr>
              <w:t>5.7.10.</w:t>
            </w:r>
            <w:r w:rsidR="0056687A" w:rsidRPr="00C50B0B">
              <w:rPr>
                <w:rFonts w:eastAsiaTheme="minorEastAsia" w:cs="Arial"/>
                <w:noProof/>
                <w:lang w:val="en-DE" w:eastAsia="en-DE"/>
              </w:rPr>
              <w:tab/>
            </w:r>
            <w:r w:rsidR="0056687A" w:rsidRPr="00C50B0B">
              <w:rPr>
                <w:rStyle w:val="Hyperlink"/>
                <w:rFonts w:cs="Arial"/>
                <w:noProof/>
              </w:rPr>
              <w:t>BildPackage</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_Toc44320843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45</w:t>
            </w:r>
            <w:r w:rsidR="0056687A" w:rsidRPr="00C50B0B">
              <w:rPr>
                <w:rFonts w:cs="Arial"/>
                <w:noProof/>
                <w:webHidden/>
              </w:rPr>
              <w:fldChar w:fldCharType="end"/>
            </w:r>
          </w:hyperlink>
        </w:p>
        <w:p w14:paraId="722A1942" w14:textId="6FDA862E" w:rsidR="0056687A" w:rsidRPr="00C50B0B" w:rsidRDefault="006118A4">
          <w:pPr>
            <w:pStyle w:val="Verzeichnis2"/>
            <w:tabs>
              <w:tab w:val="left" w:pos="880"/>
              <w:tab w:val="right" w:leader="dot" w:pos="9062"/>
            </w:tabs>
            <w:rPr>
              <w:rFonts w:eastAsiaTheme="minorEastAsia" w:cs="Arial"/>
              <w:noProof/>
              <w:lang w:val="en-DE" w:eastAsia="en-DE"/>
            </w:rPr>
          </w:pPr>
          <w:hyperlink w:anchor="_Toc44320844" w:history="1">
            <w:r w:rsidR="0056687A" w:rsidRPr="00C50B0B">
              <w:rPr>
                <w:rStyle w:val="Hyperlink"/>
                <w:rFonts w:cs="Arial"/>
                <w:noProof/>
              </w:rPr>
              <w:t>5.8.</w:t>
            </w:r>
            <w:r w:rsidR="0056687A" w:rsidRPr="00C50B0B">
              <w:rPr>
                <w:rFonts w:eastAsiaTheme="minorEastAsia" w:cs="Arial"/>
                <w:noProof/>
                <w:lang w:val="en-DE" w:eastAsia="en-DE"/>
              </w:rPr>
              <w:tab/>
            </w:r>
            <w:r w:rsidR="0056687A" w:rsidRPr="00C50B0B">
              <w:rPr>
                <w:rStyle w:val="Hyperlink"/>
                <w:rFonts w:cs="Arial"/>
                <w:noProof/>
              </w:rPr>
              <w:t>GUI Entwurf</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_Toc44320844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46</w:t>
            </w:r>
            <w:r w:rsidR="0056687A" w:rsidRPr="00C50B0B">
              <w:rPr>
                <w:rFonts w:cs="Arial"/>
                <w:noProof/>
                <w:webHidden/>
              </w:rPr>
              <w:fldChar w:fldCharType="end"/>
            </w:r>
          </w:hyperlink>
        </w:p>
        <w:p w14:paraId="5417EAF1" w14:textId="1FC6543B" w:rsidR="0056687A" w:rsidRPr="00C50B0B" w:rsidRDefault="006118A4">
          <w:pPr>
            <w:pStyle w:val="Verzeichnis3"/>
            <w:tabs>
              <w:tab w:val="left" w:pos="1320"/>
              <w:tab w:val="right" w:leader="dot" w:pos="9062"/>
            </w:tabs>
            <w:rPr>
              <w:rFonts w:eastAsiaTheme="minorEastAsia" w:cs="Arial"/>
              <w:noProof/>
              <w:lang w:val="en-DE" w:eastAsia="en-DE"/>
            </w:rPr>
          </w:pPr>
          <w:hyperlink w:anchor="_Toc44320845" w:history="1">
            <w:r w:rsidR="0056687A" w:rsidRPr="00C50B0B">
              <w:rPr>
                <w:rStyle w:val="Hyperlink"/>
                <w:rFonts w:cs="Arial"/>
                <w:noProof/>
              </w:rPr>
              <w:t>5.8.1.</w:t>
            </w:r>
            <w:r w:rsidR="0056687A" w:rsidRPr="00C50B0B">
              <w:rPr>
                <w:rFonts w:eastAsiaTheme="minorEastAsia" w:cs="Arial"/>
                <w:noProof/>
                <w:lang w:val="en-DE" w:eastAsia="en-DE"/>
              </w:rPr>
              <w:tab/>
            </w:r>
            <w:r w:rsidR="0056687A" w:rsidRPr="00C50B0B">
              <w:rPr>
                <w:rStyle w:val="Hyperlink"/>
                <w:rFonts w:cs="Arial"/>
                <w:noProof/>
              </w:rPr>
              <w:t>MuseumsGUI</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_Toc44320845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46</w:t>
            </w:r>
            <w:r w:rsidR="0056687A" w:rsidRPr="00C50B0B">
              <w:rPr>
                <w:rFonts w:cs="Arial"/>
                <w:noProof/>
                <w:webHidden/>
              </w:rPr>
              <w:fldChar w:fldCharType="end"/>
            </w:r>
          </w:hyperlink>
        </w:p>
        <w:p w14:paraId="349D0408" w14:textId="13478FEA" w:rsidR="0056687A" w:rsidRPr="00C50B0B" w:rsidRDefault="006118A4">
          <w:pPr>
            <w:pStyle w:val="Verzeichnis1"/>
            <w:rPr>
              <w:rFonts w:eastAsiaTheme="minorEastAsia" w:cs="Arial"/>
              <w:noProof/>
              <w:lang w:val="en-DE" w:eastAsia="en-DE"/>
            </w:rPr>
          </w:pPr>
          <w:hyperlink w:anchor="_Toc44320846" w:history="1">
            <w:r w:rsidR="0056687A" w:rsidRPr="00C50B0B">
              <w:rPr>
                <w:rStyle w:val="Hyperlink"/>
                <w:rFonts w:cs="Arial"/>
                <w:noProof/>
              </w:rPr>
              <w:t>6.</w:t>
            </w:r>
            <w:r w:rsidR="0056687A" w:rsidRPr="00C50B0B">
              <w:rPr>
                <w:rFonts w:eastAsiaTheme="minorEastAsia" w:cs="Arial"/>
                <w:noProof/>
                <w:lang w:val="en-DE" w:eastAsia="en-DE"/>
              </w:rPr>
              <w:tab/>
            </w:r>
            <w:r w:rsidR="0056687A" w:rsidRPr="00C50B0B">
              <w:rPr>
                <w:rStyle w:val="Hyperlink"/>
                <w:rFonts w:cs="Arial"/>
                <w:noProof/>
              </w:rPr>
              <w:t>Besonderheiten</w:t>
            </w:r>
            <w:r w:rsidR="0056687A" w:rsidRPr="00C50B0B">
              <w:rPr>
                <w:rFonts w:cs="Arial"/>
                <w:noProof/>
                <w:webHidden/>
              </w:rPr>
              <w:tab/>
            </w:r>
            <w:r w:rsidR="0056687A" w:rsidRPr="00C50B0B">
              <w:rPr>
                <w:rFonts w:cs="Arial"/>
                <w:noProof/>
                <w:webHidden/>
              </w:rPr>
              <w:fldChar w:fldCharType="begin"/>
            </w:r>
            <w:r w:rsidR="0056687A" w:rsidRPr="00C50B0B">
              <w:rPr>
                <w:rFonts w:cs="Arial"/>
                <w:noProof/>
                <w:webHidden/>
              </w:rPr>
              <w:instrText xml:space="preserve"> PAGEREF _Toc44320846 \h </w:instrText>
            </w:r>
            <w:r w:rsidR="0056687A" w:rsidRPr="00C50B0B">
              <w:rPr>
                <w:rFonts w:cs="Arial"/>
                <w:noProof/>
                <w:webHidden/>
              </w:rPr>
            </w:r>
            <w:r w:rsidR="0056687A" w:rsidRPr="00C50B0B">
              <w:rPr>
                <w:rFonts w:cs="Arial"/>
                <w:noProof/>
                <w:webHidden/>
              </w:rPr>
              <w:fldChar w:fldCharType="separate"/>
            </w:r>
            <w:r w:rsidR="0056687A" w:rsidRPr="00C50B0B">
              <w:rPr>
                <w:rFonts w:cs="Arial"/>
                <w:noProof/>
                <w:webHidden/>
              </w:rPr>
              <w:t>47</w:t>
            </w:r>
            <w:r w:rsidR="0056687A" w:rsidRPr="00C50B0B">
              <w:rPr>
                <w:rFonts w:cs="Arial"/>
                <w:noProof/>
                <w:webHidden/>
              </w:rPr>
              <w:fldChar w:fldCharType="end"/>
            </w:r>
          </w:hyperlink>
        </w:p>
        <w:p w14:paraId="3CEDE59F" w14:textId="06B070A4" w:rsidR="00C32AFE" w:rsidRPr="00C50B0B" w:rsidRDefault="00C32AFE">
          <w:pPr>
            <w:rPr>
              <w:rFonts w:cs="Arial"/>
            </w:rPr>
          </w:pPr>
          <w:r w:rsidRPr="00C50B0B">
            <w:rPr>
              <w:rFonts w:cs="Arial"/>
              <w:b/>
            </w:rPr>
            <w:fldChar w:fldCharType="end"/>
          </w:r>
        </w:p>
      </w:sdtContent>
    </w:sdt>
    <w:p w14:paraId="0D8ECAF9" w14:textId="77777777" w:rsidR="005805DC" w:rsidRPr="00C50B0B" w:rsidRDefault="005805DC">
      <w:pPr>
        <w:rPr>
          <w:rFonts w:cs="Arial"/>
        </w:rPr>
      </w:pPr>
    </w:p>
    <w:p w14:paraId="3A0D6D80" w14:textId="4D036DE9" w:rsidR="007F3BC1" w:rsidRPr="00C50B0B" w:rsidRDefault="005805DC" w:rsidP="00C32AFE">
      <w:pPr>
        <w:pStyle w:val="berschrift1"/>
        <w:rPr>
          <w:rFonts w:cs="Arial"/>
        </w:rPr>
      </w:pPr>
      <w:r w:rsidRPr="00C50B0B">
        <w:rPr>
          <w:rFonts w:cs="Arial"/>
        </w:rPr>
        <w:br w:type="column"/>
      </w:r>
      <w:bookmarkStart w:id="1" w:name="_Toc5638518"/>
      <w:bookmarkStart w:id="2" w:name="_Toc5640497"/>
      <w:bookmarkStart w:id="3" w:name="_Toc44320773"/>
      <w:r w:rsidR="00DC2529" w:rsidRPr="00C50B0B">
        <w:rPr>
          <w:rFonts w:cs="Arial"/>
        </w:rPr>
        <w:lastRenderedPageBreak/>
        <w:t>Einleitung</w:t>
      </w:r>
      <w:bookmarkEnd w:id="1"/>
      <w:bookmarkEnd w:id="2"/>
      <w:bookmarkEnd w:id="3"/>
    </w:p>
    <w:p w14:paraId="302EA66F" w14:textId="77777777" w:rsidR="00DC2529" w:rsidRPr="00C50B0B" w:rsidRDefault="005A2AB3" w:rsidP="00DC2529">
      <w:pPr>
        <w:pStyle w:val="absatzlinks"/>
        <w:rPr>
          <w:rFonts w:cs="Arial"/>
        </w:rPr>
      </w:pPr>
      <w:r w:rsidRPr="00C50B0B">
        <w:rPr>
          <w:rFonts w:cs="Arial"/>
        </w:rPr>
        <w:t xml:space="preserve">Für unser </w:t>
      </w:r>
      <w:r w:rsidR="006C58A7" w:rsidRPr="00C50B0B">
        <w:rPr>
          <w:rFonts w:cs="Arial"/>
        </w:rPr>
        <w:t xml:space="preserve">inzwischen </w:t>
      </w:r>
      <w:r w:rsidRPr="00C50B0B">
        <w:rPr>
          <w:rFonts w:cs="Arial"/>
        </w:rPr>
        <w:t>international bekanntes Museum „</w:t>
      </w:r>
      <w:r w:rsidR="00C1375B" w:rsidRPr="00C50B0B">
        <w:rPr>
          <w:rFonts w:cs="Arial"/>
          <w:i/>
        </w:rPr>
        <w:t xml:space="preserve">Musée </w:t>
      </w:r>
      <w:proofErr w:type="spellStart"/>
      <w:r w:rsidR="00C1375B" w:rsidRPr="00C50B0B">
        <w:rPr>
          <w:rFonts w:cs="Arial"/>
          <w:i/>
        </w:rPr>
        <w:t>Déabe</w:t>
      </w:r>
      <w:r w:rsidRPr="00C50B0B">
        <w:rPr>
          <w:rFonts w:cs="Arial"/>
          <w:i/>
        </w:rPr>
        <w:t>vé</w:t>
      </w:r>
      <w:r w:rsidR="00C1375B" w:rsidRPr="00C50B0B">
        <w:rPr>
          <w:rFonts w:cs="Arial"/>
          <w:i/>
        </w:rPr>
        <w:t>e</w:t>
      </w:r>
      <w:proofErr w:type="spellEnd"/>
      <w:r w:rsidR="006C58A7" w:rsidRPr="00C50B0B">
        <w:rPr>
          <w:rFonts w:cs="Arial"/>
        </w:rPr>
        <w:t>“</w:t>
      </w:r>
      <w:r w:rsidR="00DC2529" w:rsidRPr="00C50B0B">
        <w:rPr>
          <w:rFonts w:cs="Arial"/>
        </w:rPr>
        <w:t xml:space="preserve"> benötigen wir ein </w:t>
      </w:r>
      <w:r w:rsidR="005544C5" w:rsidRPr="00C50B0B">
        <w:rPr>
          <w:rFonts w:cs="Arial"/>
        </w:rPr>
        <w:t>Verwaltungs</w:t>
      </w:r>
      <w:r w:rsidR="00DC2529" w:rsidRPr="00C50B0B">
        <w:rPr>
          <w:rFonts w:cs="Arial"/>
        </w:rPr>
        <w:t xml:space="preserve">system, um </w:t>
      </w:r>
      <w:r w:rsidR="00F40F84" w:rsidRPr="00C50B0B">
        <w:rPr>
          <w:rFonts w:cs="Arial"/>
        </w:rPr>
        <w:t xml:space="preserve">alle </w:t>
      </w:r>
      <w:r w:rsidR="002657FB" w:rsidRPr="00C50B0B">
        <w:rPr>
          <w:rFonts w:cs="Arial"/>
        </w:rPr>
        <w:t>Daten</w:t>
      </w:r>
      <w:r w:rsidRPr="00C50B0B">
        <w:rPr>
          <w:rFonts w:cs="Arial"/>
        </w:rPr>
        <w:t xml:space="preserve"> besser und effizienter erfassen und verwalten zu können</w:t>
      </w:r>
      <w:r w:rsidR="00DC2529" w:rsidRPr="00C50B0B">
        <w:rPr>
          <w:rFonts w:cs="Arial"/>
        </w:rPr>
        <w:t>.</w:t>
      </w:r>
    </w:p>
    <w:p w14:paraId="08B3CF7D" w14:textId="77777777" w:rsidR="005A2AB3" w:rsidRPr="00C50B0B" w:rsidRDefault="005A2AB3" w:rsidP="00DC2529">
      <w:pPr>
        <w:pStyle w:val="absatzlinks"/>
        <w:rPr>
          <w:rFonts w:cs="Arial"/>
        </w:rPr>
      </w:pPr>
      <w:r w:rsidRPr="00C50B0B">
        <w:rPr>
          <w:rFonts w:cs="Arial"/>
        </w:rPr>
        <w:t xml:space="preserve">Unser Museum hat inzwischen zahlreiche </w:t>
      </w:r>
      <w:r w:rsidR="00C1375B" w:rsidRPr="00C50B0B">
        <w:rPr>
          <w:rFonts w:cs="Arial"/>
        </w:rPr>
        <w:t>Angestellte</w:t>
      </w:r>
      <w:r w:rsidRPr="00C50B0B">
        <w:rPr>
          <w:rFonts w:cs="Arial"/>
        </w:rPr>
        <w:t>, die neben der Erfassung und Pflege der Exponate auch für den intensiven Kontakt zu unseren Förder</w:t>
      </w:r>
      <w:r w:rsidR="006C58A7" w:rsidRPr="00C50B0B">
        <w:rPr>
          <w:rFonts w:cs="Arial"/>
        </w:rPr>
        <w:t>innen und Förder</w:t>
      </w:r>
      <w:r w:rsidRPr="00C50B0B">
        <w:rPr>
          <w:rFonts w:cs="Arial"/>
        </w:rPr>
        <w:t>ern zuständig sind.</w:t>
      </w:r>
    </w:p>
    <w:p w14:paraId="752B95BF" w14:textId="77777777" w:rsidR="00DC2529" w:rsidRPr="00C50B0B" w:rsidRDefault="00093FEB" w:rsidP="00DC2529">
      <w:pPr>
        <w:pStyle w:val="absatzlinks"/>
        <w:rPr>
          <w:rFonts w:cs="Arial"/>
        </w:rPr>
      </w:pPr>
      <w:r w:rsidRPr="00C50B0B">
        <w:rPr>
          <w:rFonts w:cs="Arial"/>
        </w:rPr>
        <w:t xml:space="preserve">Bisher vor kurzem war es möglich, mit Hilfe von </w:t>
      </w:r>
      <w:r w:rsidRPr="00C50B0B">
        <w:rPr>
          <w:rFonts w:cs="Arial"/>
          <w:i/>
        </w:rPr>
        <w:t>Excel</w:t>
      </w:r>
      <w:r w:rsidRPr="00C50B0B">
        <w:rPr>
          <w:rFonts w:cs="Arial"/>
        </w:rPr>
        <w:t xml:space="preserve"> die Verwaltung </w:t>
      </w:r>
      <w:r w:rsidR="00B14AA2" w:rsidRPr="00C50B0B">
        <w:rPr>
          <w:rFonts w:cs="Arial"/>
        </w:rPr>
        <w:t xml:space="preserve">unserer Daten durchzuführen, </w:t>
      </w:r>
      <w:r w:rsidR="005C7C6C" w:rsidRPr="00C50B0B">
        <w:rPr>
          <w:rFonts w:cs="Arial"/>
        </w:rPr>
        <w:t xml:space="preserve">was durch die </w:t>
      </w:r>
      <w:r w:rsidR="00B14AA2" w:rsidRPr="00C50B0B">
        <w:rPr>
          <w:rFonts w:cs="Arial"/>
        </w:rPr>
        <w:t xml:space="preserve">stark </w:t>
      </w:r>
      <w:r w:rsidR="005C7C6C" w:rsidRPr="00C50B0B">
        <w:rPr>
          <w:rFonts w:cs="Arial"/>
        </w:rPr>
        <w:t xml:space="preserve">steigende Anzahl an </w:t>
      </w:r>
      <w:r w:rsidR="00B14AA2" w:rsidRPr="00C50B0B">
        <w:rPr>
          <w:rFonts w:cs="Arial"/>
        </w:rPr>
        <w:t>Exponaten, Förderer</w:t>
      </w:r>
      <w:r w:rsidR="006C58A7" w:rsidRPr="00C50B0B">
        <w:rPr>
          <w:rFonts w:cs="Arial"/>
        </w:rPr>
        <w:t>innen und Förderer</w:t>
      </w:r>
      <w:r w:rsidR="00B14AA2" w:rsidRPr="00C50B0B">
        <w:rPr>
          <w:rFonts w:cs="Arial"/>
        </w:rPr>
        <w:t xml:space="preserve">n und auch Räumen </w:t>
      </w:r>
      <w:r w:rsidR="005C7C6C" w:rsidRPr="00C50B0B">
        <w:rPr>
          <w:rFonts w:cs="Arial"/>
        </w:rPr>
        <w:t>nun nicht mehr auf Dauer realisierbar ist.</w:t>
      </w:r>
    </w:p>
    <w:p w14:paraId="241CA817" w14:textId="77777777" w:rsidR="00DC2529" w:rsidRPr="00C50B0B" w:rsidRDefault="00DC2529" w:rsidP="00C32AFE">
      <w:pPr>
        <w:pStyle w:val="berschrift1"/>
        <w:rPr>
          <w:rFonts w:cs="Arial"/>
        </w:rPr>
      </w:pPr>
      <w:bookmarkStart w:id="4" w:name="_Toc5638519"/>
      <w:bookmarkStart w:id="5" w:name="_Toc5640498"/>
      <w:bookmarkStart w:id="6" w:name="_Toc44320774"/>
      <w:r w:rsidRPr="00C50B0B">
        <w:rPr>
          <w:rFonts w:cs="Arial"/>
        </w:rPr>
        <w:t>Lastenheft</w:t>
      </w:r>
      <w:bookmarkEnd w:id="4"/>
      <w:bookmarkEnd w:id="5"/>
      <w:bookmarkEnd w:id="6"/>
    </w:p>
    <w:p w14:paraId="7A693CD0" w14:textId="77777777" w:rsidR="00DC2529" w:rsidRPr="00C50B0B" w:rsidRDefault="006C58C5" w:rsidP="00D90FE3">
      <w:pPr>
        <w:pStyle w:val="berschrift2"/>
        <w:rPr>
          <w:rFonts w:cs="Arial"/>
        </w:rPr>
      </w:pPr>
      <w:bookmarkStart w:id="7" w:name="_Toc5638520"/>
      <w:bookmarkStart w:id="8" w:name="_Toc5640499"/>
      <w:bookmarkStart w:id="9" w:name="_Toc44320775"/>
      <w:r w:rsidRPr="00C50B0B">
        <w:rPr>
          <w:rFonts w:cs="Arial"/>
        </w:rPr>
        <w:t>Zielsetzung</w:t>
      </w:r>
      <w:bookmarkEnd w:id="7"/>
      <w:bookmarkEnd w:id="8"/>
      <w:bookmarkEnd w:id="9"/>
    </w:p>
    <w:p w14:paraId="324EFC30" w14:textId="77777777" w:rsidR="006C58C5" w:rsidRPr="00C50B0B" w:rsidRDefault="006C58C5" w:rsidP="006C58C5">
      <w:pPr>
        <w:pStyle w:val="absatzlinks"/>
        <w:rPr>
          <w:rFonts w:cs="Arial"/>
        </w:rPr>
      </w:pPr>
      <w:r w:rsidRPr="00C50B0B">
        <w:rPr>
          <w:rFonts w:cs="Arial"/>
        </w:rPr>
        <w:t xml:space="preserve">Ziel des Entwicklungsauftrags soll eine Software für die Verwaltung von </w:t>
      </w:r>
      <w:r w:rsidR="00B14AA2" w:rsidRPr="00C50B0B">
        <w:rPr>
          <w:rFonts w:cs="Arial"/>
        </w:rPr>
        <w:t xml:space="preserve">Exponaten, </w:t>
      </w:r>
      <w:r w:rsidR="0056778A" w:rsidRPr="00C50B0B">
        <w:rPr>
          <w:rFonts w:cs="Arial"/>
        </w:rPr>
        <w:t>von fördernden Personen (im Folgenden zur Vereinfachung als „</w:t>
      </w:r>
      <w:r w:rsidR="00B14AA2" w:rsidRPr="00C50B0B">
        <w:rPr>
          <w:rFonts w:cs="Arial"/>
        </w:rPr>
        <w:t>Förder</w:t>
      </w:r>
      <w:r w:rsidR="006C58A7" w:rsidRPr="00C50B0B">
        <w:rPr>
          <w:rFonts w:cs="Arial"/>
        </w:rPr>
        <w:t>nde</w:t>
      </w:r>
      <w:r w:rsidR="0056778A" w:rsidRPr="00C50B0B">
        <w:rPr>
          <w:rFonts w:cs="Arial"/>
        </w:rPr>
        <w:t>“ bezeichnet)</w:t>
      </w:r>
      <w:r w:rsidR="00B14AA2" w:rsidRPr="00C50B0B">
        <w:rPr>
          <w:rFonts w:cs="Arial"/>
        </w:rPr>
        <w:t xml:space="preserve">, Räumen </w:t>
      </w:r>
      <w:r w:rsidRPr="00C50B0B">
        <w:rPr>
          <w:rFonts w:cs="Arial"/>
        </w:rPr>
        <w:t xml:space="preserve">und </w:t>
      </w:r>
      <w:r w:rsidR="00C1375B" w:rsidRPr="00C50B0B">
        <w:rPr>
          <w:rFonts w:cs="Arial"/>
        </w:rPr>
        <w:t>Angestellte</w:t>
      </w:r>
      <w:r w:rsidRPr="00C50B0B">
        <w:rPr>
          <w:rFonts w:cs="Arial"/>
        </w:rPr>
        <w:t xml:space="preserve">n sein, wozu </w:t>
      </w:r>
      <w:r w:rsidR="00B14AA2" w:rsidRPr="00C50B0B">
        <w:rPr>
          <w:rFonts w:cs="Arial"/>
        </w:rPr>
        <w:t xml:space="preserve">vor allem die Dokumentation aller zu einem Exponat zugeordneten Daten </w:t>
      </w:r>
      <w:r w:rsidRPr="00C50B0B">
        <w:rPr>
          <w:rFonts w:cs="Arial"/>
        </w:rPr>
        <w:t xml:space="preserve">eine wesentliche Rolle spielt. </w:t>
      </w:r>
      <w:r w:rsidR="00503C50" w:rsidRPr="00C50B0B">
        <w:rPr>
          <w:rFonts w:cs="Arial"/>
        </w:rPr>
        <w:t xml:space="preserve">Alle Daten sollen zentral gespeichert </w:t>
      </w:r>
      <w:r w:rsidRPr="00C50B0B">
        <w:rPr>
          <w:rFonts w:cs="Arial"/>
        </w:rPr>
        <w:t>werden, da durch geplante Erweiterung</w:t>
      </w:r>
      <w:r w:rsidR="00B14AA2" w:rsidRPr="00C50B0B">
        <w:rPr>
          <w:rFonts w:cs="Arial"/>
        </w:rPr>
        <w:t>en</w:t>
      </w:r>
      <w:r w:rsidRPr="00C50B0B">
        <w:rPr>
          <w:rFonts w:cs="Arial"/>
        </w:rPr>
        <w:t xml:space="preserve"> mehrere Benutzer gleichzeitig auf die Daten und Termine zugreifen werden.</w:t>
      </w:r>
    </w:p>
    <w:p w14:paraId="1B2D8466" w14:textId="77777777" w:rsidR="006C58C5" w:rsidRPr="00C50B0B" w:rsidRDefault="006C58C5" w:rsidP="006C58C5">
      <w:pPr>
        <w:pStyle w:val="absatzlinks"/>
        <w:rPr>
          <w:rFonts w:cs="Arial"/>
        </w:rPr>
      </w:pPr>
      <w:r w:rsidRPr="00C50B0B">
        <w:rPr>
          <w:rFonts w:cs="Arial"/>
        </w:rPr>
        <w:t>Ein selektiver Import und Export von Daten über lesbare Dateien muss für Backups und zum Datenaustausch möglich sein.</w:t>
      </w:r>
    </w:p>
    <w:p w14:paraId="3C3CF10E" w14:textId="77777777" w:rsidR="006C58A7" w:rsidRPr="00C50B0B" w:rsidRDefault="006C58C5" w:rsidP="004271A8">
      <w:pPr>
        <w:pStyle w:val="absatzlinks"/>
        <w:rPr>
          <w:rFonts w:cs="Arial"/>
        </w:rPr>
      </w:pPr>
      <w:r w:rsidRPr="00C50B0B">
        <w:rPr>
          <w:rFonts w:cs="Arial"/>
        </w:rPr>
        <w:t>Eine intuitive, leicht bedienbare Benutzeroberfläche setzen wir als selbstverständlich voraus. Es sollen keine besonderen Computerkenntnisse zur Bedienung der Software erforderlich sein.</w:t>
      </w:r>
      <w:r w:rsidR="004271A8" w:rsidRPr="00C50B0B">
        <w:rPr>
          <w:rFonts w:cs="Arial"/>
        </w:rPr>
        <w:t xml:space="preserve"> </w:t>
      </w:r>
    </w:p>
    <w:p w14:paraId="08F8822D" w14:textId="77777777" w:rsidR="006C58C5" w:rsidRPr="00C50B0B" w:rsidRDefault="00C32AFE" w:rsidP="006C58A7">
      <w:pPr>
        <w:pStyle w:val="berschrift2"/>
        <w:rPr>
          <w:rFonts w:cs="Arial"/>
        </w:rPr>
      </w:pPr>
      <w:bookmarkStart w:id="10" w:name="_Toc44320776"/>
      <w:r w:rsidRPr="00C50B0B">
        <w:rPr>
          <w:rFonts w:cs="Arial"/>
        </w:rPr>
        <w:t>Anwendungsbereiche</w:t>
      </w:r>
      <w:bookmarkEnd w:id="10"/>
    </w:p>
    <w:p w14:paraId="40A6B4E4" w14:textId="77777777" w:rsidR="00C32AFE" w:rsidRPr="00C50B0B" w:rsidRDefault="00C32AFE" w:rsidP="00DC2529">
      <w:pPr>
        <w:pStyle w:val="absatzlinks"/>
        <w:rPr>
          <w:rFonts w:cs="Arial"/>
        </w:rPr>
      </w:pPr>
      <w:r w:rsidRPr="00C50B0B">
        <w:rPr>
          <w:rFonts w:cs="Arial"/>
        </w:rPr>
        <w:t xml:space="preserve">Die Software soll ausschließlich für die Verwaltung von </w:t>
      </w:r>
      <w:r w:rsidR="004271A8" w:rsidRPr="00C50B0B">
        <w:rPr>
          <w:rFonts w:cs="Arial"/>
        </w:rPr>
        <w:t xml:space="preserve">Exponaten, </w:t>
      </w:r>
      <w:r w:rsidR="006C58A7" w:rsidRPr="00C50B0B">
        <w:rPr>
          <w:rFonts w:cs="Arial"/>
        </w:rPr>
        <w:t>Fördernde</w:t>
      </w:r>
      <w:r w:rsidR="004271A8" w:rsidRPr="00C50B0B">
        <w:rPr>
          <w:rFonts w:cs="Arial"/>
        </w:rPr>
        <w:t xml:space="preserve">n, Räumen und </w:t>
      </w:r>
      <w:r w:rsidR="00C1375B" w:rsidRPr="00C50B0B">
        <w:rPr>
          <w:rFonts w:cs="Arial"/>
        </w:rPr>
        <w:t>Angestellte</w:t>
      </w:r>
      <w:r w:rsidR="004271A8" w:rsidRPr="00C50B0B">
        <w:rPr>
          <w:rFonts w:cs="Arial"/>
        </w:rPr>
        <w:t xml:space="preserve">n </w:t>
      </w:r>
      <w:r w:rsidRPr="00C50B0B">
        <w:rPr>
          <w:rFonts w:cs="Arial"/>
        </w:rPr>
        <w:t xml:space="preserve">und </w:t>
      </w:r>
      <w:r w:rsidR="004271A8" w:rsidRPr="00C50B0B">
        <w:rPr>
          <w:rFonts w:cs="Arial"/>
        </w:rPr>
        <w:t xml:space="preserve">den </w:t>
      </w:r>
      <w:r w:rsidRPr="00C50B0B">
        <w:rPr>
          <w:rFonts w:cs="Arial"/>
        </w:rPr>
        <w:t xml:space="preserve">damit direkt verbundenen Elementen eingesetzt werden. Sie soll ausschließlich </w:t>
      </w:r>
      <w:r w:rsidR="004271A8" w:rsidRPr="00C50B0B">
        <w:rPr>
          <w:rFonts w:cs="Arial"/>
        </w:rPr>
        <w:t xml:space="preserve">innerhalb der Museumsräume </w:t>
      </w:r>
      <w:r w:rsidRPr="00C50B0B">
        <w:rPr>
          <w:rFonts w:cs="Arial"/>
        </w:rPr>
        <w:t>eingesetzt werden.</w:t>
      </w:r>
    </w:p>
    <w:p w14:paraId="56765FAD" w14:textId="77777777" w:rsidR="00DC2529" w:rsidRPr="00C50B0B" w:rsidRDefault="006C58C5" w:rsidP="00D90FE3">
      <w:pPr>
        <w:pStyle w:val="berschrift2"/>
        <w:rPr>
          <w:rFonts w:cs="Arial"/>
        </w:rPr>
      </w:pPr>
      <w:bookmarkStart w:id="11" w:name="_Toc5638521"/>
      <w:bookmarkStart w:id="12" w:name="_Toc5640500"/>
      <w:bookmarkStart w:id="13" w:name="_Toc44320777"/>
      <w:r w:rsidRPr="00C50B0B">
        <w:rPr>
          <w:rFonts w:cs="Arial"/>
        </w:rPr>
        <w:t>Zielgruppen, Benutzerrollen und Verantwortlichkeiten</w:t>
      </w:r>
      <w:bookmarkEnd w:id="11"/>
      <w:bookmarkEnd w:id="12"/>
      <w:bookmarkEnd w:id="13"/>
    </w:p>
    <w:p w14:paraId="16414951" w14:textId="77777777" w:rsidR="006C58C5" w:rsidRPr="00C50B0B" w:rsidRDefault="006C58C5" w:rsidP="00DC2529">
      <w:pPr>
        <w:pStyle w:val="absatzlinks"/>
        <w:rPr>
          <w:rFonts w:cs="Arial"/>
        </w:rPr>
      </w:pPr>
      <w:r w:rsidRPr="00C50B0B">
        <w:rPr>
          <w:rFonts w:cs="Arial"/>
        </w:rPr>
        <w:t>Es gibt folgende Benutzerrollen:</w:t>
      </w:r>
    </w:p>
    <w:p w14:paraId="61A65741" w14:textId="77777777" w:rsidR="006C58C5" w:rsidRPr="00C50B0B" w:rsidRDefault="00610CDA" w:rsidP="006C58C5">
      <w:pPr>
        <w:pStyle w:val="absatzaufzstd"/>
        <w:rPr>
          <w:rFonts w:cs="Arial"/>
        </w:rPr>
      </w:pPr>
      <w:r w:rsidRPr="00C50B0B">
        <w:rPr>
          <w:rFonts w:cs="Arial"/>
        </w:rPr>
        <w:t>Benutzer(in</w:t>
      </w:r>
      <w:r w:rsidR="004271A8" w:rsidRPr="00C50B0B">
        <w:rPr>
          <w:rFonts w:cs="Arial"/>
        </w:rPr>
        <w:t>nen</w:t>
      </w:r>
      <w:r w:rsidRPr="00C50B0B">
        <w:rPr>
          <w:rFonts w:cs="Arial"/>
        </w:rPr>
        <w:t>) zur Pflege der</w:t>
      </w:r>
      <w:r w:rsidR="004271A8" w:rsidRPr="00C50B0B">
        <w:rPr>
          <w:rFonts w:cs="Arial"/>
        </w:rPr>
        <w:t xml:space="preserve"> Daten über die</w:t>
      </w:r>
      <w:r w:rsidRPr="00C50B0B">
        <w:rPr>
          <w:rFonts w:cs="Arial"/>
        </w:rPr>
        <w:t xml:space="preserve"> </w:t>
      </w:r>
      <w:r w:rsidR="004271A8" w:rsidRPr="00C50B0B">
        <w:rPr>
          <w:rFonts w:cs="Arial"/>
        </w:rPr>
        <w:t>Exponate</w:t>
      </w:r>
      <w:r w:rsidRPr="00C50B0B">
        <w:rPr>
          <w:rFonts w:cs="Arial"/>
        </w:rPr>
        <w:t>. Diese gehören grundsätzlich zum geschulten Fachpersonal.</w:t>
      </w:r>
    </w:p>
    <w:p w14:paraId="456E469C" w14:textId="77777777" w:rsidR="00610CDA" w:rsidRPr="00C50B0B" w:rsidRDefault="004271A8" w:rsidP="006C58C5">
      <w:pPr>
        <w:pStyle w:val="absatzaufzstd"/>
        <w:rPr>
          <w:rFonts w:cs="Arial"/>
        </w:rPr>
      </w:pPr>
      <w:r w:rsidRPr="00C50B0B">
        <w:rPr>
          <w:rFonts w:cs="Arial"/>
        </w:rPr>
        <w:t>Angestellte</w:t>
      </w:r>
      <w:r w:rsidR="00FC7AA5" w:rsidRPr="00C50B0B">
        <w:rPr>
          <w:rFonts w:cs="Arial"/>
        </w:rPr>
        <w:t xml:space="preserve"> </w:t>
      </w:r>
      <w:r w:rsidR="00610CDA" w:rsidRPr="00C50B0B">
        <w:rPr>
          <w:rFonts w:cs="Arial"/>
        </w:rPr>
        <w:t xml:space="preserve">zur </w:t>
      </w:r>
      <w:r w:rsidR="00C1375B" w:rsidRPr="00C50B0B">
        <w:rPr>
          <w:rFonts w:cs="Arial"/>
        </w:rPr>
        <w:t>Pflege der</w:t>
      </w:r>
      <w:r w:rsidR="00610CDA" w:rsidRPr="00C50B0B">
        <w:rPr>
          <w:rFonts w:cs="Arial"/>
        </w:rPr>
        <w:t xml:space="preserve"> </w:t>
      </w:r>
      <w:r w:rsidR="006C58A7" w:rsidRPr="00C50B0B">
        <w:rPr>
          <w:rFonts w:cs="Arial"/>
        </w:rPr>
        <w:t>Fördernde</w:t>
      </w:r>
      <w:r w:rsidR="00C1375B" w:rsidRPr="00C50B0B">
        <w:rPr>
          <w:rFonts w:cs="Arial"/>
        </w:rPr>
        <w:t>n und</w:t>
      </w:r>
      <w:r w:rsidR="00610CDA" w:rsidRPr="00C50B0B">
        <w:rPr>
          <w:rFonts w:cs="Arial"/>
        </w:rPr>
        <w:t xml:space="preserve"> </w:t>
      </w:r>
      <w:r w:rsidR="00C1375B" w:rsidRPr="00C50B0B">
        <w:rPr>
          <w:rFonts w:cs="Arial"/>
        </w:rPr>
        <w:t>Angestellte</w:t>
      </w:r>
      <w:r w:rsidR="006C58A7" w:rsidRPr="00C50B0B">
        <w:rPr>
          <w:rFonts w:cs="Arial"/>
        </w:rPr>
        <w:t>n</w:t>
      </w:r>
      <w:r w:rsidR="00FC7AA5" w:rsidRPr="00C50B0B">
        <w:rPr>
          <w:rFonts w:cs="Arial"/>
        </w:rPr>
        <w:t xml:space="preserve"> im System</w:t>
      </w:r>
    </w:p>
    <w:p w14:paraId="32979B06" w14:textId="77777777" w:rsidR="006C58C5" w:rsidRPr="00C50B0B" w:rsidRDefault="006C58C5" w:rsidP="006C58C5">
      <w:pPr>
        <w:pStyle w:val="absatzaufzstd"/>
        <w:rPr>
          <w:rFonts w:cs="Arial"/>
        </w:rPr>
      </w:pPr>
      <w:r w:rsidRPr="00C50B0B">
        <w:rPr>
          <w:rFonts w:cs="Arial"/>
        </w:rPr>
        <w:t>Ein</w:t>
      </w:r>
      <w:r w:rsidR="006C58A7" w:rsidRPr="00C50B0B">
        <w:rPr>
          <w:rFonts w:cs="Arial"/>
        </w:rPr>
        <w:t>e hauptverantwortliche Person (</w:t>
      </w:r>
      <w:r w:rsidRPr="00C50B0B">
        <w:rPr>
          <w:rFonts w:cs="Arial"/>
        </w:rPr>
        <w:t>Administrator</w:t>
      </w:r>
      <w:r w:rsidR="006C58A7" w:rsidRPr="00C50B0B">
        <w:rPr>
          <w:rFonts w:cs="Arial"/>
        </w:rPr>
        <w:t>)</w:t>
      </w:r>
      <w:r w:rsidRPr="00C50B0B">
        <w:rPr>
          <w:rFonts w:cs="Arial"/>
        </w:rPr>
        <w:t xml:space="preserve"> hat Vollzugriff auf sämtliche Daten, vor allem für deren Import und Export sowie deren Backup. </w:t>
      </w:r>
    </w:p>
    <w:p w14:paraId="7D231289" w14:textId="77777777" w:rsidR="006C58C5" w:rsidRPr="00C50B0B" w:rsidRDefault="009E3125" w:rsidP="00D90FE3">
      <w:pPr>
        <w:pStyle w:val="berschrift2"/>
        <w:rPr>
          <w:rFonts w:cs="Arial"/>
        </w:rPr>
      </w:pPr>
      <w:bookmarkStart w:id="14" w:name="_Toc5638522"/>
      <w:bookmarkStart w:id="15" w:name="_Toc5640501"/>
      <w:bookmarkStart w:id="16" w:name="_Toc44320778"/>
      <w:r w:rsidRPr="00C50B0B">
        <w:rPr>
          <w:rFonts w:cs="Arial"/>
        </w:rPr>
        <w:t>Zusammenspiel mit anderen Systemen</w:t>
      </w:r>
      <w:bookmarkEnd w:id="14"/>
      <w:bookmarkEnd w:id="15"/>
      <w:bookmarkEnd w:id="16"/>
    </w:p>
    <w:p w14:paraId="458B1E69" w14:textId="77777777" w:rsidR="009E3125" w:rsidRPr="00C50B0B" w:rsidRDefault="009E3125" w:rsidP="009E3125">
      <w:pPr>
        <w:pStyle w:val="absatzlinks"/>
        <w:rPr>
          <w:rFonts w:cs="Arial"/>
        </w:rPr>
      </w:pPr>
      <w:r w:rsidRPr="00C50B0B">
        <w:rPr>
          <w:rFonts w:cs="Arial"/>
        </w:rPr>
        <w:t xml:space="preserve">Die Daten über die </w:t>
      </w:r>
      <w:r w:rsidR="00C1375B" w:rsidRPr="00C50B0B">
        <w:rPr>
          <w:rFonts w:cs="Arial"/>
        </w:rPr>
        <w:t>Angestellten</w:t>
      </w:r>
      <w:r w:rsidRPr="00C50B0B">
        <w:rPr>
          <w:rFonts w:cs="Arial"/>
        </w:rPr>
        <w:t xml:space="preserve"> (Gehälter bzw. Löhne, Steuern, Kranken- und Rentenversicherung usw.) werden separat durch ein vorhandenes Personalbuch</w:t>
      </w:r>
      <w:r w:rsidR="00FC7AA5" w:rsidRPr="00C50B0B">
        <w:rPr>
          <w:rFonts w:cs="Arial"/>
        </w:rPr>
        <w:softHyphen/>
      </w:r>
      <w:r w:rsidRPr="00C50B0B">
        <w:rPr>
          <w:rFonts w:cs="Arial"/>
        </w:rPr>
        <w:t>haltungs</w:t>
      </w:r>
      <w:r w:rsidR="00FC7AA5" w:rsidRPr="00C50B0B">
        <w:rPr>
          <w:rFonts w:cs="Arial"/>
        </w:rPr>
        <w:softHyphen/>
      </w:r>
      <w:r w:rsidRPr="00C50B0B">
        <w:rPr>
          <w:rFonts w:cs="Arial"/>
        </w:rPr>
        <w:t>programm verwaltet und müssen hier nicht berücksichtigt werden.</w:t>
      </w:r>
      <w:r w:rsidR="00FC7AA5" w:rsidRPr="00C50B0B">
        <w:rPr>
          <w:rFonts w:cs="Arial"/>
        </w:rPr>
        <w:t xml:space="preserve"> Die finanztechnischen Daten </w:t>
      </w:r>
      <w:r w:rsidR="004271A8" w:rsidRPr="00C50B0B">
        <w:rPr>
          <w:rFonts w:cs="Arial"/>
        </w:rPr>
        <w:t xml:space="preserve">werden über </w:t>
      </w:r>
      <w:r w:rsidR="00FC7AA5" w:rsidRPr="00C50B0B">
        <w:rPr>
          <w:rFonts w:cs="Arial"/>
        </w:rPr>
        <w:t xml:space="preserve">unser vorhandenes Finanzsystem </w:t>
      </w:r>
      <w:r w:rsidR="004271A8" w:rsidRPr="00C50B0B">
        <w:rPr>
          <w:rFonts w:cs="Arial"/>
        </w:rPr>
        <w:t xml:space="preserve">erfasst und müssen hier </w:t>
      </w:r>
      <w:r w:rsidR="006C58A7" w:rsidRPr="00C50B0B">
        <w:rPr>
          <w:rFonts w:cs="Arial"/>
        </w:rPr>
        <w:t>ebenfalls</w:t>
      </w:r>
      <w:r w:rsidR="004271A8" w:rsidRPr="00C50B0B">
        <w:rPr>
          <w:rFonts w:cs="Arial"/>
        </w:rPr>
        <w:t xml:space="preserve"> nicht berücksichtigt werden</w:t>
      </w:r>
      <w:r w:rsidR="00FC7AA5" w:rsidRPr="00C50B0B">
        <w:rPr>
          <w:rFonts w:cs="Arial"/>
        </w:rPr>
        <w:t>.</w:t>
      </w:r>
    </w:p>
    <w:p w14:paraId="051A79BD" w14:textId="77777777" w:rsidR="009E3125" w:rsidRPr="00C50B0B" w:rsidRDefault="009E3125" w:rsidP="009E3125">
      <w:pPr>
        <w:pStyle w:val="absatzlinks"/>
        <w:rPr>
          <w:rFonts w:cs="Arial"/>
        </w:rPr>
      </w:pPr>
      <w:r w:rsidRPr="00C50B0B">
        <w:rPr>
          <w:rFonts w:cs="Arial"/>
        </w:rPr>
        <w:t xml:space="preserve">Ein </w:t>
      </w:r>
      <w:r w:rsidR="00503C50" w:rsidRPr="00C50B0B">
        <w:rPr>
          <w:rFonts w:cs="Arial"/>
        </w:rPr>
        <w:t xml:space="preserve">sicherer Web-Zugriff auf unser Angebot </w:t>
      </w:r>
      <w:r w:rsidR="004271A8" w:rsidRPr="00C50B0B">
        <w:rPr>
          <w:rFonts w:cs="Arial"/>
        </w:rPr>
        <w:t xml:space="preserve">(Teilinformationen über unsere Exponate) </w:t>
      </w:r>
      <w:r w:rsidR="00503C50" w:rsidRPr="00C50B0B">
        <w:rPr>
          <w:rFonts w:cs="Arial"/>
        </w:rPr>
        <w:t xml:space="preserve">muss </w:t>
      </w:r>
      <w:r w:rsidR="00FC7AA5" w:rsidRPr="00C50B0B">
        <w:rPr>
          <w:rFonts w:cs="Arial"/>
        </w:rPr>
        <w:t xml:space="preserve">erst </w:t>
      </w:r>
      <w:r w:rsidRPr="00C50B0B">
        <w:rPr>
          <w:rFonts w:cs="Arial"/>
        </w:rPr>
        <w:t xml:space="preserve">in einer späteren Erweiterung </w:t>
      </w:r>
      <w:r w:rsidR="00FC7AA5" w:rsidRPr="00C50B0B">
        <w:rPr>
          <w:rFonts w:cs="Arial"/>
        </w:rPr>
        <w:t>über</w:t>
      </w:r>
      <w:r w:rsidRPr="00C50B0B">
        <w:rPr>
          <w:rFonts w:cs="Arial"/>
        </w:rPr>
        <w:t xml:space="preserve"> </w:t>
      </w:r>
      <w:r w:rsidR="00FC7AA5" w:rsidRPr="00C50B0B">
        <w:rPr>
          <w:rFonts w:cs="Arial"/>
        </w:rPr>
        <w:t xml:space="preserve">eine </w:t>
      </w:r>
      <w:r w:rsidRPr="00C50B0B">
        <w:rPr>
          <w:rFonts w:cs="Arial"/>
        </w:rPr>
        <w:t xml:space="preserve">Web-Seite möglich sein. </w:t>
      </w:r>
      <w:r w:rsidR="00FC7AA5" w:rsidRPr="00C50B0B">
        <w:rPr>
          <w:rFonts w:cs="Arial"/>
        </w:rPr>
        <w:t>Jedoch</w:t>
      </w:r>
      <w:r w:rsidRPr="00C50B0B">
        <w:rPr>
          <w:rFonts w:cs="Arial"/>
        </w:rPr>
        <w:t xml:space="preserve"> sollen bereits </w:t>
      </w:r>
      <w:r w:rsidR="00FC7AA5" w:rsidRPr="00C50B0B">
        <w:rPr>
          <w:rFonts w:cs="Arial"/>
        </w:rPr>
        <w:t xml:space="preserve">jetzt </w:t>
      </w:r>
      <w:r w:rsidRPr="00C50B0B">
        <w:rPr>
          <w:rFonts w:cs="Arial"/>
        </w:rPr>
        <w:t xml:space="preserve">Schnittstellen </w:t>
      </w:r>
      <w:r w:rsidR="00FC7AA5" w:rsidRPr="00C50B0B">
        <w:rPr>
          <w:rFonts w:cs="Arial"/>
        </w:rPr>
        <w:t>da</w:t>
      </w:r>
      <w:r w:rsidRPr="00C50B0B">
        <w:rPr>
          <w:rFonts w:cs="Arial"/>
        </w:rPr>
        <w:t>für definiert werden.</w:t>
      </w:r>
    </w:p>
    <w:p w14:paraId="63BD0819" w14:textId="77777777" w:rsidR="006C58C5" w:rsidRPr="00C50B0B" w:rsidRDefault="00FC7AA5" w:rsidP="00DC2529">
      <w:pPr>
        <w:pStyle w:val="absatzlinks"/>
        <w:rPr>
          <w:rFonts w:cs="Arial"/>
        </w:rPr>
      </w:pPr>
      <w:r w:rsidRPr="00C50B0B">
        <w:rPr>
          <w:rFonts w:cs="Arial"/>
        </w:rPr>
        <w:lastRenderedPageBreak/>
        <w:t>Möglichst a</w:t>
      </w:r>
      <w:r w:rsidR="00503C50" w:rsidRPr="00C50B0B">
        <w:rPr>
          <w:rFonts w:cs="Arial"/>
        </w:rPr>
        <w:t>lle Daten sollen vom alten in das neue System übertragen werden.</w:t>
      </w:r>
    </w:p>
    <w:p w14:paraId="65EC8903" w14:textId="77777777" w:rsidR="006C58C5" w:rsidRPr="00C50B0B" w:rsidRDefault="00503C50" w:rsidP="00D90FE3">
      <w:pPr>
        <w:pStyle w:val="berschrift2"/>
        <w:rPr>
          <w:rFonts w:cs="Arial"/>
        </w:rPr>
      </w:pPr>
      <w:bookmarkStart w:id="17" w:name="_Toc5638523"/>
      <w:bookmarkStart w:id="18" w:name="_Toc5640502"/>
      <w:bookmarkStart w:id="19" w:name="_Toc44320779"/>
      <w:r w:rsidRPr="00C50B0B">
        <w:rPr>
          <w:rFonts w:cs="Arial"/>
        </w:rPr>
        <w:t>Produktfunktionen</w:t>
      </w:r>
      <w:bookmarkEnd w:id="17"/>
      <w:bookmarkEnd w:id="18"/>
      <w:bookmarkEnd w:id="19"/>
    </w:p>
    <w:tbl>
      <w:tblPr>
        <w:tblStyle w:val="Tabellenraster"/>
        <w:tblW w:w="9209" w:type="dxa"/>
        <w:tblLook w:val="04A0" w:firstRow="1" w:lastRow="0" w:firstColumn="1" w:lastColumn="0" w:noHBand="0" w:noVBand="1"/>
      </w:tblPr>
      <w:tblGrid>
        <w:gridCol w:w="988"/>
        <w:gridCol w:w="8221"/>
      </w:tblGrid>
      <w:tr w:rsidR="00503C50" w:rsidRPr="00C50B0B" w14:paraId="4F39F61C" w14:textId="77777777" w:rsidTr="00FC7AA5">
        <w:tc>
          <w:tcPr>
            <w:tcW w:w="988" w:type="dxa"/>
          </w:tcPr>
          <w:p w14:paraId="3E512170" w14:textId="77777777" w:rsidR="00503C50" w:rsidRPr="00C50B0B" w:rsidRDefault="00503C50" w:rsidP="008F7720">
            <w:pPr>
              <w:pStyle w:val="tabellel11"/>
              <w:rPr>
                <w:rFonts w:cs="Arial"/>
              </w:rPr>
            </w:pPr>
            <w:r w:rsidRPr="00C50B0B">
              <w:rPr>
                <w:rFonts w:cs="Arial"/>
              </w:rPr>
              <w:t>/LF10/</w:t>
            </w:r>
          </w:p>
        </w:tc>
        <w:tc>
          <w:tcPr>
            <w:tcW w:w="8221" w:type="dxa"/>
          </w:tcPr>
          <w:p w14:paraId="497CAE5D" w14:textId="77777777" w:rsidR="00503C50" w:rsidRPr="00C50B0B" w:rsidRDefault="00503C50" w:rsidP="008F7720">
            <w:pPr>
              <w:pStyle w:val="tabellel11"/>
              <w:rPr>
                <w:rFonts w:cs="Arial"/>
              </w:rPr>
            </w:pPr>
            <w:r w:rsidRPr="00C50B0B">
              <w:rPr>
                <w:rFonts w:cs="Arial"/>
              </w:rPr>
              <w:t>Der jeweilige Benutzer muss die Möglichkeit haben, über eine grafische Be</w:t>
            </w:r>
            <w:r w:rsidR="008F7720" w:rsidRPr="00C50B0B">
              <w:rPr>
                <w:rFonts w:cs="Arial"/>
              </w:rPr>
              <w:t>nutzerober</w:t>
            </w:r>
            <w:r w:rsidRPr="00C50B0B">
              <w:rPr>
                <w:rFonts w:cs="Arial"/>
              </w:rPr>
              <w:t>fläche alle für ihn relevanten Daten einfach und übersichtlich zu verwalten.</w:t>
            </w:r>
          </w:p>
        </w:tc>
      </w:tr>
      <w:tr w:rsidR="00503C50" w:rsidRPr="00C50B0B" w14:paraId="7A6CC3A0" w14:textId="77777777" w:rsidTr="00FC7AA5">
        <w:tc>
          <w:tcPr>
            <w:tcW w:w="988" w:type="dxa"/>
          </w:tcPr>
          <w:p w14:paraId="7DA35F38" w14:textId="77777777" w:rsidR="00503C50" w:rsidRPr="00C50B0B" w:rsidRDefault="00503C50" w:rsidP="008F7720">
            <w:pPr>
              <w:pStyle w:val="tabellel11"/>
              <w:rPr>
                <w:rFonts w:cs="Arial"/>
              </w:rPr>
            </w:pPr>
            <w:r w:rsidRPr="00C50B0B">
              <w:rPr>
                <w:rFonts w:cs="Arial"/>
              </w:rPr>
              <w:t>/LF20/</w:t>
            </w:r>
          </w:p>
        </w:tc>
        <w:tc>
          <w:tcPr>
            <w:tcW w:w="8221" w:type="dxa"/>
          </w:tcPr>
          <w:p w14:paraId="7F88D962" w14:textId="77777777" w:rsidR="004271A8" w:rsidRPr="00C50B0B" w:rsidRDefault="008F7720" w:rsidP="008F7720">
            <w:pPr>
              <w:pStyle w:val="tabellel11"/>
              <w:rPr>
                <w:rFonts w:cs="Arial"/>
              </w:rPr>
            </w:pPr>
            <w:r w:rsidRPr="00C50B0B">
              <w:rPr>
                <w:rFonts w:cs="Arial"/>
              </w:rPr>
              <w:t xml:space="preserve">Verwaltet werden sollen </w:t>
            </w:r>
            <w:r w:rsidR="004271A8" w:rsidRPr="00C50B0B">
              <w:rPr>
                <w:rFonts w:cs="Arial"/>
              </w:rPr>
              <w:t xml:space="preserve">in erster Linie unsere Exponate. Dabei soll es den berechtigten </w:t>
            </w:r>
            <w:r w:rsidR="00C1375B" w:rsidRPr="00C50B0B">
              <w:rPr>
                <w:rFonts w:cs="Arial"/>
              </w:rPr>
              <w:t>Angestellte</w:t>
            </w:r>
            <w:r w:rsidR="002657FB" w:rsidRPr="00C50B0B">
              <w:rPr>
                <w:rFonts w:cs="Arial"/>
              </w:rPr>
              <w:t xml:space="preserve">n </w:t>
            </w:r>
            <w:r w:rsidR="004271A8" w:rsidRPr="00C50B0B">
              <w:rPr>
                <w:rFonts w:cs="Arial"/>
              </w:rPr>
              <w:t xml:space="preserve">möglich sein, die Exponate zu erfassen, zu ändern, zu löschen und mit vorgegebenen Kriterien </w:t>
            </w:r>
            <w:r w:rsidR="002657FB" w:rsidRPr="00C50B0B">
              <w:rPr>
                <w:rFonts w:cs="Arial"/>
              </w:rPr>
              <w:t xml:space="preserve">nach ihnen </w:t>
            </w:r>
            <w:r w:rsidR="004271A8" w:rsidRPr="00C50B0B">
              <w:rPr>
                <w:rFonts w:cs="Arial"/>
              </w:rPr>
              <w:t>zu suchen.</w:t>
            </w:r>
          </w:p>
          <w:p w14:paraId="40087020" w14:textId="77777777" w:rsidR="004271A8" w:rsidRPr="00C50B0B" w:rsidRDefault="004271A8" w:rsidP="008F7720">
            <w:pPr>
              <w:pStyle w:val="tabellel11"/>
              <w:rPr>
                <w:rFonts w:cs="Arial"/>
              </w:rPr>
            </w:pPr>
            <w:r w:rsidRPr="00C50B0B">
              <w:rPr>
                <w:rFonts w:cs="Arial"/>
              </w:rPr>
              <w:t xml:space="preserve">Die Exponate sind aufgeteilt in unterschiedliche Kategorien (Bilder, Skulpturen, Videos, Audios, </w:t>
            </w:r>
            <w:r w:rsidR="0018613A" w:rsidRPr="00C50B0B">
              <w:rPr>
                <w:rFonts w:cs="Arial"/>
              </w:rPr>
              <w:t xml:space="preserve">usw.) und mindestens einem oder mehreren </w:t>
            </w:r>
            <w:proofErr w:type="spellStart"/>
            <w:r w:rsidR="0018613A" w:rsidRPr="00C50B0B">
              <w:rPr>
                <w:rFonts w:cs="Arial"/>
              </w:rPr>
              <w:t>Exponattypen</w:t>
            </w:r>
            <w:proofErr w:type="spellEnd"/>
            <w:r w:rsidR="0018613A" w:rsidRPr="00C50B0B">
              <w:rPr>
                <w:rFonts w:cs="Arial"/>
              </w:rPr>
              <w:t xml:space="preserve"> (Epochen usw.) zugeordnet wie z.B. Renaissance, Realismus, Surrealismus, Heimatgeschichte </w:t>
            </w:r>
            <w:proofErr w:type="spellStart"/>
            <w:r w:rsidR="0018613A" w:rsidRPr="00C50B0B">
              <w:rPr>
                <w:rFonts w:cs="Arial"/>
              </w:rPr>
              <w:t>uvm</w:t>
            </w:r>
            <w:proofErr w:type="spellEnd"/>
            <w:r w:rsidR="0018613A" w:rsidRPr="00C50B0B">
              <w:rPr>
                <w:rFonts w:cs="Arial"/>
              </w:rPr>
              <w:t xml:space="preserve">. Diese </w:t>
            </w:r>
            <w:proofErr w:type="spellStart"/>
            <w:r w:rsidR="0018613A" w:rsidRPr="00C50B0B">
              <w:rPr>
                <w:rFonts w:cs="Arial"/>
              </w:rPr>
              <w:t>Exponattypen</w:t>
            </w:r>
            <w:proofErr w:type="spellEnd"/>
            <w:r w:rsidR="0018613A" w:rsidRPr="00C50B0B">
              <w:rPr>
                <w:rFonts w:cs="Arial"/>
              </w:rPr>
              <w:t xml:space="preserve"> müssen im </w:t>
            </w:r>
            <w:r w:rsidR="003549AB" w:rsidRPr="00C50B0B">
              <w:rPr>
                <w:rFonts w:cs="Arial"/>
              </w:rPr>
              <w:t xml:space="preserve">zu erstellenden </w:t>
            </w:r>
            <w:r w:rsidR="0018613A" w:rsidRPr="00C50B0B">
              <w:rPr>
                <w:rFonts w:cs="Arial"/>
              </w:rPr>
              <w:t>System leicht erweiterbar sein.</w:t>
            </w:r>
          </w:p>
          <w:p w14:paraId="1EC24847" w14:textId="77777777" w:rsidR="0018613A" w:rsidRPr="00C50B0B" w:rsidRDefault="0018613A" w:rsidP="008F7720">
            <w:pPr>
              <w:pStyle w:val="tabellel11"/>
              <w:rPr>
                <w:rFonts w:cs="Arial"/>
              </w:rPr>
            </w:pPr>
            <w:r w:rsidRPr="00C50B0B">
              <w:rPr>
                <w:rFonts w:cs="Arial"/>
              </w:rPr>
              <w:t xml:space="preserve">Jedem Exponat ist mindestens ein Besitzer zugeordnet. Ein Besitzer kann unser Museum selbst sein oder eine oder mehrere beliebige juristische Personen, die uns das Exponat zu Ausstellungen zur Verfügung stellen. </w:t>
            </w:r>
          </w:p>
          <w:p w14:paraId="1E5B9EAB" w14:textId="77777777" w:rsidR="003549AB" w:rsidRPr="00C50B0B" w:rsidRDefault="0018613A" w:rsidP="008F7720">
            <w:pPr>
              <w:pStyle w:val="tabellel11"/>
              <w:rPr>
                <w:rFonts w:cs="Arial"/>
              </w:rPr>
            </w:pPr>
            <w:r w:rsidRPr="00C50B0B">
              <w:rPr>
                <w:rFonts w:cs="Arial"/>
              </w:rPr>
              <w:t xml:space="preserve">Jedes Exponat ist charakterisiert durch eine Inventarnummer, </w:t>
            </w:r>
            <w:r w:rsidR="003549AB" w:rsidRPr="00C50B0B">
              <w:rPr>
                <w:rFonts w:cs="Arial"/>
              </w:rPr>
              <w:t xml:space="preserve">dem Erstellungsjahr, </w:t>
            </w:r>
            <w:r w:rsidRPr="00C50B0B">
              <w:rPr>
                <w:rFonts w:cs="Arial"/>
              </w:rPr>
              <w:t xml:space="preserve">dem Einkaufswert, dem aktuellen Schätzwert, </w:t>
            </w:r>
            <w:r w:rsidR="003549AB" w:rsidRPr="00C50B0B">
              <w:rPr>
                <w:rFonts w:cs="Arial"/>
              </w:rPr>
              <w:t xml:space="preserve">dem </w:t>
            </w:r>
            <w:proofErr w:type="spellStart"/>
            <w:r w:rsidR="003549AB" w:rsidRPr="00C50B0B">
              <w:rPr>
                <w:rFonts w:cs="Arial"/>
              </w:rPr>
              <w:t>Leihwert</w:t>
            </w:r>
            <w:proofErr w:type="spellEnd"/>
            <w:r w:rsidR="003549AB" w:rsidRPr="00C50B0B">
              <w:rPr>
                <w:rFonts w:cs="Arial"/>
              </w:rPr>
              <w:t xml:space="preserve"> (pro Zeiteinheit)</w:t>
            </w:r>
            <w:r w:rsidR="002657FB" w:rsidRPr="00C50B0B">
              <w:rPr>
                <w:rFonts w:cs="Arial"/>
              </w:rPr>
              <w:t>, einer Historie, Besitzer</w:t>
            </w:r>
            <w:r w:rsidR="003549AB" w:rsidRPr="00C50B0B">
              <w:rPr>
                <w:rFonts w:cs="Arial"/>
              </w:rPr>
              <w:t xml:space="preserve"> </w:t>
            </w:r>
            <w:proofErr w:type="spellStart"/>
            <w:r w:rsidR="003549AB" w:rsidRPr="00C50B0B">
              <w:rPr>
                <w:rFonts w:cs="Arial"/>
              </w:rPr>
              <w:t>uvm</w:t>
            </w:r>
            <w:proofErr w:type="spellEnd"/>
            <w:r w:rsidR="003549AB" w:rsidRPr="00C50B0B">
              <w:rPr>
                <w:rFonts w:cs="Arial"/>
              </w:rPr>
              <w:t>.</w:t>
            </w:r>
          </w:p>
          <w:p w14:paraId="3BE2B58D" w14:textId="77777777" w:rsidR="003549AB" w:rsidRPr="00C50B0B" w:rsidRDefault="003549AB" w:rsidP="008F7720">
            <w:pPr>
              <w:pStyle w:val="tabellel11"/>
              <w:rPr>
                <w:rFonts w:cs="Arial"/>
              </w:rPr>
            </w:pPr>
            <w:r w:rsidRPr="00C50B0B">
              <w:rPr>
                <w:rFonts w:cs="Arial"/>
              </w:rPr>
              <w:t xml:space="preserve">Zusätzliche sind folgende </w:t>
            </w:r>
            <w:r w:rsidR="0018613A" w:rsidRPr="00C50B0B">
              <w:rPr>
                <w:rFonts w:cs="Arial"/>
              </w:rPr>
              <w:t xml:space="preserve">Datumsangaben </w:t>
            </w:r>
            <w:r w:rsidRPr="00C50B0B">
              <w:rPr>
                <w:rFonts w:cs="Arial"/>
              </w:rPr>
              <w:t>anzugeben:</w:t>
            </w:r>
          </w:p>
          <w:p w14:paraId="035BBB3E" w14:textId="77777777" w:rsidR="003549AB" w:rsidRPr="00C50B0B" w:rsidRDefault="0018613A" w:rsidP="003549AB">
            <w:pPr>
              <w:pStyle w:val="tabellel11"/>
              <w:numPr>
                <w:ilvl w:val="0"/>
                <w:numId w:val="11"/>
              </w:numPr>
              <w:rPr>
                <w:rFonts w:cs="Arial"/>
              </w:rPr>
            </w:pPr>
            <w:r w:rsidRPr="00C50B0B">
              <w:rPr>
                <w:rFonts w:cs="Arial"/>
              </w:rPr>
              <w:t>Erwerb</w:t>
            </w:r>
            <w:r w:rsidR="003549AB" w:rsidRPr="00C50B0B">
              <w:rPr>
                <w:rFonts w:cs="Arial"/>
              </w:rPr>
              <w:t xml:space="preserve"> des Exponats</w:t>
            </w:r>
            <w:r w:rsidR="002657FB" w:rsidRPr="00C50B0B">
              <w:rPr>
                <w:rFonts w:cs="Arial"/>
              </w:rPr>
              <w:t xml:space="preserve"> durch das Museum</w:t>
            </w:r>
          </w:p>
          <w:p w14:paraId="712AE4E7" w14:textId="77777777" w:rsidR="00C1375B" w:rsidRPr="00C50B0B" w:rsidRDefault="00C1375B" w:rsidP="003549AB">
            <w:pPr>
              <w:pStyle w:val="tabellel11"/>
              <w:numPr>
                <w:ilvl w:val="0"/>
                <w:numId w:val="11"/>
              </w:numPr>
              <w:rPr>
                <w:rFonts w:cs="Arial"/>
              </w:rPr>
            </w:pPr>
            <w:r w:rsidRPr="00C50B0B">
              <w:rPr>
                <w:rFonts w:cs="Arial"/>
              </w:rPr>
              <w:t>Ausleihe</w:t>
            </w:r>
            <w:r w:rsidR="003549AB" w:rsidRPr="00C50B0B">
              <w:rPr>
                <w:rFonts w:cs="Arial"/>
              </w:rPr>
              <w:t xml:space="preserve"> (Eingang im Museum</w:t>
            </w:r>
            <w:r w:rsidRPr="00C50B0B">
              <w:rPr>
                <w:rFonts w:cs="Arial"/>
              </w:rPr>
              <w:t>)</w:t>
            </w:r>
          </w:p>
          <w:p w14:paraId="159C78A4" w14:textId="77777777" w:rsidR="008F7720" w:rsidRPr="00C50B0B" w:rsidRDefault="003549AB" w:rsidP="003549AB">
            <w:pPr>
              <w:pStyle w:val="tabellel11"/>
              <w:numPr>
                <w:ilvl w:val="0"/>
                <w:numId w:val="11"/>
              </w:numPr>
              <w:rPr>
                <w:rFonts w:cs="Arial"/>
              </w:rPr>
            </w:pPr>
            <w:r w:rsidRPr="00C50B0B">
              <w:rPr>
                <w:rFonts w:cs="Arial"/>
              </w:rPr>
              <w:t>Ausleihen an andere Museen und/oder Ausstellungen sowie deren Rückgaben</w:t>
            </w:r>
            <w:r w:rsidR="00C1375B" w:rsidRPr="00C50B0B">
              <w:rPr>
                <w:rFonts w:cs="Arial"/>
              </w:rPr>
              <w:t xml:space="preserve"> (Ausgang </w:t>
            </w:r>
            <w:r w:rsidR="002E5AFF" w:rsidRPr="00C50B0B">
              <w:rPr>
                <w:rFonts w:cs="Arial"/>
              </w:rPr>
              <w:t>bzw. Eingang)</w:t>
            </w:r>
          </w:p>
          <w:p w14:paraId="2ECCF5D5" w14:textId="77777777" w:rsidR="002E5AFF" w:rsidRPr="00C50B0B" w:rsidRDefault="002E5AFF" w:rsidP="002E5AFF">
            <w:pPr>
              <w:pStyle w:val="tabellel11"/>
              <w:numPr>
                <w:ilvl w:val="0"/>
                <w:numId w:val="11"/>
              </w:numPr>
              <w:rPr>
                <w:rFonts w:cs="Arial"/>
              </w:rPr>
            </w:pPr>
            <w:r w:rsidRPr="00C50B0B">
              <w:rPr>
                <w:rFonts w:cs="Arial"/>
              </w:rPr>
              <w:t>Verkauf (Details können der Historie hinzugefügt werden)</w:t>
            </w:r>
          </w:p>
          <w:p w14:paraId="07FFC672" w14:textId="77777777" w:rsidR="008003AA" w:rsidRPr="00C50B0B" w:rsidRDefault="008003AA" w:rsidP="003549AB">
            <w:pPr>
              <w:pStyle w:val="tabellel11"/>
              <w:numPr>
                <w:ilvl w:val="0"/>
                <w:numId w:val="11"/>
              </w:numPr>
              <w:rPr>
                <w:rFonts w:cs="Arial"/>
              </w:rPr>
            </w:pPr>
            <w:r w:rsidRPr="00C50B0B">
              <w:rPr>
                <w:rFonts w:cs="Arial"/>
              </w:rPr>
              <w:t>Anlage und letzte Änderung im System</w:t>
            </w:r>
          </w:p>
        </w:tc>
      </w:tr>
      <w:tr w:rsidR="00503C50" w:rsidRPr="00C50B0B" w14:paraId="65FA5F91" w14:textId="77777777" w:rsidTr="00FC7AA5">
        <w:tc>
          <w:tcPr>
            <w:tcW w:w="988" w:type="dxa"/>
          </w:tcPr>
          <w:p w14:paraId="3999C484" w14:textId="77777777" w:rsidR="00503C50" w:rsidRPr="00C50B0B" w:rsidRDefault="00503C50" w:rsidP="008F7720">
            <w:pPr>
              <w:pStyle w:val="tabellel11"/>
              <w:rPr>
                <w:rFonts w:cs="Arial"/>
              </w:rPr>
            </w:pPr>
            <w:r w:rsidRPr="00C50B0B">
              <w:rPr>
                <w:rFonts w:cs="Arial"/>
              </w:rPr>
              <w:t>/LF30/</w:t>
            </w:r>
          </w:p>
        </w:tc>
        <w:tc>
          <w:tcPr>
            <w:tcW w:w="8221" w:type="dxa"/>
          </w:tcPr>
          <w:p w14:paraId="5B14CB4D" w14:textId="77777777" w:rsidR="00503C50" w:rsidRPr="00C50B0B" w:rsidRDefault="003549AB" w:rsidP="008003AA">
            <w:pPr>
              <w:pStyle w:val="tabellel11"/>
              <w:rPr>
                <w:rFonts w:cs="Arial"/>
              </w:rPr>
            </w:pPr>
            <w:r w:rsidRPr="00C50B0B">
              <w:rPr>
                <w:rFonts w:cs="Arial"/>
              </w:rPr>
              <w:t xml:space="preserve">Als </w:t>
            </w:r>
            <w:r w:rsidR="006C58A7" w:rsidRPr="00C50B0B">
              <w:rPr>
                <w:rFonts w:cs="Arial"/>
              </w:rPr>
              <w:t>Fördernde</w:t>
            </w:r>
            <w:r w:rsidRPr="00C50B0B">
              <w:rPr>
                <w:rFonts w:cs="Arial"/>
              </w:rPr>
              <w:t xml:space="preserve"> gelten alle juristische</w:t>
            </w:r>
            <w:r w:rsidR="002E5AFF" w:rsidRPr="00C50B0B">
              <w:rPr>
                <w:rFonts w:cs="Arial"/>
              </w:rPr>
              <w:t>n</w:t>
            </w:r>
            <w:r w:rsidRPr="00C50B0B">
              <w:rPr>
                <w:rFonts w:cs="Arial"/>
              </w:rPr>
              <w:t xml:space="preserve"> Personen, die entweder ausgewählte Exponate finanziell sponsern (</w:t>
            </w:r>
            <w:r w:rsidR="008003AA" w:rsidRPr="00C50B0B">
              <w:rPr>
                <w:rFonts w:cs="Arial"/>
              </w:rPr>
              <w:t xml:space="preserve">Schenkung, </w:t>
            </w:r>
            <w:r w:rsidRPr="00C50B0B">
              <w:rPr>
                <w:rFonts w:cs="Arial"/>
              </w:rPr>
              <w:t xml:space="preserve">Kauf, </w:t>
            </w:r>
            <w:r w:rsidR="002E5AFF" w:rsidRPr="00C50B0B">
              <w:rPr>
                <w:rFonts w:cs="Arial"/>
              </w:rPr>
              <w:t>Ausleihen</w:t>
            </w:r>
            <w:r w:rsidR="008003AA" w:rsidRPr="00C50B0B">
              <w:rPr>
                <w:rFonts w:cs="Arial"/>
              </w:rPr>
              <w:t xml:space="preserve">, </w:t>
            </w:r>
            <w:r w:rsidRPr="00C50B0B">
              <w:rPr>
                <w:rFonts w:cs="Arial"/>
              </w:rPr>
              <w:t>Unterhalt (Zuschüsse zu Leihgebühren, zur Pflege usw.)</w:t>
            </w:r>
            <w:r w:rsidR="008003AA" w:rsidRPr="00C50B0B">
              <w:rPr>
                <w:rFonts w:cs="Arial"/>
              </w:rPr>
              <w:t xml:space="preserve">) oder die auf eine andere Art das Museum finanziell unterstützen. Die finanztechnischen Abläufe werden mit unserem Finanzsystem erfasst und verarbeitet, im neuen System soll allerdings auf einfache Weise festgehalten werden, in welcher Form und mit welchen Mitteln ein </w:t>
            </w:r>
            <w:r w:rsidR="006C58A7" w:rsidRPr="00C50B0B">
              <w:rPr>
                <w:rFonts w:cs="Arial"/>
              </w:rPr>
              <w:t>Fördernde</w:t>
            </w:r>
            <w:r w:rsidR="002657FB" w:rsidRPr="00C50B0B">
              <w:rPr>
                <w:rFonts w:cs="Arial"/>
              </w:rPr>
              <w:t>r</w:t>
            </w:r>
            <w:r w:rsidR="008003AA" w:rsidRPr="00C50B0B">
              <w:rPr>
                <w:rFonts w:cs="Arial"/>
              </w:rPr>
              <w:t xml:space="preserve"> das Museum unterstützt.</w:t>
            </w:r>
          </w:p>
          <w:p w14:paraId="47C83086" w14:textId="77777777" w:rsidR="008003AA" w:rsidRPr="00C50B0B" w:rsidRDefault="008003AA" w:rsidP="008003AA">
            <w:pPr>
              <w:pStyle w:val="tabellel11"/>
              <w:rPr>
                <w:rFonts w:cs="Arial"/>
              </w:rPr>
            </w:pPr>
            <w:r w:rsidRPr="00C50B0B">
              <w:rPr>
                <w:rFonts w:cs="Arial"/>
              </w:rPr>
              <w:t xml:space="preserve">Einem </w:t>
            </w:r>
            <w:r w:rsidR="002657FB" w:rsidRPr="00C50B0B">
              <w:rPr>
                <w:rFonts w:cs="Arial"/>
              </w:rPr>
              <w:t xml:space="preserve">Fördernden </w:t>
            </w:r>
            <w:r w:rsidRPr="00C50B0B">
              <w:rPr>
                <w:rFonts w:cs="Arial"/>
              </w:rPr>
              <w:t>sind alle ihn betreffenden Exponate zugeordnet und umgekehrt kann auch ein Exponat von mehreren Förderern finanziert werden.</w:t>
            </w:r>
          </w:p>
        </w:tc>
      </w:tr>
      <w:tr w:rsidR="00503C50" w:rsidRPr="00C50B0B" w14:paraId="3FB45F09" w14:textId="77777777" w:rsidTr="00FC7AA5">
        <w:tc>
          <w:tcPr>
            <w:tcW w:w="988" w:type="dxa"/>
          </w:tcPr>
          <w:p w14:paraId="5131242D" w14:textId="77777777" w:rsidR="00503C50" w:rsidRPr="00C50B0B" w:rsidRDefault="00503C50" w:rsidP="008F7720">
            <w:pPr>
              <w:pStyle w:val="tabellel11"/>
              <w:rPr>
                <w:rFonts w:cs="Arial"/>
              </w:rPr>
            </w:pPr>
            <w:r w:rsidRPr="00C50B0B">
              <w:rPr>
                <w:rFonts w:cs="Arial"/>
              </w:rPr>
              <w:t>/LF40/</w:t>
            </w:r>
          </w:p>
        </w:tc>
        <w:tc>
          <w:tcPr>
            <w:tcW w:w="8221" w:type="dxa"/>
          </w:tcPr>
          <w:p w14:paraId="6545BEC4" w14:textId="77777777" w:rsidR="00823A11" w:rsidRPr="00C50B0B" w:rsidRDefault="008003AA" w:rsidP="008F7720">
            <w:pPr>
              <w:pStyle w:val="tabellel11"/>
              <w:rPr>
                <w:rFonts w:cs="Arial"/>
              </w:rPr>
            </w:pPr>
            <w:r w:rsidRPr="00C50B0B">
              <w:rPr>
                <w:rFonts w:cs="Arial"/>
              </w:rPr>
              <w:t>Um den Förderern auf einfache Weise Mails und Informationsmaterialien zukommen zu lassen, sind ihre Kontaktdaten so vollständig wie möglich zu erfassen.</w:t>
            </w:r>
          </w:p>
        </w:tc>
      </w:tr>
      <w:tr w:rsidR="00AE2D0E" w:rsidRPr="00C50B0B" w14:paraId="604DD565" w14:textId="77777777" w:rsidTr="00FC7AA5">
        <w:tc>
          <w:tcPr>
            <w:tcW w:w="988" w:type="dxa"/>
          </w:tcPr>
          <w:p w14:paraId="05AEC373" w14:textId="77777777" w:rsidR="00AE2D0E" w:rsidRPr="00C50B0B" w:rsidRDefault="00AE2D0E" w:rsidP="00AE2D0E">
            <w:pPr>
              <w:pStyle w:val="tabellel11"/>
              <w:rPr>
                <w:rFonts w:cs="Arial"/>
              </w:rPr>
            </w:pPr>
            <w:r w:rsidRPr="00C50B0B">
              <w:rPr>
                <w:rFonts w:cs="Arial"/>
              </w:rPr>
              <w:t>/LF50/</w:t>
            </w:r>
          </w:p>
        </w:tc>
        <w:tc>
          <w:tcPr>
            <w:tcW w:w="8221" w:type="dxa"/>
          </w:tcPr>
          <w:p w14:paraId="1C8CCAD4" w14:textId="77777777" w:rsidR="00AE2D0E" w:rsidRPr="00C50B0B" w:rsidRDefault="00AE2D0E" w:rsidP="00AE2D0E">
            <w:pPr>
              <w:pStyle w:val="tabellel11"/>
              <w:rPr>
                <w:rFonts w:cs="Arial"/>
              </w:rPr>
            </w:pPr>
            <w:r w:rsidRPr="00C50B0B">
              <w:rPr>
                <w:rFonts w:cs="Arial"/>
              </w:rPr>
              <w:t xml:space="preserve">Alle Angestellten müssen verwaltet werden. Jedem </w:t>
            </w:r>
            <w:proofErr w:type="spellStart"/>
            <w:r w:rsidRPr="00C50B0B">
              <w:rPr>
                <w:rFonts w:cs="Arial"/>
              </w:rPr>
              <w:t>Exponateintrag</w:t>
            </w:r>
            <w:proofErr w:type="spellEnd"/>
            <w:r w:rsidRPr="00C50B0B">
              <w:rPr>
                <w:rFonts w:cs="Arial"/>
              </w:rPr>
              <w:t xml:space="preserve"> im System müssen die </w:t>
            </w:r>
            <w:r w:rsidR="00C1375B" w:rsidRPr="00C50B0B">
              <w:rPr>
                <w:rFonts w:cs="Arial"/>
              </w:rPr>
              <w:t>Angestellten</w:t>
            </w:r>
            <w:r w:rsidRPr="00C50B0B">
              <w:rPr>
                <w:rFonts w:cs="Arial"/>
              </w:rPr>
              <w:t xml:space="preserve"> zugeordnet sein, die das Exponat anlegen bzw. ändern </w:t>
            </w:r>
          </w:p>
        </w:tc>
      </w:tr>
      <w:tr w:rsidR="00AE2D0E" w:rsidRPr="00C50B0B" w14:paraId="27F9A246" w14:textId="77777777" w:rsidTr="00FC7AA5">
        <w:tc>
          <w:tcPr>
            <w:tcW w:w="988" w:type="dxa"/>
          </w:tcPr>
          <w:p w14:paraId="25006E3E" w14:textId="77777777" w:rsidR="00AE2D0E" w:rsidRPr="00C50B0B" w:rsidRDefault="00AE2D0E" w:rsidP="00AE2D0E">
            <w:pPr>
              <w:pStyle w:val="tabellel11"/>
              <w:rPr>
                <w:rFonts w:cs="Arial"/>
              </w:rPr>
            </w:pPr>
            <w:r w:rsidRPr="00C50B0B">
              <w:rPr>
                <w:rFonts w:cs="Arial"/>
              </w:rPr>
              <w:t>/LF60/</w:t>
            </w:r>
          </w:p>
        </w:tc>
        <w:tc>
          <w:tcPr>
            <w:tcW w:w="8221" w:type="dxa"/>
          </w:tcPr>
          <w:p w14:paraId="1C91FF3E" w14:textId="77777777" w:rsidR="00AE2D0E" w:rsidRPr="00C50B0B" w:rsidRDefault="00AE2D0E" w:rsidP="00AE2D0E">
            <w:pPr>
              <w:pStyle w:val="tabellel11"/>
              <w:rPr>
                <w:rFonts w:cs="Arial"/>
              </w:rPr>
            </w:pPr>
            <w:r w:rsidRPr="00C50B0B">
              <w:rPr>
                <w:rFonts w:cs="Arial"/>
              </w:rPr>
              <w:t xml:space="preserve">Zur einfacheren Eingabe der Daten soll es Auswahllisten für deren Eigenschaften geben, wo immer es möglich ist. Die Auswahllisten sollen auf einfache Weise erweiterbar und für sämtliche </w:t>
            </w:r>
            <w:r w:rsidR="00C1375B" w:rsidRPr="00C50B0B">
              <w:rPr>
                <w:rFonts w:cs="Arial"/>
              </w:rPr>
              <w:t>Angestellte</w:t>
            </w:r>
            <w:r w:rsidRPr="00C50B0B">
              <w:rPr>
                <w:rFonts w:cs="Arial"/>
              </w:rPr>
              <w:t xml:space="preserve"> im System verfügbar sein.</w:t>
            </w:r>
          </w:p>
        </w:tc>
      </w:tr>
      <w:tr w:rsidR="00AE2D0E" w:rsidRPr="00C50B0B" w14:paraId="0EE6B40D" w14:textId="77777777" w:rsidTr="00FC7AA5">
        <w:tc>
          <w:tcPr>
            <w:tcW w:w="988" w:type="dxa"/>
          </w:tcPr>
          <w:p w14:paraId="2ED32C7A" w14:textId="77777777" w:rsidR="00AE2D0E" w:rsidRPr="00C50B0B" w:rsidRDefault="00AE2D0E" w:rsidP="00AE2D0E">
            <w:pPr>
              <w:pStyle w:val="tabellel11"/>
              <w:rPr>
                <w:rFonts w:cs="Arial"/>
              </w:rPr>
            </w:pPr>
            <w:r w:rsidRPr="00C50B0B">
              <w:rPr>
                <w:rFonts w:cs="Arial"/>
              </w:rPr>
              <w:t>/LF70/</w:t>
            </w:r>
          </w:p>
        </w:tc>
        <w:tc>
          <w:tcPr>
            <w:tcW w:w="8221" w:type="dxa"/>
          </w:tcPr>
          <w:p w14:paraId="765DFE03" w14:textId="77777777" w:rsidR="00AE2D0E" w:rsidRPr="00C50B0B" w:rsidRDefault="00AE2D0E" w:rsidP="00AE2D0E">
            <w:pPr>
              <w:pStyle w:val="tabellel11"/>
              <w:rPr>
                <w:rFonts w:cs="Arial"/>
              </w:rPr>
            </w:pPr>
            <w:r w:rsidRPr="00C50B0B">
              <w:rPr>
                <w:rFonts w:cs="Arial"/>
              </w:rPr>
              <w:t xml:space="preserve">Sämtlichen Elementen sollen mehrere Bilder </w:t>
            </w:r>
            <w:r w:rsidR="002657FB" w:rsidRPr="00C50B0B">
              <w:rPr>
                <w:rFonts w:cs="Arial"/>
              </w:rPr>
              <w:t xml:space="preserve">mit Titel </w:t>
            </w:r>
            <w:r w:rsidRPr="00C50B0B">
              <w:rPr>
                <w:rFonts w:cs="Arial"/>
              </w:rPr>
              <w:t>zugeordnet werden können, die zentral auf einem Verzeichnis liegen sollen</w:t>
            </w:r>
          </w:p>
        </w:tc>
      </w:tr>
    </w:tbl>
    <w:p w14:paraId="43960D0C" w14:textId="77777777" w:rsidR="00AE2D0E" w:rsidRPr="00C50B0B" w:rsidRDefault="00AE2D0E" w:rsidP="00AE2D0E">
      <w:pPr>
        <w:pStyle w:val="Spezial"/>
        <w:rPr>
          <w:rFonts w:cs="Arial"/>
        </w:rPr>
      </w:pPr>
      <w:bookmarkStart w:id="20" w:name="_Toc5638524"/>
      <w:bookmarkStart w:id="21" w:name="_Toc5640503"/>
    </w:p>
    <w:p w14:paraId="6E7F5348" w14:textId="77777777" w:rsidR="00AE2D0E" w:rsidRPr="00C50B0B" w:rsidRDefault="00AE2D0E" w:rsidP="00AE2D0E">
      <w:pPr>
        <w:pStyle w:val="Spezial"/>
        <w:rPr>
          <w:rFonts w:cs="Arial"/>
        </w:rPr>
      </w:pPr>
    </w:p>
    <w:p w14:paraId="25AAEDC4" w14:textId="77777777" w:rsidR="006C58C5" w:rsidRPr="00C50B0B" w:rsidRDefault="00F47A92" w:rsidP="00D90FE3">
      <w:pPr>
        <w:pStyle w:val="berschrift2"/>
        <w:rPr>
          <w:rFonts w:cs="Arial"/>
        </w:rPr>
      </w:pPr>
      <w:bookmarkStart w:id="22" w:name="_Toc44320780"/>
      <w:r w:rsidRPr="00C50B0B">
        <w:rPr>
          <w:rFonts w:cs="Arial"/>
        </w:rPr>
        <w:lastRenderedPageBreak/>
        <w:t>Produktdaten</w:t>
      </w:r>
      <w:bookmarkEnd w:id="20"/>
      <w:bookmarkEnd w:id="21"/>
      <w:bookmarkEnd w:id="22"/>
    </w:p>
    <w:tbl>
      <w:tblPr>
        <w:tblStyle w:val="Tabellenraster"/>
        <w:tblW w:w="9209" w:type="dxa"/>
        <w:tblLook w:val="04A0" w:firstRow="1" w:lastRow="0" w:firstColumn="1" w:lastColumn="0" w:noHBand="0" w:noVBand="1"/>
      </w:tblPr>
      <w:tblGrid>
        <w:gridCol w:w="988"/>
        <w:gridCol w:w="8221"/>
      </w:tblGrid>
      <w:tr w:rsidR="00F47A92" w:rsidRPr="00C50B0B" w14:paraId="2DDF328E" w14:textId="77777777" w:rsidTr="00FC7AA5">
        <w:tc>
          <w:tcPr>
            <w:tcW w:w="988" w:type="dxa"/>
          </w:tcPr>
          <w:p w14:paraId="29702E61" w14:textId="77777777" w:rsidR="00F47A92" w:rsidRPr="00C50B0B" w:rsidRDefault="00F47A92" w:rsidP="00F47A92">
            <w:pPr>
              <w:pStyle w:val="tabellel11"/>
              <w:rPr>
                <w:rFonts w:cs="Arial"/>
              </w:rPr>
            </w:pPr>
            <w:r w:rsidRPr="00C50B0B">
              <w:rPr>
                <w:rFonts w:cs="Arial"/>
              </w:rPr>
              <w:t>/LD10/</w:t>
            </w:r>
          </w:p>
        </w:tc>
        <w:tc>
          <w:tcPr>
            <w:tcW w:w="8221" w:type="dxa"/>
          </w:tcPr>
          <w:p w14:paraId="4FAFFF3A" w14:textId="77777777" w:rsidR="00F47A92" w:rsidRPr="00C50B0B" w:rsidRDefault="00F47A92" w:rsidP="002E5AFF">
            <w:pPr>
              <w:pStyle w:val="tabellel11"/>
              <w:rPr>
                <w:rFonts w:cs="Arial"/>
              </w:rPr>
            </w:pPr>
            <w:r w:rsidRPr="00C50B0B">
              <w:rPr>
                <w:rFonts w:cs="Arial"/>
              </w:rPr>
              <w:t xml:space="preserve">Die Daten sollen </w:t>
            </w:r>
            <w:r w:rsidR="002E5AFF" w:rsidRPr="00C50B0B">
              <w:rPr>
                <w:rFonts w:cs="Arial"/>
              </w:rPr>
              <w:t xml:space="preserve">in einer </w:t>
            </w:r>
            <w:r w:rsidRPr="00C50B0B">
              <w:rPr>
                <w:rFonts w:cs="Arial"/>
              </w:rPr>
              <w:t>zentral</w:t>
            </w:r>
            <w:r w:rsidR="002E5AFF" w:rsidRPr="00C50B0B">
              <w:rPr>
                <w:rFonts w:cs="Arial"/>
              </w:rPr>
              <w:t>en</w:t>
            </w:r>
            <w:r w:rsidRPr="00C50B0B">
              <w:rPr>
                <w:rFonts w:cs="Arial"/>
              </w:rPr>
              <w:t xml:space="preserve"> Datenba</w:t>
            </w:r>
            <w:r w:rsidR="002E5AFF" w:rsidRPr="00C50B0B">
              <w:rPr>
                <w:rFonts w:cs="Arial"/>
              </w:rPr>
              <w:t>sis (lesbare Dateien)</w:t>
            </w:r>
            <w:r w:rsidRPr="00C50B0B">
              <w:rPr>
                <w:rFonts w:cs="Arial"/>
              </w:rPr>
              <w:t xml:space="preserve"> abgespeichert werden.</w:t>
            </w:r>
          </w:p>
        </w:tc>
      </w:tr>
    </w:tbl>
    <w:p w14:paraId="66A34D4C" w14:textId="77777777" w:rsidR="00F47A92" w:rsidRPr="00C50B0B" w:rsidRDefault="00F47A92" w:rsidP="00D90FE3">
      <w:pPr>
        <w:pStyle w:val="berschrift2"/>
        <w:rPr>
          <w:rFonts w:cs="Arial"/>
        </w:rPr>
      </w:pPr>
      <w:bookmarkStart w:id="23" w:name="_Toc5638525"/>
      <w:bookmarkStart w:id="24" w:name="_Toc5640504"/>
      <w:bookmarkStart w:id="25" w:name="_Toc44320781"/>
      <w:r w:rsidRPr="00C50B0B">
        <w:rPr>
          <w:rFonts w:cs="Arial"/>
        </w:rPr>
        <w:t>Produktleistungen</w:t>
      </w:r>
      <w:bookmarkEnd w:id="23"/>
      <w:bookmarkEnd w:id="24"/>
      <w:bookmarkEnd w:id="25"/>
    </w:p>
    <w:tbl>
      <w:tblPr>
        <w:tblStyle w:val="Tabellenraster"/>
        <w:tblW w:w="9209" w:type="dxa"/>
        <w:tblLook w:val="04A0" w:firstRow="1" w:lastRow="0" w:firstColumn="1" w:lastColumn="0" w:noHBand="0" w:noVBand="1"/>
      </w:tblPr>
      <w:tblGrid>
        <w:gridCol w:w="988"/>
        <w:gridCol w:w="8221"/>
      </w:tblGrid>
      <w:tr w:rsidR="00BE0C5F" w:rsidRPr="00C50B0B" w14:paraId="0395B1CD" w14:textId="77777777" w:rsidTr="00FC7AA5">
        <w:tc>
          <w:tcPr>
            <w:tcW w:w="988" w:type="dxa"/>
          </w:tcPr>
          <w:p w14:paraId="21D9430A" w14:textId="77777777" w:rsidR="00BE0C5F" w:rsidRPr="00C50B0B" w:rsidRDefault="00BE0C5F" w:rsidP="00BE0C5F">
            <w:pPr>
              <w:pStyle w:val="tabellel11"/>
              <w:rPr>
                <w:rFonts w:cs="Arial"/>
              </w:rPr>
            </w:pPr>
            <w:r w:rsidRPr="00C50B0B">
              <w:rPr>
                <w:rFonts w:cs="Arial"/>
              </w:rPr>
              <w:t>/LL10/</w:t>
            </w:r>
          </w:p>
        </w:tc>
        <w:tc>
          <w:tcPr>
            <w:tcW w:w="8221" w:type="dxa"/>
          </w:tcPr>
          <w:p w14:paraId="26ED95B9" w14:textId="77777777" w:rsidR="00BE0C5F" w:rsidRPr="00C50B0B" w:rsidRDefault="00BE0C5F" w:rsidP="00BE0C5F">
            <w:pPr>
              <w:pStyle w:val="tabellel11"/>
              <w:rPr>
                <w:rFonts w:cs="Arial"/>
              </w:rPr>
            </w:pPr>
            <w:r w:rsidRPr="00C50B0B">
              <w:rPr>
                <w:rFonts w:cs="Arial"/>
              </w:rPr>
              <w:t>Die Anzahl der zu verwaltenden Elemente wird auf ca. 10.000 geschätzt.</w:t>
            </w:r>
          </w:p>
        </w:tc>
      </w:tr>
      <w:tr w:rsidR="00BE0C5F" w:rsidRPr="00C50B0B" w14:paraId="6FB5B9C0" w14:textId="77777777" w:rsidTr="00FC7AA5">
        <w:tc>
          <w:tcPr>
            <w:tcW w:w="988" w:type="dxa"/>
          </w:tcPr>
          <w:p w14:paraId="20D2C5EA" w14:textId="77777777" w:rsidR="00BE0C5F" w:rsidRPr="00C50B0B" w:rsidRDefault="00BE0C5F" w:rsidP="00BE0C5F">
            <w:pPr>
              <w:pStyle w:val="tabellel11"/>
              <w:rPr>
                <w:rFonts w:cs="Arial"/>
              </w:rPr>
            </w:pPr>
            <w:r w:rsidRPr="00C50B0B">
              <w:rPr>
                <w:rFonts w:cs="Arial"/>
              </w:rPr>
              <w:t>/LL20/</w:t>
            </w:r>
          </w:p>
        </w:tc>
        <w:tc>
          <w:tcPr>
            <w:tcW w:w="8221" w:type="dxa"/>
          </w:tcPr>
          <w:p w14:paraId="50FF5D93" w14:textId="77777777" w:rsidR="00BE0C5F" w:rsidRPr="00C50B0B" w:rsidRDefault="00BE0C5F" w:rsidP="00BE0C5F">
            <w:pPr>
              <w:pStyle w:val="tabellel11"/>
              <w:rPr>
                <w:rFonts w:cs="Arial"/>
              </w:rPr>
            </w:pPr>
            <w:r w:rsidRPr="00C50B0B">
              <w:rPr>
                <w:rFonts w:cs="Arial"/>
              </w:rPr>
              <w:t>Um bei HW- und SW-Anschaffungen und -neuerungen flexibel zu bleiben, ist auf Plattformunabhängigkeit besonders zu achten.</w:t>
            </w:r>
          </w:p>
        </w:tc>
      </w:tr>
    </w:tbl>
    <w:p w14:paraId="29A3E36D" w14:textId="77777777" w:rsidR="00F47A92" w:rsidRPr="00C50B0B" w:rsidRDefault="00F47A92" w:rsidP="00DC2529">
      <w:pPr>
        <w:pStyle w:val="absatzlinks"/>
        <w:rPr>
          <w:rFonts w:cs="Arial"/>
        </w:rPr>
      </w:pPr>
    </w:p>
    <w:p w14:paraId="0F589D00" w14:textId="77777777" w:rsidR="006C58C5" w:rsidRPr="00C50B0B" w:rsidRDefault="00BE0C5F" w:rsidP="00D90FE3">
      <w:pPr>
        <w:pStyle w:val="berschrift2"/>
        <w:rPr>
          <w:rFonts w:cs="Arial"/>
        </w:rPr>
      </w:pPr>
      <w:bookmarkStart w:id="26" w:name="_Toc5638526"/>
      <w:bookmarkStart w:id="27" w:name="_Toc5640505"/>
      <w:bookmarkStart w:id="28" w:name="_Toc44320782"/>
      <w:r w:rsidRPr="00C50B0B">
        <w:rPr>
          <w:rFonts w:cs="Arial"/>
        </w:rPr>
        <w:t>Qualitätsanforderungen</w:t>
      </w:r>
      <w:bookmarkEnd w:id="26"/>
      <w:bookmarkEnd w:id="27"/>
      <w:bookmarkEnd w:id="28"/>
    </w:p>
    <w:tbl>
      <w:tblPr>
        <w:tblStyle w:val="Tabellenraster"/>
        <w:tblW w:w="9209" w:type="dxa"/>
        <w:tblLayout w:type="fixed"/>
        <w:tblLook w:val="04A0" w:firstRow="1" w:lastRow="0" w:firstColumn="1" w:lastColumn="0" w:noHBand="0" w:noVBand="1"/>
      </w:tblPr>
      <w:tblGrid>
        <w:gridCol w:w="2405"/>
        <w:gridCol w:w="1701"/>
        <w:gridCol w:w="1701"/>
        <w:gridCol w:w="1701"/>
        <w:gridCol w:w="1701"/>
      </w:tblGrid>
      <w:tr w:rsidR="00BE0C5F" w:rsidRPr="00C50B0B" w14:paraId="333C8981" w14:textId="77777777" w:rsidTr="00BE0C5F">
        <w:tc>
          <w:tcPr>
            <w:tcW w:w="2405" w:type="dxa"/>
          </w:tcPr>
          <w:p w14:paraId="558BB8A7" w14:textId="77777777" w:rsidR="00BE0C5F" w:rsidRPr="00C50B0B" w:rsidRDefault="00BE0C5F" w:rsidP="00BE0C5F">
            <w:pPr>
              <w:pStyle w:val="tabellel11"/>
              <w:rPr>
                <w:rFonts w:cs="Arial"/>
              </w:rPr>
            </w:pPr>
            <w:r w:rsidRPr="00C50B0B">
              <w:rPr>
                <w:rFonts w:cs="Arial"/>
              </w:rPr>
              <w:t>Produktqualität</w:t>
            </w:r>
          </w:p>
        </w:tc>
        <w:tc>
          <w:tcPr>
            <w:tcW w:w="1701" w:type="dxa"/>
          </w:tcPr>
          <w:p w14:paraId="6C37CC96" w14:textId="77777777" w:rsidR="00BE0C5F" w:rsidRPr="00C50B0B" w:rsidRDefault="00BE0C5F" w:rsidP="00BE0C5F">
            <w:pPr>
              <w:pStyle w:val="tabellez11"/>
              <w:rPr>
                <w:rFonts w:cs="Arial"/>
              </w:rPr>
            </w:pPr>
            <w:r w:rsidRPr="00C50B0B">
              <w:rPr>
                <w:rFonts w:cs="Arial"/>
              </w:rPr>
              <w:t>sehr gut</w:t>
            </w:r>
          </w:p>
        </w:tc>
        <w:tc>
          <w:tcPr>
            <w:tcW w:w="1701" w:type="dxa"/>
          </w:tcPr>
          <w:p w14:paraId="33B0823D" w14:textId="77777777" w:rsidR="00BE0C5F" w:rsidRPr="00C50B0B" w:rsidRDefault="00BE0C5F" w:rsidP="00BE0C5F">
            <w:pPr>
              <w:pStyle w:val="tabellez11"/>
              <w:rPr>
                <w:rFonts w:cs="Arial"/>
              </w:rPr>
            </w:pPr>
            <w:r w:rsidRPr="00C50B0B">
              <w:rPr>
                <w:rFonts w:cs="Arial"/>
              </w:rPr>
              <w:t>gut</w:t>
            </w:r>
          </w:p>
        </w:tc>
        <w:tc>
          <w:tcPr>
            <w:tcW w:w="1701" w:type="dxa"/>
          </w:tcPr>
          <w:p w14:paraId="15813FCB" w14:textId="77777777" w:rsidR="00BE0C5F" w:rsidRPr="00C50B0B" w:rsidRDefault="00BE0C5F" w:rsidP="00BE0C5F">
            <w:pPr>
              <w:pStyle w:val="tabellez11"/>
              <w:rPr>
                <w:rFonts w:cs="Arial"/>
              </w:rPr>
            </w:pPr>
            <w:r w:rsidRPr="00C50B0B">
              <w:rPr>
                <w:rFonts w:cs="Arial"/>
              </w:rPr>
              <w:t>normal</w:t>
            </w:r>
          </w:p>
        </w:tc>
        <w:tc>
          <w:tcPr>
            <w:tcW w:w="1701" w:type="dxa"/>
          </w:tcPr>
          <w:p w14:paraId="1A791C39" w14:textId="77777777" w:rsidR="00BE0C5F" w:rsidRPr="00C50B0B" w:rsidRDefault="00BE0C5F" w:rsidP="00BE0C5F">
            <w:pPr>
              <w:pStyle w:val="tabellez11"/>
              <w:rPr>
                <w:rFonts w:cs="Arial"/>
              </w:rPr>
            </w:pPr>
            <w:r w:rsidRPr="00C50B0B">
              <w:rPr>
                <w:rFonts w:cs="Arial"/>
              </w:rPr>
              <w:t>nicht relevant</w:t>
            </w:r>
          </w:p>
        </w:tc>
      </w:tr>
      <w:tr w:rsidR="00BE0C5F" w:rsidRPr="00C50B0B" w14:paraId="594C5766" w14:textId="77777777" w:rsidTr="00BE0C5F">
        <w:tc>
          <w:tcPr>
            <w:tcW w:w="2405" w:type="dxa"/>
          </w:tcPr>
          <w:p w14:paraId="3473E8B0" w14:textId="77777777" w:rsidR="00BE0C5F" w:rsidRPr="00C50B0B" w:rsidRDefault="00BE0C5F" w:rsidP="00BE0C5F">
            <w:pPr>
              <w:pStyle w:val="tabellel11"/>
              <w:rPr>
                <w:rFonts w:cs="Arial"/>
              </w:rPr>
            </w:pPr>
            <w:r w:rsidRPr="00C50B0B">
              <w:rPr>
                <w:rFonts w:cs="Arial"/>
              </w:rPr>
              <w:t>Funktionalität</w:t>
            </w:r>
          </w:p>
        </w:tc>
        <w:tc>
          <w:tcPr>
            <w:tcW w:w="1701" w:type="dxa"/>
          </w:tcPr>
          <w:p w14:paraId="5DB28512" w14:textId="77777777" w:rsidR="00BE0C5F" w:rsidRPr="00C50B0B" w:rsidRDefault="00BE0C5F" w:rsidP="00BE0C5F">
            <w:pPr>
              <w:pStyle w:val="tabellez11"/>
              <w:rPr>
                <w:rFonts w:cs="Arial"/>
              </w:rPr>
            </w:pPr>
            <w:r w:rsidRPr="00C50B0B">
              <w:rPr>
                <w:rFonts w:cs="Arial"/>
              </w:rPr>
              <w:t>X</w:t>
            </w:r>
          </w:p>
        </w:tc>
        <w:tc>
          <w:tcPr>
            <w:tcW w:w="1701" w:type="dxa"/>
          </w:tcPr>
          <w:p w14:paraId="24A7FB47" w14:textId="77777777" w:rsidR="00BE0C5F" w:rsidRPr="00C50B0B" w:rsidRDefault="00BE0C5F" w:rsidP="00BE0C5F">
            <w:pPr>
              <w:pStyle w:val="tabellez11"/>
              <w:rPr>
                <w:rFonts w:cs="Arial"/>
              </w:rPr>
            </w:pPr>
          </w:p>
        </w:tc>
        <w:tc>
          <w:tcPr>
            <w:tcW w:w="1701" w:type="dxa"/>
          </w:tcPr>
          <w:p w14:paraId="5B5F904F" w14:textId="77777777" w:rsidR="00BE0C5F" w:rsidRPr="00C50B0B" w:rsidRDefault="00BE0C5F" w:rsidP="00BE0C5F">
            <w:pPr>
              <w:pStyle w:val="tabellez11"/>
              <w:rPr>
                <w:rFonts w:cs="Arial"/>
              </w:rPr>
            </w:pPr>
          </w:p>
        </w:tc>
        <w:tc>
          <w:tcPr>
            <w:tcW w:w="1701" w:type="dxa"/>
          </w:tcPr>
          <w:p w14:paraId="7C300568" w14:textId="77777777" w:rsidR="00BE0C5F" w:rsidRPr="00C50B0B" w:rsidRDefault="00BE0C5F" w:rsidP="00BE0C5F">
            <w:pPr>
              <w:pStyle w:val="tabellez11"/>
              <w:rPr>
                <w:rFonts w:cs="Arial"/>
              </w:rPr>
            </w:pPr>
          </w:p>
        </w:tc>
      </w:tr>
      <w:tr w:rsidR="00BE0C5F" w:rsidRPr="00C50B0B" w14:paraId="106BF9A3" w14:textId="77777777" w:rsidTr="00BE0C5F">
        <w:tc>
          <w:tcPr>
            <w:tcW w:w="2405" w:type="dxa"/>
          </w:tcPr>
          <w:p w14:paraId="60C1BE31" w14:textId="77777777" w:rsidR="00BE0C5F" w:rsidRPr="00C50B0B" w:rsidRDefault="00BE0C5F" w:rsidP="00BE0C5F">
            <w:pPr>
              <w:pStyle w:val="tabellel11"/>
              <w:rPr>
                <w:rFonts w:cs="Arial"/>
              </w:rPr>
            </w:pPr>
            <w:r w:rsidRPr="00C50B0B">
              <w:rPr>
                <w:rFonts w:cs="Arial"/>
              </w:rPr>
              <w:t>Zuverlässigkeit</w:t>
            </w:r>
          </w:p>
        </w:tc>
        <w:tc>
          <w:tcPr>
            <w:tcW w:w="1701" w:type="dxa"/>
          </w:tcPr>
          <w:p w14:paraId="03AA4B5A" w14:textId="77777777" w:rsidR="00BE0C5F" w:rsidRPr="00C50B0B" w:rsidRDefault="00BE0C5F" w:rsidP="00BE0C5F">
            <w:pPr>
              <w:pStyle w:val="tabellez11"/>
              <w:rPr>
                <w:rFonts w:cs="Arial"/>
              </w:rPr>
            </w:pPr>
          </w:p>
        </w:tc>
        <w:tc>
          <w:tcPr>
            <w:tcW w:w="1701" w:type="dxa"/>
          </w:tcPr>
          <w:p w14:paraId="37195E3D" w14:textId="77777777" w:rsidR="00BE0C5F" w:rsidRPr="00C50B0B" w:rsidRDefault="00BE0C5F" w:rsidP="00BE0C5F">
            <w:pPr>
              <w:pStyle w:val="tabellez11"/>
              <w:rPr>
                <w:rFonts w:cs="Arial"/>
              </w:rPr>
            </w:pPr>
            <w:r w:rsidRPr="00C50B0B">
              <w:rPr>
                <w:rFonts w:cs="Arial"/>
              </w:rPr>
              <w:t>X</w:t>
            </w:r>
          </w:p>
        </w:tc>
        <w:tc>
          <w:tcPr>
            <w:tcW w:w="1701" w:type="dxa"/>
          </w:tcPr>
          <w:p w14:paraId="634119E2" w14:textId="77777777" w:rsidR="00BE0C5F" w:rsidRPr="00C50B0B" w:rsidRDefault="00BE0C5F" w:rsidP="00BE0C5F">
            <w:pPr>
              <w:pStyle w:val="tabellez11"/>
              <w:rPr>
                <w:rFonts w:cs="Arial"/>
              </w:rPr>
            </w:pPr>
          </w:p>
        </w:tc>
        <w:tc>
          <w:tcPr>
            <w:tcW w:w="1701" w:type="dxa"/>
          </w:tcPr>
          <w:p w14:paraId="538AD721" w14:textId="77777777" w:rsidR="00BE0C5F" w:rsidRPr="00C50B0B" w:rsidRDefault="00BE0C5F" w:rsidP="00BE0C5F">
            <w:pPr>
              <w:pStyle w:val="tabellez11"/>
              <w:rPr>
                <w:rFonts w:cs="Arial"/>
              </w:rPr>
            </w:pPr>
          </w:p>
        </w:tc>
      </w:tr>
      <w:tr w:rsidR="00BE0C5F" w:rsidRPr="00C50B0B" w14:paraId="7B6539B7" w14:textId="77777777" w:rsidTr="00BE0C5F">
        <w:tc>
          <w:tcPr>
            <w:tcW w:w="2405" w:type="dxa"/>
          </w:tcPr>
          <w:p w14:paraId="1954A43B" w14:textId="77777777" w:rsidR="00BE0C5F" w:rsidRPr="00C50B0B" w:rsidRDefault="00BE0C5F" w:rsidP="00BE0C5F">
            <w:pPr>
              <w:pStyle w:val="tabellel11"/>
              <w:rPr>
                <w:rFonts w:cs="Arial"/>
              </w:rPr>
            </w:pPr>
            <w:r w:rsidRPr="00C50B0B">
              <w:rPr>
                <w:rFonts w:cs="Arial"/>
              </w:rPr>
              <w:t>Effizienz</w:t>
            </w:r>
          </w:p>
        </w:tc>
        <w:tc>
          <w:tcPr>
            <w:tcW w:w="1701" w:type="dxa"/>
          </w:tcPr>
          <w:p w14:paraId="5F2D1FE2" w14:textId="77777777" w:rsidR="00BE0C5F" w:rsidRPr="00C50B0B" w:rsidRDefault="00BE0C5F" w:rsidP="00BE0C5F">
            <w:pPr>
              <w:pStyle w:val="tabellez11"/>
              <w:rPr>
                <w:rFonts w:cs="Arial"/>
              </w:rPr>
            </w:pPr>
          </w:p>
        </w:tc>
        <w:tc>
          <w:tcPr>
            <w:tcW w:w="1701" w:type="dxa"/>
          </w:tcPr>
          <w:p w14:paraId="612D00A2" w14:textId="77777777" w:rsidR="00BE0C5F" w:rsidRPr="00C50B0B" w:rsidRDefault="00AE2D0E" w:rsidP="00BE0C5F">
            <w:pPr>
              <w:pStyle w:val="tabellez11"/>
              <w:rPr>
                <w:rFonts w:cs="Arial"/>
              </w:rPr>
            </w:pPr>
            <w:r w:rsidRPr="00C50B0B">
              <w:rPr>
                <w:rFonts w:cs="Arial"/>
              </w:rPr>
              <w:t>X</w:t>
            </w:r>
          </w:p>
        </w:tc>
        <w:tc>
          <w:tcPr>
            <w:tcW w:w="1701" w:type="dxa"/>
          </w:tcPr>
          <w:p w14:paraId="167E3766" w14:textId="77777777" w:rsidR="00BE0C5F" w:rsidRPr="00C50B0B" w:rsidRDefault="00BE0C5F" w:rsidP="00BE0C5F">
            <w:pPr>
              <w:pStyle w:val="tabellez11"/>
              <w:rPr>
                <w:rFonts w:cs="Arial"/>
              </w:rPr>
            </w:pPr>
          </w:p>
        </w:tc>
        <w:tc>
          <w:tcPr>
            <w:tcW w:w="1701" w:type="dxa"/>
          </w:tcPr>
          <w:p w14:paraId="031FF0CA" w14:textId="77777777" w:rsidR="00BE0C5F" w:rsidRPr="00C50B0B" w:rsidRDefault="00BE0C5F" w:rsidP="00BE0C5F">
            <w:pPr>
              <w:pStyle w:val="tabellez11"/>
              <w:rPr>
                <w:rFonts w:cs="Arial"/>
              </w:rPr>
            </w:pPr>
          </w:p>
        </w:tc>
      </w:tr>
      <w:tr w:rsidR="00BE0C5F" w:rsidRPr="00C50B0B" w14:paraId="179E3EF8" w14:textId="77777777" w:rsidTr="00BE0C5F">
        <w:tc>
          <w:tcPr>
            <w:tcW w:w="2405" w:type="dxa"/>
          </w:tcPr>
          <w:p w14:paraId="7564147F" w14:textId="77777777" w:rsidR="00BE0C5F" w:rsidRPr="00C50B0B" w:rsidRDefault="00BE0C5F" w:rsidP="00BE0C5F">
            <w:pPr>
              <w:pStyle w:val="tabellel11"/>
              <w:rPr>
                <w:rFonts w:cs="Arial"/>
              </w:rPr>
            </w:pPr>
            <w:r w:rsidRPr="00C50B0B">
              <w:rPr>
                <w:rFonts w:cs="Arial"/>
              </w:rPr>
              <w:t>Benutzbarkeit</w:t>
            </w:r>
          </w:p>
        </w:tc>
        <w:tc>
          <w:tcPr>
            <w:tcW w:w="1701" w:type="dxa"/>
          </w:tcPr>
          <w:p w14:paraId="1B733603" w14:textId="77777777" w:rsidR="00BE0C5F" w:rsidRPr="00C50B0B" w:rsidRDefault="00BE0C5F" w:rsidP="00BE0C5F">
            <w:pPr>
              <w:pStyle w:val="tabellez11"/>
              <w:rPr>
                <w:rFonts w:cs="Arial"/>
              </w:rPr>
            </w:pPr>
            <w:r w:rsidRPr="00C50B0B">
              <w:rPr>
                <w:rFonts w:cs="Arial"/>
              </w:rPr>
              <w:t>X</w:t>
            </w:r>
          </w:p>
        </w:tc>
        <w:tc>
          <w:tcPr>
            <w:tcW w:w="1701" w:type="dxa"/>
          </w:tcPr>
          <w:p w14:paraId="2DEBDDE5" w14:textId="77777777" w:rsidR="00BE0C5F" w:rsidRPr="00C50B0B" w:rsidRDefault="00BE0C5F" w:rsidP="00BE0C5F">
            <w:pPr>
              <w:pStyle w:val="tabellez11"/>
              <w:rPr>
                <w:rFonts w:cs="Arial"/>
              </w:rPr>
            </w:pPr>
          </w:p>
        </w:tc>
        <w:tc>
          <w:tcPr>
            <w:tcW w:w="1701" w:type="dxa"/>
          </w:tcPr>
          <w:p w14:paraId="4CAC54A3" w14:textId="77777777" w:rsidR="00BE0C5F" w:rsidRPr="00C50B0B" w:rsidRDefault="00BE0C5F" w:rsidP="00BE0C5F">
            <w:pPr>
              <w:pStyle w:val="tabellez11"/>
              <w:rPr>
                <w:rFonts w:cs="Arial"/>
              </w:rPr>
            </w:pPr>
          </w:p>
        </w:tc>
        <w:tc>
          <w:tcPr>
            <w:tcW w:w="1701" w:type="dxa"/>
          </w:tcPr>
          <w:p w14:paraId="0A37BEC5" w14:textId="77777777" w:rsidR="00BE0C5F" w:rsidRPr="00C50B0B" w:rsidRDefault="00BE0C5F" w:rsidP="00BE0C5F">
            <w:pPr>
              <w:pStyle w:val="tabellez11"/>
              <w:rPr>
                <w:rFonts w:cs="Arial"/>
              </w:rPr>
            </w:pPr>
          </w:p>
        </w:tc>
      </w:tr>
      <w:tr w:rsidR="00BE0C5F" w:rsidRPr="00C50B0B" w14:paraId="1722603E" w14:textId="77777777" w:rsidTr="00BE0C5F">
        <w:tc>
          <w:tcPr>
            <w:tcW w:w="2405" w:type="dxa"/>
          </w:tcPr>
          <w:p w14:paraId="2CE27ACC" w14:textId="77777777" w:rsidR="00BE0C5F" w:rsidRPr="00C50B0B" w:rsidRDefault="00BE0C5F" w:rsidP="00BE0C5F">
            <w:pPr>
              <w:pStyle w:val="tabellel11"/>
              <w:rPr>
                <w:rFonts w:cs="Arial"/>
              </w:rPr>
            </w:pPr>
            <w:r w:rsidRPr="00C50B0B">
              <w:rPr>
                <w:rFonts w:cs="Arial"/>
              </w:rPr>
              <w:t>Änderbarkeit</w:t>
            </w:r>
          </w:p>
        </w:tc>
        <w:tc>
          <w:tcPr>
            <w:tcW w:w="1701" w:type="dxa"/>
          </w:tcPr>
          <w:p w14:paraId="078DC1A0" w14:textId="77777777" w:rsidR="00BE0C5F" w:rsidRPr="00C50B0B" w:rsidRDefault="00BE0C5F" w:rsidP="00BE0C5F">
            <w:pPr>
              <w:pStyle w:val="tabellez11"/>
              <w:rPr>
                <w:rFonts w:cs="Arial"/>
              </w:rPr>
            </w:pPr>
          </w:p>
        </w:tc>
        <w:tc>
          <w:tcPr>
            <w:tcW w:w="1701" w:type="dxa"/>
          </w:tcPr>
          <w:p w14:paraId="6449BE9C" w14:textId="77777777" w:rsidR="00BE0C5F" w:rsidRPr="00C50B0B" w:rsidRDefault="00BE0C5F" w:rsidP="00BE0C5F">
            <w:pPr>
              <w:pStyle w:val="tabellez11"/>
              <w:rPr>
                <w:rFonts w:cs="Arial"/>
              </w:rPr>
            </w:pPr>
          </w:p>
        </w:tc>
        <w:tc>
          <w:tcPr>
            <w:tcW w:w="1701" w:type="dxa"/>
          </w:tcPr>
          <w:p w14:paraId="7C225C4E" w14:textId="77777777" w:rsidR="00BE0C5F" w:rsidRPr="00C50B0B" w:rsidRDefault="00BE0C5F" w:rsidP="00BE0C5F">
            <w:pPr>
              <w:pStyle w:val="tabellez11"/>
              <w:rPr>
                <w:rFonts w:cs="Arial"/>
              </w:rPr>
            </w:pPr>
            <w:r w:rsidRPr="00C50B0B">
              <w:rPr>
                <w:rFonts w:cs="Arial"/>
              </w:rPr>
              <w:t>X</w:t>
            </w:r>
          </w:p>
        </w:tc>
        <w:tc>
          <w:tcPr>
            <w:tcW w:w="1701" w:type="dxa"/>
          </w:tcPr>
          <w:p w14:paraId="4D3C2348" w14:textId="77777777" w:rsidR="00BE0C5F" w:rsidRPr="00C50B0B" w:rsidRDefault="00BE0C5F" w:rsidP="00BE0C5F">
            <w:pPr>
              <w:pStyle w:val="tabellez11"/>
              <w:rPr>
                <w:rFonts w:cs="Arial"/>
              </w:rPr>
            </w:pPr>
          </w:p>
        </w:tc>
      </w:tr>
      <w:tr w:rsidR="00BE0C5F" w:rsidRPr="00C50B0B" w14:paraId="7A4785E7" w14:textId="77777777" w:rsidTr="00BE0C5F">
        <w:tc>
          <w:tcPr>
            <w:tcW w:w="2405" w:type="dxa"/>
          </w:tcPr>
          <w:p w14:paraId="1CD2F142" w14:textId="77777777" w:rsidR="00BE0C5F" w:rsidRPr="00C50B0B" w:rsidRDefault="00BE0C5F" w:rsidP="00BE0C5F">
            <w:pPr>
              <w:pStyle w:val="tabellel11"/>
              <w:rPr>
                <w:rFonts w:cs="Arial"/>
              </w:rPr>
            </w:pPr>
            <w:r w:rsidRPr="00C50B0B">
              <w:rPr>
                <w:rFonts w:cs="Arial"/>
              </w:rPr>
              <w:t>Übertragbarkeit</w:t>
            </w:r>
          </w:p>
        </w:tc>
        <w:tc>
          <w:tcPr>
            <w:tcW w:w="1701" w:type="dxa"/>
          </w:tcPr>
          <w:p w14:paraId="637E366F" w14:textId="77777777" w:rsidR="00BE0C5F" w:rsidRPr="00C50B0B" w:rsidRDefault="00BE0C5F" w:rsidP="00BE0C5F">
            <w:pPr>
              <w:pStyle w:val="tabellez11"/>
              <w:rPr>
                <w:rFonts w:cs="Arial"/>
              </w:rPr>
            </w:pPr>
          </w:p>
        </w:tc>
        <w:tc>
          <w:tcPr>
            <w:tcW w:w="1701" w:type="dxa"/>
          </w:tcPr>
          <w:p w14:paraId="7BFB28C5" w14:textId="77777777" w:rsidR="00BE0C5F" w:rsidRPr="00C50B0B" w:rsidRDefault="00BE0C5F" w:rsidP="00BE0C5F">
            <w:pPr>
              <w:pStyle w:val="tabellez11"/>
              <w:rPr>
                <w:rFonts w:cs="Arial"/>
              </w:rPr>
            </w:pPr>
          </w:p>
        </w:tc>
        <w:tc>
          <w:tcPr>
            <w:tcW w:w="1701" w:type="dxa"/>
          </w:tcPr>
          <w:p w14:paraId="6D5815B5" w14:textId="77777777" w:rsidR="00BE0C5F" w:rsidRPr="00C50B0B" w:rsidRDefault="00BE0C5F" w:rsidP="00BE0C5F">
            <w:pPr>
              <w:pStyle w:val="tabellez11"/>
              <w:rPr>
                <w:rFonts w:cs="Arial"/>
              </w:rPr>
            </w:pPr>
            <w:r w:rsidRPr="00C50B0B">
              <w:rPr>
                <w:rFonts w:cs="Arial"/>
              </w:rPr>
              <w:t>X</w:t>
            </w:r>
          </w:p>
        </w:tc>
        <w:tc>
          <w:tcPr>
            <w:tcW w:w="1701" w:type="dxa"/>
          </w:tcPr>
          <w:p w14:paraId="6745C29A" w14:textId="77777777" w:rsidR="00BE0C5F" w:rsidRPr="00C50B0B" w:rsidRDefault="00BE0C5F" w:rsidP="00BE0C5F">
            <w:pPr>
              <w:pStyle w:val="tabellez11"/>
              <w:rPr>
                <w:rFonts w:cs="Arial"/>
              </w:rPr>
            </w:pPr>
          </w:p>
        </w:tc>
      </w:tr>
    </w:tbl>
    <w:p w14:paraId="24E8E7B4" w14:textId="77777777" w:rsidR="00BE0C5F" w:rsidRPr="00C50B0B" w:rsidRDefault="00BE0C5F" w:rsidP="00DC2529">
      <w:pPr>
        <w:pStyle w:val="absatzlinks"/>
        <w:rPr>
          <w:rFonts w:cs="Arial"/>
        </w:rPr>
      </w:pPr>
    </w:p>
    <w:p w14:paraId="160DB6BD" w14:textId="77777777" w:rsidR="002702CE" w:rsidRPr="00C50B0B" w:rsidRDefault="00A94DF9" w:rsidP="00C32AFE">
      <w:pPr>
        <w:pStyle w:val="berschrift1"/>
        <w:rPr>
          <w:rFonts w:cs="Arial"/>
        </w:rPr>
      </w:pPr>
      <w:bookmarkStart w:id="29" w:name="_Toc5638527"/>
      <w:bookmarkStart w:id="30" w:name="_Toc5640506"/>
      <w:r w:rsidRPr="00C50B0B">
        <w:rPr>
          <w:rFonts w:cs="Arial"/>
        </w:rPr>
        <w:br w:type="column"/>
      </w:r>
      <w:bookmarkStart w:id="31" w:name="_Toc44320783"/>
      <w:r w:rsidR="002702CE" w:rsidRPr="00C50B0B">
        <w:rPr>
          <w:rFonts w:cs="Arial"/>
        </w:rPr>
        <w:lastRenderedPageBreak/>
        <w:t>Aufgaben</w:t>
      </w:r>
      <w:bookmarkEnd w:id="29"/>
      <w:bookmarkEnd w:id="30"/>
      <w:bookmarkEnd w:id="31"/>
    </w:p>
    <w:p w14:paraId="27283C0A" w14:textId="77777777" w:rsidR="002702CE" w:rsidRPr="00C50B0B" w:rsidRDefault="002702CE" w:rsidP="002702CE">
      <w:pPr>
        <w:pStyle w:val="absatzlinks"/>
        <w:rPr>
          <w:rFonts w:cs="Arial"/>
        </w:rPr>
      </w:pPr>
      <w:r w:rsidRPr="00C50B0B">
        <w:rPr>
          <w:rFonts w:cs="Arial"/>
        </w:rPr>
        <w:t xml:space="preserve">Einzelne Lastenheftpunkte sind bewusst </w:t>
      </w:r>
      <w:r w:rsidR="002E5AFF" w:rsidRPr="00C50B0B">
        <w:rPr>
          <w:rFonts w:cs="Arial"/>
        </w:rPr>
        <w:t>offengehalten</w:t>
      </w:r>
      <w:r w:rsidRPr="00C50B0B">
        <w:rPr>
          <w:rFonts w:cs="Arial"/>
        </w:rPr>
        <w:t xml:space="preserve">. Denken Sie darüber nach, welche Informationen zusätzlich sinnvoll oder auch notwendig sind. </w:t>
      </w:r>
      <w:r w:rsidR="002E5AFF" w:rsidRPr="00C50B0B">
        <w:rPr>
          <w:rFonts w:cs="Arial"/>
        </w:rPr>
        <w:t>Recherchieren</w:t>
      </w:r>
      <w:r w:rsidRPr="00C50B0B">
        <w:rPr>
          <w:rFonts w:cs="Arial"/>
        </w:rPr>
        <w:t xml:space="preserve"> Sie evtl. nach einze</w:t>
      </w:r>
      <w:r w:rsidR="002E5AFF" w:rsidRPr="00C50B0B">
        <w:rPr>
          <w:rFonts w:cs="Arial"/>
        </w:rPr>
        <w:t>lnen Zusammenhängen im Internet.</w:t>
      </w:r>
    </w:p>
    <w:p w14:paraId="4D941B22" w14:textId="77777777" w:rsidR="002702CE" w:rsidRPr="00C50B0B" w:rsidRDefault="002702CE" w:rsidP="00D90FE3">
      <w:pPr>
        <w:pStyle w:val="berschrift2"/>
        <w:rPr>
          <w:rFonts w:cs="Arial"/>
        </w:rPr>
      </w:pPr>
      <w:bookmarkStart w:id="32" w:name="_Toc5638528"/>
      <w:bookmarkStart w:id="33" w:name="_Toc5640507"/>
      <w:bookmarkStart w:id="34" w:name="_Toc44320784"/>
      <w:r w:rsidRPr="00C50B0B">
        <w:rPr>
          <w:rFonts w:cs="Arial"/>
        </w:rPr>
        <w:t>Analyse</w:t>
      </w:r>
      <w:bookmarkEnd w:id="32"/>
      <w:bookmarkEnd w:id="33"/>
      <w:bookmarkEnd w:id="34"/>
      <w:r w:rsidRPr="00C50B0B">
        <w:rPr>
          <w:rFonts w:cs="Arial"/>
        </w:rPr>
        <w:t xml:space="preserve"> </w:t>
      </w:r>
    </w:p>
    <w:p w14:paraId="45E1B67A" w14:textId="77777777" w:rsidR="002702CE" w:rsidRPr="00C50B0B" w:rsidRDefault="002702CE" w:rsidP="002702CE">
      <w:pPr>
        <w:pStyle w:val="absatzlinks"/>
        <w:rPr>
          <w:rFonts w:cs="Arial"/>
        </w:rPr>
      </w:pPr>
      <w:r w:rsidRPr="00C50B0B">
        <w:rPr>
          <w:rFonts w:cs="Arial"/>
        </w:rPr>
        <w:t>Für die Analyse sind zu erstellen:</w:t>
      </w:r>
    </w:p>
    <w:p w14:paraId="7F2238F6" w14:textId="77777777" w:rsidR="002702CE" w:rsidRPr="00C50B0B" w:rsidRDefault="002702CE" w:rsidP="002702CE">
      <w:pPr>
        <w:pStyle w:val="absatzaufzstd"/>
        <w:rPr>
          <w:rFonts w:cs="Arial"/>
        </w:rPr>
      </w:pPr>
      <w:r w:rsidRPr="00C50B0B">
        <w:rPr>
          <w:rFonts w:cs="Arial"/>
        </w:rPr>
        <w:t xml:space="preserve">Analyse des Lastenhefts (Fragen und Antworten). </w:t>
      </w:r>
    </w:p>
    <w:p w14:paraId="5EF042FB" w14:textId="77777777" w:rsidR="002702CE" w:rsidRPr="00C50B0B" w:rsidRDefault="002702CE" w:rsidP="002702CE">
      <w:pPr>
        <w:pStyle w:val="absatzaufzstd"/>
        <w:rPr>
          <w:rFonts w:cs="Arial"/>
        </w:rPr>
      </w:pPr>
      <w:r w:rsidRPr="00C50B0B">
        <w:rPr>
          <w:rFonts w:cs="Arial"/>
        </w:rPr>
        <w:t>Ein Use-Case-Diagramm der gesamten Anwendung incl. Beschreibung.</w:t>
      </w:r>
    </w:p>
    <w:p w14:paraId="42467CB6" w14:textId="77777777" w:rsidR="002702CE" w:rsidRPr="00C50B0B" w:rsidRDefault="002702CE" w:rsidP="002702CE">
      <w:pPr>
        <w:pStyle w:val="absatzaufzstd"/>
        <w:rPr>
          <w:rFonts w:cs="Arial"/>
        </w:rPr>
      </w:pPr>
      <w:r w:rsidRPr="00C50B0B">
        <w:rPr>
          <w:rFonts w:cs="Arial"/>
        </w:rPr>
        <w:t>Eine Verfeinerung des Use-Case-Diagramms incl. Beschreibung. (nach Absprache)</w:t>
      </w:r>
    </w:p>
    <w:p w14:paraId="252B30AE" w14:textId="77777777" w:rsidR="002702CE" w:rsidRPr="00C50B0B" w:rsidRDefault="002702CE" w:rsidP="002702CE">
      <w:pPr>
        <w:pStyle w:val="absatzaufzstd"/>
        <w:rPr>
          <w:rFonts w:cs="Arial"/>
        </w:rPr>
      </w:pPr>
      <w:r w:rsidRPr="00C50B0B">
        <w:rPr>
          <w:rFonts w:cs="Arial"/>
        </w:rPr>
        <w:t>Ein Analyse-Klassendiagramm incl. Beschreibung (Untersuchen Sie dabei den Einsatz geeigneter Analysemuster)</w:t>
      </w:r>
    </w:p>
    <w:p w14:paraId="04F73F88" w14:textId="77777777" w:rsidR="00E11C8F" w:rsidRPr="00C50B0B" w:rsidRDefault="00E11C8F" w:rsidP="002702CE">
      <w:pPr>
        <w:pStyle w:val="absatzaufzstd"/>
        <w:rPr>
          <w:rFonts w:cs="Arial"/>
        </w:rPr>
      </w:pPr>
      <w:r w:rsidRPr="00C50B0B">
        <w:rPr>
          <w:rFonts w:cs="Arial"/>
        </w:rPr>
        <w:t>Einfache GUI-Skizzen (Mockups) der wesentlichen GUI-Komponenten (Hauptseite, Tabs, etc.). Die Skizzen können mit einem einfachen Grafikprogramm erstellt werden. Auch sorgfältige Handzeichnungen sind erlaubt.</w:t>
      </w:r>
      <w:r w:rsidR="004C325D" w:rsidRPr="00C50B0B">
        <w:rPr>
          <w:rFonts w:cs="Arial"/>
        </w:rPr>
        <w:t xml:space="preserve"> Bitte keine Login-GUI skizzieren!</w:t>
      </w:r>
    </w:p>
    <w:p w14:paraId="1C4D005A" w14:textId="77777777" w:rsidR="002702CE" w:rsidRPr="00C50B0B" w:rsidRDefault="002702CE" w:rsidP="00D90FE3">
      <w:pPr>
        <w:pStyle w:val="berschrift2"/>
        <w:rPr>
          <w:rFonts w:cs="Arial"/>
        </w:rPr>
      </w:pPr>
      <w:bookmarkStart w:id="35" w:name="_Toc5638529"/>
      <w:bookmarkStart w:id="36" w:name="_Toc5640508"/>
      <w:bookmarkStart w:id="37" w:name="_Toc44320785"/>
      <w:r w:rsidRPr="00C50B0B">
        <w:rPr>
          <w:rFonts w:cs="Arial"/>
        </w:rPr>
        <w:t>Sequenzdiagramm und Aktivitätsdiagramm (Analyse oder Entwurf)</w:t>
      </w:r>
      <w:bookmarkEnd w:id="35"/>
      <w:bookmarkEnd w:id="36"/>
      <w:bookmarkEnd w:id="37"/>
    </w:p>
    <w:p w14:paraId="51133C29" w14:textId="77777777" w:rsidR="002702CE" w:rsidRPr="00C50B0B" w:rsidRDefault="002702CE" w:rsidP="002702CE">
      <w:pPr>
        <w:pStyle w:val="absatzlinks"/>
        <w:rPr>
          <w:rFonts w:cs="Arial"/>
        </w:rPr>
      </w:pPr>
      <w:r w:rsidRPr="00C50B0B">
        <w:rPr>
          <w:rFonts w:cs="Arial"/>
        </w:rPr>
        <w:t>Erstellen Sie ein Sequenzdiagramm und ein Aktivitätsdiagramm (incl. Beschreibung) für folgende Szenarios (ein AD für das eine Szenario, ein SD für das andere Szenario):</w:t>
      </w:r>
    </w:p>
    <w:p w14:paraId="69F7C4F6" w14:textId="77777777" w:rsidR="0056778A" w:rsidRPr="00C50B0B" w:rsidRDefault="0056778A" w:rsidP="002702CE">
      <w:pPr>
        <w:pStyle w:val="absatzaufzstd"/>
        <w:rPr>
          <w:rFonts w:cs="Arial"/>
        </w:rPr>
      </w:pPr>
      <w:r w:rsidRPr="00C50B0B">
        <w:rPr>
          <w:rFonts w:cs="Arial"/>
        </w:rPr>
        <w:t xml:space="preserve">Die </w:t>
      </w:r>
      <w:r w:rsidR="002702CE" w:rsidRPr="00C50B0B">
        <w:rPr>
          <w:rFonts w:cs="Arial"/>
        </w:rPr>
        <w:t>Aktion</w:t>
      </w:r>
      <w:r w:rsidRPr="00C50B0B">
        <w:rPr>
          <w:rFonts w:cs="Arial"/>
        </w:rPr>
        <w:t>en</w:t>
      </w:r>
      <w:r w:rsidR="002702CE" w:rsidRPr="00C50B0B">
        <w:rPr>
          <w:rFonts w:cs="Arial"/>
        </w:rPr>
        <w:t xml:space="preserve"> „</w:t>
      </w:r>
      <w:r w:rsidR="00AE2D0E" w:rsidRPr="00C50B0B">
        <w:rPr>
          <w:rFonts w:cs="Arial"/>
        </w:rPr>
        <w:t>Exponat anlegen</w:t>
      </w:r>
      <w:r w:rsidR="002702CE" w:rsidRPr="00C50B0B">
        <w:rPr>
          <w:rFonts w:cs="Arial"/>
        </w:rPr>
        <w:t xml:space="preserve">“ </w:t>
      </w:r>
      <w:r w:rsidRPr="00C50B0B">
        <w:rPr>
          <w:rFonts w:cs="Arial"/>
        </w:rPr>
        <w:t xml:space="preserve">und „Exponat löschen“ </w:t>
      </w:r>
      <w:r w:rsidR="002702CE" w:rsidRPr="00C50B0B">
        <w:rPr>
          <w:rFonts w:cs="Arial"/>
        </w:rPr>
        <w:t xml:space="preserve">durchführen. Ausgehend von einem neuen </w:t>
      </w:r>
      <w:r w:rsidRPr="00C50B0B">
        <w:rPr>
          <w:rFonts w:cs="Arial"/>
        </w:rPr>
        <w:t xml:space="preserve">Exponat </w:t>
      </w:r>
      <w:r w:rsidR="002702CE" w:rsidRPr="00C50B0B">
        <w:rPr>
          <w:rFonts w:cs="Arial"/>
        </w:rPr>
        <w:t>werden dessen</w:t>
      </w:r>
      <w:r w:rsidR="002E5AFF" w:rsidRPr="00C50B0B">
        <w:rPr>
          <w:rFonts w:cs="Arial"/>
        </w:rPr>
        <w:t xml:space="preserve"> gesamte</w:t>
      </w:r>
      <w:r w:rsidR="002702CE" w:rsidRPr="00C50B0B">
        <w:rPr>
          <w:rFonts w:cs="Arial"/>
        </w:rPr>
        <w:t xml:space="preserve"> Daten erfasst und </w:t>
      </w:r>
      <w:r w:rsidRPr="00C50B0B">
        <w:rPr>
          <w:rFonts w:cs="Arial"/>
        </w:rPr>
        <w:t xml:space="preserve">in das System </w:t>
      </w:r>
      <w:r w:rsidR="002702CE" w:rsidRPr="00C50B0B">
        <w:rPr>
          <w:rFonts w:cs="Arial"/>
        </w:rPr>
        <w:t>ein</w:t>
      </w:r>
      <w:r w:rsidRPr="00C50B0B">
        <w:rPr>
          <w:rFonts w:cs="Arial"/>
        </w:rPr>
        <w:t>getragen</w:t>
      </w:r>
      <w:r w:rsidR="00E11C8F" w:rsidRPr="00C50B0B">
        <w:rPr>
          <w:rFonts w:cs="Arial"/>
        </w:rPr>
        <w:t xml:space="preserve"> bzw. alle relevanten Daten eines Exponats gelöscht</w:t>
      </w:r>
      <w:r w:rsidRPr="00C50B0B">
        <w:rPr>
          <w:rFonts w:cs="Arial"/>
        </w:rPr>
        <w:t>.</w:t>
      </w:r>
    </w:p>
    <w:p w14:paraId="614C09ED" w14:textId="77777777" w:rsidR="00823A11" w:rsidRPr="00C50B0B" w:rsidRDefault="0056778A" w:rsidP="002702CE">
      <w:pPr>
        <w:pStyle w:val="absatzaufzstd"/>
        <w:rPr>
          <w:rFonts w:cs="Arial"/>
        </w:rPr>
      </w:pPr>
      <w:r w:rsidRPr="00C50B0B">
        <w:rPr>
          <w:rFonts w:cs="Arial"/>
        </w:rPr>
        <w:t xml:space="preserve">Die </w:t>
      </w:r>
      <w:r w:rsidR="002702CE" w:rsidRPr="00C50B0B">
        <w:rPr>
          <w:rFonts w:cs="Arial"/>
        </w:rPr>
        <w:t>Aktion</w:t>
      </w:r>
      <w:r w:rsidRPr="00C50B0B">
        <w:rPr>
          <w:rFonts w:cs="Arial"/>
        </w:rPr>
        <w:t>en</w:t>
      </w:r>
      <w:r w:rsidR="002702CE" w:rsidRPr="00C50B0B">
        <w:rPr>
          <w:rFonts w:cs="Arial"/>
        </w:rPr>
        <w:t xml:space="preserve"> „</w:t>
      </w:r>
      <w:r w:rsidRPr="00C50B0B">
        <w:rPr>
          <w:rFonts w:cs="Arial"/>
        </w:rPr>
        <w:t>Förderer anlegen“ und „Förderer löschen</w:t>
      </w:r>
      <w:r w:rsidR="002702CE" w:rsidRPr="00C50B0B">
        <w:rPr>
          <w:rFonts w:cs="Arial"/>
        </w:rPr>
        <w:t>“</w:t>
      </w:r>
      <w:r w:rsidRPr="00C50B0B">
        <w:rPr>
          <w:rFonts w:cs="Arial"/>
        </w:rPr>
        <w:t xml:space="preserve"> durchführen</w:t>
      </w:r>
      <w:r w:rsidR="002702CE" w:rsidRPr="00C50B0B">
        <w:rPr>
          <w:rFonts w:cs="Arial"/>
        </w:rPr>
        <w:t xml:space="preserve">. </w:t>
      </w:r>
      <w:r w:rsidRPr="00C50B0B">
        <w:rPr>
          <w:rFonts w:cs="Arial"/>
        </w:rPr>
        <w:t>Dabei soll das Anlegen eines Förderers die Anforderungen aus LF30 erfüllen.</w:t>
      </w:r>
    </w:p>
    <w:p w14:paraId="3D25ACE7" w14:textId="77777777" w:rsidR="0056778A" w:rsidRPr="00C50B0B" w:rsidRDefault="002E5AFF" w:rsidP="002E5AFF">
      <w:pPr>
        <w:pStyle w:val="absatzlinks"/>
        <w:rPr>
          <w:rFonts w:cs="Arial"/>
        </w:rPr>
      </w:pPr>
      <w:r w:rsidRPr="00C50B0B">
        <w:rPr>
          <w:rFonts w:cs="Arial"/>
        </w:rPr>
        <w:t>Fassen Sie</w:t>
      </w:r>
      <w:r w:rsidR="0056778A" w:rsidRPr="00C50B0B">
        <w:rPr>
          <w:rFonts w:cs="Arial"/>
        </w:rPr>
        <w:t xml:space="preserve"> </w:t>
      </w:r>
      <w:r w:rsidR="00E11C8F" w:rsidRPr="00C50B0B">
        <w:rPr>
          <w:rFonts w:cs="Arial"/>
        </w:rPr>
        <w:t>bei beiden Diagrammen</w:t>
      </w:r>
      <w:r w:rsidRPr="00C50B0B">
        <w:rPr>
          <w:rFonts w:cs="Arial"/>
        </w:rPr>
        <w:t xml:space="preserve"> die Eingabe aller primitiven Attribute (Name, Datum</w:t>
      </w:r>
      <w:r w:rsidR="00E11C8F" w:rsidRPr="00C50B0B">
        <w:rPr>
          <w:rFonts w:cs="Arial"/>
        </w:rPr>
        <w:t>s</w:t>
      </w:r>
      <w:r w:rsidR="00E11C8F" w:rsidRPr="00C50B0B">
        <w:rPr>
          <w:rFonts w:cs="Arial"/>
        </w:rPr>
        <w:softHyphen/>
        <w:t>angaben</w:t>
      </w:r>
      <w:r w:rsidRPr="00C50B0B">
        <w:rPr>
          <w:rFonts w:cs="Arial"/>
        </w:rPr>
        <w:t xml:space="preserve">, …) in einer </w:t>
      </w:r>
      <w:r w:rsidR="00E11C8F" w:rsidRPr="00C50B0B">
        <w:rPr>
          <w:rFonts w:cs="Arial"/>
        </w:rPr>
        <w:t>einzigen</w:t>
      </w:r>
      <w:r w:rsidRPr="00C50B0B">
        <w:rPr>
          <w:rFonts w:cs="Arial"/>
        </w:rPr>
        <w:t xml:space="preserve"> Aktion zusammen (z.B. „Attribute eintragen“).</w:t>
      </w:r>
    </w:p>
    <w:p w14:paraId="6966F1A8" w14:textId="77777777" w:rsidR="00582112" w:rsidRPr="00C50B0B" w:rsidRDefault="00582112" w:rsidP="00582112">
      <w:pPr>
        <w:pStyle w:val="absatzlinks"/>
        <w:rPr>
          <w:rFonts w:cs="Arial"/>
        </w:rPr>
      </w:pPr>
      <w:r w:rsidRPr="00C50B0B">
        <w:rPr>
          <w:rFonts w:cs="Arial"/>
        </w:rPr>
        <w:t>Für beide Diagrammarten ist das jeweilige Szenario ausführlich zu entwickeln (</w:t>
      </w:r>
      <w:r w:rsidR="002E5AFF" w:rsidRPr="00C50B0B">
        <w:rPr>
          <w:rFonts w:cs="Arial"/>
        </w:rPr>
        <w:t xml:space="preserve">idealerweise </w:t>
      </w:r>
      <w:r w:rsidR="00A94DF9" w:rsidRPr="00C50B0B">
        <w:rPr>
          <w:rFonts w:cs="Arial"/>
        </w:rPr>
        <w:t>mit Pseudo</w:t>
      </w:r>
      <w:r w:rsidRPr="00C50B0B">
        <w:rPr>
          <w:rFonts w:cs="Arial"/>
        </w:rPr>
        <w:t xml:space="preserve">code). Es sind sämtliche referenzierten Elemente zu berücksichtigen und es sollen jeweils mehrere beteiligte Personen zugeordnet werden. </w:t>
      </w:r>
    </w:p>
    <w:p w14:paraId="2D51AEC5" w14:textId="77777777" w:rsidR="00582112" w:rsidRPr="00C50B0B" w:rsidRDefault="00582112" w:rsidP="00582112">
      <w:pPr>
        <w:pStyle w:val="absatzlinks"/>
        <w:rPr>
          <w:rFonts w:cs="Arial"/>
        </w:rPr>
      </w:pPr>
      <w:r w:rsidRPr="00C50B0B">
        <w:rPr>
          <w:rFonts w:cs="Arial"/>
        </w:rPr>
        <w:t>In allen Fällen wird eine (noch) leere Datenba</w:t>
      </w:r>
      <w:r w:rsidR="002E5AFF" w:rsidRPr="00C50B0B">
        <w:rPr>
          <w:rFonts w:cs="Arial"/>
        </w:rPr>
        <w:t>sis</w:t>
      </w:r>
      <w:r w:rsidRPr="00C50B0B">
        <w:rPr>
          <w:rFonts w:cs="Arial"/>
        </w:rPr>
        <w:t xml:space="preserve"> angenommen. Denken Sie an geeignete Diagrammverfeinerungen.</w:t>
      </w:r>
      <w:r w:rsidR="0056778A" w:rsidRPr="00C50B0B">
        <w:rPr>
          <w:rFonts w:cs="Arial"/>
        </w:rPr>
        <w:t xml:space="preserve"> Sie können beim Neuanlegen eines Exponats oder Förderers </w:t>
      </w:r>
      <w:r w:rsidR="00984358" w:rsidRPr="00C50B0B">
        <w:rPr>
          <w:rFonts w:cs="Arial"/>
        </w:rPr>
        <w:t xml:space="preserve">auf das jeweils andere Diagramm </w:t>
      </w:r>
      <w:r w:rsidR="004B7C5B" w:rsidRPr="00C50B0B">
        <w:rPr>
          <w:rFonts w:cs="Arial"/>
        </w:rPr>
        <w:t xml:space="preserve">(AD, SD) </w:t>
      </w:r>
      <w:r w:rsidR="00984358" w:rsidRPr="00C50B0B">
        <w:rPr>
          <w:rFonts w:cs="Arial"/>
        </w:rPr>
        <w:t>verweisen. Beachten Sie allerdings, dass es möglich sein muss, entweder ein Exponat oder einen Förderer ohne Referenzen anlegen zu können.</w:t>
      </w:r>
    </w:p>
    <w:p w14:paraId="31AA9542" w14:textId="77777777" w:rsidR="00823A11" w:rsidRPr="00C50B0B" w:rsidRDefault="00582112" w:rsidP="00D90FE3">
      <w:pPr>
        <w:pStyle w:val="berschrift2"/>
        <w:rPr>
          <w:rFonts w:cs="Arial"/>
        </w:rPr>
      </w:pPr>
      <w:bookmarkStart w:id="38" w:name="_Toc5638530"/>
      <w:bookmarkStart w:id="39" w:name="_Toc5640509"/>
      <w:bookmarkStart w:id="40" w:name="_Toc44320786"/>
      <w:r w:rsidRPr="00C50B0B">
        <w:rPr>
          <w:rFonts w:cs="Arial"/>
        </w:rPr>
        <w:t>Entwurf</w:t>
      </w:r>
      <w:bookmarkEnd w:id="38"/>
      <w:bookmarkEnd w:id="39"/>
      <w:bookmarkEnd w:id="40"/>
    </w:p>
    <w:p w14:paraId="782CC8B5" w14:textId="77777777" w:rsidR="004B7C5B" w:rsidRPr="00C50B0B" w:rsidRDefault="004B7C5B" w:rsidP="004B7C5B">
      <w:pPr>
        <w:pStyle w:val="absatzlinks"/>
        <w:rPr>
          <w:rFonts w:cs="Arial"/>
        </w:rPr>
      </w:pPr>
      <w:bookmarkStart w:id="41" w:name="_Toc5638531"/>
      <w:bookmarkStart w:id="42" w:name="_Toc5640510"/>
      <w:r w:rsidRPr="00C50B0B">
        <w:rPr>
          <w:rFonts w:cs="Arial"/>
        </w:rPr>
        <w:t>Abzuliefern sind hier (alle Diagramme und GUIs jeweils mit Beschreibung):</w:t>
      </w:r>
    </w:p>
    <w:p w14:paraId="691CCFBF" w14:textId="77777777" w:rsidR="004B7C5B" w:rsidRPr="00C50B0B" w:rsidRDefault="004B7C5B" w:rsidP="004B7C5B">
      <w:pPr>
        <w:pStyle w:val="absatzaufzstd"/>
        <w:rPr>
          <w:rFonts w:cs="Arial"/>
        </w:rPr>
      </w:pPr>
      <w:r w:rsidRPr="00C50B0B">
        <w:rPr>
          <w:rFonts w:cs="Arial"/>
        </w:rPr>
        <w:t>Entwurfsklassendiagramm (Untersuchen Sie dabei den Einsatz geeigneter Entwurfsmuster)</w:t>
      </w:r>
    </w:p>
    <w:p w14:paraId="115AC64E" w14:textId="77777777" w:rsidR="004B7C5B" w:rsidRPr="00C50B0B" w:rsidRDefault="004B7C5B" w:rsidP="004B7C5B">
      <w:pPr>
        <w:pStyle w:val="absatzaufzstd"/>
        <w:rPr>
          <w:rFonts w:cs="Arial"/>
        </w:rPr>
      </w:pPr>
      <w:r w:rsidRPr="00C50B0B">
        <w:rPr>
          <w:rFonts w:cs="Arial"/>
        </w:rPr>
        <w:t>GUI-Modellierung:</w:t>
      </w:r>
      <w:r w:rsidRPr="00C50B0B">
        <w:rPr>
          <w:rFonts w:cs="Arial"/>
        </w:rPr>
        <w:br/>
        <w:t xml:space="preserve">Es ist das Kommunikationsschema eines Teils der während der Analyse skizzierten GUI mit </w:t>
      </w:r>
      <w:r w:rsidRPr="00C50B0B">
        <w:rPr>
          <w:rFonts w:cs="Arial"/>
          <w:b/>
        </w:rPr>
        <w:t>UML</w:t>
      </w:r>
      <w:r w:rsidRPr="00C50B0B">
        <w:rPr>
          <w:rFonts w:cs="Arial"/>
        </w:rPr>
        <w:t xml:space="preserve"> zu modellieren. Die Anwendung selbst soll dabei nach dem einfachen Model-View-Control-Muster aufgebaut sein. Dazu sind mindestens ein Controller, die erforder</w:t>
      </w:r>
      <w:r w:rsidRPr="00C50B0B">
        <w:rPr>
          <w:rFonts w:cs="Arial"/>
        </w:rPr>
        <w:softHyphen/>
        <w:t>lichen Modellklassen sowie eine unabhängige GUI (View) erforderlich.</w:t>
      </w:r>
    </w:p>
    <w:p w14:paraId="627651BC" w14:textId="77777777" w:rsidR="00E11C8F" w:rsidRPr="00C50B0B" w:rsidRDefault="004B7C5B" w:rsidP="004B7C5B">
      <w:pPr>
        <w:pStyle w:val="absatzaufzstd"/>
        <w:numPr>
          <w:ilvl w:val="0"/>
          <w:numId w:val="0"/>
        </w:numPr>
        <w:ind w:left="641"/>
        <w:rPr>
          <w:rFonts w:cs="Arial"/>
        </w:rPr>
      </w:pPr>
      <w:r w:rsidRPr="00C50B0B">
        <w:rPr>
          <w:rFonts w:cs="Arial"/>
        </w:rPr>
        <w:t>Die meisten GUI-Elemente werden über eine einfache kleine Java-Bibliothek zur Verfügung gestellt (</w:t>
      </w:r>
      <w:r w:rsidRPr="00C50B0B">
        <w:rPr>
          <w:rFonts w:cs="Arial"/>
          <w:i/>
        </w:rPr>
        <w:t>swe-utils</w:t>
      </w:r>
      <w:r w:rsidRPr="00C50B0B">
        <w:rPr>
          <w:rFonts w:cs="Arial"/>
        </w:rPr>
        <w:t>.</w:t>
      </w:r>
      <w:r w:rsidRPr="00C50B0B">
        <w:rPr>
          <w:rFonts w:cs="Arial"/>
          <w:i/>
        </w:rPr>
        <w:t>jar</w:t>
      </w:r>
      <w:r w:rsidRPr="00C50B0B">
        <w:rPr>
          <w:rFonts w:cs="Arial"/>
        </w:rPr>
        <w:t>), deren GUI-Komponenten in das Klassendia</w:t>
      </w:r>
      <w:r w:rsidRPr="00C50B0B">
        <w:rPr>
          <w:rFonts w:cs="Arial"/>
        </w:rPr>
        <w:softHyphen/>
        <w:t>gramm zu integrieren sind, wenn sie verwendet werden.</w:t>
      </w:r>
    </w:p>
    <w:p w14:paraId="702A8A5C" w14:textId="77777777" w:rsidR="004B7C5B" w:rsidRPr="00C50B0B" w:rsidRDefault="004B7C5B" w:rsidP="004B7C5B">
      <w:pPr>
        <w:pStyle w:val="absatzaufzstd"/>
        <w:numPr>
          <w:ilvl w:val="0"/>
          <w:numId w:val="0"/>
        </w:numPr>
        <w:ind w:left="641"/>
        <w:rPr>
          <w:rFonts w:cs="Arial"/>
        </w:rPr>
      </w:pPr>
      <w:r w:rsidRPr="00C50B0B">
        <w:rPr>
          <w:rFonts w:cs="Arial"/>
        </w:rPr>
        <w:lastRenderedPageBreak/>
        <w:t xml:space="preserve">Die GUI-Modellierung kann in einem separaten Diagramm mit den relevanten Modellklassen erfolgen, falls das Entwurfsklassendiagramm sonst zu komplex werden würde. </w:t>
      </w:r>
    </w:p>
    <w:p w14:paraId="2B0AEF4C" w14:textId="77777777" w:rsidR="00582112" w:rsidRPr="00C50B0B" w:rsidRDefault="00582112" w:rsidP="00D90FE3">
      <w:pPr>
        <w:pStyle w:val="berschrift2"/>
        <w:rPr>
          <w:rFonts w:cs="Arial"/>
        </w:rPr>
      </w:pPr>
      <w:bookmarkStart w:id="43" w:name="_Toc44320787"/>
      <w:r w:rsidRPr="00C50B0B">
        <w:rPr>
          <w:rFonts w:cs="Arial"/>
        </w:rPr>
        <w:t>Implementierung</w:t>
      </w:r>
      <w:bookmarkEnd w:id="41"/>
      <w:bookmarkEnd w:id="42"/>
      <w:bookmarkEnd w:id="43"/>
    </w:p>
    <w:p w14:paraId="5D8B0475" w14:textId="77777777" w:rsidR="004B7C5B" w:rsidRPr="00C50B0B" w:rsidRDefault="004B7C5B" w:rsidP="004B7C5B">
      <w:pPr>
        <w:pStyle w:val="absatzlinks"/>
        <w:rPr>
          <w:rFonts w:cs="Arial"/>
        </w:rPr>
      </w:pPr>
      <w:bookmarkStart w:id="44" w:name="_Toc5638532"/>
      <w:bookmarkStart w:id="45" w:name="_Toc5640511"/>
      <w:r w:rsidRPr="00C50B0B">
        <w:rPr>
          <w:rFonts w:cs="Arial"/>
        </w:rPr>
        <w:t xml:space="preserve">Es ist eine einfache Java-Applikation zu implementieren, die es ermöglicht, </w:t>
      </w:r>
      <w:r w:rsidR="00E11C8F" w:rsidRPr="00C50B0B">
        <w:rPr>
          <w:rFonts w:cs="Arial"/>
        </w:rPr>
        <w:t>Museumsdaten anzule</w:t>
      </w:r>
      <w:r w:rsidRPr="00C50B0B">
        <w:rPr>
          <w:rFonts w:cs="Arial"/>
        </w:rPr>
        <w:t xml:space="preserve">gen, zu ändern und zu löschen. </w:t>
      </w:r>
    </w:p>
    <w:p w14:paraId="3936F224" w14:textId="77777777" w:rsidR="004B7C5B" w:rsidRPr="00C50B0B" w:rsidRDefault="004B7C5B" w:rsidP="004B7C5B">
      <w:pPr>
        <w:pStyle w:val="absatzlinks"/>
        <w:rPr>
          <w:rFonts w:cs="Arial"/>
        </w:rPr>
      </w:pPr>
      <w:r w:rsidRPr="00C50B0B">
        <w:rPr>
          <w:rFonts w:cs="Arial"/>
        </w:rPr>
        <w:t>Zur Realisierung wird die oben bei der Entwurfsaufgabe erwähnte Java-Bibliothek zur Verfügung gestellt (</w:t>
      </w:r>
      <w:r w:rsidRPr="00C50B0B">
        <w:rPr>
          <w:rFonts w:cs="Arial"/>
          <w:i/>
        </w:rPr>
        <w:t>swe-utils</w:t>
      </w:r>
      <w:r w:rsidRPr="00C50B0B">
        <w:rPr>
          <w:rFonts w:cs="Arial"/>
        </w:rPr>
        <w:t>.</w:t>
      </w:r>
      <w:r w:rsidRPr="00C50B0B">
        <w:rPr>
          <w:rFonts w:cs="Arial"/>
          <w:i/>
        </w:rPr>
        <w:t>jar</w:t>
      </w:r>
      <w:r w:rsidRPr="00C50B0B">
        <w:rPr>
          <w:rFonts w:cs="Arial"/>
        </w:rPr>
        <w:t xml:space="preserve">), die neben mehreren GUI-Komponenten einen </w:t>
      </w:r>
      <w:proofErr w:type="spellStart"/>
      <w:r w:rsidRPr="00C50B0B">
        <w:rPr>
          <w:rFonts w:cs="Arial"/>
          <w:i/>
        </w:rPr>
        <w:t>CSVReader</w:t>
      </w:r>
      <w:proofErr w:type="spellEnd"/>
      <w:r w:rsidRPr="00C50B0B">
        <w:rPr>
          <w:rFonts w:cs="Arial"/>
          <w:i/>
        </w:rPr>
        <w:t>,</w:t>
      </w:r>
      <w:r w:rsidRPr="00C50B0B">
        <w:rPr>
          <w:rFonts w:cs="Arial"/>
        </w:rPr>
        <w:t xml:space="preserve"> einen </w:t>
      </w:r>
      <w:proofErr w:type="spellStart"/>
      <w:r w:rsidRPr="00C50B0B">
        <w:rPr>
          <w:rFonts w:cs="Arial"/>
          <w:i/>
        </w:rPr>
        <w:t>CSVWriter</w:t>
      </w:r>
      <w:proofErr w:type="spellEnd"/>
      <w:r w:rsidRPr="00C50B0B">
        <w:rPr>
          <w:rFonts w:cs="Arial"/>
        </w:rPr>
        <w:t xml:space="preserve"> sowie mehrere Interfaces bereitstellt (in den Packages </w:t>
      </w:r>
      <w:proofErr w:type="spellStart"/>
      <w:r w:rsidRPr="00C50B0B">
        <w:rPr>
          <w:rFonts w:cs="Arial"/>
          <w:i/>
        </w:rPr>
        <w:t>event</w:t>
      </w:r>
      <w:proofErr w:type="spellEnd"/>
      <w:r w:rsidRPr="00C50B0B">
        <w:rPr>
          <w:rFonts w:cs="Arial"/>
          <w:i/>
        </w:rPr>
        <w:t xml:space="preserve"> </w:t>
      </w:r>
      <w:r w:rsidRPr="00C50B0B">
        <w:rPr>
          <w:rFonts w:cs="Arial"/>
        </w:rPr>
        <w:t xml:space="preserve">und </w:t>
      </w:r>
      <w:proofErr w:type="spellStart"/>
      <w:r w:rsidRPr="00C50B0B">
        <w:rPr>
          <w:rFonts w:cs="Arial"/>
          <w:i/>
        </w:rPr>
        <w:t>model</w:t>
      </w:r>
      <w:proofErr w:type="spellEnd"/>
      <w:r w:rsidRPr="00C50B0B">
        <w:rPr>
          <w:rFonts w:cs="Arial"/>
        </w:rPr>
        <w:t xml:space="preserve">). </w:t>
      </w:r>
    </w:p>
    <w:p w14:paraId="0BF42FAA" w14:textId="77777777" w:rsidR="004B7C5B" w:rsidRPr="00C50B0B" w:rsidRDefault="004B7C5B" w:rsidP="004B7C5B">
      <w:pPr>
        <w:pStyle w:val="absatzlinks"/>
        <w:rPr>
          <w:rFonts w:cs="Arial"/>
        </w:rPr>
      </w:pPr>
      <w:r w:rsidRPr="00C50B0B">
        <w:rPr>
          <w:rFonts w:cs="Arial"/>
        </w:rPr>
        <w:t xml:space="preserve">Daneben ist eine Mini-Test-Applikation gegeben, die die Funktionsfähigkeit der GUI-Komponenten demonstriert (Start mit </w:t>
      </w:r>
      <w:proofErr w:type="spellStart"/>
      <w:r w:rsidRPr="00C50B0B">
        <w:rPr>
          <w:rFonts w:cs="Arial"/>
          <w:i/>
        </w:rPr>
        <w:t>java</w:t>
      </w:r>
      <w:proofErr w:type="spellEnd"/>
      <w:r w:rsidRPr="00C50B0B">
        <w:rPr>
          <w:rFonts w:cs="Arial"/>
          <w:i/>
        </w:rPr>
        <w:t xml:space="preserve"> -</w:t>
      </w:r>
      <w:proofErr w:type="spellStart"/>
      <w:r w:rsidRPr="00C50B0B">
        <w:rPr>
          <w:rFonts w:cs="Arial"/>
          <w:i/>
        </w:rPr>
        <w:t>jar</w:t>
      </w:r>
      <w:proofErr w:type="spellEnd"/>
      <w:r w:rsidRPr="00C50B0B">
        <w:rPr>
          <w:rFonts w:cs="Arial"/>
          <w:i/>
        </w:rPr>
        <w:t xml:space="preserve"> swe-utils.jar</w:t>
      </w:r>
      <w:r w:rsidRPr="00C50B0B">
        <w:rPr>
          <w:rFonts w:cs="Arial"/>
        </w:rPr>
        <w:t>). Details sind der Java-Dokumentation der Bibliothek zu entnehmen.</w:t>
      </w:r>
    </w:p>
    <w:p w14:paraId="31D54568" w14:textId="77777777" w:rsidR="004B7C5B" w:rsidRPr="00C50B0B" w:rsidRDefault="004B7C5B" w:rsidP="004B7C5B">
      <w:pPr>
        <w:pStyle w:val="absatzlinks"/>
        <w:rPr>
          <w:rFonts w:cs="Arial"/>
        </w:rPr>
      </w:pPr>
      <w:r w:rsidRPr="00C50B0B">
        <w:rPr>
          <w:rFonts w:cs="Arial"/>
        </w:rPr>
        <w:t xml:space="preserve">Zur </w:t>
      </w:r>
      <w:r w:rsidR="00555ACF" w:rsidRPr="00C50B0B">
        <w:rPr>
          <w:rFonts w:cs="Arial"/>
        </w:rPr>
        <w:t xml:space="preserve">leichteren </w:t>
      </w:r>
      <w:r w:rsidRPr="00C50B0B">
        <w:rPr>
          <w:rFonts w:cs="Arial"/>
        </w:rPr>
        <w:t xml:space="preserve">und </w:t>
      </w:r>
      <w:r w:rsidR="00555ACF" w:rsidRPr="00C50B0B">
        <w:rPr>
          <w:rFonts w:cs="Arial"/>
        </w:rPr>
        <w:t xml:space="preserve">zukunftssicheren </w:t>
      </w:r>
      <w:r w:rsidRPr="00C50B0B">
        <w:rPr>
          <w:rFonts w:cs="Arial"/>
        </w:rPr>
        <w:t xml:space="preserve">Evaluation Ihres Programmentwurfs </w:t>
      </w:r>
      <w:r w:rsidR="00555ACF" w:rsidRPr="00C50B0B">
        <w:rPr>
          <w:rFonts w:cs="Arial"/>
        </w:rPr>
        <w:t xml:space="preserve">soll die Java-Applikation als eine Desktop-Applikation mit CSV-Dateien </w:t>
      </w:r>
      <w:r w:rsidR="00E11C8F" w:rsidRPr="00C50B0B">
        <w:rPr>
          <w:rFonts w:cs="Arial"/>
        </w:rPr>
        <w:t xml:space="preserve">(alternativ XML oder JSON) </w:t>
      </w:r>
      <w:r w:rsidR="00555ACF" w:rsidRPr="00C50B0B">
        <w:rPr>
          <w:rFonts w:cs="Arial"/>
        </w:rPr>
        <w:t>als zentrale Datenbasis realisiert werden, die von beliebigen Rechnern aus gestartet wird.</w:t>
      </w:r>
      <w:r w:rsidRPr="00C50B0B">
        <w:rPr>
          <w:rFonts w:cs="Arial"/>
        </w:rPr>
        <w:t xml:space="preserve"> Dabei sind mehrere Dateien analog zu Datenbanktabellen zu erzeugen.</w:t>
      </w:r>
    </w:p>
    <w:p w14:paraId="5DD4668B" w14:textId="77777777" w:rsidR="004B7C5B" w:rsidRPr="00C50B0B" w:rsidRDefault="004B7C5B" w:rsidP="004B7C5B">
      <w:pPr>
        <w:pStyle w:val="absatzberschrift"/>
        <w:rPr>
          <w:rFonts w:cs="Arial"/>
        </w:rPr>
      </w:pPr>
      <w:r w:rsidRPr="00C50B0B">
        <w:rPr>
          <w:rFonts w:cs="Arial"/>
        </w:rPr>
        <w:t xml:space="preserve">Einzelne Aufgaben </w:t>
      </w:r>
    </w:p>
    <w:p w14:paraId="386ED271" w14:textId="77777777" w:rsidR="004B7C5B" w:rsidRPr="00C50B0B" w:rsidRDefault="004B7C5B" w:rsidP="004B7C5B">
      <w:pPr>
        <w:pStyle w:val="absatzaufzstd"/>
        <w:rPr>
          <w:rFonts w:cs="Arial"/>
        </w:rPr>
      </w:pPr>
      <w:r w:rsidRPr="00C50B0B">
        <w:rPr>
          <w:rFonts w:cs="Arial"/>
        </w:rPr>
        <w:t>Hauptaufgabe ist die Realisierung einer MVC-Applikation mithilfe des Observer-Patterns entsprechend des vorgegebenen GUI-Entwurfs und der gegebenen Java-Bibliothek.</w:t>
      </w:r>
    </w:p>
    <w:p w14:paraId="0E8BFAC4" w14:textId="77777777" w:rsidR="004B7C5B" w:rsidRPr="00C50B0B" w:rsidRDefault="004B7C5B" w:rsidP="004B7C5B">
      <w:pPr>
        <w:pStyle w:val="absatzaufzstd"/>
        <w:rPr>
          <w:rFonts w:cs="Arial"/>
          <w:i/>
        </w:rPr>
      </w:pPr>
      <w:r w:rsidRPr="00C50B0B">
        <w:rPr>
          <w:rFonts w:cs="Arial"/>
        </w:rPr>
        <w:t>Die Erzeugung der Instanzen soll in einer Entity-Factory erfolgen und zur Verwaltung der Instanzen ist ein Entity-Manager zu realisieren (beides siehe Vorlesung).</w:t>
      </w:r>
    </w:p>
    <w:p w14:paraId="2B1FF025" w14:textId="77777777" w:rsidR="004B7C5B" w:rsidRPr="00C50B0B" w:rsidRDefault="004B7C5B" w:rsidP="004B7C5B">
      <w:pPr>
        <w:pStyle w:val="absatzaufzstd"/>
        <w:rPr>
          <w:rFonts w:cs="Arial"/>
          <w:i/>
        </w:rPr>
      </w:pPr>
      <w:r w:rsidRPr="00C50B0B">
        <w:rPr>
          <w:rFonts w:cs="Arial"/>
        </w:rPr>
        <w:t xml:space="preserve">Neben der </w:t>
      </w:r>
      <w:r w:rsidR="00E11C8F" w:rsidRPr="00C50B0B">
        <w:rPr>
          <w:rFonts w:cs="Arial"/>
        </w:rPr>
        <w:t>Haupt-</w:t>
      </w:r>
      <w:r w:rsidRPr="00C50B0B">
        <w:rPr>
          <w:rFonts w:cs="Arial"/>
        </w:rPr>
        <w:t xml:space="preserve">GUI ist </w:t>
      </w:r>
      <w:r w:rsidRPr="00C50B0B">
        <w:rPr>
          <w:rFonts w:cs="Arial"/>
          <w:b/>
        </w:rPr>
        <w:t>ein</w:t>
      </w:r>
      <w:r w:rsidRPr="00C50B0B">
        <w:rPr>
          <w:rFonts w:cs="Arial"/>
        </w:rPr>
        <w:t xml:space="preserve"> beliebiger weiterer TAB aus diesem GUI-Entwurf zu </w:t>
      </w:r>
      <w:r w:rsidR="004C325D" w:rsidRPr="00C50B0B">
        <w:rPr>
          <w:rFonts w:cs="Arial"/>
        </w:rPr>
        <w:t>implement</w:t>
      </w:r>
      <w:r w:rsidRPr="00C50B0B">
        <w:rPr>
          <w:rFonts w:cs="Arial"/>
        </w:rPr>
        <w:t>ieren.</w:t>
      </w:r>
    </w:p>
    <w:p w14:paraId="034C851A" w14:textId="77777777" w:rsidR="005A5A42" w:rsidRPr="00C50B0B" w:rsidRDefault="004B7C5B" w:rsidP="005A5A42">
      <w:pPr>
        <w:pStyle w:val="absatzaufzstd"/>
        <w:rPr>
          <w:rFonts w:cs="Arial"/>
        </w:rPr>
      </w:pPr>
      <w:r w:rsidRPr="00C50B0B">
        <w:rPr>
          <w:rFonts w:cs="Arial"/>
        </w:rPr>
        <w:t>Es muss eine ausführbare JAR-Datei abgegeben werden, die mit</w:t>
      </w:r>
    </w:p>
    <w:p w14:paraId="299AD8C4" w14:textId="77777777" w:rsidR="005A5A42" w:rsidRPr="00C50B0B" w:rsidRDefault="004B7C5B" w:rsidP="009709D5">
      <w:pPr>
        <w:pStyle w:val="absatzEinrckung"/>
        <w:rPr>
          <w:sz w:val="18"/>
          <w:szCs w:val="18"/>
          <w:lang w:val="de-DE"/>
        </w:rPr>
      </w:pPr>
      <w:r w:rsidRPr="00C50B0B">
        <w:rPr>
          <w:sz w:val="18"/>
          <w:szCs w:val="18"/>
          <w:lang w:val="de-DE"/>
        </w:rPr>
        <w:t>„</w:t>
      </w:r>
      <w:proofErr w:type="spellStart"/>
      <w:r w:rsidRPr="00C50B0B">
        <w:rPr>
          <w:sz w:val="18"/>
          <w:szCs w:val="18"/>
          <w:lang w:val="de-DE"/>
        </w:rPr>
        <w:t>java</w:t>
      </w:r>
      <w:proofErr w:type="spellEnd"/>
      <w:r w:rsidRPr="00C50B0B">
        <w:rPr>
          <w:sz w:val="18"/>
          <w:szCs w:val="18"/>
          <w:lang w:val="de-DE"/>
        </w:rPr>
        <w:t xml:space="preserve"> -</w:t>
      </w:r>
      <w:proofErr w:type="spellStart"/>
      <w:r w:rsidRPr="00C50B0B">
        <w:rPr>
          <w:sz w:val="18"/>
          <w:szCs w:val="18"/>
          <w:lang w:val="de-DE"/>
        </w:rPr>
        <w:t>jar</w:t>
      </w:r>
      <w:proofErr w:type="spellEnd"/>
      <w:r w:rsidRPr="00C50B0B">
        <w:rPr>
          <w:sz w:val="18"/>
          <w:szCs w:val="18"/>
          <w:lang w:val="de-DE"/>
        </w:rPr>
        <w:t xml:space="preserve"> SWE-PE-2020_</w:t>
      </w:r>
      <w:r w:rsidR="009709D5" w:rsidRPr="00C50B0B">
        <w:rPr>
          <w:sz w:val="18"/>
          <w:szCs w:val="18"/>
          <w:lang w:val="de-DE"/>
        </w:rPr>
        <w:t>Museum_</w:t>
      </w:r>
      <w:r w:rsidRPr="00C50B0B">
        <w:rPr>
          <w:sz w:val="18"/>
          <w:szCs w:val="18"/>
          <w:lang w:val="de-DE"/>
        </w:rPr>
        <w:t>&lt;name1&gt;_&lt;name2&gt;.</w:t>
      </w:r>
      <w:proofErr w:type="spellStart"/>
      <w:r w:rsidRPr="00C50B0B">
        <w:rPr>
          <w:sz w:val="18"/>
          <w:szCs w:val="18"/>
          <w:lang w:val="de-DE"/>
        </w:rPr>
        <w:t>jar</w:t>
      </w:r>
      <w:proofErr w:type="spellEnd"/>
      <w:r w:rsidRPr="00C50B0B">
        <w:rPr>
          <w:sz w:val="18"/>
          <w:szCs w:val="18"/>
          <w:lang w:val="de-DE"/>
        </w:rPr>
        <w:t xml:space="preserve"> OPTIONEN“ </w:t>
      </w:r>
    </w:p>
    <w:p w14:paraId="347A9206" w14:textId="77777777" w:rsidR="004B7C5B" w:rsidRPr="00C50B0B" w:rsidRDefault="004B7C5B" w:rsidP="009709D5">
      <w:pPr>
        <w:pStyle w:val="absatzEinrckung"/>
        <w:rPr>
          <w:lang w:val="de-DE"/>
        </w:rPr>
      </w:pPr>
      <w:r w:rsidRPr="00C50B0B">
        <w:rPr>
          <w:lang w:val="de-DE"/>
        </w:rPr>
        <w:t xml:space="preserve">gestartet werden kann. Hierfür ist ein BASH-Skript namens </w:t>
      </w:r>
      <w:proofErr w:type="spellStart"/>
      <w:r w:rsidRPr="00C50B0B">
        <w:rPr>
          <w:i/>
          <w:lang w:val="de-DE"/>
        </w:rPr>
        <w:t>startApp</w:t>
      </w:r>
      <w:proofErr w:type="spellEnd"/>
      <w:r w:rsidRPr="00C50B0B">
        <w:rPr>
          <w:lang w:val="de-DE"/>
        </w:rPr>
        <w:t xml:space="preserve"> zu erstellen.</w:t>
      </w:r>
    </w:p>
    <w:p w14:paraId="5D40D136" w14:textId="77777777" w:rsidR="004B7C5B" w:rsidRPr="00C50B0B" w:rsidRDefault="004B7C5B" w:rsidP="004B7C5B">
      <w:pPr>
        <w:pStyle w:val="absatzberschrift"/>
        <w:rPr>
          <w:rFonts w:cs="Arial"/>
        </w:rPr>
      </w:pPr>
      <w:r w:rsidRPr="00C50B0B">
        <w:rPr>
          <w:rFonts w:cs="Arial"/>
        </w:rPr>
        <w:t>Verwendung von CSV-Dateien:</w:t>
      </w:r>
    </w:p>
    <w:p w14:paraId="1AA6E713" w14:textId="77777777" w:rsidR="004B7C5B" w:rsidRPr="00C50B0B" w:rsidRDefault="004B7C5B" w:rsidP="004B7C5B">
      <w:pPr>
        <w:pStyle w:val="absatzaufzstd"/>
        <w:rPr>
          <w:rFonts w:cs="Arial"/>
        </w:rPr>
      </w:pPr>
      <w:r w:rsidRPr="00C50B0B">
        <w:rPr>
          <w:rFonts w:cs="Arial"/>
        </w:rPr>
        <w:t xml:space="preserve">Die Daten sollen in CSV-Dateien vorliegen und können mittels den gegebenen Bibliotheksklassen </w:t>
      </w:r>
      <w:proofErr w:type="spellStart"/>
      <w:r w:rsidRPr="00C50B0B">
        <w:rPr>
          <w:rFonts w:cs="Arial"/>
          <w:i/>
        </w:rPr>
        <w:t>CSVReader</w:t>
      </w:r>
      <w:proofErr w:type="spellEnd"/>
      <w:r w:rsidRPr="00C50B0B">
        <w:rPr>
          <w:rFonts w:cs="Arial"/>
        </w:rPr>
        <w:t xml:space="preserve"> und </w:t>
      </w:r>
      <w:proofErr w:type="spellStart"/>
      <w:r w:rsidRPr="00C50B0B">
        <w:rPr>
          <w:rFonts w:cs="Arial"/>
          <w:i/>
        </w:rPr>
        <w:t>CSVWriter</w:t>
      </w:r>
      <w:proofErr w:type="spellEnd"/>
      <w:r w:rsidRPr="00C50B0B">
        <w:rPr>
          <w:rFonts w:cs="Arial"/>
        </w:rPr>
        <w:t xml:space="preserve"> gelesen bzw. beschrieben werden</w:t>
      </w:r>
      <w:r w:rsidR="00E11C8F" w:rsidRPr="00C50B0B">
        <w:rPr>
          <w:rFonts w:cs="Arial"/>
        </w:rPr>
        <w:t>. Zur Vereinfachung können die Daten jeweils komplett geschrieben werden.</w:t>
      </w:r>
      <w:r w:rsidRPr="00C50B0B">
        <w:rPr>
          <w:rFonts w:cs="Arial"/>
        </w:rPr>
        <w:t xml:space="preserve"> </w:t>
      </w:r>
    </w:p>
    <w:p w14:paraId="0FFB914E" w14:textId="77777777" w:rsidR="004B7C5B" w:rsidRPr="00C50B0B" w:rsidRDefault="004B7C5B" w:rsidP="004B7C5B">
      <w:pPr>
        <w:pStyle w:val="absatzaufzstd"/>
        <w:rPr>
          <w:rFonts w:cs="Arial"/>
        </w:rPr>
      </w:pPr>
      <w:r w:rsidRPr="00C50B0B">
        <w:rPr>
          <w:rFonts w:cs="Arial"/>
        </w:rPr>
        <w:t>Abgegeben werden soll ein ZIP-File (oder TAR-File) mit allen Java- und CSV-Dateien (</w:t>
      </w:r>
      <w:r w:rsidR="00555ACF" w:rsidRPr="00C50B0B">
        <w:rPr>
          <w:rFonts w:cs="Arial"/>
        </w:rPr>
        <w:t xml:space="preserve">letztere </w:t>
      </w:r>
      <w:r w:rsidRPr="00C50B0B">
        <w:rPr>
          <w:rFonts w:cs="Arial"/>
        </w:rPr>
        <w:t xml:space="preserve">gesammelt in einem </w:t>
      </w:r>
      <w:r w:rsidR="00555ACF" w:rsidRPr="00C50B0B">
        <w:rPr>
          <w:rFonts w:cs="Arial"/>
        </w:rPr>
        <w:t xml:space="preserve">eigenen </w:t>
      </w:r>
      <w:r w:rsidRPr="00C50B0B">
        <w:rPr>
          <w:rFonts w:cs="Arial"/>
        </w:rPr>
        <w:t>Verzeichnis)</w:t>
      </w:r>
      <w:r w:rsidR="00FA5B0C" w:rsidRPr="00C50B0B">
        <w:rPr>
          <w:rFonts w:cs="Arial"/>
        </w:rPr>
        <w:t>:</w:t>
      </w:r>
    </w:p>
    <w:p w14:paraId="4102292A" w14:textId="77777777" w:rsidR="00FA5B0C" w:rsidRPr="00C50B0B" w:rsidRDefault="00FA5B0C" w:rsidP="00FA5B0C">
      <w:pPr>
        <w:pStyle w:val="absatzEinrckung"/>
        <w:rPr>
          <w:sz w:val="18"/>
          <w:szCs w:val="18"/>
          <w:lang w:val="de-DE"/>
        </w:rPr>
      </w:pPr>
      <w:r w:rsidRPr="00C50B0B">
        <w:rPr>
          <w:sz w:val="18"/>
          <w:szCs w:val="18"/>
          <w:lang w:val="de-DE"/>
        </w:rPr>
        <w:t>„SWE-PE-2020_Museum_&lt;n1&gt;_&lt;n2&gt;.</w:t>
      </w:r>
      <w:proofErr w:type="spellStart"/>
      <w:r w:rsidRPr="00C50B0B">
        <w:rPr>
          <w:sz w:val="18"/>
          <w:szCs w:val="18"/>
          <w:lang w:val="de-DE"/>
        </w:rPr>
        <w:t>zip</w:t>
      </w:r>
      <w:proofErr w:type="spellEnd"/>
      <w:r w:rsidRPr="00C50B0B">
        <w:rPr>
          <w:sz w:val="18"/>
          <w:szCs w:val="18"/>
          <w:lang w:val="de-DE"/>
        </w:rPr>
        <w:t xml:space="preserve"> (</w:t>
      </w:r>
      <w:proofErr w:type="spellStart"/>
      <w:r w:rsidRPr="00C50B0B">
        <w:rPr>
          <w:sz w:val="18"/>
          <w:szCs w:val="18"/>
          <w:lang w:val="de-DE"/>
        </w:rPr>
        <w:t>tar</w:t>
      </w:r>
      <w:proofErr w:type="spellEnd"/>
      <w:r w:rsidRPr="00C50B0B">
        <w:rPr>
          <w:sz w:val="18"/>
          <w:szCs w:val="18"/>
          <w:lang w:val="de-DE"/>
        </w:rPr>
        <w:t xml:space="preserve"> oder </w:t>
      </w:r>
      <w:proofErr w:type="spellStart"/>
      <w:proofErr w:type="gramStart"/>
      <w:r w:rsidRPr="00C50B0B">
        <w:rPr>
          <w:sz w:val="18"/>
          <w:szCs w:val="18"/>
          <w:lang w:val="de-DE"/>
        </w:rPr>
        <w:t>tar.z</w:t>
      </w:r>
      <w:proofErr w:type="spellEnd"/>
      <w:proofErr w:type="gramEnd"/>
      <w:r w:rsidRPr="00C50B0B">
        <w:rPr>
          <w:sz w:val="18"/>
          <w:szCs w:val="18"/>
          <w:lang w:val="de-DE"/>
        </w:rPr>
        <w:t xml:space="preserve">) </w:t>
      </w:r>
    </w:p>
    <w:p w14:paraId="0AF20335" w14:textId="77777777" w:rsidR="005A5A42" w:rsidRPr="00C50B0B" w:rsidRDefault="004B7C5B" w:rsidP="004B7C5B">
      <w:pPr>
        <w:pStyle w:val="absatzaufzstd"/>
        <w:rPr>
          <w:rFonts w:cs="Arial"/>
        </w:rPr>
      </w:pPr>
      <w:r w:rsidRPr="00C50B0B">
        <w:rPr>
          <w:rFonts w:cs="Arial"/>
        </w:rPr>
        <w:t>Als OPTIONEN in der Startanweisung soll der Pfad zu den CSV-Dateien sowie zu einer Properties-Datei angegeben werden können:</w:t>
      </w:r>
    </w:p>
    <w:p w14:paraId="0171BEA8" w14:textId="77777777" w:rsidR="004B7C5B" w:rsidRPr="00C50B0B" w:rsidRDefault="004B7C5B" w:rsidP="009709D5">
      <w:pPr>
        <w:pStyle w:val="absatzEinrckung"/>
        <w:rPr>
          <w:sz w:val="18"/>
          <w:szCs w:val="18"/>
        </w:rPr>
      </w:pPr>
      <w:r w:rsidRPr="00C50B0B">
        <w:rPr>
          <w:sz w:val="18"/>
          <w:szCs w:val="18"/>
        </w:rPr>
        <w:t>„java -jar SWE-PE-20</w:t>
      </w:r>
      <w:r w:rsidR="00555ACF" w:rsidRPr="00C50B0B">
        <w:rPr>
          <w:sz w:val="18"/>
          <w:szCs w:val="18"/>
        </w:rPr>
        <w:t>20</w:t>
      </w:r>
      <w:r w:rsidRPr="00C50B0B">
        <w:rPr>
          <w:sz w:val="18"/>
          <w:szCs w:val="18"/>
        </w:rPr>
        <w:t>_</w:t>
      </w:r>
      <w:r w:rsidR="005A5A42" w:rsidRPr="00C50B0B">
        <w:rPr>
          <w:sz w:val="18"/>
          <w:szCs w:val="18"/>
        </w:rPr>
        <w:t>Museum_</w:t>
      </w:r>
      <w:r w:rsidRPr="00C50B0B">
        <w:rPr>
          <w:sz w:val="18"/>
          <w:szCs w:val="18"/>
        </w:rPr>
        <w:t>&lt;n1&gt;_&lt;n2&gt;.jar</w:t>
      </w:r>
      <w:r w:rsidRPr="00C50B0B">
        <w:rPr>
          <w:b/>
          <w:sz w:val="18"/>
          <w:szCs w:val="18"/>
        </w:rPr>
        <w:t xml:space="preserve"> –d &lt;</w:t>
      </w:r>
      <w:proofErr w:type="spellStart"/>
      <w:r w:rsidRPr="00C50B0B">
        <w:rPr>
          <w:b/>
          <w:sz w:val="18"/>
          <w:szCs w:val="18"/>
        </w:rPr>
        <w:t>csvpath</w:t>
      </w:r>
      <w:proofErr w:type="spellEnd"/>
      <w:r w:rsidRPr="00C50B0B">
        <w:rPr>
          <w:b/>
          <w:sz w:val="18"/>
          <w:szCs w:val="18"/>
        </w:rPr>
        <w:t>&gt; –p &lt;</w:t>
      </w:r>
      <w:proofErr w:type="spellStart"/>
      <w:r w:rsidRPr="00C50B0B">
        <w:rPr>
          <w:b/>
          <w:sz w:val="18"/>
          <w:szCs w:val="18"/>
        </w:rPr>
        <w:t>propfile</w:t>
      </w:r>
      <w:proofErr w:type="spellEnd"/>
      <w:proofErr w:type="gramStart"/>
      <w:r w:rsidRPr="00C50B0B">
        <w:rPr>
          <w:b/>
          <w:sz w:val="18"/>
          <w:szCs w:val="18"/>
        </w:rPr>
        <w:t>&gt;</w:t>
      </w:r>
      <w:r w:rsidRPr="00C50B0B">
        <w:rPr>
          <w:sz w:val="18"/>
          <w:szCs w:val="18"/>
        </w:rPr>
        <w:t>“</w:t>
      </w:r>
      <w:proofErr w:type="gramEnd"/>
      <w:r w:rsidRPr="00C50B0B">
        <w:rPr>
          <w:sz w:val="18"/>
          <w:szCs w:val="18"/>
        </w:rPr>
        <w:t xml:space="preserve"> </w:t>
      </w:r>
    </w:p>
    <w:p w14:paraId="03ABE191" w14:textId="77777777" w:rsidR="00582112" w:rsidRPr="00C50B0B" w:rsidRDefault="00582112" w:rsidP="00C32AFE">
      <w:pPr>
        <w:pStyle w:val="berschrift1"/>
        <w:rPr>
          <w:rFonts w:cs="Arial"/>
        </w:rPr>
      </w:pPr>
      <w:bookmarkStart w:id="46" w:name="_Toc44320788"/>
      <w:r w:rsidRPr="00C50B0B">
        <w:rPr>
          <w:rFonts w:cs="Arial"/>
        </w:rPr>
        <w:t>Vereinfachungen für den Programmentwurf</w:t>
      </w:r>
      <w:bookmarkEnd w:id="44"/>
      <w:bookmarkEnd w:id="45"/>
      <w:bookmarkEnd w:id="46"/>
    </w:p>
    <w:p w14:paraId="73F9236F" w14:textId="77777777" w:rsidR="00582112" w:rsidRPr="00C50B0B" w:rsidRDefault="00582112" w:rsidP="00582112">
      <w:pPr>
        <w:pStyle w:val="absatzaufzabc"/>
        <w:rPr>
          <w:rFonts w:cs="Arial"/>
        </w:rPr>
      </w:pPr>
      <w:r w:rsidRPr="00C50B0B">
        <w:rPr>
          <w:rFonts w:cs="Arial"/>
        </w:rPr>
        <w:t xml:space="preserve">Es muss nicht dafür gesorgt werden, dass auf dieselben Daten </w:t>
      </w:r>
      <w:r w:rsidR="00555ACF" w:rsidRPr="00C50B0B">
        <w:rPr>
          <w:rFonts w:cs="Arial"/>
        </w:rPr>
        <w:t>bzw. CSV-</w:t>
      </w:r>
      <w:r w:rsidRPr="00C50B0B">
        <w:rPr>
          <w:rFonts w:cs="Arial"/>
        </w:rPr>
        <w:t>Date</w:t>
      </w:r>
      <w:r w:rsidR="004C325D" w:rsidRPr="00C50B0B">
        <w:rPr>
          <w:rFonts w:cs="Arial"/>
        </w:rPr>
        <w:t>ie</w:t>
      </w:r>
      <w:r w:rsidRPr="00C50B0B">
        <w:rPr>
          <w:rFonts w:cs="Arial"/>
        </w:rPr>
        <w:t xml:space="preserve">n nicht gleichzeitig zugegriffen werden kann, d.h. es ist kein </w:t>
      </w:r>
      <w:proofErr w:type="spellStart"/>
      <w:r w:rsidRPr="00C50B0B">
        <w:rPr>
          <w:rFonts w:cs="Arial"/>
          <w:i/>
        </w:rPr>
        <w:t>Locking</w:t>
      </w:r>
      <w:proofErr w:type="spellEnd"/>
      <w:r w:rsidRPr="00C50B0B">
        <w:rPr>
          <w:rFonts w:cs="Arial"/>
        </w:rPr>
        <w:t xml:space="preserve">-Mechanismus erforderlich. </w:t>
      </w:r>
    </w:p>
    <w:p w14:paraId="37D141A8" w14:textId="77777777" w:rsidR="00582112" w:rsidRPr="00C50B0B" w:rsidRDefault="00582112" w:rsidP="00582112">
      <w:pPr>
        <w:pStyle w:val="absatzaufzabc"/>
        <w:rPr>
          <w:rFonts w:cs="Arial"/>
        </w:rPr>
      </w:pPr>
      <w:r w:rsidRPr="00C50B0B">
        <w:rPr>
          <w:rFonts w:cs="Arial"/>
        </w:rPr>
        <w:t xml:space="preserve">Eine </w:t>
      </w:r>
      <w:proofErr w:type="spellStart"/>
      <w:r w:rsidRPr="00C50B0B">
        <w:rPr>
          <w:rFonts w:cs="Arial"/>
        </w:rPr>
        <w:t>Protokollierfunktion</w:t>
      </w:r>
      <w:proofErr w:type="spellEnd"/>
      <w:r w:rsidRPr="00C50B0B">
        <w:rPr>
          <w:rFonts w:cs="Arial"/>
        </w:rPr>
        <w:t xml:space="preserve"> und ein Login-Vorgang sind für die Anwendung nicht erforderlich (in der Realität natürlich schon!).</w:t>
      </w:r>
    </w:p>
    <w:p w14:paraId="12A7A889" w14:textId="34DC044D" w:rsidR="00E73EFD" w:rsidRPr="00C50B0B" w:rsidRDefault="00E73EFD" w:rsidP="00E73EFD">
      <w:pPr>
        <w:pStyle w:val="berschrift1"/>
        <w:rPr>
          <w:rFonts w:cs="Arial"/>
        </w:rPr>
      </w:pPr>
      <w:bookmarkStart w:id="47" w:name="_Toc44320789"/>
      <w:bookmarkStart w:id="48" w:name="_Toc38899003"/>
      <w:r w:rsidRPr="00C50B0B">
        <w:rPr>
          <w:rFonts w:cs="Arial"/>
        </w:rPr>
        <w:lastRenderedPageBreak/>
        <w:t>Analyse</w:t>
      </w:r>
      <w:bookmarkEnd w:id="47"/>
    </w:p>
    <w:p w14:paraId="51F688FE" w14:textId="189B2358" w:rsidR="00E73EFD" w:rsidRPr="00C50B0B" w:rsidRDefault="00E73EFD" w:rsidP="00E73EFD">
      <w:pPr>
        <w:pStyle w:val="berschrift2"/>
        <w:rPr>
          <w:rFonts w:cs="Arial"/>
        </w:rPr>
      </w:pPr>
      <w:bookmarkStart w:id="49" w:name="_Toc44320790"/>
      <w:r w:rsidRPr="00C50B0B">
        <w:rPr>
          <w:rFonts w:cs="Arial"/>
        </w:rPr>
        <w:t>Einleitung</w:t>
      </w:r>
      <w:bookmarkEnd w:id="48"/>
      <w:bookmarkEnd w:id="49"/>
    </w:p>
    <w:p w14:paraId="79F251CF" w14:textId="57C7BE64" w:rsidR="00F83107" w:rsidRPr="00C50B0B" w:rsidRDefault="00E73EFD" w:rsidP="00F83107">
      <w:pPr>
        <w:pBdr>
          <w:top w:val="nil"/>
          <w:left w:val="nil"/>
          <w:bottom w:val="nil"/>
          <w:right w:val="nil"/>
          <w:between w:val="nil"/>
        </w:pBdr>
        <w:spacing w:before="80" w:after="0" w:line="240" w:lineRule="auto"/>
        <w:ind w:firstLine="113"/>
        <w:rPr>
          <w:rFonts w:cs="Arial"/>
          <w:color w:val="000000"/>
        </w:rPr>
      </w:pPr>
      <w:r w:rsidRPr="00C50B0B">
        <w:rPr>
          <w:rFonts w:cs="Arial"/>
          <w:color w:val="000000" w:themeColor="text1"/>
        </w:rPr>
        <w:t>Für unser inzwischen international bekanntes Museum „</w:t>
      </w:r>
      <w:r w:rsidRPr="00C50B0B">
        <w:rPr>
          <w:rFonts w:cs="Arial"/>
          <w:i/>
          <w:color w:val="000000" w:themeColor="text1"/>
        </w:rPr>
        <w:t xml:space="preserve">Musée </w:t>
      </w:r>
      <w:proofErr w:type="spellStart"/>
      <w:r w:rsidRPr="00C50B0B">
        <w:rPr>
          <w:rFonts w:cs="Arial"/>
          <w:i/>
          <w:color w:val="000000" w:themeColor="text1"/>
        </w:rPr>
        <w:t>Déabevée</w:t>
      </w:r>
      <w:proofErr w:type="spellEnd"/>
      <w:r w:rsidRPr="00C50B0B">
        <w:rPr>
          <w:rFonts w:cs="Arial"/>
          <w:color w:val="000000" w:themeColor="text1"/>
        </w:rPr>
        <w:t>“ benötigen wir ein Verwaltungssystem, um alle Daten besser und effizienter erfassen und verwalten zu können.</w:t>
      </w:r>
    </w:p>
    <w:p w14:paraId="1A04876B" w14:textId="4C1CB953" w:rsidR="001A5648" w:rsidRPr="00C50B0B" w:rsidRDefault="7BD28B68" w:rsidP="001A5648">
      <w:pPr>
        <w:pStyle w:val="Frage0"/>
      </w:pPr>
      <w:r w:rsidRPr="00C50B0B">
        <w:t xml:space="preserve">F: Sollen zukünftig auch weitere Sprachen </w:t>
      </w:r>
      <w:r w:rsidR="626034D9" w:rsidRPr="00C50B0B">
        <w:t xml:space="preserve">unterstützt werden? </w:t>
      </w:r>
      <w:proofErr w:type="spellStart"/>
      <w:r w:rsidR="626034D9" w:rsidRPr="00C50B0B">
        <w:t>Bzw</w:t>
      </w:r>
      <w:proofErr w:type="spellEnd"/>
      <w:r w:rsidR="626034D9" w:rsidRPr="00C50B0B">
        <w:t xml:space="preserve"> soll das System für mehr Sprachen erweiterbar sein?</w:t>
      </w:r>
    </w:p>
    <w:p w14:paraId="43CEA596" w14:textId="5C2B704C" w:rsidR="626034D9" w:rsidRPr="00C50B0B" w:rsidRDefault="6C1CEBF8" w:rsidP="626034D9">
      <w:pPr>
        <w:pStyle w:val="Antwort0"/>
      </w:pPr>
      <w:r w:rsidRPr="00C50B0B">
        <w:t xml:space="preserve">A: Nein die Anwendung soll nur auf Deutsch zur </w:t>
      </w:r>
      <w:proofErr w:type="spellStart"/>
      <w:r w:rsidR="11DEBE11" w:rsidRPr="00C50B0B">
        <w:t>verfügung</w:t>
      </w:r>
      <w:proofErr w:type="spellEnd"/>
      <w:r w:rsidR="11DEBE11" w:rsidRPr="00C50B0B">
        <w:t xml:space="preserve"> stehen</w:t>
      </w:r>
    </w:p>
    <w:p w14:paraId="786798F6" w14:textId="2C0937F1" w:rsidR="00084E43" w:rsidRPr="00C50B0B" w:rsidRDefault="00E73EFD" w:rsidP="00584E02">
      <w:pPr>
        <w:pBdr>
          <w:top w:val="nil"/>
          <w:left w:val="nil"/>
          <w:bottom w:val="nil"/>
          <w:right w:val="nil"/>
          <w:between w:val="nil"/>
        </w:pBdr>
        <w:spacing w:before="80" w:after="0" w:line="240" w:lineRule="auto"/>
        <w:ind w:firstLine="113"/>
        <w:rPr>
          <w:rFonts w:cs="Arial"/>
          <w:color w:val="000000"/>
        </w:rPr>
      </w:pPr>
      <w:r w:rsidRPr="00C50B0B">
        <w:rPr>
          <w:rFonts w:cs="Arial"/>
          <w:color w:val="000000" w:themeColor="text1"/>
        </w:rPr>
        <w:t>Unser Museum hat inzwischen zahlreiche Angestellte, die neben der Erfassung und Pflege der Exponate auch für den intensiven Kontakt zu unseren Förderinnen und Förderern zuständig sind.</w:t>
      </w:r>
    </w:p>
    <w:p w14:paraId="6A766F33" w14:textId="60D89536" w:rsidR="00584E02" w:rsidRPr="00C50B0B" w:rsidRDefault="00584E02" w:rsidP="004C77EF">
      <w:pPr>
        <w:pStyle w:val="Frage0"/>
      </w:pPr>
      <w:r w:rsidRPr="00C50B0B">
        <w:t xml:space="preserve">F: Welche Kontaktmöglichkeiten werden aktuell für den Kontakt zu </w:t>
      </w:r>
      <w:r w:rsidR="004C77EF" w:rsidRPr="00C50B0B">
        <w:t>Förderern genutzt?</w:t>
      </w:r>
    </w:p>
    <w:p w14:paraId="7E2F1BE6" w14:textId="66EA0320" w:rsidR="004C77EF" w:rsidRPr="00C50B0B" w:rsidRDefault="004C77EF" w:rsidP="004C77EF">
      <w:pPr>
        <w:pStyle w:val="Antwort0"/>
        <w:rPr>
          <w:lang w:val="en-US"/>
        </w:rPr>
      </w:pPr>
      <w:r w:rsidRPr="00C50B0B">
        <w:rPr>
          <w:lang w:val="en-US"/>
        </w:rPr>
        <w:t xml:space="preserve">A: </w:t>
      </w:r>
      <w:r w:rsidR="00680D24" w:rsidRPr="00C50B0B">
        <w:rPr>
          <w:lang w:val="en-US"/>
        </w:rPr>
        <w:t xml:space="preserve">Email, </w:t>
      </w:r>
      <w:proofErr w:type="spellStart"/>
      <w:r w:rsidR="00680D24" w:rsidRPr="00C50B0B">
        <w:rPr>
          <w:lang w:val="en-US"/>
        </w:rPr>
        <w:t>Telefon</w:t>
      </w:r>
      <w:proofErr w:type="spellEnd"/>
      <w:r w:rsidR="00680D24" w:rsidRPr="00C50B0B">
        <w:rPr>
          <w:lang w:val="en-US"/>
        </w:rPr>
        <w:t xml:space="preserve">, Fax, Facebook, </w:t>
      </w:r>
      <w:proofErr w:type="spellStart"/>
      <w:r w:rsidR="006808E9" w:rsidRPr="00C50B0B">
        <w:rPr>
          <w:lang w:val="en-US"/>
        </w:rPr>
        <w:t>Brieftaube</w:t>
      </w:r>
      <w:proofErr w:type="spellEnd"/>
      <w:r w:rsidRPr="00C50B0B">
        <w:rPr>
          <w:lang w:val="en-US"/>
        </w:rPr>
        <w:t>.</w:t>
      </w:r>
    </w:p>
    <w:p w14:paraId="173FC73C" w14:textId="77777777" w:rsidR="00E73EFD" w:rsidRPr="00C50B0B" w:rsidRDefault="00E73EFD" w:rsidP="00E73EFD">
      <w:pPr>
        <w:pBdr>
          <w:top w:val="nil"/>
          <w:left w:val="nil"/>
          <w:bottom w:val="nil"/>
          <w:right w:val="nil"/>
          <w:between w:val="nil"/>
        </w:pBdr>
        <w:spacing w:before="80" w:after="0" w:line="240" w:lineRule="auto"/>
        <w:ind w:firstLine="113"/>
        <w:rPr>
          <w:rFonts w:cs="Arial"/>
          <w:color w:val="000000"/>
        </w:rPr>
      </w:pPr>
      <w:r w:rsidRPr="00C50B0B">
        <w:rPr>
          <w:rFonts w:cs="Arial"/>
          <w:color w:val="000000"/>
        </w:rPr>
        <w:t xml:space="preserve">Bisher vor kurzem war es möglich, mit Hilfe von </w:t>
      </w:r>
      <w:r w:rsidRPr="00C50B0B">
        <w:rPr>
          <w:rFonts w:cs="Arial"/>
          <w:i/>
          <w:color w:val="000000"/>
        </w:rPr>
        <w:t>Excel</w:t>
      </w:r>
      <w:r w:rsidRPr="00C50B0B">
        <w:rPr>
          <w:rFonts w:cs="Arial"/>
          <w:color w:val="000000"/>
        </w:rPr>
        <w:t xml:space="preserve"> die Verwaltung unserer Daten durchzuführen, was durch die stark steigende Anzahl an Exponaten, </w:t>
      </w:r>
      <w:r w:rsidRPr="00C50B0B">
        <w:rPr>
          <w:rFonts w:cs="Arial"/>
        </w:rPr>
        <w:t>Förderinnen</w:t>
      </w:r>
      <w:r w:rsidRPr="00C50B0B">
        <w:rPr>
          <w:rFonts w:cs="Arial"/>
          <w:color w:val="000000"/>
        </w:rPr>
        <w:t xml:space="preserve"> und Förderern und auch Räumen nun nicht mehr auf Dauer realisierbar ist.</w:t>
      </w:r>
    </w:p>
    <w:p w14:paraId="04CAFD1A" w14:textId="77777777" w:rsidR="00E73EFD" w:rsidRPr="00C50B0B" w:rsidRDefault="00E73EFD" w:rsidP="00E73EFD">
      <w:pPr>
        <w:pStyle w:val="Frage0"/>
      </w:pPr>
      <w:bookmarkStart w:id="50" w:name="_tl7wutj3j6dl" w:colFirst="0" w:colLast="0"/>
      <w:bookmarkEnd w:id="50"/>
      <w:r w:rsidRPr="00C50B0B">
        <w:t>F: Wie sieht diese Excel-Organisation aus?</w:t>
      </w:r>
    </w:p>
    <w:p w14:paraId="60B4F983" w14:textId="2A93AEC0" w:rsidR="008B5F7D" w:rsidRPr="00C50B0B" w:rsidRDefault="00E73EFD" w:rsidP="00C26BCD">
      <w:pPr>
        <w:pStyle w:val="Antwort0"/>
      </w:pPr>
      <w:bookmarkStart w:id="51" w:name="_64b8makylxz2" w:colFirst="0" w:colLast="0"/>
      <w:bookmarkEnd w:id="51"/>
      <w:r w:rsidRPr="00C50B0B">
        <w:t xml:space="preserve">A: </w:t>
      </w:r>
    </w:p>
    <w:p w14:paraId="7A37CCCA" w14:textId="2A93AEC0" w:rsidR="00A7691E" w:rsidRPr="00C50B0B" w:rsidRDefault="00A7691E" w:rsidP="00C26BCD">
      <w:pPr>
        <w:pStyle w:val="Antwort0"/>
      </w:pPr>
      <w:r w:rsidRPr="00C50B0B">
        <w:t xml:space="preserve">Exponat: </w:t>
      </w:r>
    </w:p>
    <w:tbl>
      <w:tblPr>
        <w:tblW w:w="9481" w:type="dxa"/>
        <w:tblCellMar>
          <w:left w:w="0" w:type="dxa"/>
          <w:right w:w="0" w:type="dxa"/>
        </w:tblCellMar>
        <w:tblLook w:val="04A0" w:firstRow="1" w:lastRow="0" w:firstColumn="1" w:lastColumn="0" w:noHBand="0" w:noVBand="1"/>
      </w:tblPr>
      <w:tblGrid>
        <w:gridCol w:w="1433"/>
        <w:gridCol w:w="1990"/>
        <w:gridCol w:w="1235"/>
        <w:gridCol w:w="846"/>
        <w:gridCol w:w="2094"/>
        <w:gridCol w:w="1845"/>
        <w:gridCol w:w="14"/>
        <w:gridCol w:w="6"/>
        <w:gridCol w:w="6"/>
        <w:gridCol w:w="6"/>
        <w:gridCol w:w="6"/>
      </w:tblGrid>
      <w:tr w:rsidR="002467C0" w:rsidRPr="00C50B0B" w14:paraId="39B958B9" w14:textId="77777777" w:rsidTr="002467C0">
        <w:trPr>
          <w:gridAfter w:val="5"/>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48AE7C" w14:textId="77777777" w:rsidR="002467C0" w:rsidRPr="00C50B0B" w:rsidRDefault="002467C0" w:rsidP="002467C0">
            <w:pPr>
              <w:spacing w:after="0" w:line="240" w:lineRule="auto"/>
              <w:jc w:val="center"/>
              <w:rPr>
                <w:rFonts w:eastAsia="Times New Roman" w:cs="Arial"/>
                <w:sz w:val="20"/>
                <w:szCs w:val="20"/>
                <w:lang w:val="en-DE" w:eastAsia="en-DE"/>
              </w:rPr>
            </w:pPr>
            <w:r w:rsidRPr="00C50B0B">
              <w:rPr>
                <w:rFonts w:eastAsia="Times New Roman" w:cs="Arial"/>
                <w:sz w:val="20"/>
                <w:szCs w:val="20"/>
                <w:lang w:val="en-DE" w:eastAsia="en-DE"/>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5AA903" w14:textId="77777777"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Entstehungsdatum</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128307" w14:textId="77777777"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Förderer</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395A18" w14:textId="77777777"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Urheber</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420731" w14:textId="77777777"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benötigte</w:t>
            </w:r>
            <w:proofErr w:type="spellEnd"/>
            <w:r w:rsidRPr="00C50B0B">
              <w:rPr>
                <w:rFonts w:eastAsia="Times New Roman" w:cs="Arial"/>
                <w:sz w:val="20"/>
                <w:szCs w:val="20"/>
                <w:lang w:val="en-DE" w:eastAsia="en-DE"/>
              </w:rPr>
              <w:t xml:space="preserve"> </w:t>
            </w:r>
            <w:proofErr w:type="spellStart"/>
            <w:r w:rsidRPr="00C50B0B">
              <w:rPr>
                <w:rFonts w:eastAsia="Times New Roman" w:cs="Arial"/>
                <w:sz w:val="20"/>
                <w:szCs w:val="20"/>
                <w:lang w:val="en-DE" w:eastAsia="en-DE"/>
              </w:rPr>
              <w:t>Austellungsfläche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1A9D52" w14:textId="77777777"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HistorienID-Geschichte</w:t>
            </w:r>
            <w:proofErr w:type="spellEnd"/>
          </w:p>
        </w:tc>
      </w:tr>
      <w:tr w:rsidR="002467C0" w:rsidRPr="00C50B0B" w14:paraId="282F9C2B" w14:textId="01D1D24D"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2D4EAF4" w14:textId="4A39CB66"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HistorienID-Besitz</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D468E9B" w14:textId="263CF587"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HistorienID-Bearbeitung</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36D983DC" w14:textId="0BA3FDFC"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Katigorien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51A46790" w14:textId="2D535A08"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Epoche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2B25D495" w14:textId="71B1A232" w:rsidR="002467C0" w:rsidRPr="00C50B0B" w:rsidRDefault="002467C0" w:rsidP="002467C0">
            <w:pPr>
              <w:spacing w:after="0" w:line="240" w:lineRule="auto"/>
              <w:jc w:val="center"/>
              <w:rPr>
                <w:rFonts w:eastAsia="Times New Roman" w:cs="Arial"/>
                <w:sz w:val="20"/>
                <w:szCs w:val="20"/>
                <w:lang w:val="en-DE" w:eastAsia="en-DE"/>
              </w:rPr>
            </w:pPr>
            <w:r w:rsidRPr="00C50B0B">
              <w:rPr>
                <w:rFonts w:eastAsia="Times New Roman" w:cs="Arial"/>
                <w:sz w:val="20"/>
                <w:szCs w:val="20"/>
                <w:lang w:val="en-DE" w:eastAsia="en-DE"/>
              </w:rPr>
              <w:t>Bild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55926BA" w14:textId="46A84855"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Beschreibung</w:t>
            </w:r>
            <w:proofErr w:type="spellEnd"/>
          </w:p>
        </w:tc>
        <w:tc>
          <w:tcPr>
            <w:tcW w:w="0" w:type="auto"/>
            <w:vAlign w:val="bottom"/>
          </w:tcPr>
          <w:p w14:paraId="697D7C48" w14:textId="16F8217B" w:rsidR="002467C0" w:rsidRPr="00C50B0B" w:rsidRDefault="002467C0" w:rsidP="002467C0">
            <w:pPr>
              <w:rPr>
                <w:rFonts w:eastAsia="Times New Roman" w:cs="Arial"/>
                <w:sz w:val="20"/>
                <w:szCs w:val="20"/>
                <w:lang w:val="en-DE" w:eastAsia="en-DE"/>
              </w:rPr>
            </w:pPr>
          </w:p>
        </w:tc>
        <w:tc>
          <w:tcPr>
            <w:tcW w:w="0" w:type="auto"/>
            <w:vAlign w:val="bottom"/>
          </w:tcPr>
          <w:p w14:paraId="0E15CBB9" w14:textId="7FA924DD" w:rsidR="002467C0" w:rsidRPr="00C50B0B" w:rsidRDefault="002467C0" w:rsidP="002467C0">
            <w:pPr>
              <w:rPr>
                <w:rFonts w:eastAsia="Times New Roman" w:cs="Arial"/>
                <w:sz w:val="20"/>
                <w:szCs w:val="20"/>
                <w:lang w:val="en-DE" w:eastAsia="en-DE"/>
              </w:rPr>
            </w:pPr>
          </w:p>
        </w:tc>
        <w:tc>
          <w:tcPr>
            <w:tcW w:w="0" w:type="auto"/>
            <w:vAlign w:val="bottom"/>
          </w:tcPr>
          <w:p w14:paraId="75354275" w14:textId="372ACA8C" w:rsidR="002467C0" w:rsidRPr="00C50B0B" w:rsidRDefault="002467C0" w:rsidP="002467C0">
            <w:pPr>
              <w:rPr>
                <w:rFonts w:eastAsia="Times New Roman" w:cs="Arial"/>
                <w:sz w:val="20"/>
                <w:szCs w:val="20"/>
                <w:lang w:val="en-DE" w:eastAsia="en-DE"/>
              </w:rPr>
            </w:pPr>
          </w:p>
        </w:tc>
        <w:tc>
          <w:tcPr>
            <w:tcW w:w="0" w:type="auto"/>
            <w:vAlign w:val="bottom"/>
          </w:tcPr>
          <w:p w14:paraId="174382EF" w14:textId="476635CD" w:rsidR="002467C0" w:rsidRPr="00C50B0B" w:rsidRDefault="002467C0" w:rsidP="002467C0">
            <w:pPr>
              <w:rPr>
                <w:rFonts w:eastAsia="Times New Roman" w:cs="Arial"/>
                <w:sz w:val="20"/>
                <w:szCs w:val="20"/>
                <w:lang w:val="en-DE" w:eastAsia="en-DE"/>
              </w:rPr>
            </w:pPr>
          </w:p>
        </w:tc>
        <w:tc>
          <w:tcPr>
            <w:tcW w:w="0" w:type="auto"/>
            <w:vAlign w:val="bottom"/>
          </w:tcPr>
          <w:p w14:paraId="1402CB31" w14:textId="11CED8F7" w:rsidR="002467C0" w:rsidRPr="00C50B0B" w:rsidRDefault="002467C0" w:rsidP="002467C0">
            <w:pPr>
              <w:rPr>
                <w:rFonts w:eastAsia="Times New Roman" w:cs="Arial"/>
                <w:sz w:val="20"/>
                <w:szCs w:val="20"/>
                <w:lang w:val="en-DE" w:eastAsia="en-DE"/>
              </w:rPr>
            </w:pPr>
          </w:p>
        </w:tc>
      </w:tr>
      <w:tr w:rsidR="002467C0" w:rsidRPr="00C50B0B" w14:paraId="1E3414D0"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B8416A9" w14:textId="3ADB615A"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Herkunftsort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566496E" w14:textId="0D328DB1"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Erstellungsdatum</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01BDA81" w14:textId="67728A87"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Einkaufswert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79A3CA9" w14:textId="303944F8"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Leihwert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3160946" w14:textId="2017B576" w:rsidR="002467C0" w:rsidRPr="00C50B0B" w:rsidRDefault="002467C0"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aktueller</w:t>
            </w:r>
            <w:proofErr w:type="spellEnd"/>
            <w:r w:rsidRPr="00C50B0B">
              <w:rPr>
                <w:rFonts w:eastAsia="Times New Roman" w:cs="Arial"/>
                <w:sz w:val="20"/>
                <w:szCs w:val="20"/>
                <w:lang w:val="en-DE" w:eastAsia="en-DE"/>
              </w:rPr>
              <w:t xml:space="preserve"> </w:t>
            </w:r>
            <w:proofErr w:type="spellStart"/>
            <w:r w:rsidRPr="00C50B0B">
              <w:rPr>
                <w:rFonts w:eastAsia="Times New Roman" w:cs="Arial"/>
                <w:sz w:val="20"/>
                <w:szCs w:val="20"/>
                <w:lang w:val="en-DE" w:eastAsia="en-DE"/>
              </w:rPr>
              <w:t>Schätzwert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7F6E772D" w14:textId="13B59CAE" w:rsidR="002467C0" w:rsidRPr="00C50B0B" w:rsidRDefault="0009155D" w:rsidP="002467C0">
            <w:pPr>
              <w:spacing w:after="0" w:line="240" w:lineRule="auto"/>
              <w:jc w:val="center"/>
              <w:rPr>
                <w:rFonts w:eastAsia="Times New Roman" w:cs="Arial"/>
                <w:sz w:val="20"/>
                <w:szCs w:val="20"/>
                <w:lang w:val="en-US" w:eastAsia="en-DE"/>
              </w:rPr>
            </w:pPr>
            <w:proofErr w:type="spellStart"/>
            <w:r w:rsidRPr="00C50B0B">
              <w:rPr>
                <w:rFonts w:eastAsia="Times New Roman" w:cs="Arial"/>
                <w:sz w:val="20"/>
                <w:szCs w:val="20"/>
                <w:lang w:val="en-US" w:eastAsia="en-DE"/>
              </w:rPr>
              <w:t>Inventarnummer</w:t>
            </w:r>
            <w:proofErr w:type="spellEnd"/>
          </w:p>
        </w:tc>
        <w:tc>
          <w:tcPr>
            <w:tcW w:w="0" w:type="auto"/>
            <w:vAlign w:val="bottom"/>
          </w:tcPr>
          <w:p w14:paraId="4BDEF4C2" w14:textId="77777777" w:rsidR="002467C0" w:rsidRPr="00C50B0B" w:rsidRDefault="002467C0" w:rsidP="002467C0">
            <w:pPr>
              <w:rPr>
                <w:rFonts w:eastAsia="Times New Roman" w:cs="Arial"/>
                <w:sz w:val="20"/>
                <w:szCs w:val="20"/>
                <w:lang w:val="en-DE" w:eastAsia="en-DE"/>
              </w:rPr>
            </w:pPr>
          </w:p>
        </w:tc>
        <w:tc>
          <w:tcPr>
            <w:tcW w:w="0" w:type="auto"/>
            <w:vAlign w:val="bottom"/>
          </w:tcPr>
          <w:p w14:paraId="4360872D" w14:textId="77777777" w:rsidR="002467C0" w:rsidRPr="00C50B0B" w:rsidRDefault="002467C0" w:rsidP="002467C0">
            <w:pPr>
              <w:rPr>
                <w:rFonts w:eastAsia="Times New Roman" w:cs="Arial"/>
                <w:sz w:val="20"/>
                <w:szCs w:val="20"/>
                <w:lang w:val="en-DE" w:eastAsia="en-DE"/>
              </w:rPr>
            </w:pPr>
          </w:p>
        </w:tc>
        <w:tc>
          <w:tcPr>
            <w:tcW w:w="0" w:type="auto"/>
            <w:vAlign w:val="bottom"/>
          </w:tcPr>
          <w:p w14:paraId="692E94E0" w14:textId="77777777" w:rsidR="002467C0" w:rsidRPr="00C50B0B" w:rsidRDefault="002467C0" w:rsidP="002467C0">
            <w:pPr>
              <w:rPr>
                <w:rFonts w:eastAsia="Times New Roman" w:cs="Arial"/>
                <w:sz w:val="20"/>
                <w:szCs w:val="20"/>
                <w:lang w:val="en-DE" w:eastAsia="en-DE"/>
              </w:rPr>
            </w:pPr>
          </w:p>
        </w:tc>
        <w:tc>
          <w:tcPr>
            <w:tcW w:w="0" w:type="auto"/>
            <w:vAlign w:val="bottom"/>
          </w:tcPr>
          <w:p w14:paraId="3B1232D0" w14:textId="77777777" w:rsidR="002467C0" w:rsidRPr="00C50B0B" w:rsidRDefault="002467C0" w:rsidP="002467C0">
            <w:pPr>
              <w:rPr>
                <w:rFonts w:eastAsia="Times New Roman" w:cs="Arial"/>
                <w:sz w:val="20"/>
                <w:szCs w:val="20"/>
                <w:lang w:val="en-DE" w:eastAsia="en-DE"/>
              </w:rPr>
            </w:pPr>
          </w:p>
        </w:tc>
        <w:tc>
          <w:tcPr>
            <w:tcW w:w="0" w:type="auto"/>
            <w:vAlign w:val="bottom"/>
          </w:tcPr>
          <w:p w14:paraId="44341C72" w14:textId="77777777" w:rsidR="002467C0" w:rsidRPr="00C50B0B" w:rsidRDefault="002467C0" w:rsidP="002467C0">
            <w:pPr>
              <w:rPr>
                <w:rFonts w:eastAsia="Times New Roman" w:cs="Arial"/>
                <w:sz w:val="20"/>
                <w:szCs w:val="20"/>
                <w:lang w:val="en-DE" w:eastAsia="en-DE"/>
              </w:rPr>
            </w:pPr>
          </w:p>
        </w:tc>
      </w:tr>
    </w:tbl>
    <w:p w14:paraId="74EFB2D3" w14:textId="2A93AEC0" w:rsidR="00F5666E" w:rsidRPr="00C50B0B" w:rsidRDefault="00A7691E" w:rsidP="00C26BCD">
      <w:pPr>
        <w:pStyle w:val="Antwort0"/>
      </w:pPr>
      <w:r w:rsidRPr="00C50B0B">
        <w:t xml:space="preserve">Förderer: </w:t>
      </w:r>
    </w:p>
    <w:tbl>
      <w:tblPr>
        <w:tblW w:w="4220" w:type="dxa"/>
        <w:tblCellMar>
          <w:left w:w="0" w:type="dxa"/>
          <w:right w:w="0" w:type="dxa"/>
        </w:tblCellMar>
        <w:tblLook w:val="04A0" w:firstRow="1" w:lastRow="0" w:firstColumn="1" w:lastColumn="0" w:noHBand="0" w:noVBand="1"/>
      </w:tblPr>
      <w:tblGrid>
        <w:gridCol w:w="424"/>
        <w:gridCol w:w="624"/>
        <w:gridCol w:w="1269"/>
        <w:gridCol w:w="1903"/>
      </w:tblGrid>
      <w:tr w:rsidR="00677F29" w:rsidRPr="00C50B0B" w14:paraId="0A1B30B0"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151B16" w14:textId="77777777" w:rsidR="00677F29" w:rsidRPr="00C50B0B" w:rsidRDefault="00677F29" w:rsidP="002467C0">
            <w:pPr>
              <w:spacing w:after="0" w:line="240" w:lineRule="auto"/>
              <w:jc w:val="center"/>
              <w:rPr>
                <w:rFonts w:eastAsia="Times New Roman" w:cs="Arial"/>
                <w:sz w:val="20"/>
                <w:szCs w:val="20"/>
                <w:lang w:val="en-DE" w:eastAsia="en-DE"/>
              </w:rPr>
            </w:pPr>
            <w:r w:rsidRPr="00C50B0B">
              <w:rPr>
                <w:rFonts w:eastAsia="Times New Roman" w:cs="Arial"/>
                <w:sz w:val="20"/>
                <w:szCs w:val="20"/>
                <w:lang w:val="en-DE" w:eastAsia="en-DE"/>
              </w:rPr>
              <w:t>Bild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BCD909" w14:textId="77777777" w:rsidR="00677F29" w:rsidRPr="00C50B0B" w:rsidRDefault="00677F29" w:rsidP="002467C0">
            <w:pPr>
              <w:spacing w:after="0" w:line="240" w:lineRule="auto"/>
              <w:jc w:val="center"/>
              <w:rPr>
                <w:rFonts w:eastAsia="Times New Roman" w:cs="Arial"/>
                <w:sz w:val="20"/>
                <w:szCs w:val="20"/>
                <w:lang w:val="en-DE" w:eastAsia="en-DE"/>
              </w:rPr>
            </w:pPr>
            <w:r w:rsidRPr="00C50B0B">
              <w:rPr>
                <w:rFonts w:eastAsia="Times New Roman" w:cs="Arial"/>
                <w:sz w:val="20"/>
                <w:szCs w:val="20"/>
                <w:lang w:val="en-DE" w:eastAsia="en-DE"/>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DEF107" w14:textId="77777777" w:rsidR="00677F29" w:rsidRPr="00C50B0B" w:rsidRDefault="00677F29"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Kontaktdaten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D193AD" w14:textId="77777777" w:rsidR="00677F29" w:rsidRPr="00C50B0B" w:rsidRDefault="00677F29"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geförderte</w:t>
            </w:r>
            <w:proofErr w:type="spellEnd"/>
            <w:r w:rsidRPr="00C50B0B">
              <w:rPr>
                <w:rFonts w:eastAsia="Times New Roman" w:cs="Arial"/>
                <w:sz w:val="20"/>
                <w:szCs w:val="20"/>
                <w:lang w:val="en-DE" w:eastAsia="en-DE"/>
              </w:rPr>
              <w:t xml:space="preserve"> </w:t>
            </w:r>
            <w:proofErr w:type="spellStart"/>
            <w:r w:rsidRPr="00C50B0B">
              <w:rPr>
                <w:rFonts w:eastAsia="Times New Roman" w:cs="Arial"/>
                <w:sz w:val="20"/>
                <w:szCs w:val="20"/>
                <w:lang w:val="en-DE" w:eastAsia="en-DE"/>
              </w:rPr>
              <w:t>Exponate</w:t>
            </w:r>
            <w:proofErr w:type="spellEnd"/>
          </w:p>
        </w:tc>
      </w:tr>
    </w:tbl>
    <w:p w14:paraId="36B6383A" w14:textId="2D4C3BD0" w:rsidR="000E4F53" w:rsidRPr="00C50B0B" w:rsidRDefault="000E4F53" w:rsidP="00C26BCD">
      <w:pPr>
        <w:pStyle w:val="Antwort0"/>
      </w:pPr>
      <w:r w:rsidRPr="00C50B0B">
        <w:t>Geschichte</w:t>
      </w:r>
      <w:r w:rsidR="00F5666E" w:rsidRPr="00C50B0B">
        <w:t>:</w:t>
      </w:r>
      <w:r w:rsidRPr="00C50B0B">
        <w:t xml:space="preserve"> </w:t>
      </w:r>
    </w:p>
    <w:tbl>
      <w:tblPr>
        <w:tblW w:w="813" w:type="dxa"/>
        <w:tblCellMar>
          <w:left w:w="0" w:type="dxa"/>
          <w:right w:w="0" w:type="dxa"/>
        </w:tblCellMar>
        <w:tblLook w:val="04A0" w:firstRow="1" w:lastRow="0" w:firstColumn="1" w:lastColumn="0" w:noHBand="0" w:noVBand="1"/>
      </w:tblPr>
      <w:tblGrid>
        <w:gridCol w:w="813"/>
      </w:tblGrid>
      <w:tr w:rsidR="00677F29" w:rsidRPr="00C50B0B" w14:paraId="5B1334FD" w14:textId="77777777" w:rsidTr="002467C0">
        <w:trPr>
          <w:trHeight w:val="315"/>
        </w:trPr>
        <w:tc>
          <w:tcPr>
            <w:tcW w:w="8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94D71CA" w14:textId="4E7375C7" w:rsidR="00677F29" w:rsidRPr="00C50B0B" w:rsidRDefault="00677F29" w:rsidP="002467C0">
            <w:pPr>
              <w:spacing w:after="0" w:line="240" w:lineRule="auto"/>
              <w:jc w:val="center"/>
              <w:rPr>
                <w:rFonts w:eastAsia="Times New Roman" w:cs="Arial"/>
                <w:sz w:val="20"/>
                <w:szCs w:val="20"/>
                <w:lang w:val="en-US" w:eastAsia="en-DE"/>
              </w:rPr>
            </w:pPr>
            <w:proofErr w:type="spellStart"/>
            <w:r w:rsidRPr="00C50B0B">
              <w:rPr>
                <w:rFonts w:eastAsia="Times New Roman" w:cs="Arial"/>
                <w:sz w:val="20"/>
                <w:szCs w:val="20"/>
                <w:lang w:val="en-US" w:eastAsia="en-DE"/>
              </w:rPr>
              <w:t>Ereignis</w:t>
            </w:r>
            <w:proofErr w:type="spellEnd"/>
          </w:p>
        </w:tc>
      </w:tr>
    </w:tbl>
    <w:p w14:paraId="02D101C5" w14:textId="407D75AC" w:rsidR="000E4F53" w:rsidRPr="00C50B0B" w:rsidRDefault="000E4F53" w:rsidP="00C26BCD">
      <w:pPr>
        <w:pStyle w:val="Antwort0"/>
      </w:pPr>
      <w:r w:rsidRPr="00C50B0B">
        <w:t>Besitzer:</w:t>
      </w:r>
    </w:p>
    <w:tbl>
      <w:tblPr>
        <w:tblW w:w="813" w:type="dxa"/>
        <w:tblCellMar>
          <w:left w:w="0" w:type="dxa"/>
          <w:right w:w="0" w:type="dxa"/>
        </w:tblCellMar>
        <w:tblLook w:val="04A0" w:firstRow="1" w:lastRow="0" w:firstColumn="1" w:lastColumn="0" w:noHBand="0" w:noVBand="1"/>
      </w:tblPr>
      <w:tblGrid>
        <w:gridCol w:w="813"/>
      </w:tblGrid>
      <w:tr w:rsidR="00677F29" w:rsidRPr="00C50B0B" w14:paraId="117D822F"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B7AD3B" w14:textId="2C149E95" w:rsidR="00677F29" w:rsidRPr="00C50B0B" w:rsidRDefault="00677F29" w:rsidP="002467C0">
            <w:pPr>
              <w:spacing w:after="0" w:line="240" w:lineRule="auto"/>
              <w:jc w:val="center"/>
              <w:rPr>
                <w:rFonts w:eastAsia="Times New Roman" w:cs="Arial"/>
                <w:sz w:val="20"/>
                <w:szCs w:val="20"/>
                <w:lang w:val="en-US" w:eastAsia="en-DE"/>
              </w:rPr>
            </w:pPr>
            <w:proofErr w:type="spellStart"/>
            <w:r w:rsidRPr="00C50B0B">
              <w:rPr>
                <w:rFonts w:eastAsia="Times New Roman" w:cs="Arial"/>
                <w:sz w:val="20"/>
                <w:szCs w:val="20"/>
                <w:lang w:val="en-US" w:eastAsia="en-DE"/>
              </w:rPr>
              <w:t>Ereignis</w:t>
            </w:r>
            <w:proofErr w:type="spellEnd"/>
          </w:p>
        </w:tc>
      </w:tr>
    </w:tbl>
    <w:p w14:paraId="2650463D" w14:textId="313ED693" w:rsidR="00677F29" w:rsidRPr="00C50B0B" w:rsidRDefault="00677F29" w:rsidP="00C26BCD">
      <w:pPr>
        <w:pStyle w:val="Antwort0"/>
      </w:pPr>
      <w:r w:rsidRPr="00C50B0B">
        <w:t>Bearbeitung:</w:t>
      </w:r>
    </w:p>
    <w:tbl>
      <w:tblPr>
        <w:tblW w:w="813" w:type="dxa"/>
        <w:tblCellMar>
          <w:left w:w="0" w:type="dxa"/>
          <w:right w:w="0" w:type="dxa"/>
        </w:tblCellMar>
        <w:tblLook w:val="04A0" w:firstRow="1" w:lastRow="0" w:firstColumn="1" w:lastColumn="0" w:noHBand="0" w:noVBand="1"/>
      </w:tblPr>
      <w:tblGrid>
        <w:gridCol w:w="813"/>
      </w:tblGrid>
      <w:tr w:rsidR="0019767E" w:rsidRPr="00C50B0B" w14:paraId="09077DCD"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C1EF55" w14:textId="116E21F3" w:rsidR="0019767E" w:rsidRPr="00C50B0B" w:rsidRDefault="0019767E" w:rsidP="002467C0">
            <w:pPr>
              <w:spacing w:after="0" w:line="240" w:lineRule="auto"/>
              <w:jc w:val="center"/>
              <w:rPr>
                <w:rFonts w:eastAsia="Times New Roman" w:cs="Arial"/>
                <w:sz w:val="20"/>
                <w:szCs w:val="20"/>
                <w:lang w:val="en-US" w:eastAsia="en-DE"/>
              </w:rPr>
            </w:pPr>
            <w:proofErr w:type="spellStart"/>
            <w:r w:rsidRPr="00C50B0B">
              <w:rPr>
                <w:rFonts w:eastAsia="Times New Roman" w:cs="Arial"/>
                <w:sz w:val="20"/>
                <w:szCs w:val="20"/>
                <w:lang w:val="en-US" w:eastAsia="en-DE"/>
              </w:rPr>
              <w:t>Ereignis</w:t>
            </w:r>
            <w:proofErr w:type="spellEnd"/>
          </w:p>
        </w:tc>
      </w:tr>
    </w:tbl>
    <w:p w14:paraId="2E627B54" w14:textId="6E745E8B" w:rsidR="00677F29" w:rsidRPr="00C50B0B" w:rsidRDefault="0019767E" w:rsidP="00C26BCD">
      <w:pPr>
        <w:pStyle w:val="Antwort0"/>
      </w:pPr>
      <w:r w:rsidRPr="00C50B0B">
        <w:t>Mitarbeiter:</w:t>
      </w:r>
    </w:p>
    <w:tbl>
      <w:tblPr>
        <w:tblW w:w="0" w:type="dxa"/>
        <w:tblCellMar>
          <w:left w:w="0" w:type="dxa"/>
          <w:right w:w="0" w:type="dxa"/>
        </w:tblCellMar>
        <w:tblLook w:val="04A0" w:firstRow="1" w:lastRow="0" w:firstColumn="1" w:lastColumn="0" w:noHBand="0" w:noVBand="1"/>
      </w:tblPr>
      <w:tblGrid>
        <w:gridCol w:w="624"/>
        <w:gridCol w:w="546"/>
        <w:gridCol w:w="1269"/>
        <w:gridCol w:w="1358"/>
        <w:gridCol w:w="424"/>
      </w:tblGrid>
      <w:tr w:rsidR="00EF0AF5" w:rsidRPr="00C50B0B" w14:paraId="3ECB8786"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FA81C8" w14:textId="77777777" w:rsidR="00EF0AF5" w:rsidRPr="00C50B0B" w:rsidRDefault="00EF0AF5" w:rsidP="002467C0">
            <w:pPr>
              <w:spacing w:after="0" w:line="240" w:lineRule="auto"/>
              <w:jc w:val="center"/>
              <w:rPr>
                <w:rFonts w:eastAsia="Times New Roman" w:cs="Arial"/>
                <w:sz w:val="20"/>
                <w:szCs w:val="20"/>
                <w:lang w:val="en-DE" w:eastAsia="en-DE"/>
              </w:rPr>
            </w:pPr>
            <w:r w:rsidRPr="00C50B0B">
              <w:rPr>
                <w:rFonts w:eastAsia="Times New Roman" w:cs="Arial"/>
                <w:sz w:val="20"/>
                <w:szCs w:val="20"/>
                <w:lang w:val="en-DE" w:eastAsia="en-DE"/>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5178CC" w14:textId="77777777" w:rsidR="00EF0AF5" w:rsidRPr="00C50B0B" w:rsidRDefault="00EF0AF5" w:rsidP="002467C0">
            <w:pPr>
              <w:spacing w:after="0" w:line="240" w:lineRule="auto"/>
              <w:jc w:val="center"/>
              <w:rPr>
                <w:rFonts w:eastAsia="Times New Roman" w:cs="Arial"/>
                <w:sz w:val="20"/>
                <w:szCs w:val="20"/>
                <w:lang w:val="en-DE" w:eastAsia="en-DE"/>
              </w:rPr>
            </w:pPr>
            <w:r w:rsidRPr="00C50B0B">
              <w:rPr>
                <w:rFonts w:eastAsia="Times New Roman" w:cs="Arial"/>
                <w:sz w:val="20"/>
                <w:szCs w:val="20"/>
                <w:lang w:val="en-DE" w:eastAsia="en-DE"/>
              </w:rPr>
              <w:t>Rolle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940B38" w14:textId="77777777" w:rsidR="00EF0AF5" w:rsidRPr="00C50B0B" w:rsidRDefault="00EF0AF5"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Kontaktdaten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F3D68" w14:textId="77777777" w:rsidR="00EF0AF5" w:rsidRPr="00C50B0B" w:rsidRDefault="00EF0AF5"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Geburtsdatum</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63A55C" w14:textId="77777777" w:rsidR="00EF0AF5" w:rsidRPr="00C50B0B" w:rsidRDefault="00EF0AF5" w:rsidP="002467C0">
            <w:pPr>
              <w:spacing w:after="0" w:line="240" w:lineRule="auto"/>
              <w:jc w:val="center"/>
              <w:rPr>
                <w:rFonts w:eastAsia="Times New Roman" w:cs="Arial"/>
                <w:sz w:val="20"/>
                <w:szCs w:val="20"/>
                <w:lang w:val="en-DE" w:eastAsia="en-DE"/>
              </w:rPr>
            </w:pPr>
            <w:r w:rsidRPr="00C50B0B">
              <w:rPr>
                <w:rFonts w:eastAsia="Times New Roman" w:cs="Arial"/>
                <w:sz w:val="20"/>
                <w:szCs w:val="20"/>
                <w:lang w:val="en-DE" w:eastAsia="en-DE"/>
              </w:rPr>
              <w:t>Bild</w:t>
            </w:r>
          </w:p>
        </w:tc>
      </w:tr>
    </w:tbl>
    <w:p w14:paraId="61A6D349" w14:textId="6E745E8B" w:rsidR="0019767E" w:rsidRPr="00C50B0B" w:rsidRDefault="0019767E" w:rsidP="00C26BCD">
      <w:pPr>
        <w:pStyle w:val="Antwort0"/>
      </w:pPr>
      <w:r w:rsidRPr="00C50B0B">
        <w:t>Raum:</w:t>
      </w:r>
    </w:p>
    <w:tbl>
      <w:tblPr>
        <w:tblW w:w="0" w:type="dxa"/>
        <w:tblCellMar>
          <w:left w:w="0" w:type="dxa"/>
          <w:right w:w="0" w:type="dxa"/>
        </w:tblCellMar>
        <w:tblLook w:val="04A0" w:firstRow="1" w:lastRow="0" w:firstColumn="1" w:lastColumn="0" w:noHBand="0" w:noVBand="1"/>
      </w:tblPr>
      <w:tblGrid>
        <w:gridCol w:w="1629"/>
        <w:gridCol w:w="1357"/>
        <w:gridCol w:w="1758"/>
        <w:gridCol w:w="1780"/>
        <w:gridCol w:w="1530"/>
        <w:gridCol w:w="1002"/>
      </w:tblGrid>
      <w:tr w:rsidR="00EF0AF5" w:rsidRPr="00C50B0B" w14:paraId="680D6715" w14:textId="77777777" w:rsidTr="002467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AFAFC91" w14:textId="77777777" w:rsidR="00EF0AF5" w:rsidRPr="00C50B0B" w:rsidRDefault="00EF0AF5"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ausgestellte</w:t>
            </w:r>
            <w:proofErr w:type="spellEnd"/>
            <w:r w:rsidRPr="00C50B0B">
              <w:rPr>
                <w:rFonts w:eastAsia="Times New Roman" w:cs="Arial"/>
                <w:sz w:val="20"/>
                <w:szCs w:val="20"/>
                <w:lang w:val="en-DE" w:eastAsia="en-DE"/>
              </w:rPr>
              <w:t xml:space="preserve"> </w:t>
            </w:r>
            <w:proofErr w:type="spellStart"/>
            <w:r w:rsidRPr="00C50B0B">
              <w:rPr>
                <w:rFonts w:eastAsia="Times New Roman" w:cs="Arial"/>
                <w:sz w:val="20"/>
                <w:szCs w:val="20"/>
                <w:lang w:val="en-DE" w:eastAsia="en-DE"/>
              </w:rPr>
              <w:t>Exponate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83B57" w14:textId="77777777" w:rsidR="00EF0AF5" w:rsidRPr="00C50B0B" w:rsidRDefault="00EF0AF5"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Raumnummer</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C94B66" w14:textId="77777777" w:rsidR="00EF0AF5" w:rsidRPr="00C50B0B" w:rsidRDefault="00EF0AF5"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Ausstellungsfläche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5E7D3F" w14:textId="77777777" w:rsidR="00EF0AF5" w:rsidRPr="00C50B0B" w:rsidRDefault="00EF0AF5"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Ausstellungsthema</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F790A8" w14:textId="77777777" w:rsidR="00EF0AF5" w:rsidRPr="00C50B0B" w:rsidRDefault="00EF0AF5"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verwaltende</w:t>
            </w:r>
            <w:proofErr w:type="spellEnd"/>
            <w:r w:rsidRPr="00C50B0B">
              <w:rPr>
                <w:rFonts w:eastAsia="Times New Roman" w:cs="Arial"/>
                <w:sz w:val="20"/>
                <w:szCs w:val="20"/>
                <w:lang w:val="en-DE" w:eastAsia="en-DE"/>
              </w:rPr>
              <w:t xml:space="preserve"> Person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7574C4" w14:textId="77777777" w:rsidR="00EF0AF5" w:rsidRPr="00C50B0B" w:rsidRDefault="00EF0AF5" w:rsidP="002467C0">
            <w:pPr>
              <w:spacing w:after="0" w:line="240" w:lineRule="auto"/>
              <w:jc w:val="center"/>
              <w:rPr>
                <w:rFonts w:eastAsia="Times New Roman" w:cs="Arial"/>
                <w:sz w:val="20"/>
                <w:szCs w:val="20"/>
                <w:lang w:val="en-DE" w:eastAsia="en-DE"/>
              </w:rPr>
            </w:pPr>
            <w:proofErr w:type="spellStart"/>
            <w:r w:rsidRPr="00C50B0B">
              <w:rPr>
                <w:rFonts w:eastAsia="Times New Roman" w:cs="Arial"/>
                <w:sz w:val="20"/>
                <w:szCs w:val="20"/>
                <w:lang w:val="en-DE" w:eastAsia="en-DE"/>
              </w:rPr>
              <w:t>Raumplan</w:t>
            </w:r>
            <w:proofErr w:type="spellEnd"/>
          </w:p>
        </w:tc>
      </w:tr>
    </w:tbl>
    <w:p w14:paraId="225C1B12" w14:textId="6E745E8B" w:rsidR="00EF0AF5" w:rsidRPr="00C50B0B" w:rsidRDefault="00EF0AF5" w:rsidP="00C26BCD">
      <w:pPr>
        <w:pStyle w:val="Antwort0"/>
      </w:pPr>
    </w:p>
    <w:p w14:paraId="48B4DAA2" w14:textId="77777777" w:rsidR="00E73EFD" w:rsidRPr="00C50B0B" w:rsidRDefault="00E73EFD" w:rsidP="00E73EFD">
      <w:pPr>
        <w:pStyle w:val="Frage0"/>
      </w:pPr>
      <w:r w:rsidRPr="00C50B0B">
        <w:t>F: Wie wurde bisher darauf zugegriffen (händisch, mit anderen Programmen)?</w:t>
      </w:r>
    </w:p>
    <w:p w14:paraId="5D344B32" w14:textId="5F685EA2" w:rsidR="00E73EFD" w:rsidRPr="00C50B0B" w:rsidRDefault="00E73EFD" w:rsidP="00E73EFD">
      <w:pPr>
        <w:pStyle w:val="Antwort0"/>
      </w:pPr>
      <w:bookmarkStart w:id="52" w:name="_nph1ol3l7czs" w:colFirst="0" w:colLast="0"/>
      <w:bookmarkEnd w:id="52"/>
      <w:r w:rsidRPr="00C50B0B">
        <w:t>A:</w:t>
      </w:r>
      <w:r w:rsidRPr="00C50B0B">
        <w:rPr>
          <w:color w:val="7B7B7B" w:themeColor="accent3" w:themeShade="BF"/>
        </w:rPr>
        <w:t xml:space="preserve"> </w:t>
      </w:r>
      <w:r w:rsidR="5D4C537F" w:rsidRPr="00C50B0B">
        <w:t>Händisch</w:t>
      </w:r>
      <w:r w:rsidRPr="00C50B0B">
        <w:rPr>
          <w:color w:val="7B7B7B" w:themeColor="accent3" w:themeShade="BF"/>
        </w:rPr>
        <w:t>.</w:t>
      </w:r>
    </w:p>
    <w:p w14:paraId="3A35AEE8" w14:textId="77B6EE6C" w:rsidR="00E73EFD" w:rsidRPr="00C50B0B" w:rsidRDefault="00E73EFD" w:rsidP="00E73EFD">
      <w:pPr>
        <w:pStyle w:val="Frage0"/>
      </w:pPr>
      <w:bookmarkStart w:id="53" w:name="_7dof2atdbo90" w:colFirst="0" w:colLast="0"/>
      <w:bookmarkEnd w:id="53"/>
      <w:r w:rsidRPr="00C50B0B">
        <w:t>F: Sind alle Daten in dem Excel-Dokument als richtig anzunehmen?</w:t>
      </w:r>
    </w:p>
    <w:p w14:paraId="12F24821" w14:textId="20B25196" w:rsidR="004F496C" w:rsidRPr="00C50B0B" w:rsidRDefault="00E73EFD" w:rsidP="00E73EFD">
      <w:pPr>
        <w:pStyle w:val="Antwort0"/>
      </w:pPr>
      <w:bookmarkStart w:id="54" w:name="_wuobzj3reo5n" w:colFirst="0" w:colLast="0"/>
      <w:bookmarkEnd w:id="54"/>
      <w:r w:rsidRPr="00C50B0B">
        <w:t xml:space="preserve">A: </w:t>
      </w:r>
      <w:r w:rsidR="006808E9" w:rsidRPr="00C50B0B">
        <w:t>Ja</w:t>
      </w:r>
      <w:r w:rsidR="004F496C" w:rsidRPr="00C50B0B">
        <w:t>. Die Daten wurden über Jahre hinweg angelegt und von zuverlässigen Mitarbeitern</w:t>
      </w:r>
      <w:r w:rsidR="00420A4A" w:rsidRPr="00C50B0B">
        <w:t xml:space="preserve"> gepflegt und instandgehalten. Fehler im aktuellen Datensatz sind undenkbar.</w:t>
      </w:r>
    </w:p>
    <w:p w14:paraId="32E0CCC8" w14:textId="77777777" w:rsidR="00E73EFD" w:rsidRPr="00C50B0B" w:rsidRDefault="00E73EFD" w:rsidP="00E73EFD">
      <w:pPr>
        <w:pStyle w:val="berschrift2"/>
        <w:rPr>
          <w:rFonts w:cs="Arial"/>
        </w:rPr>
      </w:pPr>
      <w:bookmarkStart w:id="55" w:name="_Toc38899004"/>
      <w:bookmarkStart w:id="56" w:name="_Toc44320791"/>
      <w:r w:rsidRPr="00C50B0B">
        <w:rPr>
          <w:rFonts w:cs="Arial"/>
        </w:rPr>
        <w:lastRenderedPageBreak/>
        <w:t>Lastenheft</w:t>
      </w:r>
      <w:bookmarkEnd w:id="55"/>
      <w:bookmarkEnd w:id="56"/>
    </w:p>
    <w:p w14:paraId="751CE74D" w14:textId="77777777" w:rsidR="00E73EFD" w:rsidRPr="00C50B0B" w:rsidRDefault="00E73EFD" w:rsidP="00E73EFD">
      <w:pPr>
        <w:pStyle w:val="berschrift3"/>
        <w:rPr>
          <w:rFonts w:cs="Arial"/>
        </w:rPr>
      </w:pPr>
      <w:bookmarkStart w:id="57" w:name="_Toc38899005"/>
      <w:bookmarkStart w:id="58" w:name="_Toc44320792"/>
      <w:r w:rsidRPr="00C50B0B">
        <w:rPr>
          <w:rFonts w:cs="Arial"/>
        </w:rPr>
        <w:t>Zielsetzung</w:t>
      </w:r>
      <w:bookmarkEnd w:id="57"/>
      <w:bookmarkEnd w:id="58"/>
    </w:p>
    <w:p w14:paraId="70E25C39" w14:textId="77777777" w:rsidR="00E73EFD" w:rsidRPr="00C50B0B" w:rsidRDefault="00E73EFD" w:rsidP="009F2E92">
      <w:pPr>
        <w:pBdr>
          <w:top w:val="nil"/>
          <w:left w:val="nil"/>
          <w:bottom w:val="nil"/>
          <w:right w:val="nil"/>
          <w:between w:val="nil"/>
        </w:pBdr>
        <w:spacing w:before="80" w:after="0" w:line="240" w:lineRule="auto"/>
        <w:ind w:firstLine="113"/>
        <w:rPr>
          <w:rFonts w:cs="Arial"/>
          <w:color w:val="000000"/>
        </w:rPr>
      </w:pPr>
      <w:r w:rsidRPr="00C50B0B">
        <w:rPr>
          <w:rFonts w:cs="Arial"/>
          <w:color w:val="000000"/>
        </w:rPr>
        <w:t>Ziel des Entwicklungsauftrags soll eine Software für die Verwaltung von Exponaten, von fördernden Personen (im Folgenden zur Vereinfachung als „Fördernde“ bezeichnet), Räumen und Angestellten sein, wozu vor allem die Dokumentation aller zu einem Exponat zugeordneten Daten eine wesentliche Rolle spielt. Alle Daten sollen zentral gespeichert werden, da durch geplante Erweiterungen mehrere Benutzer gleichzeitig auf die Daten und Termine zugreifen werden.</w:t>
      </w:r>
    </w:p>
    <w:p w14:paraId="36F8DC3C" w14:textId="77777777" w:rsidR="00E73EFD" w:rsidRPr="00C50B0B" w:rsidRDefault="00E73EFD" w:rsidP="009F2E92">
      <w:pPr>
        <w:pStyle w:val="Frage0"/>
      </w:pPr>
      <w:bookmarkStart w:id="59" w:name="_aq7fbhumixci" w:colFirst="0" w:colLast="0"/>
      <w:bookmarkEnd w:id="59"/>
      <w:r w:rsidRPr="00C50B0B">
        <w:t>F: Wie sieht die aktuelle Struktur der Daten aus?</w:t>
      </w:r>
    </w:p>
    <w:p w14:paraId="0425C86F" w14:textId="7679B7E0" w:rsidR="00E73EFD" w:rsidRPr="00C50B0B" w:rsidRDefault="00E73EFD" w:rsidP="009F2E92">
      <w:pPr>
        <w:pStyle w:val="Antwort0"/>
      </w:pPr>
      <w:bookmarkStart w:id="60" w:name="_fh59kg3c7bfi" w:colFirst="0" w:colLast="0"/>
      <w:bookmarkEnd w:id="60"/>
      <w:r w:rsidRPr="00C50B0B">
        <w:t>A</w:t>
      </w:r>
      <w:r w:rsidR="6720BC5E" w:rsidRPr="00C50B0B">
        <w:t xml:space="preserve">: Siehe </w:t>
      </w:r>
      <w:r w:rsidR="00164267" w:rsidRPr="00C50B0B">
        <w:t>oben</w:t>
      </w:r>
      <w:r w:rsidR="6720BC5E" w:rsidRPr="00C50B0B">
        <w:t>.</w:t>
      </w:r>
    </w:p>
    <w:p w14:paraId="38870D9C" w14:textId="10813ED2" w:rsidR="00E73EFD" w:rsidRPr="00C50B0B" w:rsidRDefault="00E73EFD" w:rsidP="009F2E92">
      <w:pPr>
        <w:pStyle w:val="Frage0"/>
      </w:pPr>
      <w:bookmarkStart w:id="61" w:name="_8svtjwe65s7o" w:colFirst="0" w:colLast="0"/>
      <w:bookmarkEnd w:id="61"/>
      <w:r w:rsidRPr="00C50B0B">
        <w:t>F: Welche Informationen werden für die jeweiligen Datenelemente gespeichert?</w:t>
      </w:r>
    </w:p>
    <w:p w14:paraId="42ABB8C9" w14:textId="571FEFF2" w:rsidR="00C75401" w:rsidRPr="00C50B0B" w:rsidRDefault="00E73EFD" w:rsidP="000D6B83">
      <w:pPr>
        <w:pStyle w:val="Antwort0"/>
      </w:pPr>
      <w:bookmarkStart w:id="62" w:name="_ou6fz7j4o0dt" w:colFirst="0" w:colLast="0"/>
      <w:bookmarkEnd w:id="62"/>
      <w:r w:rsidRPr="00C50B0B">
        <w:t xml:space="preserve">A: </w:t>
      </w:r>
      <w:r w:rsidR="001D4A8B" w:rsidRPr="00C50B0B">
        <w:tab/>
      </w:r>
      <w:r w:rsidR="005F5010" w:rsidRPr="00C50B0B">
        <w:t>E</w:t>
      </w:r>
      <w:r w:rsidR="00806E8E" w:rsidRPr="00C50B0B">
        <w:t>xponat:</w:t>
      </w:r>
      <w:r w:rsidR="00BB7DBA" w:rsidRPr="00C50B0B">
        <w:tab/>
      </w:r>
      <w:r w:rsidR="00E967E2" w:rsidRPr="00C50B0B">
        <w:t xml:space="preserve">ID, </w:t>
      </w:r>
      <w:r w:rsidR="003370A1" w:rsidRPr="00C50B0B">
        <w:t>Name, Entstehungsdatum</w:t>
      </w:r>
      <w:r w:rsidR="00C76AC7" w:rsidRPr="00C50B0B">
        <w:t xml:space="preserve">, Förderer, </w:t>
      </w:r>
      <w:r w:rsidR="00D00564" w:rsidRPr="00C50B0B">
        <w:t>Urheber</w:t>
      </w:r>
      <w:r w:rsidR="00C76AC7" w:rsidRPr="00C50B0B">
        <w:t xml:space="preserve">, </w:t>
      </w:r>
      <w:r w:rsidR="00426054" w:rsidRPr="00C50B0B">
        <w:t>benötigte</w:t>
      </w:r>
      <w:r w:rsidR="00B87E36" w:rsidRPr="00C50B0B">
        <w:br/>
      </w:r>
      <w:r w:rsidR="00B87E36" w:rsidRPr="00C50B0B">
        <w:tab/>
      </w:r>
      <w:r w:rsidR="00B87E36" w:rsidRPr="00C50B0B">
        <w:tab/>
      </w:r>
      <w:r w:rsidR="001D4A8B" w:rsidRPr="00C50B0B">
        <w:tab/>
      </w:r>
      <w:r w:rsidR="00426054" w:rsidRPr="00C50B0B">
        <w:t>Ausstellungsfläch</w:t>
      </w:r>
      <w:r w:rsidR="00B87E36" w:rsidRPr="00C50B0B">
        <w:t xml:space="preserve">e, </w:t>
      </w:r>
      <w:r w:rsidR="00D56653" w:rsidRPr="00C50B0B">
        <w:t>Historie</w:t>
      </w:r>
      <w:r w:rsidR="009C6341" w:rsidRPr="00C50B0B">
        <w:t xml:space="preserve"> </w:t>
      </w:r>
      <w:r w:rsidR="00F55953" w:rsidRPr="00C50B0B">
        <w:t xml:space="preserve">(Besitz-, Geschichts-, </w:t>
      </w:r>
      <w:r w:rsidR="000F2E61" w:rsidRPr="00C50B0B">
        <w:t>zuletzt bearbeitet</w:t>
      </w:r>
      <w:r w:rsidR="007B2907" w:rsidRPr="00C50B0B">
        <w:t>-</w:t>
      </w:r>
      <w:r w:rsidR="000F2E61" w:rsidRPr="00C50B0B">
        <w:br/>
      </w:r>
      <w:r w:rsidR="000F2E61" w:rsidRPr="00C50B0B">
        <w:tab/>
      </w:r>
      <w:r w:rsidR="000F2E61" w:rsidRPr="00C50B0B">
        <w:tab/>
      </w:r>
      <w:r w:rsidR="001D4A8B" w:rsidRPr="00C50B0B">
        <w:tab/>
      </w:r>
      <w:r w:rsidR="000F2E61" w:rsidRPr="00C50B0B">
        <w:t>H</w:t>
      </w:r>
      <w:r w:rsidR="00F55953" w:rsidRPr="00C50B0B">
        <w:t>istorie</w:t>
      </w:r>
      <w:r w:rsidR="000F2E61" w:rsidRPr="00C50B0B">
        <w:t>)</w:t>
      </w:r>
      <w:r w:rsidR="00D56653" w:rsidRPr="00C50B0B">
        <w:t xml:space="preserve">, </w:t>
      </w:r>
      <w:r w:rsidR="00D7262F" w:rsidRPr="00C50B0B">
        <w:t>Epoche,</w:t>
      </w:r>
      <w:r w:rsidR="00C56514" w:rsidRPr="00C50B0B">
        <w:t xml:space="preserve"> Bild</w:t>
      </w:r>
      <w:r w:rsidR="00CC68BD" w:rsidRPr="00C50B0B">
        <w:t>er</w:t>
      </w:r>
      <w:r w:rsidR="00ED179D" w:rsidRPr="00C50B0B">
        <w:t xml:space="preserve">, </w:t>
      </w:r>
      <w:r w:rsidR="00E967E2" w:rsidRPr="00C50B0B">
        <w:t>zuletzt bearbeitet von</w:t>
      </w:r>
      <w:r w:rsidR="00C75401" w:rsidRPr="00C50B0B">
        <w:t>,</w:t>
      </w:r>
      <w:r w:rsidR="006233A5" w:rsidRPr="00C50B0B">
        <w:br/>
      </w:r>
      <w:r w:rsidR="00C75401" w:rsidRPr="00C50B0B">
        <w:tab/>
      </w:r>
      <w:r w:rsidR="00C75401" w:rsidRPr="00C50B0B">
        <w:tab/>
      </w:r>
      <w:r w:rsidR="001D4A8B" w:rsidRPr="00C50B0B">
        <w:tab/>
      </w:r>
      <w:r w:rsidR="00C75401" w:rsidRPr="00C50B0B">
        <w:t>Beschreibung</w:t>
      </w:r>
      <w:r w:rsidR="00EE4A5D" w:rsidRPr="00C50B0B">
        <w:t>, Herkunftsort</w:t>
      </w:r>
      <w:r w:rsidR="00787EDA" w:rsidRPr="00C50B0B">
        <w:t>, Erstellungsdatum</w:t>
      </w:r>
      <w:r w:rsidR="00D25ABA" w:rsidRPr="00C50B0B">
        <w:t>, Kriterien</w:t>
      </w:r>
      <w:r w:rsidR="00C76E3E" w:rsidRPr="00C50B0B">
        <w:t>, Einkaufswert,</w:t>
      </w:r>
      <w:r w:rsidR="00C76E3E" w:rsidRPr="00C50B0B">
        <w:br/>
      </w:r>
      <w:r w:rsidR="00C76E3E" w:rsidRPr="00C50B0B">
        <w:tab/>
      </w:r>
      <w:r w:rsidR="00C76E3E" w:rsidRPr="00C50B0B">
        <w:tab/>
      </w:r>
      <w:r w:rsidR="001D4A8B" w:rsidRPr="00C50B0B">
        <w:tab/>
      </w:r>
      <w:proofErr w:type="spellStart"/>
      <w:r w:rsidR="00C76E3E" w:rsidRPr="00C50B0B">
        <w:t>Leihwert</w:t>
      </w:r>
      <w:proofErr w:type="spellEnd"/>
      <w:r w:rsidR="00C76E3E" w:rsidRPr="00C50B0B">
        <w:t>, aktueller Schätzwert</w:t>
      </w:r>
    </w:p>
    <w:p w14:paraId="3951DA39" w14:textId="1BBE88FD" w:rsidR="00845181" w:rsidRPr="00C50B0B" w:rsidRDefault="00845181" w:rsidP="00845181">
      <w:pPr>
        <w:pStyle w:val="Antwort0"/>
        <w:ind w:firstLine="708"/>
      </w:pPr>
      <w:r w:rsidRPr="00C50B0B">
        <w:t>Förderer:</w:t>
      </w:r>
      <w:r w:rsidR="00987DA1" w:rsidRPr="00C50B0B">
        <w:tab/>
      </w:r>
      <w:r w:rsidR="00E967E2" w:rsidRPr="00C50B0B">
        <w:t xml:space="preserve">ID, </w:t>
      </w:r>
      <w:r w:rsidR="002E6D4B" w:rsidRPr="00C50B0B">
        <w:t xml:space="preserve">Bild, </w:t>
      </w:r>
      <w:r w:rsidR="004906DE" w:rsidRPr="00C50B0B">
        <w:t>Kontaktdaten</w:t>
      </w:r>
      <w:r w:rsidR="00CC68BD" w:rsidRPr="00C50B0B">
        <w:t xml:space="preserve">, </w:t>
      </w:r>
      <w:r w:rsidR="00D603AD" w:rsidRPr="00C50B0B">
        <w:t>geförderte Exponate</w:t>
      </w:r>
    </w:p>
    <w:p w14:paraId="3021F7DC" w14:textId="79215453" w:rsidR="00E73EFD" w:rsidRPr="00C50B0B" w:rsidRDefault="00845181" w:rsidP="00845181">
      <w:pPr>
        <w:pStyle w:val="Antwort0"/>
        <w:ind w:firstLine="708"/>
      </w:pPr>
      <w:r w:rsidRPr="00C50B0B">
        <w:t>Mitarbeiter</w:t>
      </w:r>
      <w:r w:rsidR="00C300A2" w:rsidRPr="00C50B0B">
        <w:t>:</w:t>
      </w:r>
      <w:r w:rsidR="00987DA1" w:rsidRPr="00C50B0B">
        <w:tab/>
      </w:r>
      <w:r w:rsidR="00E967E2" w:rsidRPr="00C50B0B">
        <w:t xml:space="preserve">ID, </w:t>
      </w:r>
      <w:r w:rsidR="00937904" w:rsidRPr="00C50B0B">
        <w:t>Name</w:t>
      </w:r>
      <w:r w:rsidR="0014585B" w:rsidRPr="00C50B0B">
        <w:t>, Rolle</w:t>
      </w:r>
      <w:r w:rsidR="003033F1" w:rsidRPr="00C50B0B">
        <w:t>,</w:t>
      </w:r>
      <w:r w:rsidR="004906DE" w:rsidRPr="00C50B0B">
        <w:t xml:space="preserve"> Kontaktdaten, </w:t>
      </w:r>
      <w:r w:rsidR="00ED179D" w:rsidRPr="00C50B0B">
        <w:t>Geburtsdatum,</w:t>
      </w:r>
      <w:r w:rsidR="00C56514" w:rsidRPr="00C50B0B">
        <w:t xml:space="preserve"> Bild</w:t>
      </w:r>
    </w:p>
    <w:p w14:paraId="597A355F" w14:textId="098C2AF7" w:rsidR="00C300A2" w:rsidRPr="00C50B0B" w:rsidRDefault="00C93DFA" w:rsidP="00D87D75">
      <w:pPr>
        <w:pStyle w:val="Antwort0"/>
        <w:ind w:left="2124" w:hanging="1416"/>
      </w:pPr>
      <w:r w:rsidRPr="00C50B0B">
        <w:t>Räume:</w:t>
      </w:r>
      <w:r w:rsidRPr="00C50B0B">
        <w:tab/>
      </w:r>
      <w:r w:rsidR="00E967E2" w:rsidRPr="00C50B0B">
        <w:t xml:space="preserve">ID, </w:t>
      </w:r>
      <w:r w:rsidR="00FA6434" w:rsidRPr="00C50B0B">
        <w:t>ausgestellte E</w:t>
      </w:r>
      <w:r w:rsidR="00E73D62" w:rsidRPr="00C50B0B">
        <w:t xml:space="preserve">xponate, Raumnummer, </w:t>
      </w:r>
      <w:r w:rsidR="00095640" w:rsidRPr="00C50B0B">
        <w:t>Ausstellungsfläche</w:t>
      </w:r>
      <w:r w:rsidR="00D87D75" w:rsidRPr="00C50B0B">
        <w:t xml:space="preserve"> </w:t>
      </w:r>
      <w:r w:rsidR="00D87D75" w:rsidRPr="00C50B0B">
        <w:br/>
      </w:r>
      <w:r w:rsidR="001D146E" w:rsidRPr="00C50B0B">
        <w:t>Ausstellungsthema</w:t>
      </w:r>
      <w:r w:rsidR="009F2745" w:rsidRPr="00C50B0B">
        <w:t>, verwaltende Person</w:t>
      </w:r>
      <w:r w:rsidR="002E6D4B" w:rsidRPr="00C50B0B">
        <w:t>, Raumplan</w:t>
      </w:r>
    </w:p>
    <w:p w14:paraId="32CD04A4" w14:textId="5060E83F" w:rsidR="003A4E16" w:rsidRPr="00C50B0B" w:rsidRDefault="008551B8" w:rsidP="00845181">
      <w:pPr>
        <w:pStyle w:val="Antwort0"/>
        <w:ind w:firstLine="708"/>
      </w:pPr>
      <w:r w:rsidRPr="00C50B0B">
        <w:t>Historie:</w:t>
      </w:r>
      <w:r w:rsidRPr="00C50B0B">
        <w:tab/>
      </w:r>
      <w:r w:rsidR="00E967E2" w:rsidRPr="00C50B0B">
        <w:t xml:space="preserve">ID, </w:t>
      </w:r>
      <w:r w:rsidR="00052DDF" w:rsidRPr="00C50B0B">
        <w:t xml:space="preserve">Geschichte, </w:t>
      </w:r>
      <w:r w:rsidR="00937904" w:rsidRPr="00C50B0B">
        <w:t xml:space="preserve">Verkaufs-/Besitz-Historie, </w:t>
      </w:r>
      <w:r w:rsidR="00CC68BD" w:rsidRPr="00C50B0B">
        <w:t>Preishistorie</w:t>
      </w:r>
    </w:p>
    <w:p w14:paraId="7973E092" w14:textId="3D59EB58" w:rsidR="008551B8" w:rsidRPr="00C50B0B" w:rsidRDefault="00E7559A" w:rsidP="00845181">
      <w:pPr>
        <w:pStyle w:val="Antwort0"/>
        <w:ind w:firstLine="708"/>
      </w:pPr>
      <w:r w:rsidRPr="00C50B0B">
        <w:t>Museum:</w:t>
      </w:r>
      <w:r w:rsidRPr="00C50B0B">
        <w:tab/>
      </w:r>
      <w:r w:rsidR="00E967E2" w:rsidRPr="00C50B0B">
        <w:t xml:space="preserve">ID, </w:t>
      </w:r>
      <w:r w:rsidR="00AB0C62" w:rsidRPr="00C50B0B">
        <w:t xml:space="preserve">alle Räume, Öffnungszeiten, alle Mitarbeiter, </w:t>
      </w:r>
      <w:r w:rsidR="00052DDF" w:rsidRPr="00C50B0B">
        <w:t>alle Exponate</w:t>
      </w:r>
      <w:r w:rsidR="00BB793F" w:rsidRPr="00C50B0B">
        <w:t>, alle</w:t>
      </w:r>
      <w:r w:rsidR="00BB793F" w:rsidRPr="00C50B0B">
        <w:br/>
      </w:r>
      <w:r w:rsidR="00BB793F" w:rsidRPr="00C50B0B">
        <w:tab/>
      </w:r>
      <w:r w:rsidR="00BB793F" w:rsidRPr="00C50B0B">
        <w:tab/>
      </w:r>
      <w:r w:rsidR="00BB793F" w:rsidRPr="00C50B0B">
        <w:tab/>
        <w:t>Förderer</w:t>
      </w:r>
    </w:p>
    <w:p w14:paraId="222E72C3" w14:textId="77777777" w:rsidR="00E73EFD" w:rsidRPr="00C50B0B" w:rsidRDefault="00E73EFD" w:rsidP="009F2E92">
      <w:pPr>
        <w:pStyle w:val="Frage0"/>
      </w:pPr>
      <w:bookmarkStart w:id="63" w:name="_fwaocvfis3hh" w:colFirst="0" w:colLast="0"/>
      <w:bookmarkEnd w:id="63"/>
      <w:r w:rsidRPr="00C50B0B">
        <w:t>F: Was bedeutet “zentral gespeichert” genau? Müssen alle Daten in einer Datei landen oder reicht ein Verzeichnis das alle Daten enthält?</w:t>
      </w:r>
    </w:p>
    <w:p w14:paraId="6AF57363" w14:textId="766375BC" w:rsidR="00E73EFD" w:rsidRPr="00C50B0B" w:rsidRDefault="0212821A" w:rsidP="009F2E92">
      <w:pPr>
        <w:pStyle w:val="Antwort0"/>
      </w:pPr>
      <w:bookmarkStart w:id="64" w:name="_8d095itjc0kp" w:colFirst="0" w:colLast="0"/>
      <w:bookmarkEnd w:id="64"/>
      <w:r w:rsidRPr="00C50B0B">
        <w:t xml:space="preserve">A: </w:t>
      </w:r>
      <w:r w:rsidR="28C7EBCA" w:rsidRPr="00C50B0B">
        <w:t xml:space="preserve">Alle </w:t>
      </w:r>
      <w:r w:rsidR="00F406B5" w:rsidRPr="00C50B0B">
        <w:t>D</w:t>
      </w:r>
      <w:r w:rsidR="28C7EBCA" w:rsidRPr="00C50B0B">
        <w:t>aten in einem</w:t>
      </w:r>
      <w:r w:rsidRPr="00C50B0B">
        <w:t xml:space="preserve"> </w:t>
      </w:r>
      <w:r w:rsidR="00420A4A" w:rsidRPr="00C50B0B">
        <w:t>Verzeichnis</w:t>
      </w:r>
      <w:r w:rsidR="00F406B5" w:rsidRPr="00C50B0B">
        <w:t xml:space="preserve"> und darin in Unterverzeichnissen verschachtelt</w:t>
      </w:r>
      <w:r w:rsidRPr="00C50B0B">
        <w:t>.</w:t>
      </w:r>
    </w:p>
    <w:p w14:paraId="655880EB" w14:textId="77777777" w:rsidR="00E73EFD" w:rsidRPr="00C50B0B" w:rsidRDefault="00E73EFD" w:rsidP="009F2E92">
      <w:pPr>
        <w:pStyle w:val="Frage0"/>
      </w:pPr>
      <w:bookmarkStart w:id="65" w:name="_367qigmdb5w7" w:colFirst="0" w:colLast="0"/>
      <w:bookmarkEnd w:id="65"/>
      <w:r w:rsidRPr="00C50B0B">
        <w:t>F: Was umfasst die Definition “Termine” welche im restlichen Dokument nicht mehr konkret erwähnt wird?</w:t>
      </w:r>
    </w:p>
    <w:p w14:paraId="0F569D34" w14:textId="3A65056F" w:rsidR="00E73EFD" w:rsidRPr="00C50B0B" w:rsidRDefault="5ECD9EF6" w:rsidP="009F2E92">
      <w:pPr>
        <w:pStyle w:val="Antwort0"/>
      </w:pPr>
      <w:bookmarkStart w:id="66" w:name="_v8yy64j7mvhb" w:colFirst="0" w:colLast="0"/>
      <w:bookmarkEnd w:id="66"/>
      <w:r w:rsidRPr="00C50B0B">
        <w:t xml:space="preserve">A: Termine können ignoriert werden, </w:t>
      </w:r>
      <w:r w:rsidR="2922E81C" w:rsidRPr="00C50B0B">
        <w:t xml:space="preserve">ist ein Überbleibsel aus </w:t>
      </w:r>
      <w:r w:rsidR="00EEE092" w:rsidRPr="00C50B0B">
        <w:t>einer alten Version.</w:t>
      </w:r>
    </w:p>
    <w:p w14:paraId="08D9819A" w14:textId="77777777" w:rsidR="00E73EFD" w:rsidRPr="00C50B0B" w:rsidRDefault="00E73EFD" w:rsidP="009F2E92">
      <w:pPr>
        <w:pStyle w:val="Frage0"/>
      </w:pPr>
      <w:bookmarkStart w:id="67" w:name="_g7wjseywhywh" w:colFirst="0" w:colLast="0"/>
      <w:bookmarkEnd w:id="67"/>
      <w:r w:rsidRPr="00C50B0B">
        <w:t>F: Was ist bei gleichzeitigem Zugriff von mehreren Nutzern auf denselben Datensatz (vor allem bei gleichzeitigem schreiben)?</w:t>
      </w:r>
    </w:p>
    <w:p w14:paraId="1B4D9CC8" w14:textId="2188E69E" w:rsidR="00E73EFD" w:rsidRPr="00C50B0B" w:rsidRDefault="68963CED" w:rsidP="009F2E92">
      <w:pPr>
        <w:pStyle w:val="Antwort0"/>
      </w:pPr>
      <w:r w:rsidRPr="00C50B0B">
        <w:t>A: Müssen wir uns nicht drum kümmern.</w:t>
      </w:r>
    </w:p>
    <w:p w14:paraId="0B84621A" w14:textId="77777777" w:rsidR="00E73EFD" w:rsidRPr="00C50B0B" w:rsidRDefault="00E73EFD" w:rsidP="009F2E92">
      <w:pPr>
        <w:pBdr>
          <w:top w:val="nil"/>
          <w:left w:val="nil"/>
          <w:bottom w:val="nil"/>
          <w:right w:val="nil"/>
          <w:between w:val="nil"/>
        </w:pBdr>
        <w:spacing w:before="80" w:after="0" w:line="240" w:lineRule="auto"/>
        <w:ind w:firstLine="113"/>
        <w:rPr>
          <w:rFonts w:cs="Arial"/>
          <w:color w:val="000000"/>
        </w:rPr>
      </w:pPr>
      <w:r w:rsidRPr="00C50B0B">
        <w:rPr>
          <w:rFonts w:cs="Arial"/>
          <w:color w:val="000000" w:themeColor="text1"/>
        </w:rPr>
        <w:t>Ein selektiver Import und Export von Daten über lesbare Dateien muss für Backups und zum Datenaustausch möglich sein.</w:t>
      </w:r>
    </w:p>
    <w:p w14:paraId="70B430D2" w14:textId="53DC290D" w:rsidR="00E73EFD" w:rsidRPr="00C50B0B" w:rsidRDefault="00E73EFD" w:rsidP="009F2E92">
      <w:pPr>
        <w:pStyle w:val="Frage0"/>
      </w:pPr>
      <w:bookmarkStart w:id="68" w:name="_s5p8wiugymob" w:colFirst="0" w:colLast="0"/>
      <w:bookmarkEnd w:id="68"/>
      <w:r w:rsidRPr="00C50B0B">
        <w:t xml:space="preserve">F: Was ist lesbar (menschenlesbar vs. </w:t>
      </w:r>
      <w:r w:rsidR="68963CED" w:rsidRPr="00C50B0B">
        <w:t>computerlesbar</w:t>
      </w:r>
      <w:r w:rsidR="00795A86" w:rsidRPr="00C50B0B">
        <w:t>, XML, CSS</w:t>
      </w:r>
      <w:r w:rsidR="00020D6F" w:rsidRPr="00C50B0B">
        <w:t xml:space="preserve"> etc.</w:t>
      </w:r>
      <w:r w:rsidRPr="00C50B0B">
        <w:t>)?</w:t>
      </w:r>
    </w:p>
    <w:p w14:paraId="4BC1DD07" w14:textId="6C36A920" w:rsidR="00E73EFD" w:rsidRPr="00C50B0B" w:rsidRDefault="6D1B83A6" w:rsidP="009F2E92">
      <w:pPr>
        <w:pStyle w:val="Antwort0"/>
      </w:pPr>
      <w:bookmarkStart w:id="69" w:name="_hmz00t2xowkq" w:colFirst="0" w:colLast="0"/>
      <w:bookmarkEnd w:id="69"/>
      <w:r w:rsidRPr="00C50B0B">
        <w:t>A: Für den Menschenlesbar. Der logische Aufbau entspricht einer Baumstruktur und ist damit</w:t>
      </w:r>
      <w:r w:rsidR="5B77E74B" w:rsidRPr="00C50B0B">
        <w:t xml:space="preserve"> </w:t>
      </w:r>
      <w:r w:rsidRPr="00C50B0B">
        <w:t>hierarchisch organisiert</w:t>
      </w:r>
      <w:r w:rsidR="2DC695E2" w:rsidRPr="00C50B0B">
        <w:t>. (</w:t>
      </w:r>
      <w:r w:rsidRPr="00C50B0B">
        <w:t>Siehe Wohlgeformtheit bei XML).</w:t>
      </w:r>
    </w:p>
    <w:p w14:paraId="67492F61" w14:textId="77777777" w:rsidR="00E73EFD" w:rsidRPr="00C50B0B" w:rsidRDefault="00E73EFD" w:rsidP="009F2E92">
      <w:pPr>
        <w:pStyle w:val="Frage0"/>
      </w:pPr>
      <w:bookmarkStart w:id="70" w:name="_3s7wcrgedagw" w:colFirst="0" w:colLast="0"/>
      <w:bookmarkEnd w:id="70"/>
      <w:r w:rsidRPr="00C50B0B">
        <w:t>F: Worüber soll der Datenaustausch stattfindend?</w:t>
      </w:r>
    </w:p>
    <w:p w14:paraId="7DAB9445" w14:textId="4644001B" w:rsidR="00E73EFD" w:rsidRPr="00C50B0B" w:rsidRDefault="7A29A4FB" w:rsidP="00DB46D6">
      <w:pPr>
        <w:pStyle w:val="Antwort0"/>
      </w:pPr>
      <w:bookmarkStart w:id="71" w:name="_crg9l1l40ehs" w:colFirst="0" w:colLast="0"/>
      <w:bookmarkEnd w:id="71"/>
      <w:r w:rsidRPr="00C50B0B">
        <w:t>A: E-Mail, SFTP (Serielle Datenübertragungstechniken).</w:t>
      </w:r>
    </w:p>
    <w:p w14:paraId="3A641AD2" w14:textId="77777777" w:rsidR="00E73EFD" w:rsidRPr="00C50B0B" w:rsidRDefault="00E73EFD" w:rsidP="009F2E92">
      <w:pPr>
        <w:pStyle w:val="Frage0"/>
      </w:pPr>
      <w:bookmarkStart w:id="72" w:name="_e30g84cpvbq4" w:colFirst="0" w:colLast="0"/>
      <w:bookmarkEnd w:id="72"/>
      <w:r w:rsidRPr="00C50B0B">
        <w:t>F: Was soll alles im Backup enthalten sein?</w:t>
      </w:r>
    </w:p>
    <w:p w14:paraId="2D65B897" w14:textId="4D7FC929" w:rsidR="00E73EFD" w:rsidRPr="00C50B0B" w:rsidRDefault="7CAD439F" w:rsidP="009F2E92">
      <w:pPr>
        <w:pStyle w:val="Antwort0"/>
        <w:rPr>
          <w:color w:val="A5A5A5" w:themeColor="accent3"/>
        </w:rPr>
      </w:pPr>
      <w:bookmarkStart w:id="73" w:name="_u5x1lgadc21e" w:colFirst="0" w:colLast="0"/>
      <w:bookmarkEnd w:id="73"/>
      <w:r w:rsidRPr="00C50B0B">
        <w:t xml:space="preserve">A: Alle Daten zu Exponaten, Mittarbeitern, </w:t>
      </w:r>
      <w:r w:rsidR="1B0DEECA" w:rsidRPr="00C50B0B">
        <w:t>Förderer, Räume, Historien</w:t>
      </w:r>
      <w:r w:rsidRPr="00C50B0B">
        <w:t>.</w:t>
      </w:r>
    </w:p>
    <w:p w14:paraId="3FCB349F" w14:textId="599A2A04" w:rsidR="00E73EFD" w:rsidRPr="00C50B0B" w:rsidRDefault="00E73EFD" w:rsidP="009F2E92">
      <w:pPr>
        <w:pBdr>
          <w:top w:val="nil"/>
          <w:left w:val="nil"/>
          <w:bottom w:val="nil"/>
          <w:right w:val="nil"/>
          <w:between w:val="nil"/>
        </w:pBdr>
        <w:spacing w:before="80" w:after="0" w:line="240" w:lineRule="auto"/>
        <w:ind w:firstLine="113"/>
        <w:rPr>
          <w:rFonts w:cs="Arial"/>
          <w:color w:val="000000" w:themeColor="text1"/>
        </w:rPr>
      </w:pPr>
      <w:r w:rsidRPr="00C50B0B">
        <w:rPr>
          <w:rFonts w:cs="Arial"/>
          <w:color w:val="000000" w:themeColor="text1"/>
        </w:rPr>
        <w:t xml:space="preserve">Eine intuitive, leicht bedienbare Benutzeroberfläche setzen wir als selbstverständlich voraus. Es sollen keine besonderen Computerkenntnisse zur Bedienung der Software erforderlich sein. </w:t>
      </w:r>
      <w:bookmarkStart w:id="74" w:name="_hviof8nidrnj" w:colFirst="0" w:colLast="0"/>
      <w:bookmarkEnd w:id="74"/>
    </w:p>
    <w:p w14:paraId="587824A7" w14:textId="1E31BCCF" w:rsidR="00D412AB" w:rsidRPr="00C50B0B" w:rsidRDefault="00D412AB" w:rsidP="00C35652">
      <w:pPr>
        <w:pStyle w:val="Frage0"/>
      </w:pPr>
      <w:r w:rsidRPr="00C50B0B">
        <w:t>F: Welche Vorkenntnisse besitzen die Mitarbeiter? Mit welchen Software</w:t>
      </w:r>
      <w:r w:rsidR="00AF2E67" w:rsidRPr="00C50B0B">
        <w:t xml:space="preserve">s </w:t>
      </w:r>
      <w:r w:rsidR="00C35652" w:rsidRPr="00C50B0B">
        <w:t>sind die Mitarbeiter gewohnt zu arbeiten?</w:t>
      </w:r>
    </w:p>
    <w:p w14:paraId="29E61EDD" w14:textId="188F9845" w:rsidR="00C35652" w:rsidRPr="00C50B0B" w:rsidRDefault="2FB1776A" w:rsidP="00C35652">
      <w:pPr>
        <w:pStyle w:val="Antwort0"/>
        <w:rPr>
          <w:lang w:val="en-US"/>
        </w:rPr>
      </w:pPr>
      <w:r w:rsidRPr="00C50B0B">
        <w:rPr>
          <w:lang w:val="en-US"/>
        </w:rPr>
        <w:lastRenderedPageBreak/>
        <w:t>A: Excel, Word und Internet Explorer.</w:t>
      </w:r>
    </w:p>
    <w:p w14:paraId="71AE9904" w14:textId="77777777" w:rsidR="00E73EFD" w:rsidRPr="00C50B0B" w:rsidRDefault="00E73EFD" w:rsidP="00E73EFD">
      <w:pPr>
        <w:pStyle w:val="berschrift3"/>
        <w:rPr>
          <w:rFonts w:cs="Arial"/>
        </w:rPr>
      </w:pPr>
      <w:bookmarkStart w:id="75" w:name="_Toc38899006"/>
      <w:bookmarkStart w:id="76" w:name="_Toc44320793"/>
      <w:r w:rsidRPr="00C50B0B">
        <w:rPr>
          <w:rFonts w:cs="Arial"/>
        </w:rPr>
        <w:t>Anwendungsbereiche</w:t>
      </w:r>
      <w:bookmarkEnd w:id="75"/>
      <w:bookmarkEnd w:id="76"/>
    </w:p>
    <w:p w14:paraId="523125D0" w14:textId="77777777" w:rsidR="00E73EFD" w:rsidRPr="00C50B0B" w:rsidRDefault="00E73EFD" w:rsidP="00E73EFD">
      <w:pPr>
        <w:pBdr>
          <w:top w:val="nil"/>
          <w:left w:val="nil"/>
          <w:bottom w:val="nil"/>
          <w:right w:val="nil"/>
          <w:between w:val="nil"/>
        </w:pBdr>
        <w:spacing w:before="80" w:after="0" w:line="240" w:lineRule="auto"/>
        <w:ind w:firstLine="113"/>
        <w:rPr>
          <w:rFonts w:cs="Arial"/>
          <w:color w:val="000000"/>
        </w:rPr>
      </w:pPr>
      <w:r w:rsidRPr="00C50B0B">
        <w:rPr>
          <w:rFonts w:cs="Arial"/>
          <w:color w:val="000000" w:themeColor="text1"/>
        </w:rPr>
        <w:t>Die Software soll ausschließlich für die Verwaltung von Exponaten, Fördernden, Räumen und Angestellten und den damit direkt verbundenen Elementen eingesetzt werden. Sie soll ausschließlich innerhalb der Museumsräume eingesetzt werden.</w:t>
      </w:r>
    </w:p>
    <w:p w14:paraId="4284840A" w14:textId="77777777" w:rsidR="00E73EFD" w:rsidRPr="00C50B0B" w:rsidRDefault="00E73EFD" w:rsidP="00E73EFD">
      <w:pPr>
        <w:pStyle w:val="Frage0"/>
      </w:pPr>
      <w:bookmarkStart w:id="77" w:name="_mg5t0ug5r04i" w:colFirst="0" w:colLast="0"/>
      <w:bookmarkEnd w:id="77"/>
      <w:r w:rsidRPr="00C50B0B">
        <w:t>F: Wie viele Geräte haben darauf Zugriff?</w:t>
      </w:r>
    </w:p>
    <w:p w14:paraId="70CA478D" w14:textId="588C3F97" w:rsidR="00E73EFD" w:rsidRPr="00C50B0B" w:rsidRDefault="00E73EFD" w:rsidP="00D9697A">
      <w:pPr>
        <w:pStyle w:val="Antwort0"/>
      </w:pPr>
      <w:bookmarkStart w:id="78" w:name="_ccw28swufey2" w:colFirst="0" w:colLast="0"/>
      <w:bookmarkEnd w:id="78"/>
      <w:r w:rsidRPr="00C50B0B">
        <w:t xml:space="preserve">A: </w:t>
      </w:r>
      <w:r w:rsidR="7B58A2CC" w:rsidRPr="00C50B0B">
        <w:t xml:space="preserve">ca. </w:t>
      </w:r>
      <w:r w:rsidR="1B0DEECA" w:rsidRPr="00C50B0B">
        <w:t>100 Office-PCs.</w:t>
      </w:r>
    </w:p>
    <w:p w14:paraId="1B27D6D9" w14:textId="129BEAD7" w:rsidR="00E73EFD" w:rsidRPr="00C50B0B" w:rsidRDefault="00E73EFD" w:rsidP="00E73EFD">
      <w:pPr>
        <w:pStyle w:val="Frage0"/>
      </w:pPr>
      <w:bookmarkStart w:id="79" w:name="_fsg9b7yahc8w" w:colFirst="0" w:colLast="0"/>
      <w:bookmarkEnd w:id="79"/>
      <w:r w:rsidRPr="00C50B0B">
        <w:t xml:space="preserve">F: Was steht an aktueller Infrastruktur zur </w:t>
      </w:r>
      <w:r w:rsidR="008B1A74" w:rsidRPr="00C50B0B">
        <w:t>Verfügung</w:t>
      </w:r>
      <w:r w:rsidRPr="00C50B0B">
        <w:t>?</w:t>
      </w:r>
    </w:p>
    <w:p w14:paraId="626A0897" w14:textId="730C7747" w:rsidR="00E73EFD" w:rsidRPr="00C50B0B" w:rsidRDefault="7B58A2CC" w:rsidP="4A638586">
      <w:pPr>
        <w:pStyle w:val="Antwort0"/>
      </w:pPr>
      <w:bookmarkStart w:id="80" w:name="_7kgrbpneq124" w:colFirst="0" w:colLast="0"/>
      <w:bookmarkStart w:id="81" w:name="_Toc38899007"/>
      <w:bookmarkEnd w:id="80"/>
      <w:r w:rsidRPr="00C50B0B">
        <w:t xml:space="preserve">A: Office-PCs die über </w:t>
      </w:r>
      <w:r w:rsidR="6EC38C85" w:rsidRPr="00C50B0B">
        <w:t>LAN mit einander verbunden sind</w:t>
      </w:r>
      <w:r w:rsidRPr="00C50B0B">
        <w:t>.</w:t>
      </w:r>
      <w:bookmarkEnd w:id="81"/>
    </w:p>
    <w:p w14:paraId="18D866D1" w14:textId="77777777" w:rsidR="00E73EFD" w:rsidRPr="00C50B0B" w:rsidRDefault="00E73EFD" w:rsidP="00E73EFD">
      <w:pPr>
        <w:pStyle w:val="Frage0"/>
      </w:pPr>
      <w:bookmarkStart w:id="82" w:name="_z1ip00y8pj00" w:colFirst="0" w:colLast="0"/>
      <w:bookmarkEnd w:id="82"/>
      <w:r w:rsidRPr="00C50B0B">
        <w:t>F: Gibt es einen Zentralrechner auf dem die Verwaltung bisher stattfand?</w:t>
      </w:r>
    </w:p>
    <w:p w14:paraId="40ED3139" w14:textId="6F562B26" w:rsidR="00E73EFD" w:rsidRPr="00C50B0B" w:rsidRDefault="658BF57E" w:rsidP="00D9697A">
      <w:pPr>
        <w:pStyle w:val="Antwort0"/>
      </w:pPr>
      <w:bookmarkStart w:id="83" w:name="_3i4q86p4dn6r" w:colFirst="0" w:colLast="0"/>
      <w:bookmarkEnd w:id="83"/>
      <w:r w:rsidRPr="00C50B0B">
        <w:t xml:space="preserve">A: Ja, ein großer </w:t>
      </w:r>
      <w:r w:rsidR="177FD346" w:rsidRPr="00C50B0B">
        <w:t>FileZilla</w:t>
      </w:r>
      <w:r w:rsidR="71520013" w:rsidRPr="00C50B0B">
        <w:t xml:space="preserve"> ftp Server</w:t>
      </w:r>
      <w:r w:rsidRPr="00C50B0B">
        <w:t xml:space="preserve"> auch einem </w:t>
      </w:r>
      <w:r w:rsidR="71520013" w:rsidRPr="00C50B0B">
        <w:t>Windows Rechner</w:t>
      </w:r>
      <w:r w:rsidR="177FD346" w:rsidRPr="00C50B0B">
        <w:t xml:space="preserve"> mit 42 TB Speicherplatz</w:t>
      </w:r>
      <w:r w:rsidR="00E73EFD" w:rsidRPr="00C50B0B">
        <w:t>.</w:t>
      </w:r>
    </w:p>
    <w:p w14:paraId="6686349E" w14:textId="77777777" w:rsidR="00E73EFD" w:rsidRPr="00C50B0B" w:rsidRDefault="00E73EFD" w:rsidP="00E73EFD">
      <w:pPr>
        <w:pStyle w:val="Frage0"/>
      </w:pPr>
      <w:bookmarkStart w:id="84" w:name="_459orgibbc3t" w:colFirst="0" w:colLast="0"/>
      <w:bookmarkEnd w:id="84"/>
      <w:r w:rsidRPr="00C50B0B">
        <w:t>F: Was sind die “damit direkt verbundenen Elementen”?</w:t>
      </w:r>
    </w:p>
    <w:p w14:paraId="2CA1666C" w14:textId="60C48AAE" w:rsidR="3913BFA1" w:rsidRPr="00C50B0B" w:rsidRDefault="3913BFA1" w:rsidP="3913BFA1">
      <w:pPr>
        <w:pStyle w:val="Antwort0"/>
      </w:pPr>
      <w:r w:rsidRPr="00C50B0B">
        <w:t>A: Exponaten, Fördernden, Räumen, Historie und Angestellten.</w:t>
      </w:r>
    </w:p>
    <w:p w14:paraId="4480C550" w14:textId="77777777" w:rsidR="00E73EFD" w:rsidRPr="00C50B0B" w:rsidRDefault="00E73EFD" w:rsidP="00E73EFD">
      <w:pPr>
        <w:pStyle w:val="berschrift3"/>
        <w:rPr>
          <w:rFonts w:cs="Arial"/>
        </w:rPr>
      </w:pPr>
      <w:bookmarkStart w:id="85" w:name="_Toc38899008"/>
      <w:bookmarkStart w:id="86" w:name="_Toc44320794"/>
      <w:r w:rsidRPr="00C50B0B">
        <w:rPr>
          <w:rFonts w:cs="Arial"/>
        </w:rPr>
        <w:t>Zielgruppen, Benutzerrollen und Verantwortlichkeiten</w:t>
      </w:r>
      <w:bookmarkEnd w:id="85"/>
      <w:bookmarkEnd w:id="86"/>
    </w:p>
    <w:p w14:paraId="1B1E6BA7" w14:textId="77777777" w:rsidR="00E73EFD" w:rsidRPr="00C50B0B" w:rsidRDefault="00E73EFD" w:rsidP="00E73EFD">
      <w:pPr>
        <w:pBdr>
          <w:top w:val="nil"/>
          <w:left w:val="nil"/>
          <w:bottom w:val="nil"/>
          <w:right w:val="nil"/>
          <w:between w:val="nil"/>
        </w:pBdr>
        <w:spacing w:before="80" w:after="0" w:line="240" w:lineRule="auto"/>
        <w:ind w:firstLine="113"/>
        <w:rPr>
          <w:rFonts w:cs="Arial"/>
          <w:color w:val="000000"/>
        </w:rPr>
      </w:pPr>
      <w:r w:rsidRPr="00C50B0B">
        <w:rPr>
          <w:rFonts w:cs="Arial"/>
          <w:color w:val="000000"/>
        </w:rPr>
        <w:t>Es gibt folgende Benutzerrollen:</w:t>
      </w:r>
    </w:p>
    <w:p w14:paraId="7914941F" w14:textId="77777777" w:rsidR="00E73EFD" w:rsidRPr="00C50B0B" w:rsidRDefault="00E73EFD" w:rsidP="00E73EFD">
      <w:pPr>
        <w:numPr>
          <w:ilvl w:val="0"/>
          <w:numId w:val="14"/>
        </w:numPr>
        <w:spacing w:before="120" w:after="0" w:line="240" w:lineRule="auto"/>
        <w:ind w:left="641" w:hanging="357"/>
        <w:rPr>
          <w:rFonts w:cs="Arial"/>
        </w:rPr>
      </w:pPr>
      <w:r w:rsidRPr="00C50B0B">
        <w:rPr>
          <w:rFonts w:cs="Arial"/>
        </w:rPr>
        <w:t>Benutzer(innen) zur Pflege der Daten über die Exponate. Diese gehören grundsätzlich zum geschulten Fachpersonal.</w:t>
      </w:r>
      <w:bookmarkStart w:id="87" w:name="_9tgmextmgx77" w:colFirst="0" w:colLast="0"/>
      <w:bookmarkEnd w:id="87"/>
    </w:p>
    <w:p w14:paraId="25835AC8" w14:textId="77777777" w:rsidR="00E73EFD" w:rsidRPr="00C50B0B" w:rsidRDefault="00E73EFD" w:rsidP="00E73EFD">
      <w:pPr>
        <w:pStyle w:val="Frage0"/>
      </w:pPr>
      <w:r w:rsidRPr="00C50B0B">
        <w:t>F: Was umfasst diese “Pflege der Daten” genau?</w:t>
      </w:r>
    </w:p>
    <w:p w14:paraId="3B3E6553" w14:textId="475EA390" w:rsidR="00E73EFD" w:rsidRPr="00C50B0B" w:rsidRDefault="3B86279B" w:rsidP="00D9697A">
      <w:pPr>
        <w:pStyle w:val="Antwort0"/>
      </w:pPr>
      <w:r w:rsidRPr="00C50B0B">
        <w:t>A: Erstellen neuer Exponate, Deaktivieren der Exponate und das Bearbeiten von Exponaten</w:t>
      </w:r>
      <w:r w:rsidR="000AC38D" w:rsidRPr="00C50B0B">
        <w:t>.</w:t>
      </w:r>
    </w:p>
    <w:p w14:paraId="44934E2A" w14:textId="4C3B5769" w:rsidR="008D1F4F" w:rsidRPr="00C50B0B" w:rsidRDefault="008D1F4F" w:rsidP="008D1F4F">
      <w:pPr>
        <w:pStyle w:val="Frage0"/>
      </w:pPr>
      <w:r w:rsidRPr="00C50B0B">
        <w:t xml:space="preserve">F: </w:t>
      </w:r>
      <w:r w:rsidR="00D47379" w:rsidRPr="00C50B0B">
        <w:t>Auf welche Daten darf diese Benutzerrolle zugreifen</w:t>
      </w:r>
      <w:r w:rsidRPr="00C50B0B">
        <w:t>?</w:t>
      </w:r>
      <w:r w:rsidR="00D47379" w:rsidRPr="00C50B0B">
        <w:t xml:space="preserve"> Welche darf sie bearbeiten?</w:t>
      </w:r>
    </w:p>
    <w:p w14:paraId="559808B8" w14:textId="2FB6EF5F" w:rsidR="00AE567C" w:rsidRPr="00C50B0B" w:rsidRDefault="000AC38D" w:rsidP="00AE567C">
      <w:pPr>
        <w:pStyle w:val="Antwort0"/>
      </w:pPr>
      <w:r w:rsidRPr="00C50B0B">
        <w:t xml:space="preserve">A: Alle Daten </w:t>
      </w:r>
      <w:r w:rsidR="00A418A5" w:rsidRPr="00C50B0B">
        <w:t>in</w:t>
      </w:r>
      <w:r w:rsidRPr="00C50B0B">
        <w:t xml:space="preserve"> </w:t>
      </w:r>
      <w:r w:rsidR="005B107C" w:rsidRPr="00C50B0B">
        <w:t>Bezug</w:t>
      </w:r>
      <w:r w:rsidRPr="00C50B0B">
        <w:t xml:space="preserve"> auf Exponate.</w:t>
      </w:r>
    </w:p>
    <w:p w14:paraId="49A5AA93" w14:textId="5DBD3660" w:rsidR="00973126" w:rsidRPr="00C50B0B" w:rsidRDefault="0A99F4DA" w:rsidP="00973126">
      <w:pPr>
        <w:pStyle w:val="Frage0"/>
      </w:pPr>
      <w:r w:rsidRPr="00C50B0B">
        <w:t>F: Gibt es ein Alias für diese Rolle?</w:t>
      </w:r>
    </w:p>
    <w:p w14:paraId="481B1939" w14:textId="3CE46484" w:rsidR="685E3E87" w:rsidRPr="00C50B0B" w:rsidRDefault="685E3E87" w:rsidP="685E3E87">
      <w:pPr>
        <w:pStyle w:val="Antwort0"/>
      </w:pPr>
      <w:r w:rsidRPr="00C50B0B">
        <w:t>A: User</w:t>
      </w:r>
      <w:r w:rsidR="03CD8782" w:rsidRPr="00C50B0B">
        <w:t>.</w:t>
      </w:r>
    </w:p>
    <w:p w14:paraId="63C2039B" w14:textId="77777777" w:rsidR="00E73EFD" w:rsidRPr="00C50B0B" w:rsidRDefault="00E73EFD" w:rsidP="00E73EFD">
      <w:pPr>
        <w:numPr>
          <w:ilvl w:val="0"/>
          <w:numId w:val="14"/>
        </w:numPr>
        <w:pBdr>
          <w:top w:val="nil"/>
          <w:left w:val="nil"/>
          <w:bottom w:val="nil"/>
          <w:right w:val="nil"/>
          <w:between w:val="nil"/>
        </w:pBdr>
        <w:spacing w:before="120" w:after="0" w:line="240" w:lineRule="auto"/>
        <w:ind w:left="641" w:hanging="357"/>
        <w:rPr>
          <w:rFonts w:cs="Arial"/>
          <w:color w:val="000000"/>
        </w:rPr>
      </w:pPr>
      <w:r w:rsidRPr="00C50B0B">
        <w:rPr>
          <w:rFonts w:cs="Arial"/>
          <w:color w:val="000000"/>
        </w:rPr>
        <w:t>Angestellte zur Pflege der Fördernden und Angestellten im System</w:t>
      </w:r>
    </w:p>
    <w:p w14:paraId="25114513" w14:textId="2B5AB12A" w:rsidR="00E73EFD" w:rsidRPr="00C50B0B" w:rsidRDefault="00E73EFD" w:rsidP="00E73EFD">
      <w:pPr>
        <w:pStyle w:val="Frage0"/>
      </w:pPr>
      <w:bookmarkStart w:id="88" w:name="_fzb9e2rpgk5w" w:colFirst="0" w:colLast="0"/>
      <w:bookmarkEnd w:id="88"/>
      <w:r w:rsidRPr="00C50B0B">
        <w:t xml:space="preserve">F: </w:t>
      </w:r>
      <w:r w:rsidR="00812DB3" w:rsidRPr="00C50B0B">
        <w:t>Auf welche Daten darf diese Benutzerrolle zugreifen? Welche darf sie bearbeiten</w:t>
      </w:r>
      <w:r w:rsidRPr="00C50B0B">
        <w:t>?</w:t>
      </w:r>
    </w:p>
    <w:p w14:paraId="46AF2980" w14:textId="3D88C98D" w:rsidR="00812DB3" w:rsidRPr="00C50B0B" w:rsidRDefault="38D90C2F" w:rsidP="00812DB3">
      <w:pPr>
        <w:pStyle w:val="Antwort0"/>
      </w:pPr>
      <w:bookmarkStart w:id="89" w:name="_7mjinlqoflti" w:colFirst="0" w:colLast="0"/>
      <w:bookmarkEnd w:id="89"/>
      <w:r w:rsidRPr="00C50B0B">
        <w:t xml:space="preserve">A: Alles mit </w:t>
      </w:r>
      <w:r w:rsidR="00F406B5" w:rsidRPr="00C50B0B">
        <w:t>Bezug</w:t>
      </w:r>
      <w:r w:rsidRPr="00C50B0B">
        <w:t xml:space="preserve"> auf Förderer</w:t>
      </w:r>
      <w:r w:rsidR="0A23D797" w:rsidRPr="00C50B0B">
        <w:t xml:space="preserve"> und Users</w:t>
      </w:r>
      <w:r w:rsidRPr="00C50B0B">
        <w:t>.</w:t>
      </w:r>
    </w:p>
    <w:p w14:paraId="4EF695D2" w14:textId="12F0D219" w:rsidR="0A23D797" w:rsidRPr="00C50B0B" w:rsidRDefault="427E8E65" w:rsidP="0A23D797">
      <w:pPr>
        <w:pStyle w:val="Frage0"/>
      </w:pPr>
      <w:bookmarkStart w:id="90" w:name="_lbrps79261uy" w:colFirst="0" w:colLast="0"/>
      <w:bookmarkEnd w:id="90"/>
      <w:r w:rsidRPr="00C50B0B">
        <w:t>F: Gibt es ein Alias für diese Rolle?</w:t>
      </w:r>
    </w:p>
    <w:p w14:paraId="51CA1D50" w14:textId="5824B837" w:rsidR="427E8E65" w:rsidRPr="00C50B0B" w:rsidRDefault="7871378C" w:rsidP="427E8E65">
      <w:pPr>
        <w:pStyle w:val="Antwort0"/>
      </w:pPr>
      <w:r w:rsidRPr="00C50B0B">
        <w:t>A: Human Resources (HR)</w:t>
      </w:r>
      <w:r w:rsidR="00F406B5" w:rsidRPr="00C50B0B">
        <w:t>.</w:t>
      </w:r>
    </w:p>
    <w:p w14:paraId="48D7E865" w14:textId="3CB5EDF3" w:rsidR="00E73EFD" w:rsidRPr="00C50B0B" w:rsidRDefault="00E73EFD" w:rsidP="00E73EFD">
      <w:pPr>
        <w:numPr>
          <w:ilvl w:val="0"/>
          <w:numId w:val="14"/>
        </w:numPr>
        <w:pBdr>
          <w:top w:val="nil"/>
          <w:left w:val="nil"/>
          <w:bottom w:val="nil"/>
          <w:right w:val="nil"/>
          <w:between w:val="nil"/>
        </w:pBdr>
        <w:spacing w:before="120" w:after="0" w:line="240" w:lineRule="auto"/>
        <w:ind w:left="641" w:hanging="357"/>
        <w:rPr>
          <w:rFonts w:cs="Arial"/>
          <w:color w:val="000000"/>
        </w:rPr>
      </w:pPr>
      <w:r w:rsidRPr="00C50B0B">
        <w:rPr>
          <w:rFonts w:cs="Arial"/>
          <w:color w:val="000000" w:themeColor="text1"/>
        </w:rPr>
        <w:t xml:space="preserve">Eine hauptverantwortliche Person (Administrator) hat Vollzugriff auf sämtliche Daten, vor allem für deren Import und Export sowie deren Backup. </w:t>
      </w:r>
    </w:p>
    <w:p w14:paraId="40C79C36" w14:textId="3CB5EDF3" w:rsidR="00812DB3" w:rsidRPr="00C50B0B" w:rsidRDefault="00812DB3" w:rsidP="00812DB3">
      <w:pPr>
        <w:pStyle w:val="Frage0"/>
      </w:pPr>
      <w:r w:rsidRPr="00C50B0B">
        <w:t>F:</w:t>
      </w:r>
      <w:r w:rsidRPr="00C50B0B">
        <w:rPr>
          <w:color w:val="000000" w:themeColor="text1"/>
        </w:rPr>
        <w:t xml:space="preserve"> </w:t>
      </w:r>
      <w:r w:rsidRPr="00C50B0B">
        <w:t>Auf welche Daten darf diese Benutzerrolle zugreifen? Welche darf sie bearbeiten?</w:t>
      </w:r>
    </w:p>
    <w:p w14:paraId="496225BF" w14:textId="3CE46484" w:rsidR="00886C9E" w:rsidRPr="00C50B0B" w:rsidRDefault="7DE6C253" w:rsidP="00886C9E">
      <w:pPr>
        <w:pStyle w:val="Antwort0"/>
      </w:pPr>
      <w:r w:rsidRPr="00C50B0B">
        <w:t>A: Alle Daten jeglicher art.</w:t>
      </w:r>
    </w:p>
    <w:p w14:paraId="4F43DEFB" w14:textId="3CE46484" w:rsidR="03CD8782" w:rsidRPr="00C50B0B" w:rsidRDefault="03CD8782" w:rsidP="03CD8782">
      <w:pPr>
        <w:pStyle w:val="Frage0"/>
      </w:pPr>
      <w:r w:rsidRPr="00C50B0B">
        <w:t>F: gibt es ein Alias für diese Rolle?</w:t>
      </w:r>
    </w:p>
    <w:p w14:paraId="3B0F89AE" w14:textId="04B925F6" w:rsidR="03CD8782" w:rsidRPr="00C50B0B" w:rsidRDefault="0A23D797" w:rsidP="03CD8782">
      <w:pPr>
        <w:pStyle w:val="Antwort0"/>
      </w:pPr>
      <w:r w:rsidRPr="00C50B0B">
        <w:t>A: Admin.</w:t>
      </w:r>
    </w:p>
    <w:p w14:paraId="1DFB3CD1" w14:textId="77777777" w:rsidR="00E73EFD" w:rsidRPr="00C50B0B" w:rsidRDefault="00E73EFD" w:rsidP="00E73EFD">
      <w:pPr>
        <w:pStyle w:val="berschrift3"/>
        <w:rPr>
          <w:rFonts w:cs="Arial"/>
        </w:rPr>
      </w:pPr>
      <w:bookmarkStart w:id="91" w:name="_Toc38899009"/>
      <w:bookmarkStart w:id="92" w:name="_Toc44320795"/>
      <w:r w:rsidRPr="00C50B0B">
        <w:rPr>
          <w:rFonts w:cs="Arial"/>
        </w:rPr>
        <w:t>Zusammenspiel mit anderen Systemen</w:t>
      </w:r>
      <w:bookmarkEnd w:id="91"/>
      <w:bookmarkEnd w:id="92"/>
    </w:p>
    <w:p w14:paraId="4A58D466" w14:textId="77777777" w:rsidR="00E73EFD" w:rsidRPr="00C50B0B" w:rsidRDefault="00E73EFD" w:rsidP="00E73EFD">
      <w:pPr>
        <w:pBdr>
          <w:top w:val="nil"/>
          <w:left w:val="nil"/>
          <w:bottom w:val="nil"/>
          <w:right w:val="nil"/>
          <w:between w:val="nil"/>
        </w:pBdr>
        <w:spacing w:before="80" w:after="0" w:line="240" w:lineRule="auto"/>
        <w:ind w:firstLine="113"/>
        <w:rPr>
          <w:rFonts w:cs="Arial"/>
          <w:color w:val="000000"/>
        </w:rPr>
      </w:pPr>
      <w:r w:rsidRPr="00C50B0B">
        <w:rPr>
          <w:rFonts w:cs="Arial"/>
          <w:color w:val="000000"/>
        </w:rPr>
        <w:t>Die Daten über die Angestellten (Gehälter bzw. Löhne, Steuern, Kranken- und Rentenversicherung usw.) werden separat durch ein vorhandenes Personalbuchhaltungsprogramm verwaltet und müssen hier nicht berücksichtigt werden. Die finanztechnischen Daten werden über unser vorhandenes Finanzsystem erfasst und müssen hier ebenfalls nicht berücksichtigt werden.</w:t>
      </w:r>
    </w:p>
    <w:p w14:paraId="4CD928EB" w14:textId="77777777" w:rsidR="00E73EFD" w:rsidRPr="00C50B0B" w:rsidRDefault="00E73EFD" w:rsidP="00E73EFD">
      <w:pPr>
        <w:pBdr>
          <w:top w:val="nil"/>
          <w:left w:val="nil"/>
          <w:bottom w:val="nil"/>
          <w:right w:val="nil"/>
          <w:between w:val="nil"/>
        </w:pBdr>
        <w:spacing w:before="80" w:after="0" w:line="240" w:lineRule="auto"/>
        <w:ind w:firstLine="113"/>
        <w:rPr>
          <w:rFonts w:cs="Arial"/>
        </w:rPr>
      </w:pPr>
      <w:r w:rsidRPr="00C50B0B">
        <w:rPr>
          <w:rFonts w:cs="Arial"/>
          <w:color w:val="000000"/>
        </w:rPr>
        <w:lastRenderedPageBreak/>
        <w:t>Ein sicherer Web-Zugriff auf unser Angebot (Teilinformationen über unsere Exponate) muss erst in einer späteren Erweiterung über eine Web-Seite möglich sein. Jedoch sollen bereits jetzt Schnittstellen dafür definiert werden.</w:t>
      </w:r>
    </w:p>
    <w:p w14:paraId="42038D5F" w14:textId="77777777" w:rsidR="00E73EFD" w:rsidRPr="00C50B0B" w:rsidRDefault="00E73EFD" w:rsidP="00E73EFD">
      <w:pPr>
        <w:pStyle w:val="Frage0"/>
      </w:pPr>
      <w:bookmarkStart w:id="93" w:name="_vaokl5a4e4kd" w:colFirst="0" w:colLast="0"/>
      <w:bookmarkEnd w:id="93"/>
      <w:r w:rsidRPr="00C50B0B">
        <w:t>F: Welche Teilinformation sollen Abrufbar sein?</w:t>
      </w:r>
    </w:p>
    <w:p w14:paraId="1D5352BA" w14:textId="20AD93A1" w:rsidR="00E73EFD" w:rsidRPr="00C50B0B" w:rsidRDefault="12856E63" w:rsidP="00987DA1">
      <w:pPr>
        <w:pStyle w:val="Antwort0"/>
      </w:pPr>
      <w:bookmarkStart w:id="94" w:name="_fwo220hdzcc5" w:colFirst="0" w:colLast="0"/>
      <w:bookmarkEnd w:id="94"/>
      <w:r w:rsidRPr="00C50B0B">
        <w:t xml:space="preserve">A: </w:t>
      </w:r>
      <w:r w:rsidR="4D7C1613" w:rsidRPr="00C50B0B">
        <w:t>Das</w:t>
      </w:r>
      <w:r w:rsidRPr="00C50B0B">
        <w:t xml:space="preserve"> soll durch die Benutzer beim jeweiligen Exponat angegeben werden können.</w:t>
      </w:r>
    </w:p>
    <w:p w14:paraId="20995B8D" w14:textId="096D2FD0" w:rsidR="00E73EFD" w:rsidRPr="00C50B0B" w:rsidRDefault="00E73EFD" w:rsidP="00E73EFD">
      <w:pPr>
        <w:pStyle w:val="Frage0"/>
      </w:pPr>
      <w:bookmarkStart w:id="95" w:name="_4mbsc7p5c2w3" w:colFirst="0" w:colLast="0"/>
      <w:bookmarkEnd w:id="95"/>
      <w:r w:rsidRPr="00C50B0B">
        <w:t xml:space="preserve">F: Was für eine Schnittstelle? Wie soll diese </w:t>
      </w:r>
      <w:r w:rsidR="00E94B1E" w:rsidRPr="00C50B0B">
        <w:t>a</w:t>
      </w:r>
      <w:r w:rsidRPr="00C50B0B">
        <w:t>ussehen (abfrage mit Java-Methoden, von anderen Programmtypen ansprechbar, REST-API, Interface etc.)?</w:t>
      </w:r>
    </w:p>
    <w:p w14:paraId="3659E99E" w14:textId="0E414897" w:rsidR="00E73EFD" w:rsidRPr="00C50B0B" w:rsidRDefault="12856E63" w:rsidP="00E73EFD">
      <w:pPr>
        <w:pStyle w:val="Antwort0"/>
      </w:pPr>
      <w:bookmarkStart w:id="96" w:name="_dg80nbpomgih" w:colFirst="0" w:colLast="0"/>
      <w:bookmarkEnd w:id="96"/>
      <w:r w:rsidRPr="00C50B0B">
        <w:t>A: RMI-Schnittstelle.</w:t>
      </w:r>
    </w:p>
    <w:p w14:paraId="48C07117" w14:textId="0A9AD593" w:rsidR="00391506" w:rsidRPr="00C50B0B" w:rsidRDefault="00391506" w:rsidP="00391506">
      <w:pPr>
        <w:pStyle w:val="Frage0"/>
      </w:pPr>
      <w:r w:rsidRPr="00C50B0B">
        <w:t>F: An wen soll diese Schnittstelle zugänglich sein</w:t>
      </w:r>
      <w:r w:rsidR="00E94B1E" w:rsidRPr="00C50B0B">
        <w:t xml:space="preserve"> (offen zum Internet, </w:t>
      </w:r>
      <w:r w:rsidR="0070579F" w:rsidRPr="00C50B0B">
        <w:t xml:space="preserve">nur Intern, nur auf </w:t>
      </w:r>
      <w:proofErr w:type="gramStart"/>
      <w:r w:rsidR="0070579F" w:rsidRPr="00C50B0B">
        <w:t>der selben</w:t>
      </w:r>
      <w:proofErr w:type="gramEnd"/>
      <w:r w:rsidR="0070579F" w:rsidRPr="00C50B0B">
        <w:t xml:space="preserve"> Maschine etc.)</w:t>
      </w:r>
      <w:r w:rsidRPr="00C50B0B">
        <w:t>?</w:t>
      </w:r>
    </w:p>
    <w:p w14:paraId="7554940B" w14:textId="03FA31D9" w:rsidR="00391506" w:rsidRPr="00C50B0B" w:rsidRDefault="12856E63" w:rsidP="00391506">
      <w:pPr>
        <w:pStyle w:val="Antwort0"/>
      </w:pPr>
      <w:r w:rsidRPr="00C50B0B">
        <w:t xml:space="preserve">A: Nur im </w:t>
      </w:r>
      <w:proofErr w:type="spellStart"/>
      <w:r w:rsidRPr="00C50B0B">
        <w:t>localen</w:t>
      </w:r>
      <w:proofErr w:type="spellEnd"/>
      <w:r w:rsidRPr="00C50B0B">
        <w:t xml:space="preserve"> </w:t>
      </w:r>
      <w:r w:rsidR="7D9AC397" w:rsidRPr="00C50B0B">
        <w:t>Museums LAN.</w:t>
      </w:r>
    </w:p>
    <w:p w14:paraId="3264317C" w14:textId="77777777" w:rsidR="00E73EFD" w:rsidRPr="00C50B0B" w:rsidRDefault="00E73EFD" w:rsidP="00E73EFD">
      <w:pPr>
        <w:pBdr>
          <w:top w:val="nil"/>
          <w:left w:val="nil"/>
          <w:bottom w:val="nil"/>
          <w:right w:val="nil"/>
          <w:between w:val="nil"/>
        </w:pBdr>
        <w:spacing w:before="80" w:after="0" w:line="240" w:lineRule="auto"/>
        <w:ind w:firstLine="113"/>
        <w:rPr>
          <w:rFonts w:cs="Arial"/>
          <w:color w:val="000000"/>
        </w:rPr>
      </w:pPr>
      <w:r w:rsidRPr="00C50B0B">
        <w:rPr>
          <w:rFonts w:cs="Arial"/>
          <w:color w:val="000000"/>
        </w:rPr>
        <w:t>Möglichst alle Daten sollen vom alten in das neue System übertragen werden.</w:t>
      </w:r>
    </w:p>
    <w:p w14:paraId="48CB28C7" w14:textId="77777777" w:rsidR="00E73EFD" w:rsidRPr="00C50B0B" w:rsidRDefault="00E73EFD" w:rsidP="00E73EFD">
      <w:pPr>
        <w:pStyle w:val="Frage0"/>
      </w:pPr>
      <w:bookmarkStart w:id="97" w:name="_kshq0pmsqxjx" w:colFirst="0" w:colLast="0"/>
      <w:bookmarkEnd w:id="97"/>
      <w:r w:rsidRPr="00C50B0B">
        <w:t>F: Wie sieht das alte System aus? Besitzt es Schnittstellen, ist es eine händisch veränderte Excel-Datei etc.?</w:t>
      </w:r>
    </w:p>
    <w:p w14:paraId="34E8461E" w14:textId="02297F55" w:rsidR="00E73EFD" w:rsidRPr="00C50B0B" w:rsidRDefault="7D9AC397" w:rsidP="00E73EFD">
      <w:pPr>
        <w:pStyle w:val="Antwort0"/>
      </w:pPr>
      <w:bookmarkStart w:id="98" w:name="_h97s11xl5gm" w:colFirst="0" w:colLast="0"/>
      <w:bookmarkEnd w:id="98"/>
      <w:r w:rsidRPr="00C50B0B">
        <w:t xml:space="preserve">A: Es besitzt keine </w:t>
      </w:r>
      <w:r w:rsidR="00D552E6" w:rsidRPr="00C50B0B">
        <w:t>Schnittstellen</w:t>
      </w:r>
      <w:r w:rsidRPr="00C50B0B">
        <w:t>.</w:t>
      </w:r>
      <w:r w:rsidR="6981538E" w:rsidRPr="00C50B0B">
        <w:t xml:space="preserve"> Aber es gibt Excel-Tabellen für Exponate, </w:t>
      </w:r>
      <w:proofErr w:type="spellStart"/>
      <w:r w:rsidR="6981538E" w:rsidRPr="00C50B0B">
        <w:t>Föderer</w:t>
      </w:r>
      <w:proofErr w:type="spellEnd"/>
      <w:r w:rsidR="6981538E" w:rsidRPr="00C50B0B">
        <w:t xml:space="preserve">, Historien-Bearbeitung, Historien-Besitz, Historien-Geschichte, Mitarbeiter und Räume die </w:t>
      </w:r>
      <w:r w:rsidR="00D04EA8" w:rsidRPr="00C50B0B">
        <w:t>h</w:t>
      </w:r>
      <w:r w:rsidR="6981538E" w:rsidRPr="00C50B0B">
        <w:t>ändisch verwaltet werden.</w:t>
      </w:r>
    </w:p>
    <w:p w14:paraId="241EB071" w14:textId="2DD4AFB6" w:rsidR="0070579F" w:rsidRPr="00C50B0B" w:rsidRDefault="0070579F" w:rsidP="0070579F">
      <w:pPr>
        <w:pStyle w:val="Frage0"/>
      </w:pPr>
      <w:r w:rsidRPr="00C50B0B">
        <w:t xml:space="preserve">F: </w:t>
      </w:r>
      <w:r w:rsidR="000145B2" w:rsidRPr="00C50B0B">
        <w:t>Gibt es irgendwelche Vorgaben an die Struktur im neu</w:t>
      </w:r>
      <w:r w:rsidR="00992F3E" w:rsidRPr="00C50B0B">
        <w:t>e</w:t>
      </w:r>
      <w:r w:rsidR="000145B2" w:rsidRPr="00C50B0B">
        <w:t>n System</w:t>
      </w:r>
      <w:r w:rsidRPr="00C50B0B">
        <w:t>?</w:t>
      </w:r>
      <w:r w:rsidR="00B8589B" w:rsidRPr="00C50B0B">
        <w:t xml:space="preserve"> Können wir alles umstr</w:t>
      </w:r>
      <w:r w:rsidR="009832A6" w:rsidRPr="00C50B0B">
        <w:t>ukturieren?</w:t>
      </w:r>
    </w:p>
    <w:p w14:paraId="2C57171E" w14:textId="224E204C" w:rsidR="0070579F" w:rsidRPr="00C50B0B" w:rsidRDefault="2C666BDF" w:rsidP="0070579F">
      <w:pPr>
        <w:pStyle w:val="Antwort0"/>
      </w:pPr>
      <w:r w:rsidRPr="00C50B0B">
        <w:t xml:space="preserve">A: Ja wie es am </w:t>
      </w:r>
      <w:r w:rsidR="191EB562" w:rsidRPr="00C50B0B">
        <w:t>besten</w:t>
      </w:r>
      <w:r w:rsidRPr="00C50B0B">
        <w:t xml:space="preserve"> passt.</w:t>
      </w:r>
    </w:p>
    <w:p w14:paraId="4DD6AEFC" w14:textId="77777777" w:rsidR="00E73EFD" w:rsidRPr="00C50B0B" w:rsidRDefault="00E73EFD" w:rsidP="00E73EFD">
      <w:pPr>
        <w:pStyle w:val="berschrift3"/>
        <w:rPr>
          <w:rFonts w:cs="Arial"/>
        </w:rPr>
      </w:pPr>
      <w:bookmarkStart w:id="99" w:name="_Toc38899010"/>
      <w:bookmarkStart w:id="100" w:name="_Toc44320796"/>
      <w:r w:rsidRPr="00C50B0B">
        <w:rPr>
          <w:rFonts w:cs="Arial"/>
        </w:rPr>
        <w:t>Produktfunktionen</w:t>
      </w:r>
      <w:bookmarkEnd w:id="99"/>
      <w:bookmarkEnd w:id="100"/>
    </w:p>
    <w:tbl>
      <w:tblPr>
        <w:tblW w:w="9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8220"/>
      </w:tblGrid>
      <w:tr w:rsidR="00E73EFD" w:rsidRPr="00C50B0B" w14:paraId="11FCC482" w14:textId="77777777" w:rsidTr="00B54C58">
        <w:trPr>
          <w:trHeight w:val="220"/>
        </w:trPr>
        <w:tc>
          <w:tcPr>
            <w:tcW w:w="988" w:type="dxa"/>
            <w:shd w:val="clear" w:color="auto" w:fill="auto"/>
          </w:tcPr>
          <w:p w14:paraId="4003DB54"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/LF10/</w:t>
            </w:r>
          </w:p>
        </w:tc>
        <w:tc>
          <w:tcPr>
            <w:tcW w:w="8220" w:type="dxa"/>
            <w:shd w:val="clear" w:color="auto" w:fill="auto"/>
          </w:tcPr>
          <w:p w14:paraId="6F0200ED"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Der jeweilige Benutzer muss die Möglichkeit haben, über eine grafische Benutzeroberfläche alle für ihn relevanten Daten einfach und übersichtlich zu verwalten.</w:t>
            </w:r>
          </w:p>
          <w:p w14:paraId="3AEA7504" w14:textId="667CC82E"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01" w:name="_id3cmi527qja" w:colFirst="0" w:colLast="0"/>
            <w:bookmarkEnd w:id="101"/>
            <w:r w:rsidRPr="00C50B0B">
              <w:t>F: Welche Programme verwenden die aktuellen Mitarbeiter am häufigsten?</w:t>
            </w:r>
          </w:p>
          <w:p w14:paraId="59FD228F" w14:textId="6C6F5F73" w:rsidR="00E73EFD" w:rsidRPr="00C50B0B" w:rsidRDefault="245E1B13" w:rsidP="00B54C58">
            <w:pPr>
              <w:pStyle w:val="Antwort0"/>
              <w:pBdr>
                <w:top w:val="none" w:sz="0" w:space="0" w:color="auto"/>
                <w:left w:val="none" w:sz="0" w:space="0" w:color="auto"/>
                <w:bottom w:val="none" w:sz="0" w:space="0" w:color="auto"/>
                <w:right w:val="none" w:sz="0" w:space="0" w:color="auto"/>
                <w:between w:val="none" w:sz="0" w:space="0" w:color="auto"/>
              </w:pBdr>
              <w:rPr>
                <w:color w:val="A5A5A5" w:themeColor="accent3"/>
                <w:lang w:val="en-US"/>
              </w:rPr>
            </w:pPr>
            <w:bookmarkStart w:id="102" w:name="_g3mamndw86lv" w:colFirst="0" w:colLast="0"/>
            <w:bookmarkEnd w:id="102"/>
            <w:r w:rsidRPr="00C50B0B">
              <w:rPr>
                <w:lang w:val="en-US"/>
              </w:rPr>
              <w:t xml:space="preserve">A: </w:t>
            </w:r>
            <w:r w:rsidR="650F74AC" w:rsidRPr="00C50B0B">
              <w:rPr>
                <w:lang w:val="en-US"/>
              </w:rPr>
              <w:t xml:space="preserve">MS </w:t>
            </w:r>
            <w:proofErr w:type="spellStart"/>
            <w:r w:rsidR="650F74AC" w:rsidRPr="00C50B0B">
              <w:rPr>
                <w:lang w:val="en-US"/>
              </w:rPr>
              <w:t>Offlice</w:t>
            </w:r>
            <w:proofErr w:type="spellEnd"/>
            <w:r w:rsidRPr="00C50B0B">
              <w:rPr>
                <w:lang w:val="en-US"/>
              </w:rPr>
              <w:t xml:space="preserve">, MS Internet Explorer, </w:t>
            </w:r>
            <w:r w:rsidR="4A4C0717" w:rsidRPr="00C50B0B">
              <w:rPr>
                <w:lang w:val="en-US"/>
              </w:rPr>
              <w:t>Outlook</w:t>
            </w:r>
            <w:r w:rsidRPr="00C50B0B">
              <w:rPr>
                <w:color w:val="7B7B7B" w:themeColor="accent3" w:themeShade="BF"/>
                <w:lang w:val="en-US"/>
              </w:rPr>
              <w:t>.</w:t>
            </w:r>
          </w:p>
          <w:p w14:paraId="5F23A8D4" w14:textId="3D3343C3" w:rsidR="00E63E62" w:rsidRPr="00C50B0B" w:rsidRDefault="00E63E62" w:rsidP="00E63E62">
            <w:pPr>
              <w:pStyle w:val="Frage0"/>
            </w:pPr>
            <w:r w:rsidRPr="00C50B0B">
              <w:t xml:space="preserve">F: </w:t>
            </w:r>
            <w:r w:rsidR="009832A6" w:rsidRPr="00C50B0B">
              <w:t xml:space="preserve">Soll es verschiedenen Oberflächen für verschiedene Berechtigungsklassen geben oder soll alles über </w:t>
            </w:r>
            <w:r w:rsidR="00AA7157" w:rsidRPr="00C50B0B">
              <w:t xml:space="preserve">eine </w:t>
            </w:r>
            <w:proofErr w:type="spellStart"/>
            <w:r w:rsidR="00AA7157" w:rsidRPr="00C50B0B">
              <w:t>geschehen</w:t>
            </w:r>
            <w:proofErr w:type="spellEnd"/>
            <w:r w:rsidR="00AA7157" w:rsidRPr="00C50B0B">
              <w:t xml:space="preserve"> auf der manche Nutzer bestimmte Funktionen nicht nutzen können</w:t>
            </w:r>
            <w:r w:rsidRPr="00C50B0B">
              <w:t>?</w:t>
            </w:r>
          </w:p>
          <w:p w14:paraId="659B39B4" w14:textId="56D9184E" w:rsidR="00FE2BDF" w:rsidRPr="00C50B0B" w:rsidRDefault="1866CED6" w:rsidP="00E63E62">
            <w:pPr>
              <w:pStyle w:val="Antwort0"/>
              <w:pBdr>
                <w:top w:val="none" w:sz="0" w:space="0" w:color="auto"/>
                <w:left w:val="none" w:sz="0" w:space="0" w:color="auto"/>
                <w:bottom w:val="none" w:sz="0" w:space="0" w:color="auto"/>
                <w:right w:val="none" w:sz="0" w:space="0" w:color="auto"/>
                <w:between w:val="none" w:sz="0" w:space="0" w:color="auto"/>
              </w:pBdr>
            </w:pPr>
            <w:r w:rsidRPr="00C50B0B">
              <w:lastRenderedPageBreak/>
              <w:t xml:space="preserve">A: Alle sollen die gleiche </w:t>
            </w:r>
            <w:r w:rsidR="78A503EE" w:rsidRPr="00C50B0B">
              <w:t>Oberfläche</w:t>
            </w:r>
            <w:r w:rsidRPr="00C50B0B">
              <w:t xml:space="preserve"> haben und </w:t>
            </w:r>
            <w:r w:rsidR="2D4AC416" w:rsidRPr="00C50B0B">
              <w:t>Funktionen für die der Nutzer keine rechte hat sollen ausgeblendet sein.</w:t>
            </w:r>
            <w:r w:rsidR="002D1D6E" w:rsidRPr="00C50B0B">
              <w:rPr>
                <w:noProof/>
              </w:rPr>
              <w:drawing>
                <wp:inline distT="0" distB="0" distL="0" distR="0" wp14:anchorId="770950AE" wp14:editId="32D64B9E">
                  <wp:extent cx="5082540" cy="3886200"/>
                  <wp:effectExtent l="0" t="0" r="3810" b="0"/>
                  <wp:docPr id="741074156" name="Grafik 74107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4156" name="Mockup Miatarbeiter.png"/>
                          <pic:cNvPicPr/>
                        </pic:nvPicPr>
                        <pic:blipFill>
                          <a:blip r:embed="rId8">
                            <a:extLst>
                              <a:ext uri="{28A0092B-C50C-407E-A947-70E740481C1C}">
                                <a14:useLocalDpi xmlns:a14="http://schemas.microsoft.com/office/drawing/2010/main" val="0"/>
                              </a:ext>
                            </a:extLst>
                          </a:blip>
                          <a:stretch>
                            <a:fillRect/>
                          </a:stretch>
                        </pic:blipFill>
                        <pic:spPr>
                          <a:xfrm>
                            <a:off x="0" y="0"/>
                            <a:ext cx="5082540" cy="3886200"/>
                          </a:xfrm>
                          <a:prstGeom prst="rect">
                            <a:avLst/>
                          </a:prstGeom>
                        </pic:spPr>
                      </pic:pic>
                    </a:graphicData>
                  </a:graphic>
                </wp:inline>
              </w:drawing>
            </w:r>
          </w:p>
          <w:p w14:paraId="61865EA5" w14:textId="77777777" w:rsidR="00FE2BDF" w:rsidRPr="00C50B0B" w:rsidRDefault="00FE2BDF" w:rsidP="00E63E62">
            <w:pPr>
              <w:pStyle w:val="Antwort0"/>
              <w:pBdr>
                <w:top w:val="none" w:sz="0" w:space="0" w:color="auto"/>
                <w:left w:val="none" w:sz="0" w:space="0" w:color="auto"/>
                <w:bottom w:val="none" w:sz="0" w:space="0" w:color="auto"/>
                <w:right w:val="none" w:sz="0" w:space="0" w:color="auto"/>
                <w:between w:val="none" w:sz="0" w:space="0" w:color="auto"/>
              </w:pBdr>
            </w:pPr>
          </w:p>
          <w:p w14:paraId="40A68277" w14:textId="0064E45F" w:rsidR="00FE2BDF" w:rsidRPr="00C50B0B" w:rsidRDefault="002D1D6E" w:rsidP="00E63E62">
            <w:pPr>
              <w:pStyle w:val="Antwort0"/>
              <w:pBdr>
                <w:top w:val="none" w:sz="0" w:space="0" w:color="auto"/>
                <w:left w:val="none" w:sz="0" w:space="0" w:color="auto"/>
                <w:bottom w:val="none" w:sz="0" w:space="0" w:color="auto"/>
                <w:right w:val="none" w:sz="0" w:space="0" w:color="auto"/>
                <w:between w:val="none" w:sz="0" w:space="0" w:color="auto"/>
              </w:pBdr>
            </w:pPr>
            <w:r w:rsidRPr="00C50B0B">
              <w:rPr>
                <w:noProof/>
              </w:rPr>
              <w:drawing>
                <wp:inline distT="0" distB="0" distL="0" distR="0" wp14:anchorId="2243EE45" wp14:editId="75FF7B1C">
                  <wp:extent cx="5082540" cy="3886200"/>
                  <wp:effectExtent l="0" t="0" r="3810" b="0"/>
                  <wp:docPr id="741074157" name="Grafik 74107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4157" name="Mockup Förderer.png"/>
                          <pic:cNvPicPr/>
                        </pic:nvPicPr>
                        <pic:blipFill>
                          <a:blip r:embed="rId9">
                            <a:extLst>
                              <a:ext uri="{28A0092B-C50C-407E-A947-70E740481C1C}">
                                <a14:useLocalDpi xmlns:a14="http://schemas.microsoft.com/office/drawing/2010/main" val="0"/>
                              </a:ext>
                            </a:extLst>
                          </a:blip>
                          <a:stretch>
                            <a:fillRect/>
                          </a:stretch>
                        </pic:blipFill>
                        <pic:spPr>
                          <a:xfrm>
                            <a:off x="0" y="0"/>
                            <a:ext cx="5082540" cy="3886200"/>
                          </a:xfrm>
                          <a:prstGeom prst="rect">
                            <a:avLst/>
                          </a:prstGeom>
                        </pic:spPr>
                      </pic:pic>
                    </a:graphicData>
                  </a:graphic>
                </wp:inline>
              </w:drawing>
            </w:r>
          </w:p>
          <w:p w14:paraId="3999B1B5" w14:textId="77777777" w:rsidR="00FE2BDF" w:rsidRPr="00C50B0B" w:rsidRDefault="00FE2BDF" w:rsidP="00E63E62">
            <w:pPr>
              <w:pStyle w:val="Antwort0"/>
              <w:pBdr>
                <w:top w:val="none" w:sz="0" w:space="0" w:color="auto"/>
                <w:left w:val="none" w:sz="0" w:space="0" w:color="auto"/>
                <w:bottom w:val="none" w:sz="0" w:space="0" w:color="auto"/>
                <w:right w:val="none" w:sz="0" w:space="0" w:color="auto"/>
                <w:between w:val="none" w:sz="0" w:space="0" w:color="auto"/>
              </w:pBdr>
            </w:pPr>
          </w:p>
          <w:p w14:paraId="3318BB60" w14:textId="2E73009A" w:rsidR="00FE2BDF" w:rsidRPr="00C50B0B" w:rsidRDefault="002D1D6E" w:rsidP="00E63E62">
            <w:pPr>
              <w:pStyle w:val="Antwort0"/>
              <w:pBdr>
                <w:top w:val="none" w:sz="0" w:space="0" w:color="auto"/>
                <w:left w:val="none" w:sz="0" w:space="0" w:color="auto"/>
                <w:bottom w:val="none" w:sz="0" w:space="0" w:color="auto"/>
                <w:right w:val="none" w:sz="0" w:space="0" w:color="auto"/>
                <w:between w:val="none" w:sz="0" w:space="0" w:color="auto"/>
              </w:pBdr>
            </w:pPr>
            <w:r w:rsidRPr="00C50B0B">
              <w:rPr>
                <w:noProof/>
              </w:rPr>
              <w:lastRenderedPageBreak/>
              <w:drawing>
                <wp:inline distT="0" distB="0" distL="0" distR="0" wp14:anchorId="22F1531E" wp14:editId="024A5E5F">
                  <wp:extent cx="5082540" cy="3886200"/>
                  <wp:effectExtent l="0" t="0" r="3810" b="0"/>
                  <wp:docPr id="741074158" name="Grafik 74107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4158" name="Mockup Räume.png"/>
                          <pic:cNvPicPr/>
                        </pic:nvPicPr>
                        <pic:blipFill>
                          <a:blip r:embed="rId10">
                            <a:extLst>
                              <a:ext uri="{28A0092B-C50C-407E-A947-70E740481C1C}">
                                <a14:useLocalDpi xmlns:a14="http://schemas.microsoft.com/office/drawing/2010/main" val="0"/>
                              </a:ext>
                            </a:extLst>
                          </a:blip>
                          <a:stretch>
                            <a:fillRect/>
                          </a:stretch>
                        </pic:blipFill>
                        <pic:spPr>
                          <a:xfrm>
                            <a:off x="0" y="0"/>
                            <a:ext cx="5082540" cy="3886200"/>
                          </a:xfrm>
                          <a:prstGeom prst="rect">
                            <a:avLst/>
                          </a:prstGeom>
                        </pic:spPr>
                      </pic:pic>
                    </a:graphicData>
                  </a:graphic>
                </wp:inline>
              </w:drawing>
            </w:r>
          </w:p>
          <w:p w14:paraId="0CEADEE1" w14:textId="77777777" w:rsidR="00FE2BDF" w:rsidRPr="00C50B0B" w:rsidRDefault="00FE2BDF" w:rsidP="00E63E62">
            <w:pPr>
              <w:pStyle w:val="Antwort0"/>
              <w:pBdr>
                <w:top w:val="none" w:sz="0" w:space="0" w:color="auto"/>
                <w:left w:val="none" w:sz="0" w:space="0" w:color="auto"/>
                <w:bottom w:val="none" w:sz="0" w:space="0" w:color="auto"/>
                <w:right w:val="none" w:sz="0" w:space="0" w:color="auto"/>
                <w:between w:val="none" w:sz="0" w:space="0" w:color="auto"/>
              </w:pBdr>
            </w:pPr>
          </w:p>
          <w:p w14:paraId="4F97EA1A" w14:textId="4EE7F116" w:rsidR="00E63E62" w:rsidRPr="00C50B0B" w:rsidRDefault="00A169D2" w:rsidP="00E63E62">
            <w:pPr>
              <w:pStyle w:val="Antwort0"/>
              <w:pBdr>
                <w:top w:val="none" w:sz="0" w:space="0" w:color="auto"/>
                <w:left w:val="none" w:sz="0" w:space="0" w:color="auto"/>
                <w:bottom w:val="none" w:sz="0" w:space="0" w:color="auto"/>
                <w:right w:val="none" w:sz="0" w:space="0" w:color="auto"/>
                <w:between w:val="none" w:sz="0" w:space="0" w:color="auto"/>
              </w:pBdr>
            </w:pPr>
            <w:r w:rsidRPr="00C50B0B">
              <w:rPr>
                <w:noProof/>
              </w:rPr>
              <w:drawing>
                <wp:inline distT="0" distB="0" distL="0" distR="0" wp14:anchorId="688A5C5C" wp14:editId="0B42888A">
                  <wp:extent cx="5082540" cy="3884930"/>
                  <wp:effectExtent l="0" t="0" r="3810" b="1270"/>
                  <wp:docPr id="741074160" name="Grafik 74107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4160" name="WhatsApp Image 2020-05-11 at 15.44.35.jpeg"/>
                          <pic:cNvPicPr/>
                        </pic:nvPicPr>
                        <pic:blipFill>
                          <a:blip r:embed="rId11">
                            <a:extLst>
                              <a:ext uri="{28A0092B-C50C-407E-A947-70E740481C1C}">
                                <a14:useLocalDpi xmlns:a14="http://schemas.microsoft.com/office/drawing/2010/main" val="0"/>
                              </a:ext>
                            </a:extLst>
                          </a:blip>
                          <a:stretch>
                            <a:fillRect/>
                          </a:stretch>
                        </pic:blipFill>
                        <pic:spPr>
                          <a:xfrm>
                            <a:off x="0" y="0"/>
                            <a:ext cx="5082540" cy="3884930"/>
                          </a:xfrm>
                          <a:prstGeom prst="rect">
                            <a:avLst/>
                          </a:prstGeom>
                        </pic:spPr>
                      </pic:pic>
                    </a:graphicData>
                  </a:graphic>
                </wp:inline>
              </w:drawing>
            </w:r>
          </w:p>
        </w:tc>
      </w:tr>
      <w:tr w:rsidR="00E73EFD" w:rsidRPr="00C50B0B" w14:paraId="0B720D5D" w14:textId="77777777" w:rsidTr="00B54C58">
        <w:trPr>
          <w:trHeight w:val="220"/>
        </w:trPr>
        <w:tc>
          <w:tcPr>
            <w:tcW w:w="988" w:type="dxa"/>
            <w:shd w:val="clear" w:color="auto" w:fill="auto"/>
          </w:tcPr>
          <w:p w14:paraId="290B79A2"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lastRenderedPageBreak/>
              <w:t>/LF20/</w:t>
            </w:r>
          </w:p>
        </w:tc>
        <w:tc>
          <w:tcPr>
            <w:tcW w:w="8220" w:type="dxa"/>
            <w:shd w:val="clear" w:color="auto" w:fill="auto"/>
          </w:tcPr>
          <w:p w14:paraId="3845FD7D"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Verwaltet werden sollen in erster Linie unsere Exponate. Dabei soll es den berechtigten Angestellten möglich sein, die Exponate zu erfassen, zu ändern, zu löschen und mit vorgegebenen Kriterien nach ihnen zu suchen.</w:t>
            </w:r>
          </w:p>
          <w:p w14:paraId="701A82BE" w14:textId="020F3676"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03" w:name="_txpztbiu3vh7" w:colFirst="0" w:colLast="0"/>
            <w:bookmarkEnd w:id="103"/>
            <w:r w:rsidRPr="00C50B0B">
              <w:t>F: Was umfasst der Begriff Kriterien?</w:t>
            </w:r>
          </w:p>
          <w:p w14:paraId="62EFD333" w14:textId="67BB5CE9" w:rsidR="00823696" w:rsidRPr="00C50B0B" w:rsidRDefault="006233A5" w:rsidP="004E5986">
            <w:pPr>
              <w:pStyle w:val="Antwort0"/>
            </w:pPr>
            <w:bookmarkStart w:id="104" w:name="_22ng8duljr70" w:colFirst="0" w:colLast="0"/>
            <w:bookmarkEnd w:id="104"/>
            <w:r w:rsidRPr="00C50B0B">
              <w:lastRenderedPageBreak/>
              <w:t xml:space="preserve">A: </w:t>
            </w:r>
            <w:r w:rsidR="00D243D3" w:rsidRPr="00C50B0B">
              <w:t>Name, Entstehungsdatum, Förderer, Urheber, benötigte Ausstellungsfläche, Historie (Besitz-, Geschichts-, zuletzt bearbeitet</w:t>
            </w:r>
            <w:r w:rsidR="00DE3293" w:rsidRPr="00C50B0B">
              <w:t>-</w:t>
            </w:r>
            <w:r w:rsidR="00D243D3" w:rsidRPr="00C50B0B">
              <w:t xml:space="preserve">Historie), Epoche, zuletzt bearbeitet von, Beschreibung, Wert, Herkunftsort, Erstellungsdatum, </w:t>
            </w:r>
            <w:r w:rsidR="00DE3293" w:rsidRPr="00C50B0B">
              <w:t xml:space="preserve">manuell hinzugefügte </w:t>
            </w:r>
            <w:r w:rsidR="00D243D3" w:rsidRPr="00C50B0B">
              <w:t>Kriterien</w:t>
            </w:r>
          </w:p>
          <w:p w14:paraId="3417BEB7"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05" w:name="_wbqcpgtf2dc8" w:colFirst="0" w:colLast="0"/>
            <w:bookmarkEnd w:id="105"/>
            <w:r w:rsidRPr="00C50B0B">
              <w:t>F: Können über die Zeit hinweg mehr Kriterien hinzukommen?</w:t>
            </w:r>
          </w:p>
          <w:p w14:paraId="0DFC3EC3" w14:textId="112B3ADE" w:rsidR="00E73EFD" w:rsidRPr="00C50B0B" w:rsidRDefault="61DF7269" w:rsidP="3AD2983C">
            <w:pPr>
              <w:pStyle w:val="Antwort0"/>
            </w:pPr>
            <w:bookmarkStart w:id="106" w:name="_lct575i56144" w:colFirst="0" w:colLast="0"/>
            <w:bookmarkEnd w:id="106"/>
            <w:r w:rsidRPr="00C50B0B">
              <w:t>A: Ja die Kriterien sollen einfach erweiterbar und reduzierbar sein.</w:t>
            </w:r>
          </w:p>
          <w:p w14:paraId="21006EDF" w14:textId="3B15FC94" w:rsidR="003A3782" w:rsidRPr="00C50B0B" w:rsidRDefault="00E73EFD" w:rsidP="003A3782">
            <w:pPr>
              <w:pBdr>
                <w:top w:val="nil"/>
                <w:left w:val="nil"/>
                <w:bottom w:val="nil"/>
                <w:right w:val="nil"/>
                <w:between w:val="nil"/>
              </w:pBdr>
              <w:spacing w:before="60"/>
              <w:rPr>
                <w:rFonts w:cs="Arial"/>
                <w:color w:val="000000" w:themeColor="text1"/>
              </w:rPr>
            </w:pPr>
            <w:r w:rsidRPr="00C50B0B">
              <w:rPr>
                <w:rFonts w:cs="Arial"/>
                <w:color w:val="000000" w:themeColor="text1"/>
              </w:rPr>
              <w:t xml:space="preserve">Die Exponate sind aufgeteilt in unterschiedliche Kategorien (Bilder, Skulpturen, Videos, Audios, usw.) und mindestens </w:t>
            </w:r>
            <w:r w:rsidR="00987DA1" w:rsidRPr="00C50B0B">
              <w:rPr>
                <w:rFonts w:cs="Arial"/>
                <w:color w:val="000000" w:themeColor="text1"/>
              </w:rPr>
              <w:t>einer oder mehreren Epochen zugeordnet wie z.B. Renaissance</w:t>
            </w:r>
            <w:r w:rsidRPr="00C50B0B">
              <w:rPr>
                <w:rFonts w:cs="Arial"/>
                <w:color w:val="000000" w:themeColor="text1"/>
              </w:rPr>
              <w:t xml:space="preserve">, </w:t>
            </w:r>
            <w:r w:rsidR="00987DA1" w:rsidRPr="00C50B0B">
              <w:rPr>
                <w:rFonts w:cs="Arial"/>
                <w:color w:val="000000" w:themeColor="text1"/>
              </w:rPr>
              <w:t>Mittelalterliche Malerei</w:t>
            </w:r>
            <w:r w:rsidRPr="00C50B0B">
              <w:rPr>
                <w:rFonts w:cs="Arial"/>
                <w:color w:val="000000" w:themeColor="text1"/>
              </w:rPr>
              <w:t xml:space="preserve">, </w:t>
            </w:r>
            <w:r w:rsidR="00987DA1" w:rsidRPr="00C50B0B">
              <w:rPr>
                <w:rFonts w:cs="Arial"/>
                <w:color w:val="000000" w:themeColor="text1"/>
              </w:rPr>
              <w:t>Mittelalterliche Malerei - Gotik</w:t>
            </w:r>
            <w:r w:rsidRPr="00C50B0B">
              <w:rPr>
                <w:rFonts w:cs="Arial"/>
                <w:color w:val="000000" w:themeColor="text1"/>
              </w:rPr>
              <w:t xml:space="preserve">, </w:t>
            </w:r>
            <w:r w:rsidR="00987DA1" w:rsidRPr="00C50B0B">
              <w:rPr>
                <w:rFonts w:cs="Arial"/>
                <w:color w:val="000000" w:themeColor="text1"/>
              </w:rPr>
              <w:t>Mittelalterliche Malerei - Romanik</w:t>
            </w:r>
            <w:r w:rsidRPr="00C50B0B">
              <w:rPr>
                <w:rFonts w:cs="Arial"/>
                <w:color w:val="000000" w:themeColor="text1"/>
              </w:rPr>
              <w:t xml:space="preserve"> </w:t>
            </w:r>
            <w:proofErr w:type="spellStart"/>
            <w:r w:rsidRPr="00C50B0B">
              <w:rPr>
                <w:rFonts w:cs="Arial"/>
                <w:color w:val="000000" w:themeColor="text1"/>
              </w:rPr>
              <w:t>uvm</w:t>
            </w:r>
            <w:proofErr w:type="spellEnd"/>
            <w:r w:rsidRPr="00C50B0B">
              <w:rPr>
                <w:rFonts w:cs="Arial"/>
                <w:color w:val="000000" w:themeColor="text1"/>
              </w:rPr>
              <w:t xml:space="preserve">. </w:t>
            </w:r>
            <w:r w:rsidR="61DF7269" w:rsidRPr="00C50B0B">
              <w:rPr>
                <w:rFonts w:cs="Arial"/>
                <w:color w:val="000000" w:themeColor="text1"/>
              </w:rPr>
              <w:t xml:space="preserve">Diese Epoche </w:t>
            </w:r>
            <w:proofErr w:type="gramStart"/>
            <w:r w:rsidR="61DF7269" w:rsidRPr="00C50B0B">
              <w:rPr>
                <w:rFonts w:cs="Arial"/>
                <w:color w:val="000000" w:themeColor="text1"/>
              </w:rPr>
              <w:t>müssen</w:t>
            </w:r>
            <w:proofErr w:type="gramEnd"/>
            <w:r w:rsidRPr="00C50B0B">
              <w:rPr>
                <w:rFonts w:cs="Arial"/>
                <w:color w:val="000000" w:themeColor="text1"/>
              </w:rPr>
              <w:t xml:space="preserve"> im zu erstellenden System leicht erweiterbar sein.</w:t>
            </w:r>
          </w:p>
          <w:p w14:paraId="5644112E" w14:textId="70871C2D" w:rsidR="009435A7" w:rsidRPr="00C50B0B" w:rsidRDefault="009435A7" w:rsidP="009435A7">
            <w:pPr>
              <w:pStyle w:val="Frage0"/>
            </w:pPr>
            <w:r w:rsidRPr="00C50B0B">
              <w:t xml:space="preserve">F: Müssen zu den </w:t>
            </w:r>
            <w:proofErr w:type="spellStart"/>
            <w:r w:rsidRPr="00C50B0B">
              <w:t>Exponattypen</w:t>
            </w:r>
            <w:proofErr w:type="spellEnd"/>
            <w:r w:rsidRPr="00C50B0B">
              <w:t xml:space="preserve"> weitere Informationen dazu gespeichert werden (</w:t>
            </w:r>
            <w:r w:rsidR="009E19AB" w:rsidRPr="00C50B0B">
              <w:t>wie sie aufzubewahren sind, was bei der Ausstellung zu beachten ist etc.)</w:t>
            </w:r>
            <w:r w:rsidRPr="00C50B0B">
              <w:t>?</w:t>
            </w:r>
          </w:p>
          <w:p w14:paraId="7C5EA746" w14:textId="438C4D9B" w:rsidR="009435A7" w:rsidRPr="00C50B0B" w:rsidRDefault="3BA2D1EB" w:rsidP="00E675F8">
            <w:pPr>
              <w:pStyle w:val="Antwort0"/>
              <w:rPr>
                <w:color w:val="000000"/>
              </w:rPr>
            </w:pPr>
            <w:r w:rsidRPr="00C50B0B">
              <w:t xml:space="preserve">A: Nein, </w:t>
            </w:r>
            <w:proofErr w:type="spellStart"/>
            <w:r w:rsidRPr="00C50B0B">
              <w:t>Exponattypen</w:t>
            </w:r>
            <w:proofErr w:type="spellEnd"/>
            <w:r w:rsidRPr="00C50B0B">
              <w:t xml:space="preserve"> gibt es nicht mehr, allerdings soll unter </w:t>
            </w:r>
            <w:r w:rsidR="57C0C40B" w:rsidRPr="00C50B0B">
              <w:t xml:space="preserve">dem Punkt “Bemerkungen” </w:t>
            </w:r>
            <w:r w:rsidR="07845760" w:rsidRPr="00C50B0B">
              <w:t>Hinweisen zur Art der Aufbewahrung</w:t>
            </w:r>
            <w:r w:rsidRPr="00C50B0B">
              <w:t>.</w:t>
            </w:r>
          </w:p>
          <w:p w14:paraId="753A73D5" w14:textId="3CCF01FD" w:rsidR="27DD7F8A" w:rsidRPr="00C50B0B" w:rsidRDefault="27DD7F8A" w:rsidP="27DD7F8A">
            <w:pPr>
              <w:pStyle w:val="Frage0"/>
            </w:pPr>
            <w:r w:rsidRPr="00C50B0B">
              <w:t>F: Wie umfangreich sind die Kategorien aktuell?</w:t>
            </w:r>
          </w:p>
          <w:p w14:paraId="354153AF" w14:textId="029D11FA" w:rsidR="27DD7F8A" w:rsidRPr="00C50B0B" w:rsidRDefault="27DD7F8A" w:rsidP="27DD7F8A">
            <w:pPr>
              <w:pStyle w:val="Antwort0"/>
            </w:pPr>
            <w:r w:rsidRPr="00C50B0B">
              <w:t xml:space="preserve">A: </w:t>
            </w:r>
            <w:r w:rsidR="76259305" w:rsidRPr="00C50B0B">
              <w:t>ca. 50</w:t>
            </w:r>
            <w:r w:rsidRPr="00C50B0B">
              <w:t>.</w:t>
            </w:r>
          </w:p>
          <w:p w14:paraId="28AA250C" w14:textId="1661D551"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r w:rsidRPr="00C50B0B">
              <w:t xml:space="preserve">F: Wie umfangreich sind die </w:t>
            </w:r>
            <w:r w:rsidR="71EFDABD" w:rsidRPr="00C50B0B">
              <w:t>Epochen</w:t>
            </w:r>
            <w:r w:rsidRPr="00C50B0B">
              <w:t xml:space="preserve"> aktuell?</w:t>
            </w:r>
          </w:p>
          <w:p w14:paraId="225C1481" w14:textId="2B910DA7" w:rsidR="00454001" w:rsidRPr="00C50B0B" w:rsidRDefault="00E73EFD" w:rsidP="00454001">
            <w:pPr>
              <w:pStyle w:val="Antwort0"/>
              <w:pBdr>
                <w:top w:val="none" w:sz="0" w:space="0" w:color="auto"/>
                <w:left w:val="none" w:sz="0" w:space="0" w:color="auto"/>
                <w:bottom w:val="none" w:sz="0" w:space="0" w:color="auto"/>
                <w:right w:val="none" w:sz="0" w:space="0" w:color="auto"/>
                <w:between w:val="none" w:sz="0" w:space="0" w:color="auto"/>
              </w:pBdr>
            </w:pPr>
            <w:bookmarkStart w:id="107" w:name="_fln0u2vaf4dz" w:colFirst="0" w:colLast="0"/>
            <w:bookmarkEnd w:id="107"/>
            <w:r w:rsidRPr="00C50B0B">
              <w:t xml:space="preserve">A: </w:t>
            </w:r>
            <w:r w:rsidR="6C170CDB" w:rsidRPr="00C50B0B">
              <w:t>20</w:t>
            </w:r>
            <w:r w:rsidR="2EC3361E" w:rsidRPr="00C50B0B">
              <w:t>-30</w:t>
            </w:r>
            <w:r w:rsidRPr="00C50B0B">
              <w:t>.</w:t>
            </w:r>
          </w:p>
          <w:p w14:paraId="7CCD4838" w14:textId="75767F1A" w:rsidR="00F406B5" w:rsidRPr="00C50B0B" w:rsidRDefault="2EC3361E" w:rsidP="00F406B5">
            <w:pPr>
              <w:pStyle w:val="Frage0"/>
            </w:pPr>
            <w:bookmarkStart w:id="108" w:name="_h5khyiqka72" w:colFirst="0" w:colLast="0"/>
            <w:bookmarkEnd w:id="108"/>
            <w:r w:rsidRPr="00C50B0B">
              <w:t xml:space="preserve">F: Haben die Epochen weiter </w:t>
            </w:r>
            <w:proofErr w:type="spellStart"/>
            <w:r w:rsidR="1064F87F" w:rsidRPr="00C50B0B">
              <w:t>Unterkategoriene</w:t>
            </w:r>
            <w:r w:rsidR="0052448F" w:rsidRPr="00C50B0B">
              <w:t>n</w:t>
            </w:r>
            <w:proofErr w:type="spellEnd"/>
            <w:r w:rsidRPr="00C50B0B">
              <w:t xml:space="preserve"> wie z.B. </w:t>
            </w:r>
            <w:r w:rsidR="1064F87F" w:rsidRPr="00C50B0B">
              <w:t>Stiele der Epoche?</w:t>
            </w:r>
          </w:p>
          <w:p w14:paraId="7E1BDF14" w14:textId="3E755EB5" w:rsidR="1064F87F" w:rsidRPr="00C50B0B" w:rsidRDefault="1064F87F" w:rsidP="1064F87F">
            <w:pPr>
              <w:pStyle w:val="Antwort0"/>
            </w:pPr>
            <w:r w:rsidRPr="00C50B0B">
              <w:t>A:</w:t>
            </w:r>
            <w:r w:rsidR="00904D7E" w:rsidRPr="00C50B0B">
              <w:t xml:space="preserve"> Ja, aber es reicht diese einfach mit einem Bindestrich hinten an die Epoche zu hängen.</w:t>
            </w:r>
          </w:p>
          <w:p w14:paraId="418B55DB"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r w:rsidRPr="00C50B0B">
              <w:t xml:space="preserve">F: Wer darf die </w:t>
            </w:r>
            <w:proofErr w:type="spellStart"/>
            <w:r w:rsidRPr="00C50B0B">
              <w:t>Exponattpen</w:t>
            </w:r>
            <w:proofErr w:type="spellEnd"/>
            <w:r w:rsidRPr="00C50B0B">
              <w:t xml:space="preserve"> bearbeiten und wer darf den Typ eines Exponates ändern?</w:t>
            </w:r>
          </w:p>
          <w:p w14:paraId="196986DB" w14:textId="6A149534" w:rsidR="009435A7" w:rsidRPr="00C50B0B" w:rsidRDefault="3E6E918A" w:rsidP="00B54C58">
            <w:pPr>
              <w:pStyle w:val="Antwort0"/>
              <w:pBdr>
                <w:top w:val="none" w:sz="0" w:space="0" w:color="auto"/>
                <w:left w:val="none" w:sz="0" w:space="0" w:color="auto"/>
                <w:bottom w:val="none" w:sz="0" w:space="0" w:color="auto"/>
                <w:right w:val="none" w:sz="0" w:space="0" w:color="auto"/>
                <w:between w:val="none" w:sz="0" w:space="0" w:color="auto"/>
              </w:pBdr>
            </w:pPr>
            <w:bookmarkStart w:id="109" w:name="_ri0w9r4cj85p" w:colFirst="0" w:colLast="0"/>
            <w:bookmarkEnd w:id="109"/>
            <w:r w:rsidRPr="00C50B0B">
              <w:t>A: Admin und User.</w:t>
            </w:r>
          </w:p>
          <w:p w14:paraId="0067404D"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 xml:space="preserve">Jedem Exponat ist mindestens ein Besitzer zugeordnet. Ein Besitzer kann unser Museum selbst sein oder eine oder mehrere beliebige juristische Personen, die uns das Exponat zu Ausstellungen zur Verfügung stellen. </w:t>
            </w:r>
          </w:p>
          <w:p w14:paraId="141A7B0E"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10" w:name="_bt01eav84fxk" w:colFirst="0" w:colLast="0"/>
            <w:bookmarkEnd w:id="110"/>
            <w:r w:rsidRPr="00C50B0B">
              <w:t>F: Kann dieser Besitzer verändert, erweitert oder komplett geändert werden?</w:t>
            </w:r>
          </w:p>
          <w:p w14:paraId="56EF7A97" w14:textId="5E319E0F" w:rsidR="00E73EFD" w:rsidRPr="00C50B0B" w:rsidRDefault="1D0C9841" w:rsidP="00B54C58">
            <w:pPr>
              <w:pStyle w:val="Antwort0"/>
              <w:pBdr>
                <w:top w:val="none" w:sz="0" w:space="0" w:color="auto"/>
                <w:left w:val="none" w:sz="0" w:space="0" w:color="auto"/>
                <w:bottom w:val="none" w:sz="0" w:space="0" w:color="auto"/>
                <w:right w:val="none" w:sz="0" w:space="0" w:color="auto"/>
                <w:between w:val="none" w:sz="0" w:space="0" w:color="auto"/>
              </w:pBdr>
              <w:rPr>
                <w:color w:val="A5A5A5" w:themeColor="accent3"/>
              </w:rPr>
            </w:pPr>
            <w:bookmarkStart w:id="111" w:name="_kqkx002bu34k" w:colFirst="0" w:colLast="0"/>
            <w:bookmarkEnd w:id="111"/>
            <w:r w:rsidRPr="00C50B0B">
              <w:t xml:space="preserve">A: Ja allerdings ist drauf zu achten das </w:t>
            </w:r>
            <w:r w:rsidR="0CCBD4D5" w:rsidRPr="00C50B0B">
              <w:t>dies nur User und Admin dürfen</w:t>
            </w:r>
            <w:r w:rsidRPr="00C50B0B">
              <w:rPr>
                <w:color w:val="7B7B7B" w:themeColor="accent3" w:themeShade="BF"/>
              </w:rPr>
              <w:t>.</w:t>
            </w:r>
          </w:p>
          <w:p w14:paraId="644C2894" w14:textId="62020AD2" w:rsidR="00CA49F5" w:rsidRPr="00C50B0B" w:rsidRDefault="00CA49F5" w:rsidP="00CA49F5">
            <w:pPr>
              <w:pStyle w:val="Frage0"/>
            </w:pPr>
            <w:r w:rsidRPr="00C50B0B">
              <w:t>F: Soll es eine Historie der Besitzer geben?</w:t>
            </w:r>
          </w:p>
          <w:p w14:paraId="0CD4FAAF" w14:textId="60B20B93" w:rsidR="17EC6682" w:rsidRPr="00C50B0B" w:rsidRDefault="17EC6682" w:rsidP="17EC6682">
            <w:pPr>
              <w:pStyle w:val="Antwort0"/>
            </w:pPr>
            <w:r w:rsidRPr="00C50B0B">
              <w:t xml:space="preserve">A: Ja diese ist in </w:t>
            </w:r>
            <w:r w:rsidR="22DDB21B" w:rsidRPr="00C50B0B">
              <w:t xml:space="preserve">Chronologischer </w:t>
            </w:r>
            <w:r w:rsidRPr="00C50B0B">
              <w:t xml:space="preserve">Reihenfolge </w:t>
            </w:r>
            <w:r w:rsidR="22DDB21B" w:rsidRPr="00C50B0B">
              <w:t>anzulegen.</w:t>
            </w:r>
          </w:p>
          <w:p w14:paraId="2704D30A" w14:textId="11447A88" w:rsidR="00767E4D" w:rsidRPr="00C50B0B" w:rsidRDefault="00767E4D" w:rsidP="00767E4D">
            <w:pPr>
              <w:pStyle w:val="Frage0"/>
            </w:pPr>
            <w:r w:rsidRPr="00C50B0B">
              <w:t>F: Was passiert bei Tot eines Besitzers?</w:t>
            </w:r>
            <w:r w:rsidR="00FC726C" w:rsidRPr="00C50B0B">
              <w:t xml:space="preserve"> Gibt es einen „</w:t>
            </w:r>
            <w:proofErr w:type="spellStart"/>
            <w:r w:rsidR="00FC726C" w:rsidRPr="00C50B0B">
              <w:t>defaut</w:t>
            </w:r>
            <w:proofErr w:type="spellEnd"/>
            <w:r w:rsidR="00FC726C" w:rsidRPr="00C50B0B">
              <w:t>“-Besitzer auf den das Exponat übergehen kann?</w:t>
            </w:r>
          </w:p>
          <w:p w14:paraId="048CC240" w14:textId="7FB00760" w:rsidR="00767E4D" w:rsidRPr="00C50B0B" w:rsidRDefault="6A8A2EE9" w:rsidP="00767E4D">
            <w:pPr>
              <w:pStyle w:val="Antwort0"/>
              <w:pBdr>
                <w:top w:val="none" w:sz="0" w:space="0" w:color="auto"/>
                <w:left w:val="none" w:sz="0" w:space="0" w:color="auto"/>
                <w:bottom w:val="none" w:sz="0" w:space="0" w:color="auto"/>
                <w:right w:val="none" w:sz="0" w:space="0" w:color="auto"/>
                <w:between w:val="none" w:sz="0" w:space="0" w:color="auto"/>
              </w:pBdr>
            </w:pPr>
            <w:r w:rsidRPr="00C50B0B">
              <w:t>A: Der neue Besitzer wird eingetragen.</w:t>
            </w:r>
            <w:r w:rsidR="00902B93" w:rsidRPr="00C50B0B">
              <w:t xml:space="preserve"> Wenn ein </w:t>
            </w:r>
            <w:r w:rsidR="00EA33CF" w:rsidRPr="00C50B0B">
              <w:t xml:space="preserve">Exponat den Besitzer wechselt wird es entsprechend auch </w:t>
            </w:r>
            <w:proofErr w:type="spellStart"/>
            <w:r w:rsidR="00EA33CF" w:rsidRPr="00C50B0B">
              <w:t>umgetragen</w:t>
            </w:r>
            <w:proofErr w:type="spellEnd"/>
            <w:r w:rsidR="00EA33CF" w:rsidRPr="00C50B0B">
              <w:t>.</w:t>
            </w:r>
          </w:p>
          <w:p w14:paraId="0009ABC0" w14:textId="0085E9A1" w:rsidR="00491F17" w:rsidRPr="00C50B0B" w:rsidRDefault="00491F17" w:rsidP="00491F17">
            <w:pPr>
              <w:pStyle w:val="Frage0"/>
            </w:pPr>
            <w:r w:rsidRPr="00C50B0B">
              <w:t xml:space="preserve">F: Was </w:t>
            </w:r>
            <w:r w:rsidR="0066684B" w:rsidRPr="00C50B0B">
              <w:t>passiert,</w:t>
            </w:r>
            <w:r w:rsidRPr="00C50B0B">
              <w:t xml:space="preserve"> wenn aus </w:t>
            </w:r>
            <w:r w:rsidR="6A8A2EE9" w:rsidRPr="00C50B0B">
              <w:t>irgendeinem</w:t>
            </w:r>
            <w:r w:rsidRPr="00C50B0B">
              <w:t xml:space="preserve"> Grund ein Exponat vorliegt oder gefunden wird das keinen Besitzer hat?</w:t>
            </w:r>
          </w:p>
          <w:p w14:paraId="4A2B73E3" w14:textId="04ECD768" w:rsidR="00491F17" w:rsidRPr="00C50B0B" w:rsidRDefault="65BFC47E" w:rsidP="00491F17">
            <w:pPr>
              <w:pStyle w:val="Antwort0"/>
              <w:pBdr>
                <w:top w:val="none" w:sz="0" w:space="0" w:color="auto"/>
                <w:left w:val="none" w:sz="0" w:space="0" w:color="auto"/>
                <w:bottom w:val="none" w:sz="0" w:space="0" w:color="auto"/>
                <w:right w:val="none" w:sz="0" w:space="0" w:color="auto"/>
                <w:between w:val="none" w:sz="0" w:space="0" w:color="auto"/>
              </w:pBdr>
            </w:pPr>
            <w:r w:rsidRPr="00C50B0B">
              <w:t>A: Dann hat es den Besitzer “Unbekannt”.</w:t>
            </w:r>
          </w:p>
          <w:p w14:paraId="3C3EC509"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 xml:space="preserve">Jedes Exponat ist charakterisiert durch eine Inventarnummer, dem Erstellungsjahr, dem Einkaufswert, dem aktuellen Schätzwert, dem </w:t>
            </w:r>
            <w:proofErr w:type="spellStart"/>
            <w:r w:rsidRPr="00C50B0B">
              <w:rPr>
                <w:rFonts w:cs="Arial"/>
                <w:color w:val="000000"/>
              </w:rPr>
              <w:t>Leihwert</w:t>
            </w:r>
            <w:proofErr w:type="spellEnd"/>
            <w:r w:rsidRPr="00C50B0B">
              <w:rPr>
                <w:rFonts w:cs="Arial"/>
                <w:color w:val="000000"/>
              </w:rPr>
              <w:t xml:space="preserve"> (pro Zeiteinheit), einer Historie, Besitzer </w:t>
            </w:r>
            <w:proofErr w:type="spellStart"/>
            <w:r w:rsidRPr="00C50B0B">
              <w:rPr>
                <w:rFonts w:cs="Arial"/>
                <w:color w:val="000000"/>
              </w:rPr>
              <w:t>uvm</w:t>
            </w:r>
            <w:proofErr w:type="spellEnd"/>
            <w:r w:rsidRPr="00C50B0B">
              <w:rPr>
                <w:rFonts w:cs="Arial"/>
                <w:color w:val="000000"/>
              </w:rPr>
              <w:t>.</w:t>
            </w:r>
          </w:p>
          <w:p w14:paraId="4F19AF94"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12" w:name="_w1yoeu3h7i28" w:colFirst="0" w:colLast="0"/>
            <w:bookmarkEnd w:id="112"/>
            <w:r w:rsidRPr="00C50B0B">
              <w:t>F: Was genau ist mit “</w:t>
            </w:r>
            <w:proofErr w:type="spellStart"/>
            <w:r w:rsidRPr="00C50B0B">
              <w:t>Leihwert</w:t>
            </w:r>
            <w:proofErr w:type="spellEnd"/>
            <w:r w:rsidRPr="00C50B0B">
              <w:t xml:space="preserve"> (pro Zeiteinheit)” gemeint?</w:t>
            </w:r>
          </w:p>
          <w:p w14:paraId="27719B48" w14:textId="5880C269" w:rsidR="00E73EFD" w:rsidRPr="00C50B0B" w:rsidRDefault="356C3325" w:rsidP="00B54C58">
            <w:pPr>
              <w:pStyle w:val="Antwort0"/>
              <w:pBdr>
                <w:top w:val="none" w:sz="0" w:space="0" w:color="auto"/>
                <w:left w:val="none" w:sz="0" w:space="0" w:color="auto"/>
                <w:bottom w:val="none" w:sz="0" w:space="0" w:color="auto"/>
                <w:right w:val="none" w:sz="0" w:space="0" w:color="auto"/>
                <w:between w:val="none" w:sz="0" w:space="0" w:color="auto"/>
              </w:pBdr>
            </w:pPr>
            <w:bookmarkStart w:id="113" w:name="_m4afup6rysnf" w:colFirst="0" w:colLast="0"/>
            <w:bookmarkEnd w:id="113"/>
            <w:r w:rsidRPr="00C50B0B">
              <w:t>A: z.B. 100€/Tag oder 2000</w:t>
            </w:r>
            <w:r w:rsidR="342A4700" w:rsidRPr="00C50B0B">
              <w:t xml:space="preserve">€/Woche </w:t>
            </w:r>
            <w:proofErr w:type="gramStart"/>
            <w:r w:rsidR="342A4700" w:rsidRPr="00C50B0B">
              <w:t>usw..</w:t>
            </w:r>
            <w:proofErr w:type="gramEnd"/>
          </w:p>
          <w:p w14:paraId="08162794" w14:textId="7B819B97" w:rsidR="008A772E" w:rsidRPr="00C50B0B" w:rsidRDefault="008A772E" w:rsidP="008A772E">
            <w:pPr>
              <w:pStyle w:val="Frage0"/>
            </w:pPr>
            <w:r w:rsidRPr="00C50B0B">
              <w:t xml:space="preserve">F: Was ist in der Historie alles festzuhalten (Besitzer, Förderer, Geschichte des Exponats, </w:t>
            </w:r>
            <w:proofErr w:type="spellStart"/>
            <w:r w:rsidR="009C3A50" w:rsidRPr="00C50B0B">
              <w:t>Leihwert</w:t>
            </w:r>
            <w:proofErr w:type="spellEnd"/>
            <w:r w:rsidR="009C3A50" w:rsidRPr="00C50B0B">
              <w:t xml:space="preserve"> etc.)</w:t>
            </w:r>
            <w:r w:rsidRPr="00C50B0B">
              <w:t>?</w:t>
            </w:r>
          </w:p>
          <w:p w14:paraId="0BF31916" w14:textId="7DFFE5CB" w:rsidR="008A772E" w:rsidRPr="00C50B0B" w:rsidRDefault="008A772E" w:rsidP="008A772E">
            <w:pPr>
              <w:pStyle w:val="Antwort0"/>
              <w:pBdr>
                <w:top w:val="none" w:sz="0" w:space="0" w:color="auto"/>
                <w:left w:val="none" w:sz="0" w:space="0" w:color="auto"/>
                <w:bottom w:val="none" w:sz="0" w:space="0" w:color="auto"/>
                <w:right w:val="none" w:sz="0" w:space="0" w:color="auto"/>
                <w:between w:val="none" w:sz="0" w:space="0" w:color="auto"/>
              </w:pBdr>
            </w:pPr>
            <w:r w:rsidRPr="00C50B0B">
              <w:lastRenderedPageBreak/>
              <w:t>A</w:t>
            </w:r>
            <w:r w:rsidR="22DDB21B" w:rsidRPr="00C50B0B">
              <w:t>: Es gibt jeweils eine eigene Historie für Besitzer, Förderer, Geschichte des</w:t>
            </w:r>
            <w:r w:rsidR="3A5360BA" w:rsidRPr="00C50B0B">
              <w:t xml:space="preserve"> Exponates</w:t>
            </w:r>
            <w:r w:rsidR="78538CED" w:rsidRPr="00C50B0B">
              <w:t>, Zu letzte bearbeitet</w:t>
            </w:r>
            <w:r w:rsidR="22DDB21B" w:rsidRPr="00C50B0B">
              <w:t>.</w:t>
            </w:r>
          </w:p>
          <w:p w14:paraId="4C5EDCD1"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Zusätzliche sind folgende Datumsangaben anzugeben:</w:t>
            </w:r>
          </w:p>
          <w:p w14:paraId="6E4A1896" w14:textId="77777777" w:rsidR="00E73EFD" w:rsidRPr="00C50B0B" w:rsidRDefault="00E73EFD" w:rsidP="00E73EFD">
            <w:pPr>
              <w:numPr>
                <w:ilvl w:val="0"/>
                <w:numId w:val="13"/>
              </w:numPr>
              <w:pBdr>
                <w:top w:val="nil"/>
                <w:left w:val="nil"/>
                <w:bottom w:val="nil"/>
                <w:right w:val="nil"/>
                <w:between w:val="nil"/>
              </w:pBdr>
              <w:spacing w:before="60" w:after="0" w:line="240" w:lineRule="auto"/>
              <w:rPr>
                <w:rFonts w:cs="Arial"/>
                <w:color w:val="000000"/>
              </w:rPr>
            </w:pPr>
            <w:r w:rsidRPr="00C50B0B">
              <w:rPr>
                <w:rFonts w:cs="Arial"/>
                <w:color w:val="000000"/>
              </w:rPr>
              <w:t>Erwerb des Exponats durch das Museum</w:t>
            </w:r>
          </w:p>
          <w:p w14:paraId="2B9E2A74" w14:textId="77777777" w:rsidR="00E73EFD" w:rsidRPr="00C50B0B" w:rsidRDefault="00E73EFD" w:rsidP="00E73EFD">
            <w:pPr>
              <w:numPr>
                <w:ilvl w:val="0"/>
                <w:numId w:val="13"/>
              </w:numPr>
              <w:pBdr>
                <w:top w:val="nil"/>
                <w:left w:val="nil"/>
                <w:bottom w:val="nil"/>
                <w:right w:val="nil"/>
                <w:between w:val="nil"/>
              </w:pBdr>
              <w:spacing w:before="60" w:after="0" w:line="240" w:lineRule="auto"/>
              <w:rPr>
                <w:rFonts w:cs="Arial"/>
                <w:color w:val="000000"/>
              </w:rPr>
            </w:pPr>
            <w:r w:rsidRPr="00C50B0B">
              <w:rPr>
                <w:rFonts w:cs="Arial"/>
                <w:color w:val="000000"/>
              </w:rPr>
              <w:t>Ausleihe (Eingang im Museum)</w:t>
            </w:r>
          </w:p>
          <w:p w14:paraId="6DCF76A2" w14:textId="77777777" w:rsidR="00E73EFD" w:rsidRPr="00C50B0B" w:rsidRDefault="00E73EFD" w:rsidP="00E73EFD">
            <w:pPr>
              <w:numPr>
                <w:ilvl w:val="0"/>
                <w:numId w:val="13"/>
              </w:numPr>
              <w:pBdr>
                <w:top w:val="nil"/>
                <w:left w:val="nil"/>
                <w:bottom w:val="nil"/>
                <w:right w:val="nil"/>
                <w:between w:val="nil"/>
              </w:pBdr>
              <w:spacing w:before="60" w:after="0" w:line="240" w:lineRule="auto"/>
              <w:rPr>
                <w:rFonts w:cs="Arial"/>
                <w:color w:val="000000"/>
              </w:rPr>
            </w:pPr>
            <w:r w:rsidRPr="00C50B0B">
              <w:rPr>
                <w:rFonts w:cs="Arial"/>
                <w:color w:val="000000"/>
              </w:rPr>
              <w:t>Ausleihen an andere Museen und/oder Ausstellungen sowie deren Rückgaben (Ausgang bzw. Eingang)</w:t>
            </w:r>
          </w:p>
          <w:p w14:paraId="4B072487" w14:textId="77777777" w:rsidR="00E73EFD" w:rsidRPr="00C50B0B" w:rsidRDefault="00E73EFD" w:rsidP="00E73EFD">
            <w:pPr>
              <w:numPr>
                <w:ilvl w:val="0"/>
                <w:numId w:val="13"/>
              </w:numPr>
              <w:pBdr>
                <w:top w:val="nil"/>
                <w:left w:val="nil"/>
                <w:bottom w:val="nil"/>
                <w:right w:val="nil"/>
                <w:between w:val="nil"/>
              </w:pBdr>
              <w:spacing w:before="60" w:after="0" w:line="240" w:lineRule="auto"/>
              <w:rPr>
                <w:rFonts w:cs="Arial"/>
                <w:color w:val="000000"/>
              </w:rPr>
            </w:pPr>
            <w:r w:rsidRPr="00C50B0B">
              <w:rPr>
                <w:rFonts w:cs="Arial"/>
                <w:color w:val="000000"/>
              </w:rPr>
              <w:t>Verkauf (Details können der Historie hinzugefügt werden)</w:t>
            </w:r>
          </w:p>
          <w:p w14:paraId="6C113CA9" w14:textId="77777777" w:rsidR="00E73EFD" w:rsidRPr="00C50B0B" w:rsidRDefault="00E73EFD" w:rsidP="00E73EFD">
            <w:pPr>
              <w:numPr>
                <w:ilvl w:val="0"/>
                <w:numId w:val="13"/>
              </w:numPr>
              <w:pBdr>
                <w:top w:val="nil"/>
                <w:left w:val="nil"/>
                <w:bottom w:val="nil"/>
                <w:right w:val="nil"/>
                <w:between w:val="nil"/>
              </w:pBdr>
              <w:spacing w:before="60" w:after="0" w:line="240" w:lineRule="auto"/>
              <w:rPr>
                <w:rFonts w:cs="Arial"/>
                <w:color w:val="000000"/>
              </w:rPr>
            </w:pPr>
            <w:r w:rsidRPr="00C50B0B">
              <w:rPr>
                <w:rFonts w:cs="Arial"/>
                <w:color w:val="000000"/>
              </w:rPr>
              <w:t>Anlage und letzte Änderung im System</w:t>
            </w:r>
          </w:p>
          <w:p w14:paraId="6C5115A1"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14" w:name="_hfc0vvtjag1j" w:colFirst="0" w:colLast="0"/>
            <w:bookmarkEnd w:id="114"/>
            <w:r w:rsidRPr="00C50B0B">
              <w:t>F: Soll, wenn das Exponat das Museum verlässt, die Historie des Exponats beibehalten werden?</w:t>
            </w:r>
          </w:p>
          <w:p w14:paraId="7DB7B39A" w14:textId="5B3F8837" w:rsidR="00485A0D" w:rsidRPr="00C50B0B" w:rsidRDefault="00E73EFD" w:rsidP="766CED00">
            <w:pPr>
              <w:pStyle w:val="Antwort0"/>
            </w:pPr>
            <w:r w:rsidRPr="00C50B0B">
              <w:t xml:space="preserve">A: </w:t>
            </w:r>
            <w:r w:rsidR="269038CE" w:rsidRPr="00C50B0B">
              <w:t>Ja</w:t>
            </w:r>
            <w:r w:rsidR="00366A4D" w:rsidRPr="00C50B0B">
              <w:t>, damit die historische Integrität beibehalten werden kann</w:t>
            </w:r>
            <w:r w:rsidRPr="00C50B0B">
              <w:t>.</w:t>
            </w:r>
          </w:p>
        </w:tc>
      </w:tr>
      <w:tr w:rsidR="00E73EFD" w:rsidRPr="00C50B0B" w14:paraId="1DB952C5" w14:textId="77777777" w:rsidTr="00B54C58">
        <w:tc>
          <w:tcPr>
            <w:tcW w:w="988" w:type="dxa"/>
            <w:shd w:val="clear" w:color="auto" w:fill="auto"/>
          </w:tcPr>
          <w:p w14:paraId="31776A59"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lastRenderedPageBreak/>
              <w:t>/LF30/</w:t>
            </w:r>
          </w:p>
        </w:tc>
        <w:tc>
          <w:tcPr>
            <w:tcW w:w="8220" w:type="dxa"/>
            <w:shd w:val="clear" w:color="auto" w:fill="auto"/>
          </w:tcPr>
          <w:p w14:paraId="4D37AFB3" w14:textId="168A2C25"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themeColor="text1"/>
              </w:rPr>
              <w:t>Als Fördernde gelten alle juristischen Personen, die entweder ausgewählte Exponate finanziell sponsern (Schenkung, Kauf, Ausleihen, Unterhalt (Zuschüsse zu Leihgebühren, zur Pflege usw.)) oder die auf eine andere Art das Museum finanziell unterstützen. Die finanztechnischen Abläufe werden mit unserem Finanzsystem erfasst und verarbeitet, im neuen System soll allerdings auf einfache Weise festgehalten werden, in welcher Form und mit welchen Mitteln ein Fördernder das Museum unterstützt.</w:t>
            </w:r>
          </w:p>
          <w:p w14:paraId="0238B789" w14:textId="168A2C25" w:rsidR="007C1DAB" w:rsidRPr="00C50B0B" w:rsidRDefault="007C1DAB" w:rsidP="007C1DAB">
            <w:pPr>
              <w:pStyle w:val="Frage0"/>
            </w:pPr>
            <w:bookmarkStart w:id="115" w:name="_vv2kndxiebf5" w:colFirst="0" w:colLast="0"/>
            <w:bookmarkEnd w:id="115"/>
            <w:r w:rsidRPr="00C50B0B">
              <w:t xml:space="preserve">F: </w:t>
            </w:r>
            <w:r w:rsidR="00CF2292" w:rsidRPr="00C50B0B">
              <w:t>Was zählt als Unterstützung des Museums die festgehalten werden muss</w:t>
            </w:r>
            <w:r w:rsidRPr="00C50B0B">
              <w:t>?</w:t>
            </w:r>
          </w:p>
          <w:p w14:paraId="202F41B5" w14:textId="6EDE4D4F" w:rsidR="79DDCD4E" w:rsidRPr="00C50B0B" w:rsidRDefault="79DDCD4E" w:rsidP="79DDCD4E">
            <w:pPr>
              <w:pStyle w:val="Antwort0"/>
              <w:rPr>
                <w:color w:val="000000" w:themeColor="text1"/>
              </w:rPr>
            </w:pPr>
            <w:r w:rsidRPr="00C50B0B">
              <w:t>A: Alles was Finanziell ist, also einem Wert in € entspricht, Schenkungen und Ausleihen. Oder durch die Museumsverwaltung als Unterstützung anerkannt wurde.</w:t>
            </w:r>
          </w:p>
          <w:p w14:paraId="6C5C37EC"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r w:rsidRPr="00C50B0B">
              <w:t>F: Soll dies in Form einer Historie geschehen? Wie sieht das Festhalten der Unterstützung bisher aus?</w:t>
            </w:r>
          </w:p>
          <w:p w14:paraId="28DA4708" w14:textId="1CB549D2" w:rsidR="001023F0" w:rsidRPr="00C50B0B" w:rsidRDefault="7DF44198" w:rsidP="001023F0">
            <w:pPr>
              <w:pStyle w:val="Antwort0"/>
              <w:pBdr>
                <w:top w:val="none" w:sz="0" w:space="0" w:color="auto"/>
                <w:left w:val="none" w:sz="0" w:space="0" w:color="auto"/>
                <w:bottom w:val="none" w:sz="0" w:space="0" w:color="auto"/>
                <w:right w:val="none" w:sz="0" w:space="0" w:color="auto"/>
                <w:between w:val="none" w:sz="0" w:space="0" w:color="auto"/>
              </w:pBdr>
            </w:pPr>
            <w:bookmarkStart w:id="116" w:name="_e31wa6iq2cqo" w:colFirst="0" w:colLast="0"/>
            <w:bookmarkEnd w:id="116"/>
            <w:r w:rsidRPr="00C50B0B">
              <w:t xml:space="preserve">A: Ja in dieser soll der Förderer selbst und die Art der Förderung festgehalten werden. </w:t>
            </w:r>
            <w:r w:rsidR="433DD172" w:rsidRPr="00C50B0B">
              <w:t>Aktuell gibt es dazu eine Tabelle in Excel</w:t>
            </w:r>
            <w:r w:rsidR="6DD8A737" w:rsidRPr="00C50B0B">
              <w:t>.</w:t>
            </w:r>
          </w:p>
          <w:p w14:paraId="58E3BFC4"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Einem Fördernden sind alle ihn betreffenden Exponate zugeordnet und umgekehrt kann auch ein Exponat von mehreren Förderern finanziert werden.</w:t>
            </w:r>
          </w:p>
          <w:p w14:paraId="3440B572" w14:textId="0FE09A75"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17" w:name="_r1zufgtxuleu" w:colFirst="0" w:colLast="0"/>
            <w:bookmarkEnd w:id="117"/>
            <w:r w:rsidRPr="00C50B0B">
              <w:t xml:space="preserve">F: Was </w:t>
            </w:r>
            <w:r w:rsidR="0066684B" w:rsidRPr="00C50B0B">
              <w:t>passiert,</w:t>
            </w:r>
            <w:r w:rsidRPr="00C50B0B">
              <w:t xml:space="preserve"> wenn ein Exponat das Museum verlässt?</w:t>
            </w:r>
          </w:p>
          <w:p w14:paraId="42F335A1" w14:textId="46035480" w:rsidR="7D253953" w:rsidRPr="00C50B0B" w:rsidRDefault="7D253953" w:rsidP="7D253953">
            <w:pPr>
              <w:pStyle w:val="Antwort0"/>
            </w:pPr>
            <w:bookmarkStart w:id="118" w:name="_1rlwvvv34zrs" w:colFirst="0" w:colLast="0"/>
            <w:bookmarkEnd w:id="118"/>
            <w:r w:rsidRPr="00C50B0B">
              <w:t xml:space="preserve">A: Das Exponat wird als "außer Haus" </w:t>
            </w:r>
            <w:proofErr w:type="spellStart"/>
            <w:r w:rsidR="4406AEAB" w:rsidRPr="00C50B0B">
              <w:t>makiert</w:t>
            </w:r>
            <w:proofErr w:type="spellEnd"/>
            <w:r w:rsidRPr="00C50B0B">
              <w:t xml:space="preserve"> und die Besitzer-Historie erweitert.</w:t>
            </w:r>
          </w:p>
          <w:p w14:paraId="3A366972" w14:textId="53BEDB2F"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r w:rsidRPr="00C50B0B">
              <w:t xml:space="preserve">F: Was </w:t>
            </w:r>
            <w:r w:rsidR="0066684B" w:rsidRPr="00C50B0B">
              <w:t>passiert,</w:t>
            </w:r>
            <w:r w:rsidRPr="00C50B0B">
              <w:t xml:space="preserve"> wenn ein Förderer verstirbt, ein </w:t>
            </w:r>
            <w:r w:rsidR="362808D8" w:rsidRPr="00C50B0B">
              <w:t>Exponat</w:t>
            </w:r>
            <w:r w:rsidRPr="00C50B0B">
              <w:t xml:space="preserve"> nicht mehr fördert?</w:t>
            </w:r>
          </w:p>
          <w:p w14:paraId="5478148D" w14:textId="62E0338D" w:rsidR="00E73EFD" w:rsidRPr="00C50B0B" w:rsidRDefault="4F9A1EF0" w:rsidP="00B54C58">
            <w:pPr>
              <w:pStyle w:val="Antwort0"/>
              <w:pBdr>
                <w:top w:val="none" w:sz="0" w:space="0" w:color="auto"/>
                <w:left w:val="none" w:sz="0" w:space="0" w:color="auto"/>
                <w:bottom w:val="none" w:sz="0" w:space="0" w:color="auto"/>
                <w:right w:val="none" w:sz="0" w:space="0" w:color="auto"/>
                <w:between w:val="none" w:sz="0" w:space="0" w:color="auto"/>
              </w:pBdr>
            </w:pPr>
            <w:bookmarkStart w:id="119" w:name="_i0hqnsry3xn9" w:colFirst="0" w:colLast="0"/>
            <w:bookmarkEnd w:id="119"/>
            <w:r w:rsidRPr="00C50B0B">
              <w:t>A: Er wird gelöscht</w:t>
            </w:r>
            <w:r w:rsidR="362808D8" w:rsidRPr="00C50B0B">
              <w:t xml:space="preserve"> bzw. Nicht mehr dem Exponat zugeordnet</w:t>
            </w:r>
            <w:r w:rsidRPr="00C50B0B">
              <w:t>.</w:t>
            </w:r>
          </w:p>
        </w:tc>
      </w:tr>
      <w:tr w:rsidR="00E73EFD" w:rsidRPr="00C50B0B" w14:paraId="29B2F07F" w14:textId="77777777" w:rsidTr="00B54C58">
        <w:tc>
          <w:tcPr>
            <w:tcW w:w="988" w:type="dxa"/>
            <w:shd w:val="clear" w:color="auto" w:fill="auto"/>
          </w:tcPr>
          <w:p w14:paraId="69A91878"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/LF40/</w:t>
            </w:r>
          </w:p>
        </w:tc>
        <w:tc>
          <w:tcPr>
            <w:tcW w:w="8220" w:type="dxa"/>
            <w:shd w:val="clear" w:color="auto" w:fill="auto"/>
          </w:tcPr>
          <w:p w14:paraId="171CA9AF"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Um den Förderern auf einfache Weise Mails und Informationsmaterialien zukommen zu lassen, sind ihre Kontaktdaten so vollständig wie möglich zu erfassen.</w:t>
            </w:r>
          </w:p>
          <w:p w14:paraId="41A65C3E"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20" w:name="_jh9ejn652c9i" w:colFirst="0" w:colLast="0"/>
            <w:bookmarkEnd w:id="120"/>
            <w:r w:rsidRPr="00C50B0B">
              <w:t>F: Was geschieht mit den Daten nach Versterben des Förderers, stoppen des Förderns oder dem Fordern zur Löschung der Daten?</w:t>
            </w:r>
          </w:p>
          <w:p w14:paraId="262D7CCF" w14:textId="654E515F" w:rsidR="00E73EFD" w:rsidRPr="00C50B0B" w:rsidRDefault="2D5DEAE5" w:rsidP="00B54C58">
            <w:pPr>
              <w:pStyle w:val="Antwort0"/>
              <w:pBdr>
                <w:top w:val="none" w:sz="0" w:space="0" w:color="auto"/>
                <w:left w:val="none" w:sz="0" w:space="0" w:color="auto"/>
                <w:bottom w:val="none" w:sz="0" w:space="0" w:color="auto"/>
                <w:right w:val="none" w:sz="0" w:space="0" w:color="auto"/>
                <w:between w:val="none" w:sz="0" w:space="0" w:color="auto"/>
              </w:pBdr>
            </w:pPr>
            <w:bookmarkStart w:id="121" w:name="_fpnp8ob6tbgw" w:colFirst="0" w:colLast="0"/>
            <w:bookmarkEnd w:id="121"/>
            <w:r w:rsidRPr="00C50B0B">
              <w:t>A: Werden gelöscht sobald Er nix mehr fördert</w:t>
            </w:r>
            <w:r w:rsidR="2D57C614" w:rsidRPr="00C50B0B">
              <w:t xml:space="preserve"> und in </w:t>
            </w:r>
            <w:r w:rsidR="4406AEAB" w:rsidRPr="00C50B0B">
              <w:t>den</w:t>
            </w:r>
            <w:r w:rsidR="2D57C614" w:rsidRPr="00C50B0B">
              <w:t xml:space="preserve"> anderen Fällen immer gelöscht</w:t>
            </w:r>
            <w:r w:rsidRPr="00C50B0B">
              <w:t>.</w:t>
            </w:r>
          </w:p>
          <w:p w14:paraId="3A19D336" w14:textId="222D8ED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22" w:name="_i8txujfju1k7" w:colFirst="0" w:colLast="0"/>
            <w:bookmarkEnd w:id="122"/>
            <w:r w:rsidRPr="00C50B0B">
              <w:t>F: Sind Kontaktinformationen verlangt um ein Förderer zu sein?</w:t>
            </w:r>
          </w:p>
          <w:p w14:paraId="331F9E6C" w14:textId="74DB150B" w:rsidR="00E73EFD" w:rsidRPr="00C50B0B" w:rsidRDefault="3D68D8B7" w:rsidP="006E51EA">
            <w:pPr>
              <w:pStyle w:val="Antwort0"/>
            </w:pPr>
            <w:bookmarkStart w:id="123" w:name="_n0v3fgofi7j2" w:colFirst="0" w:colLast="0"/>
            <w:bookmarkEnd w:id="123"/>
            <w:r w:rsidRPr="00C50B0B">
              <w:t>A: Ja diese dienen auch zur Verifizierung</w:t>
            </w:r>
            <w:r w:rsidR="07B2BC0C" w:rsidRPr="00C50B0B">
              <w:t xml:space="preserve"> als natürliche Person</w:t>
            </w:r>
            <w:r w:rsidRPr="00C50B0B">
              <w:t>.</w:t>
            </w:r>
            <w:r w:rsidR="00B04D9B" w:rsidRPr="00C50B0B">
              <w:t xml:space="preserve"> Außerdem müssen diese aus Versicherungsgründen festgehalten werden.</w:t>
            </w:r>
          </w:p>
          <w:p w14:paraId="5F0D5E37" w14:textId="4642EA12" w:rsidR="00DC1055" w:rsidRPr="00C50B0B" w:rsidRDefault="00DC1055" w:rsidP="00DC1055">
            <w:pPr>
              <w:pStyle w:val="Frage0"/>
            </w:pPr>
            <w:r w:rsidRPr="00C50B0B">
              <w:t xml:space="preserve">F: </w:t>
            </w:r>
            <w:r w:rsidR="00963DAA" w:rsidRPr="00C50B0B">
              <w:t>Darf ein Förderer seine Anonymisierung fordern</w:t>
            </w:r>
            <w:r w:rsidRPr="00C50B0B">
              <w:t>?</w:t>
            </w:r>
          </w:p>
          <w:p w14:paraId="0BC8996F" w14:textId="2156940B" w:rsidR="00DC1055" w:rsidRPr="00C50B0B" w:rsidRDefault="32DD8598" w:rsidP="00DC1055">
            <w:pPr>
              <w:pStyle w:val="Antwort0"/>
            </w:pPr>
            <w:r w:rsidRPr="00C50B0B">
              <w:t>A: Nein</w:t>
            </w:r>
            <w:r w:rsidR="001C279A" w:rsidRPr="00C50B0B">
              <w:t>,</w:t>
            </w:r>
            <w:r w:rsidR="00382408" w:rsidRPr="00C50B0B">
              <w:t xml:space="preserve"> zumindest nicht System-intern</w:t>
            </w:r>
            <w:r w:rsidRPr="00C50B0B">
              <w:t>.</w:t>
            </w:r>
            <w:r w:rsidR="00020D70" w:rsidRPr="00C50B0B">
              <w:t xml:space="preserve"> Externe Anonymisierung gibt es aktuell noch nicht wäre aber </w:t>
            </w:r>
            <w:r w:rsidR="009F45E0" w:rsidRPr="00C50B0B">
              <w:t xml:space="preserve">ein nett </w:t>
            </w:r>
            <w:proofErr w:type="spellStart"/>
            <w:r w:rsidR="009F45E0" w:rsidRPr="00C50B0B">
              <w:t>to</w:t>
            </w:r>
            <w:proofErr w:type="spellEnd"/>
            <w:r w:rsidR="009F45E0" w:rsidRPr="00C50B0B">
              <w:t xml:space="preserve"> </w:t>
            </w:r>
            <w:proofErr w:type="spellStart"/>
            <w:r w:rsidR="009F45E0" w:rsidRPr="00C50B0B">
              <w:t>have</w:t>
            </w:r>
            <w:proofErr w:type="spellEnd"/>
            <w:r w:rsidR="009F45E0" w:rsidRPr="00C50B0B">
              <w:t xml:space="preserve"> Feature das aber nicht unbedingt nötig ist.</w:t>
            </w:r>
          </w:p>
        </w:tc>
      </w:tr>
      <w:tr w:rsidR="00E73EFD" w:rsidRPr="00C50B0B" w14:paraId="3D5F3C75" w14:textId="77777777" w:rsidTr="00B54C58">
        <w:tc>
          <w:tcPr>
            <w:tcW w:w="988" w:type="dxa"/>
            <w:shd w:val="clear" w:color="auto" w:fill="auto"/>
          </w:tcPr>
          <w:p w14:paraId="50C10251"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lastRenderedPageBreak/>
              <w:t>/LF50/</w:t>
            </w:r>
          </w:p>
        </w:tc>
        <w:tc>
          <w:tcPr>
            <w:tcW w:w="8220" w:type="dxa"/>
            <w:shd w:val="clear" w:color="auto" w:fill="auto"/>
          </w:tcPr>
          <w:p w14:paraId="1782B086"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 xml:space="preserve">Alle Angestellten müssen verwaltet werden. </w:t>
            </w:r>
          </w:p>
          <w:p w14:paraId="0BBAC905" w14:textId="401167E3" w:rsidR="00E73EFD" w:rsidRPr="00C50B0B" w:rsidRDefault="00E73EFD" w:rsidP="00B54C58">
            <w:pPr>
              <w:pStyle w:val="berschrift5"/>
              <w:rPr>
                <w:rFonts w:ascii="Arial" w:hAnsi="Arial" w:cs="Arial"/>
              </w:rPr>
            </w:pPr>
            <w:bookmarkStart w:id="124" w:name="_4e1i68cpj7m9" w:colFirst="0" w:colLast="0"/>
            <w:bookmarkStart w:id="125" w:name="_Toc38899011"/>
            <w:bookmarkEnd w:id="124"/>
            <w:r w:rsidRPr="00C50B0B">
              <w:rPr>
                <w:rStyle w:val="FrageZchn"/>
              </w:rPr>
              <w:t xml:space="preserve">F: Was genau umfasst diese Verwaltung der </w:t>
            </w:r>
            <w:r w:rsidR="7BDC215E" w:rsidRPr="00C50B0B">
              <w:rPr>
                <w:rStyle w:val="FrageZchn"/>
              </w:rPr>
              <w:t>Angestellten</w:t>
            </w:r>
            <w:r w:rsidRPr="00C50B0B">
              <w:rPr>
                <w:rStyle w:val="FrageZchn"/>
              </w:rPr>
              <w:t xml:space="preserve"> (nur Zugangsdaten)?</w:t>
            </w:r>
            <w:bookmarkEnd w:id="125"/>
          </w:p>
          <w:p w14:paraId="17BE6B1C" w14:textId="5308A75B" w:rsidR="00E73EFD" w:rsidRPr="00C50B0B" w:rsidRDefault="00E73EFD" w:rsidP="00B54C58">
            <w:pPr>
              <w:pStyle w:val="Antwort0"/>
            </w:pPr>
            <w:r w:rsidRPr="00C50B0B">
              <w:t>A: Recht, Sichtbarkeiten und Zugangsdaten.</w:t>
            </w:r>
          </w:p>
          <w:p w14:paraId="703D5A97" w14:textId="497A4AF8" w:rsidR="00F24C51" w:rsidRPr="00C50B0B" w:rsidRDefault="00F24C51" w:rsidP="00F24C51">
            <w:pPr>
              <w:pStyle w:val="Frage0"/>
            </w:pPr>
            <w:r w:rsidRPr="00C50B0B">
              <w:t xml:space="preserve">F: Was passiert bei </w:t>
            </w:r>
            <w:r w:rsidR="00D20A36" w:rsidRPr="00C50B0B">
              <w:t>Verabschiedung</w:t>
            </w:r>
            <w:r w:rsidR="00BC7ED6" w:rsidRPr="00C50B0B">
              <w:t xml:space="preserve"> </w:t>
            </w:r>
            <w:r w:rsidRPr="00C50B0B">
              <w:t>eines Angestellten</w:t>
            </w:r>
            <w:r w:rsidR="00D20A36" w:rsidRPr="00C50B0B">
              <w:t xml:space="preserve"> mit seinen Daten</w:t>
            </w:r>
            <w:r w:rsidRPr="00C50B0B">
              <w:t>?</w:t>
            </w:r>
          </w:p>
          <w:p w14:paraId="4958D703" w14:textId="7BD4FA28" w:rsidR="00F24C51" w:rsidRPr="00C50B0B" w:rsidRDefault="719996EB" w:rsidP="00691126">
            <w:pPr>
              <w:pStyle w:val="Antwort0"/>
            </w:pPr>
            <w:r w:rsidRPr="00C50B0B">
              <w:t>A: Sie werden gelöscht.</w:t>
            </w:r>
          </w:p>
          <w:p w14:paraId="23DF36E8" w14:textId="10C0F45C" w:rsidR="0042057C" w:rsidRPr="00C50B0B" w:rsidRDefault="0042057C" w:rsidP="0042057C">
            <w:pPr>
              <w:pStyle w:val="Frage0"/>
            </w:pPr>
            <w:r w:rsidRPr="00C50B0B">
              <w:t>F: Wer darf diese Verwaltungsdaten einsehen?</w:t>
            </w:r>
          </w:p>
          <w:p w14:paraId="2AA970B1" w14:textId="53D8EA1E" w:rsidR="0042057C" w:rsidRPr="00C50B0B" w:rsidRDefault="5ED74239" w:rsidP="0042057C">
            <w:pPr>
              <w:pStyle w:val="Antwort0"/>
            </w:pPr>
            <w:r w:rsidRPr="00C50B0B">
              <w:t>A: die HR und Admin</w:t>
            </w:r>
            <w:r w:rsidR="2C2BE4EB" w:rsidRPr="00C50B0B">
              <w:t>-Rolle</w:t>
            </w:r>
            <w:r w:rsidRPr="00C50B0B">
              <w:t>.</w:t>
            </w:r>
          </w:p>
          <w:p w14:paraId="7F1FBDAD" w14:textId="77777777" w:rsidR="00E73EFD" w:rsidRPr="00C50B0B" w:rsidRDefault="00E73EFD" w:rsidP="00B54C58">
            <w:pPr>
              <w:pBdr>
                <w:top w:val="nil"/>
                <w:left w:val="nil"/>
                <w:bottom w:val="nil"/>
                <w:right w:val="nil"/>
                <w:between w:val="nil"/>
              </w:pBdr>
              <w:spacing w:before="60"/>
              <w:rPr>
                <w:rFonts w:cs="Arial"/>
              </w:rPr>
            </w:pPr>
            <w:r w:rsidRPr="00C50B0B">
              <w:rPr>
                <w:rFonts w:cs="Arial"/>
                <w:color w:val="000000"/>
              </w:rPr>
              <w:t xml:space="preserve">Jedem </w:t>
            </w:r>
            <w:proofErr w:type="spellStart"/>
            <w:r w:rsidRPr="00C50B0B">
              <w:rPr>
                <w:rFonts w:cs="Arial"/>
                <w:color w:val="000000"/>
              </w:rPr>
              <w:t>Exponateintrag</w:t>
            </w:r>
            <w:proofErr w:type="spellEnd"/>
            <w:r w:rsidRPr="00C50B0B">
              <w:rPr>
                <w:rFonts w:cs="Arial"/>
                <w:color w:val="000000"/>
              </w:rPr>
              <w:t xml:space="preserve"> im System müssen die Angestellten zugeordnet sein, die das Exponat anlegen bzw. ändern</w:t>
            </w:r>
            <w:r w:rsidRPr="00C50B0B">
              <w:rPr>
                <w:rFonts w:cs="Arial"/>
              </w:rPr>
              <w:t>.</w:t>
            </w:r>
          </w:p>
          <w:p w14:paraId="7FBC9200"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26" w:name="_osg1fhrk66z5" w:colFirst="0" w:colLast="0"/>
            <w:bookmarkEnd w:id="126"/>
            <w:r w:rsidRPr="00C50B0B">
              <w:t>F: Soll jede Änderung dokumentiert werden oder reicht die letzte Person die etwas geändert hat?</w:t>
            </w:r>
          </w:p>
          <w:p w14:paraId="003A0975" w14:textId="09F996D9" w:rsidR="00E73EFD" w:rsidRPr="00C50B0B" w:rsidRDefault="6C94CEA8" w:rsidP="00B54C58">
            <w:pPr>
              <w:pStyle w:val="Antwort0"/>
              <w:pBdr>
                <w:top w:val="none" w:sz="0" w:space="0" w:color="auto"/>
                <w:left w:val="none" w:sz="0" w:space="0" w:color="auto"/>
                <w:bottom w:val="none" w:sz="0" w:space="0" w:color="auto"/>
                <w:right w:val="none" w:sz="0" w:space="0" w:color="auto"/>
                <w:between w:val="none" w:sz="0" w:space="0" w:color="auto"/>
              </w:pBdr>
            </w:pPr>
            <w:bookmarkStart w:id="127" w:name="_hcto2yiypw1a" w:colFirst="0" w:colLast="0"/>
            <w:bookmarkEnd w:id="127"/>
            <w:r w:rsidRPr="00C50B0B">
              <w:t xml:space="preserve">A: Nur die letzte </w:t>
            </w:r>
            <w:r w:rsidR="009E2835" w:rsidRPr="00C50B0B">
              <w:t>Änderung</w:t>
            </w:r>
            <w:r w:rsidRPr="00C50B0B">
              <w:t>.</w:t>
            </w:r>
          </w:p>
          <w:p w14:paraId="4D897FEE" w14:textId="6F91ADC0"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28" w:name="_m7ecnx9w1qtb" w:colFirst="0" w:colLast="0"/>
            <w:bookmarkEnd w:id="128"/>
            <w:r w:rsidRPr="00C50B0B">
              <w:t xml:space="preserve">F: Was </w:t>
            </w:r>
            <w:r w:rsidR="009E2835" w:rsidRPr="00C50B0B">
              <w:t>passiert,</w:t>
            </w:r>
            <w:r w:rsidRPr="00C50B0B">
              <w:t xml:space="preserve"> wenn ein Mitarbeiter das Museum verlässt (anonymisieren der Einträge, Löschung etc.)?</w:t>
            </w:r>
          </w:p>
          <w:p w14:paraId="2EFDB0AB" w14:textId="497331C6" w:rsidR="00E73EFD" w:rsidRPr="00C50B0B" w:rsidRDefault="311D8EDC" w:rsidP="00B54C58">
            <w:pPr>
              <w:pStyle w:val="Antwort0"/>
              <w:pBdr>
                <w:top w:val="none" w:sz="0" w:space="0" w:color="auto"/>
                <w:left w:val="none" w:sz="0" w:space="0" w:color="auto"/>
                <w:bottom w:val="none" w:sz="0" w:space="0" w:color="auto"/>
                <w:right w:val="none" w:sz="0" w:space="0" w:color="auto"/>
                <w:between w:val="none" w:sz="0" w:space="0" w:color="auto"/>
              </w:pBdr>
            </w:pPr>
            <w:bookmarkStart w:id="129" w:name="_pdjfonba6u" w:colFirst="0" w:colLast="0"/>
            <w:bookmarkEnd w:id="129"/>
            <w:r w:rsidRPr="00C50B0B">
              <w:t xml:space="preserve">A: Er wird gelöscht alle verweise auf hin werden </w:t>
            </w:r>
            <w:r w:rsidR="38DD7862" w:rsidRPr="00C50B0B">
              <w:t xml:space="preserve">durch “gelöschter Mitarbeiter” </w:t>
            </w:r>
            <w:r w:rsidR="000931DB" w:rsidRPr="00C50B0B">
              <w:t>ersetzt</w:t>
            </w:r>
            <w:r w:rsidRPr="00C50B0B">
              <w:t>.</w:t>
            </w:r>
          </w:p>
          <w:p w14:paraId="7FBECE5C" w14:textId="36F9D93A" w:rsidR="000931DB" w:rsidRPr="00C50B0B" w:rsidRDefault="000931DB" w:rsidP="000931DB">
            <w:pPr>
              <w:pStyle w:val="Frage0"/>
            </w:pPr>
            <w:r w:rsidRPr="00C50B0B">
              <w:t xml:space="preserve">F: Wenn der letzte Mitarbeiter der für ein Exponat zuständig war </w:t>
            </w:r>
            <w:r w:rsidR="008B103A" w:rsidRPr="00C50B0B">
              <w:t>verabschiedet wird, was passiert dann mit dem Exponat (Zuweisung eines zufälligen Mitarbeiters, ein „</w:t>
            </w:r>
            <w:proofErr w:type="spellStart"/>
            <w:r w:rsidR="008B103A" w:rsidRPr="00C50B0B">
              <w:t>default</w:t>
            </w:r>
            <w:proofErr w:type="spellEnd"/>
            <w:r w:rsidR="008B103A" w:rsidRPr="00C50B0B">
              <w:t>“-Mitarbeiter etc.)</w:t>
            </w:r>
            <w:r w:rsidRPr="00C50B0B">
              <w:t>?</w:t>
            </w:r>
          </w:p>
          <w:p w14:paraId="2505AF93" w14:textId="7E21AE71" w:rsidR="000931DB" w:rsidRPr="00C50B0B" w:rsidRDefault="20ADB0F5" w:rsidP="72C3ED6A">
            <w:pPr>
              <w:pStyle w:val="Antwort0"/>
            </w:pPr>
            <w:r w:rsidRPr="00C50B0B">
              <w:t xml:space="preserve">A: Dem Exponat wird der </w:t>
            </w:r>
            <w:proofErr w:type="spellStart"/>
            <w:r w:rsidRPr="00C50B0B">
              <w:t>default</w:t>
            </w:r>
            <w:proofErr w:type="spellEnd"/>
            <w:r w:rsidRPr="00C50B0B">
              <w:t>-Mitarbeiter “</w:t>
            </w:r>
            <w:r w:rsidR="5ED74239" w:rsidRPr="00C50B0B">
              <w:t>gelöschter</w:t>
            </w:r>
            <w:r w:rsidRPr="00C50B0B">
              <w:t xml:space="preserve"> Mitarbeiter” </w:t>
            </w:r>
            <w:proofErr w:type="spellStart"/>
            <w:r w:rsidRPr="00C50B0B">
              <w:t>zugewisen</w:t>
            </w:r>
            <w:proofErr w:type="spellEnd"/>
          </w:p>
          <w:p w14:paraId="556F64DD"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0" w:name="_vushuhyx78i6" w:colFirst="0" w:colLast="0"/>
            <w:bookmarkEnd w:id="130"/>
            <w:r w:rsidRPr="00C50B0B">
              <w:t>F: Darf jeder Mitarbeiter jedes Exponat verändern?</w:t>
            </w:r>
          </w:p>
          <w:p w14:paraId="2D7D5CD6" w14:textId="44E81A0F" w:rsidR="00E73EFD" w:rsidRPr="00C50B0B" w:rsidRDefault="4C6DE8E5" w:rsidP="00B54C58">
            <w:pPr>
              <w:pStyle w:val="Antwort0"/>
              <w:pBdr>
                <w:top w:val="none" w:sz="0" w:space="0" w:color="auto"/>
                <w:left w:val="none" w:sz="0" w:space="0" w:color="auto"/>
                <w:bottom w:val="none" w:sz="0" w:space="0" w:color="auto"/>
                <w:right w:val="none" w:sz="0" w:space="0" w:color="auto"/>
                <w:between w:val="none" w:sz="0" w:space="0" w:color="auto"/>
              </w:pBdr>
            </w:pPr>
            <w:bookmarkStart w:id="131" w:name="_lw57cxy7l8fd" w:colFirst="0" w:colLast="0"/>
            <w:bookmarkEnd w:id="131"/>
            <w:r w:rsidRPr="00C50B0B">
              <w:t xml:space="preserve">A: Ja wobei die </w:t>
            </w:r>
            <w:r w:rsidR="2ADBE269" w:rsidRPr="00C50B0B">
              <w:t>User</w:t>
            </w:r>
            <w:r w:rsidR="5F9CFE4F" w:rsidRPr="00C50B0B">
              <w:t xml:space="preserve"> und Admins vollen Zugriff haben und </w:t>
            </w:r>
            <w:r w:rsidR="6C762115" w:rsidRPr="00C50B0B">
              <w:t xml:space="preserve">die </w:t>
            </w:r>
            <w:r w:rsidR="34F93897" w:rsidRPr="00C50B0B">
              <w:t xml:space="preserve">HR </w:t>
            </w:r>
            <w:proofErr w:type="spellStart"/>
            <w:r w:rsidR="34F93897" w:rsidRPr="00C50B0B">
              <w:t>role</w:t>
            </w:r>
            <w:proofErr w:type="spellEnd"/>
            <w:r w:rsidR="17C0FFE5" w:rsidRPr="00C50B0B">
              <w:t xml:space="preserve"> nur auf die Eigenschafften </w:t>
            </w:r>
            <w:r w:rsidR="53CBF504" w:rsidRPr="00C50B0B">
              <w:t xml:space="preserve">die für ihre Aufgaben notwendig sind (also das </w:t>
            </w:r>
            <w:r w:rsidR="23A7FC2B" w:rsidRPr="00C50B0B">
              <w:t>Bearbeiten der Förderer in einem Exponat).</w:t>
            </w:r>
          </w:p>
        </w:tc>
      </w:tr>
      <w:tr w:rsidR="00E73EFD" w:rsidRPr="00C50B0B" w14:paraId="2E9CD9D1" w14:textId="77777777" w:rsidTr="00B54C58">
        <w:tc>
          <w:tcPr>
            <w:tcW w:w="988" w:type="dxa"/>
            <w:shd w:val="clear" w:color="auto" w:fill="auto"/>
          </w:tcPr>
          <w:p w14:paraId="099F2F9F"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/LF60/</w:t>
            </w:r>
          </w:p>
        </w:tc>
        <w:tc>
          <w:tcPr>
            <w:tcW w:w="8220" w:type="dxa"/>
            <w:shd w:val="clear" w:color="auto" w:fill="auto"/>
          </w:tcPr>
          <w:p w14:paraId="3AF29571"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Zur einfacheren Eingabe der Daten soll es Auswahllisten für deren Eigenschaften geben, wo immer es möglich ist. Die Auswahllisten sollen auf einfache Weise erweiterbar und für sämtliche Angestellte im System verfügbar sein.</w:t>
            </w:r>
          </w:p>
          <w:p w14:paraId="075BF01D" w14:textId="6081EE71"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2" w:name="_uds39iigfyp5" w:colFirst="0" w:colLast="0"/>
            <w:bookmarkEnd w:id="132"/>
            <w:r w:rsidRPr="00C50B0B">
              <w:t>F: Wer darf diese Eigenschaftenlisten bearbeiten?</w:t>
            </w:r>
          </w:p>
          <w:p w14:paraId="6D1736C3" w14:textId="05941F63" w:rsidR="009D18EC" w:rsidRPr="00C50B0B" w:rsidRDefault="26F57C07" w:rsidP="009D18EC">
            <w:pPr>
              <w:pStyle w:val="Antwort0"/>
              <w:pBdr>
                <w:top w:val="none" w:sz="0" w:space="0" w:color="auto"/>
                <w:left w:val="none" w:sz="0" w:space="0" w:color="auto"/>
                <w:bottom w:val="none" w:sz="0" w:space="0" w:color="auto"/>
                <w:right w:val="none" w:sz="0" w:space="0" w:color="auto"/>
                <w:between w:val="none" w:sz="0" w:space="0" w:color="auto"/>
              </w:pBdr>
            </w:pPr>
            <w:bookmarkStart w:id="133" w:name="_tpjuom4q1jx5" w:colFirst="0" w:colLast="0"/>
            <w:bookmarkEnd w:id="133"/>
            <w:r w:rsidRPr="00C50B0B">
              <w:t xml:space="preserve">A: Nur </w:t>
            </w:r>
            <w:r w:rsidR="07B2BC0C" w:rsidRPr="00C50B0B">
              <w:t>User</w:t>
            </w:r>
            <w:r w:rsidRPr="00C50B0B">
              <w:t xml:space="preserve"> und Admins.</w:t>
            </w:r>
          </w:p>
        </w:tc>
      </w:tr>
      <w:tr w:rsidR="00E73EFD" w:rsidRPr="00C50B0B" w14:paraId="5A6ED50D" w14:textId="77777777" w:rsidTr="00B54C58">
        <w:tc>
          <w:tcPr>
            <w:tcW w:w="988" w:type="dxa"/>
            <w:shd w:val="clear" w:color="auto" w:fill="auto"/>
          </w:tcPr>
          <w:p w14:paraId="525CEDE2"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/LF70/</w:t>
            </w:r>
          </w:p>
        </w:tc>
        <w:tc>
          <w:tcPr>
            <w:tcW w:w="8220" w:type="dxa"/>
            <w:shd w:val="clear" w:color="auto" w:fill="auto"/>
          </w:tcPr>
          <w:p w14:paraId="521ED177"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Sämtlichen Elementen sollen mehrere Bilder mit Titel zugeordnet werden können, die zentral auf einem Verzeichnis liegen sollen</w:t>
            </w:r>
          </w:p>
          <w:p w14:paraId="03569E52"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4" w:name="_8ojf3xx8ul5w" w:colFirst="0" w:colLast="0"/>
            <w:bookmarkEnd w:id="134"/>
            <w:r w:rsidRPr="00C50B0B">
              <w:t>F: Liegen alle Bilder in einem Ordner (dürfen sie mit einer Ordnerstruktur organisiert werden)?</w:t>
            </w:r>
          </w:p>
          <w:p w14:paraId="2D046C55" w14:textId="37222385" w:rsidR="00E73EFD" w:rsidRPr="00C50B0B" w:rsidRDefault="68A849D7" w:rsidP="00B54C58">
            <w:pPr>
              <w:pStyle w:val="Antwort0"/>
              <w:pBdr>
                <w:top w:val="none" w:sz="0" w:space="0" w:color="auto"/>
                <w:left w:val="none" w:sz="0" w:space="0" w:color="auto"/>
                <w:bottom w:val="none" w:sz="0" w:space="0" w:color="auto"/>
                <w:right w:val="none" w:sz="0" w:space="0" w:color="auto"/>
                <w:between w:val="none" w:sz="0" w:space="0" w:color="auto"/>
              </w:pBdr>
            </w:pPr>
            <w:bookmarkStart w:id="135" w:name="_wd3feqncq5i8" w:colFirst="0" w:colLast="0"/>
            <w:bookmarkEnd w:id="135"/>
            <w:r w:rsidRPr="00C50B0B">
              <w:t xml:space="preserve">A: Jedes Element hat </w:t>
            </w:r>
            <w:r w:rsidR="21CB4477" w:rsidRPr="00C50B0B">
              <w:t>seine eigene</w:t>
            </w:r>
            <w:r w:rsidRPr="00C50B0B">
              <w:t xml:space="preserve"> Order und darin befinden sich alle ihm </w:t>
            </w:r>
            <w:r w:rsidR="21CB4477" w:rsidRPr="00C50B0B">
              <w:t>zugeordneten Bilder</w:t>
            </w:r>
            <w:r w:rsidRPr="00C50B0B">
              <w:t>.</w:t>
            </w:r>
          </w:p>
          <w:p w14:paraId="1DBCC9BB"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6" w:name="_l0pe5p6wrrlh" w:colFirst="0" w:colLast="0"/>
            <w:bookmarkEnd w:id="136"/>
            <w:r w:rsidRPr="00C50B0B">
              <w:t>F: Gibt es bereits Bilder und wenn ja wie sind sie aktuell organisiert und in Welchem Format liegen sie vor?</w:t>
            </w:r>
          </w:p>
          <w:p w14:paraId="6E93BE08" w14:textId="43EF5C39" w:rsidR="00E73EFD" w:rsidRPr="00C50B0B" w:rsidRDefault="72C3ED6A" w:rsidP="11208982">
            <w:pPr>
              <w:pStyle w:val="Antwort0"/>
            </w:pPr>
            <w:bookmarkStart w:id="137" w:name="_byt8ogfeaajc" w:colFirst="0" w:colLast="0"/>
            <w:bookmarkEnd w:id="137"/>
            <w:r w:rsidRPr="00C50B0B">
              <w:t xml:space="preserve">A: </w:t>
            </w:r>
            <w:r w:rsidR="00B66940" w:rsidRPr="00C50B0B">
              <w:t>Die wenigen Bilder die wir besitzen</w:t>
            </w:r>
            <w:r w:rsidR="005706C7" w:rsidRPr="00C50B0B">
              <w:t xml:space="preserve"> liegen alle in einem </w:t>
            </w:r>
            <w:r w:rsidR="00B66940" w:rsidRPr="00C50B0B">
              <w:t>O</w:t>
            </w:r>
            <w:r w:rsidR="005706C7" w:rsidRPr="00C50B0B">
              <w:t>rdern</w:t>
            </w:r>
            <w:r w:rsidR="00B66940" w:rsidRPr="00C50B0B">
              <w:t xml:space="preserve"> </w:t>
            </w:r>
            <w:r w:rsidR="00500669" w:rsidRPr="00C50B0B">
              <w:t xml:space="preserve">als </w:t>
            </w:r>
            <w:r w:rsidR="7993CDA4" w:rsidRPr="00C50B0B">
              <w:t>JPG, PNG</w:t>
            </w:r>
            <w:r w:rsidRPr="00C50B0B">
              <w:t xml:space="preserve"> oder </w:t>
            </w:r>
            <w:r w:rsidR="7993CDA4" w:rsidRPr="00C50B0B">
              <w:t>GIF</w:t>
            </w:r>
            <w:r w:rsidR="00500669" w:rsidRPr="00C50B0B">
              <w:t xml:space="preserve"> </w:t>
            </w:r>
            <w:r w:rsidR="00816D1D" w:rsidRPr="00C50B0B">
              <w:t>vor</w:t>
            </w:r>
            <w:r w:rsidR="3239D658" w:rsidRPr="00C50B0B">
              <w:t>.</w:t>
            </w:r>
          </w:p>
          <w:p w14:paraId="34EE3477"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38" w:name="_hdzboh3x1vxt" w:colFirst="0" w:colLast="0"/>
            <w:bookmarkEnd w:id="138"/>
            <w:r w:rsidRPr="00C50B0B">
              <w:t>F: Wer darf solche Bilder zuordnen?</w:t>
            </w:r>
          </w:p>
          <w:p w14:paraId="315F80F0" w14:textId="0C265E77" w:rsidR="00E73EFD" w:rsidRPr="00C50B0B" w:rsidRDefault="1D12CABD" w:rsidP="11208982">
            <w:pPr>
              <w:pStyle w:val="Antwort0"/>
            </w:pPr>
            <w:bookmarkStart w:id="139" w:name="_2f4tjda4wqor" w:colFirst="0" w:colLast="0"/>
            <w:bookmarkEnd w:id="139"/>
            <w:r w:rsidRPr="00C50B0B">
              <w:t xml:space="preserve">A: Bilder für Exponate dürfen nur </w:t>
            </w:r>
            <w:proofErr w:type="gramStart"/>
            <w:r w:rsidRPr="00C50B0B">
              <w:t>von der User</w:t>
            </w:r>
            <w:proofErr w:type="gramEnd"/>
            <w:r w:rsidRPr="00C50B0B">
              <w:t xml:space="preserve"> oder Admin </w:t>
            </w:r>
            <w:r w:rsidR="042A3EC1" w:rsidRPr="00C50B0B">
              <w:t xml:space="preserve">Rolle zuordnet werden. Bilder der Mitarbeit oder </w:t>
            </w:r>
            <w:r w:rsidR="399CC2B6" w:rsidRPr="00C50B0B">
              <w:t xml:space="preserve">Fördern nur von der </w:t>
            </w:r>
            <w:proofErr w:type="gramStart"/>
            <w:r w:rsidR="399CC2B6" w:rsidRPr="00C50B0B">
              <w:t>HR Rolle</w:t>
            </w:r>
            <w:proofErr w:type="gramEnd"/>
            <w:r w:rsidR="399CC2B6" w:rsidRPr="00C50B0B">
              <w:t>.</w:t>
            </w:r>
          </w:p>
          <w:p w14:paraId="37E24A82"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40" w:name="_zalqljcvjbze" w:colFirst="0" w:colLast="0"/>
            <w:bookmarkEnd w:id="140"/>
            <w:r w:rsidRPr="00C50B0B">
              <w:t>F: Wo sollen diese Bilder erscheinen?</w:t>
            </w:r>
          </w:p>
          <w:p w14:paraId="7F513676" w14:textId="52760E80" w:rsidR="00E73EFD" w:rsidRPr="00C50B0B" w:rsidRDefault="00E73EFD" w:rsidP="11208982">
            <w:pPr>
              <w:pStyle w:val="Antwort0"/>
            </w:pPr>
            <w:bookmarkStart w:id="141" w:name="_5mb35zcxzc4v" w:colFirst="0" w:colLast="0"/>
            <w:bookmarkEnd w:id="141"/>
            <w:r w:rsidRPr="00C50B0B">
              <w:t xml:space="preserve">A: </w:t>
            </w:r>
            <w:r w:rsidR="00A5270E" w:rsidRPr="00C50B0B">
              <w:t xml:space="preserve">Im GUI beim </w:t>
            </w:r>
            <w:proofErr w:type="spellStart"/>
            <w:r w:rsidR="00A5270E" w:rsidRPr="00C50B0B">
              <w:t>verwalten</w:t>
            </w:r>
            <w:proofErr w:type="spellEnd"/>
            <w:r w:rsidR="00A5270E" w:rsidRPr="00C50B0B">
              <w:t xml:space="preserve"> der Exponate</w:t>
            </w:r>
            <w:r w:rsidR="00760A8E" w:rsidRPr="00C50B0B">
              <w:t xml:space="preserve">, Mitarbeiter, </w:t>
            </w:r>
            <w:r w:rsidR="00AB0743" w:rsidRPr="00C50B0B">
              <w:t xml:space="preserve">Förderer </w:t>
            </w:r>
            <w:proofErr w:type="gramStart"/>
            <w:r w:rsidR="00AB0743" w:rsidRPr="00C50B0B">
              <w:t>etc..</w:t>
            </w:r>
            <w:proofErr w:type="gramEnd"/>
          </w:p>
          <w:p w14:paraId="7918F4EF" w14:textId="419A69EF" w:rsidR="00755CC0" w:rsidRPr="00C50B0B" w:rsidRDefault="00755CC0" w:rsidP="00755CC0">
            <w:pPr>
              <w:pStyle w:val="Frage0"/>
            </w:pPr>
            <w:bookmarkStart w:id="142" w:name="_q612jviojop2" w:colFirst="0" w:colLast="0"/>
            <w:bookmarkEnd w:id="142"/>
            <w:r w:rsidRPr="00C50B0B">
              <w:t>F: In welchem Format liegen die Bilder vor?</w:t>
            </w:r>
          </w:p>
          <w:p w14:paraId="24765DDF" w14:textId="6AC8D511" w:rsidR="00755CC0" w:rsidRPr="00C50B0B" w:rsidRDefault="00755CC0" w:rsidP="00B5656A">
            <w:pPr>
              <w:pStyle w:val="Antwort0"/>
            </w:pPr>
            <w:r w:rsidRPr="00C50B0B">
              <w:lastRenderedPageBreak/>
              <w:t>A</w:t>
            </w:r>
            <w:r w:rsidR="7993CDA4" w:rsidRPr="00C50B0B">
              <w:t>: JPG, PNG oder GIF.</w:t>
            </w:r>
          </w:p>
          <w:p w14:paraId="30BFC6BB" w14:textId="0C8C7DBA" w:rsidR="00D06F8C" w:rsidRPr="00C50B0B" w:rsidRDefault="00D06F8C" w:rsidP="00D06F8C">
            <w:pPr>
              <w:pStyle w:val="Frage0"/>
            </w:pPr>
            <w:r w:rsidRPr="00C50B0B">
              <w:t xml:space="preserve">F: </w:t>
            </w:r>
            <w:r w:rsidR="007C68F2" w:rsidRPr="00C50B0B">
              <w:t>Wofür sollen diese zugeordneten Bilder verwendet werden</w:t>
            </w:r>
            <w:r w:rsidRPr="00C50B0B">
              <w:t>?</w:t>
            </w:r>
          </w:p>
          <w:p w14:paraId="52F058A5" w14:textId="2BCAE7FE" w:rsidR="00D06F8C" w:rsidRPr="00C50B0B" w:rsidRDefault="00D06F8C" w:rsidP="00B5656A">
            <w:pPr>
              <w:pStyle w:val="Antwort0"/>
            </w:pPr>
            <w:r w:rsidRPr="00C50B0B">
              <w:t xml:space="preserve">A: </w:t>
            </w:r>
            <w:r w:rsidR="00816D1D" w:rsidRPr="00C50B0B">
              <w:t xml:space="preserve">Sie sollen </w:t>
            </w:r>
            <w:r w:rsidR="000E4F45" w:rsidRPr="00C50B0B">
              <w:t xml:space="preserve">für die jeweiligen Elemente abfragbar sein (für Flyer </w:t>
            </w:r>
            <w:proofErr w:type="spellStart"/>
            <w:r w:rsidR="005D126A" w:rsidRPr="00C50B0B">
              <w:t>uä</w:t>
            </w:r>
            <w:proofErr w:type="spellEnd"/>
            <w:r w:rsidR="005D126A" w:rsidRPr="00C50B0B">
              <w:t xml:space="preserve">.) </w:t>
            </w:r>
            <w:r w:rsidR="00DC2167" w:rsidRPr="00C50B0B">
              <w:t>und im GUI erscheinen um die Verwaltung zu erleichtern</w:t>
            </w:r>
            <w:r w:rsidRPr="00C50B0B">
              <w:t>.</w:t>
            </w:r>
          </w:p>
          <w:p w14:paraId="698590A6" w14:textId="3CE921AC" w:rsidR="007C68F2" w:rsidRPr="00C50B0B" w:rsidRDefault="007C68F2" w:rsidP="007C68F2">
            <w:pPr>
              <w:pStyle w:val="Frage0"/>
            </w:pPr>
            <w:r w:rsidRPr="00C50B0B">
              <w:t>F: Sollen diese Bilder</w:t>
            </w:r>
            <w:r w:rsidR="00501BD2" w:rsidRPr="00C50B0B">
              <w:t xml:space="preserve"> im GUI auftauchen oder nur für die Abfragen-API zugänglich sein</w:t>
            </w:r>
            <w:r w:rsidRPr="00C50B0B">
              <w:t>?</w:t>
            </w:r>
          </w:p>
          <w:p w14:paraId="3ABC073F" w14:textId="6565CA4E" w:rsidR="007C68F2" w:rsidRPr="00C50B0B" w:rsidRDefault="007C68F2" w:rsidP="00B5656A">
            <w:pPr>
              <w:pStyle w:val="Antwort0"/>
            </w:pPr>
            <w:r w:rsidRPr="00C50B0B">
              <w:t xml:space="preserve">A: </w:t>
            </w:r>
            <w:r w:rsidR="002F0821" w:rsidRPr="00C50B0B">
              <w:t>Beides.</w:t>
            </w:r>
          </w:p>
        </w:tc>
      </w:tr>
    </w:tbl>
    <w:p w14:paraId="73EFE668" w14:textId="77777777" w:rsidR="00E73EFD" w:rsidRPr="00C50B0B" w:rsidRDefault="00E73EFD" w:rsidP="00E73EFD">
      <w:pPr>
        <w:pStyle w:val="berschrift3"/>
        <w:rPr>
          <w:rFonts w:cs="Arial"/>
        </w:rPr>
      </w:pPr>
      <w:bookmarkStart w:id="143" w:name="_Toc38899012"/>
      <w:bookmarkStart w:id="144" w:name="_Toc44320797"/>
      <w:r w:rsidRPr="00C50B0B">
        <w:rPr>
          <w:rFonts w:cs="Arial"/>
        </w:rPr>
        <w:lastRenderedPageBreak/>
        <w:t>Produktdaten</w:t>
      </w:r>
      <w:bookmarkEnd w:id="143"/>
      <w:bookmarkEnd w:id="144"/>
    </w:p>
    <w:tbl>
      <w:tblPr>
        <w:tblW w:w="9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8220"/>
      </w:tblGrid>
      <w:tr w:rsidR="00E73EFD" w:rsidRPr="00C50B0B" w14:paraId="2A45F12E" w14:textId="77777777" w:rsidTr="00B54C58">
        <w:tc>
          <w:tcPr>
            <w:tcW w:w="988" w:type="dxa"/>
            <w:shd w:val="clear" w:color="auto" w:fill="auto"/>
          </w:tcPr>
          <w:p w14:paraId="55670F3A"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/LD10/</w:t>
            </w:r>
          </w:p>
        </w:tc>
        <w:tc>
          <w:tcPr>
            <w:tcW w:w="8220" w:type="dxa"/>
            <w:shd w:val="clear" w:color="auto" w:fill="auto"/>
          </w:tcPr>
          <w:p w14:paraId="6DC01030"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Die Daten sollen in einer zentralen Datenbasis (lesbare Dateien) abgespeichert werden.</w:t>
            </w:r>
          </w:p>
          <w:p w14:paraId="7C3A05C2"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45" w:name="_tjj7pm3597o3" w:colFirst="0" w:colLast="0"/>
            <w:bookmarkEnd w:id="145"/>
            <w:r w:rsidRPr="00C50B0B">
              <w:t>F: Gibt es ein präferiertes Format?</w:t>
            </w:r>
          </w:p>
          <w:p w14:paraId="58FBDB49" w14:textId="07B57557" w:rsidR="00E73EFD" w:rsidRPr="00C50B0B" w:rsidRDefault="22C9943D" w:rsidP="11208982">
            <w:pPr>
              <w:pStyle w:val="Antwort0"/>
              <w:rPr>
                <w:color w:val="A5A5A5" w:themeColor="accent3"/>
              </w:rPr>
            </w:pPr>
            <w:bookmarkStart w:id="146" w:name="_kttcr9hwd6uv" w:colFirst="0" w:colLast="0"/>
            <w:bookmarkEnd w:id="146"/>
            <w:r w:rsidRPr="00C50B0B">
              <w:t>A: CSV oder JSON.</w:t>
            </w:r>
          </w:p>
          <w:p w14:paraId="51186A71"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47" w:name="_99utirtlrb4r" w:colFirst="0" w:colLast="0"/>
            <w:bookmarkEnd w:id="147"/>
            <w:r w:rsidRPr="00C50B0B">
              <w:t>F: Was heißt lesbar? Übersichtlich lesbar oder nur verständlich lesbar?</w:t>
            </w:r>
          </w:p>
          <w:p w14:paraId="32B423DF" w14:textId="448DF76B" w:rsidR="00E73EFD" w:rsidRPr="00C50B0B" w:rsidRDefault="00E73EFD" w:rsidP="11208982">
            <w:pPr>
              <w:pStyle w:val="Antwort0"/>
            </w:pPr>
            <w:bookmarkStart w:id="148" w:name="_cjtd85yhwy0i" w:colFirst="0" w:colLast="0"/>
            <w:bookmarkEnd w:id="148"/>
            <w:r w:rsidRPr="00C50B0B">
              <w:t xml:space="preserve">A: </w:t>
            </w:r>
            <w:r w:rsidR="00A6621B" w:rsidRPr="00C50B0B">
              <w:t>Menschen lesbar reicht, da Übersichtlichkeit mit Programmen wie Excel erreicht werden können.</w:t>
            </w:r>
          </w:p>
          <w:p w14:paraId="43D0F927" w14:textId="5EE0C2D5" w:rsidR="00E83946" w:rsidRPr="00C50B0B" w:rsidRDefault="00E83946" w:rsidP="00E83946">
            <w:pPr>
              <w:pStyle w:val="Frage0"/>
            </w:pPr>
            <w:r w:rsidRPr="00C50B0B">
              <w:t>F: Wo liegt dieser zentrale Speicherpunkt?</w:t>
            </w:r>
          </w:p>
          <w:p w14:paraId="15D80216" w14:textId="477B8992" w:rsidR="00E83946" w:rsidRPr="00C50B0B" w:rsidRDefault="00E83946" w:rsidP="00B5656A">
            <w:pPr>
              <w:pStyle w:val="Antwort0"/>
            </w:pPr>
            <w:r w:rsidRPr="00C50B0B">
              <w:t xml:space="preserve">A: </w:t>
            </w:r>
            <w:r w:rsidR="00723569" w:rsidRPr="00C50B0B">
              <w:t>Aktuell auf</w:t>
            </w:r>
            <w:r w:rsidR="003A565E" w:rsidRPr="00C50B0B">
              <w:t xml:space="preserve"> unserem </w:t>
            </w:r>
            <w:r w:rsidR="00A80D2F" w:rsidRPr="00C50B0B">
              <w:t xml:space="preserve">FileZilla </w:t>
            </w:r>
            <w:proofErr w:type="spellStart"/>
            <w:r w:rsidR="00A80D2F" w:rsidRPr="00C50B0B">
              <w:t>server</w:t>
            </w:r>
            <w:proofErr w:type="spellEnd"/>
            <w:r w:rsidRPr="00C50B0B">
              <w:t>.</w:t>
            </w:r>
          </w:p>
          <w:p w14:paraId="1AD4C682" w14:textId="090593ED" w:rsidR="00AB6401" w:rsidRPr="00C50B0B" w:rsidRDefault="00AB6401" w:rsidP="00AB6401">
            <w:pPr>
              <w:pStyle w:val="Frage0"/>
            </w:pPr>
            <w:r w:rsidRPr="00C50B0B">
              <w:t xml:space="preserve">F: </w:t>
            </w:r>
            <w:r w:rsidR="00037219" w:rsidRPr="00C50B0B">
              <w:t>Wie soll auf diese zentrale Datenbasis zugegriffen werden</w:t>
            </w:r>
            <w:r w:rsidRPr="00C50B0B">
              <w:t>?</w:t>
            </w:r>
          </w:p>
          <w:p w14:paraId="67D1A365" w14:textId="4D4BF771" w:rsidR="00AB6401" w:rsidRPr="00C50B0B" w:rsidRDefault="00AB6401" w:rsidP="007727FE">
            <w:pPr>
              <w:pStyle w:val="Antwort0"/>
            </w:pPr>
            <w:r w:rsidRPr="00C50B0B">
              <w:t>A</w:t>
            </w:r>
            <w:r w:rsidR="11691AAA" w:rsidRPr="00C50B0B">
              <w:t>: Über FTP.</w:t>
            </w:r>
          </w:p>
          <w:p w14:paraId="70764835" w14:textId="5A8B241A" w:rsidR="00037219" w:rsidRPr="00C50B0B" w:rsidRDefault="00037219" w:rsidP="00037219">
            <w:pPr>
              <w:pStyle w:val="Frage0"/>
            </w:pPr>
            <w:r w:rsidRPr="00C50B0B">
              <w:t xml:space="preserve">F: </w:t>
            </w:r>
            <w:r w:rsidR="008E2302" w:rsidRPr="00C50B0B">
              <w:t>Wer hat auf diese zentrale Datenbasis Zugriff</w:t>
            </w:r>
            <w:r w:rsidRPr="00C50B0B">
              <w:t>?</w:t>
            </w:r>
          </w:p>
          <w:p w14:paraId="30B8529C" w14:textId="39D03CBC" w:rsidR="00037219" w:rsidRPr="00C50B0B" w:rsidRDefault="06EA4396" w:rsidP="007727FE">
            <w:pPr>
              <w:pStyle w:val="Antwort0"/>
              <w:rPr>
                <w:color w:val="A5A5A5" w:themeColor="accent3"/>
              </w:rPr>
            </w:pPr>
            <w:r w:rsidRPr="00C50B0B">
              <w:t xml:space="preserve">A: Nur der </w:t>
            </w:r>
            <w:r w:rsidR="20D46C77" w:rsidRPr="00C50B0B">
              <w:t>Admin</w:t>
            </w:r>
            <w:r w:rsidRPr="00C50B0B">
              <w:t>.</w:t>
            </w:r>
          </w:p>
        </w:tc>
      </w:tr>
    </w:tbl>
    <w:p w14:paraId="584248A0" w14:textId="77777777" w:rsidR="00E73EFD" w:rsidRPr="00C50B0B" w:rsidRDefault="00E73EFD" w:rsidP="00E73EFD">
      <w:pPr>
        <w:pStyle w:val="berschrift3"/>
        <w:rPr>
          <w:rFonts w:cs="Arial"/>
        </w:rPr>
      </w:pPr>
      <w:bookmarkStart w:id="149" w:name="_Toc38899013"/>
      <w:bookmarkStart w:id="150" w:name="_Toc44320798"/>
      <w:r w:rsidRPr="00C50B0B">
        <w:rPr>
          <w:rFonts w:cs="Arial"/>
        </w:rPr>
        <w:t>Produktleistungen</w:t>
      </w:r>
      <w:bookmarkEnd w:id="149"/>
      <w:bookmarkEnd w:id="150"/>
    </w:p>
    <w:tbl>
      <w:tblPr>
        <w:tblW w:w="9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8220"/>
      </w:tblGrid>
      <w:tr w:rsidR="00E73EFD" w:rsidRPr="00C50B0B" w14:paraId="64EBB97C" w14:textId="77777777" w:rsidTr="00B54C58">
        <w:tc>
          <w:tcPr>
            <w:tcW w:w="988" w:type="dxa"/>
            <w:shd w:val="clear" w:color="auto" w:fill="auto"/>
          </w:tcPr>
          <w:p w14:paraId="01E916F1"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/LL10/</w:t>
            </w:r>
          </w:p>
        </w:tc>
        <w:tc>
          <w:tcPr>
            <w:tcW w:w="8220" w:type="dxa"/>
            <w:shd w:val="clear" w:color="auto" w:fill="auto"/>
          </w:tcPr>
          <w:p w14:paraId="6621D5D8"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Die Anzahl der zu verwaltenden Elemente wird auf ca. 10.000 geschätzt.</w:t>
            </w:r>
          </w:p>
          <w:p w14:paraId="3B15A573"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51" w:name="_u12nmslrsc8p" w:colFirst="0" w:colLast="0"/>
            <w:bookmarkEnd w:id="151"/>
            <w:r w:rsidRPr="00C50B0B">
              <w:t>F: Was ist ein Element (Exponat, Mitarbeiter, Förderer etc.)?</w:t>
            </w:r>
          </w:p>
          <w:p w14:paraId="07C4D056" w14:textId="1927C037" w:rsidR="00E73EFD" w:rsidRPr="00C50B0B" w:rsidRDefault="00E73EFD" w:rsidP="11208982">
            <w:pPr>
              <w:pStyle w:val="Antwort0"/>
            </w:pPr>
            <w:bookmarkStart w:id="152" w:name="_pm8uy7tff9dg" w:colFirst="0" w:colLast="0"/>
            <w:bookmarkEnd w:id="152"/>
            <w:r w:rsidRPr="00C50B0B">
              <w:t>A</w:t>
            </w:r>
            <w:r w:rsidR="06EA4396" w:rsidRPr="00C50B0B">
              <w:t>: siehe oben.</w:t>
            </w:r>
          </w:p>
          <w:p w14:paraId="24793182" w14:textId="3FBFB904" w:rsidR="00F375C6" w:rsidRPr="00C50B0B" w:rsidRDefault="00F375C6" w:rsidP="00F375C6">
            <w:pPr>
              <w:pStyle w:val="Frage0"/>
            </w:pPr>
            <w:r w:rsidRPr="00C50B0B">
              <w:t xml:space="preserve">F: Wie ist </w:t>
            </w:r>
            <w:r w:rsidR="00E84541" w:rsidRPr="00C50B0B">
              <w:t>das Wachstum</w:t>
            </w:r>
            <w:r w:rsidRPr="00C50B0B">
              <w:t xml:space="preserve"> </w:t>
            </w:r>
            <w:r w:rsidR="00E84541" w:rsidRPr="00C50B0B">
              <w:t xml:space="preserve">der Datenmenge </w:t>
            </w:r>
            <w:r w:rsidRPr="00C50B0B">
              <w:t>in der Zukunft einzuschätzen?</w:t>
            </w:r>
          </w:p>
          <w:p w14:paraId="4878FF6C" w14:textId="75675A11" w:rsidR="00F375C6" w:rsidRPr="00C50B0B" w:rsidRDefault="072A810F" w:rsidP="007727FE">
            <w:pPr>
              <w:pStyle w:val="Antwort0"/>
            </w:pPr>
            <w:r w:rsidRPr="00C50B0B">
              <w:t xml:space="preserve">A: </w:t>
            </w:r>
            <w:r w:rsidR="3239D658" w:rsidRPr="00C50B0B">
              <w:t>Und</w:t>
            </w:r>
            <w:r w:rsidRPr="00C50B0B">
              <w:t xml:space="preserve"> die 30% mehr Daten.</w:t>
            </w:r>
          </w:p>
        </w:tc>
      </w:tr>
      <w:tr w:rsidR="00E73EFD" w:rsidRPr="00C50B0B" w14:paraId="4555DECB" w14:textId="77777777" w:rsidTr="00B54C58">
        <w:tc>
          <w:tcPr>
            <w:tcW w:w="988" w:type="dxa"/>
            <w:shd w:val="clear" w:color="auto" w:fill="auto"/>
          </w:tcPr>
          <w:p w14:paraId="4237AF6D"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/LL20/</w:t>
            </w:r>
          </w:p>
        </w:tc>
        <w:tc>
          <w:tcPr>
            <w:tcW w:w="8220" w:type="dxa"/>
            <w:shd w:val="clear" w:color="auto" w:fill="auto"/>
          </w:tcPr>
          <w:p w14:paraId="6D51B938"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Um bei HW- und SW-Anschaffungen und -neuerungen flexibel zu bleiben, ist auf Plattformunabhängigkeit besonders zu achten.</w:t>
            </w:r>
          </w:p>
          <w:p w14:paraId="733B8443" w14:textId="77777777" w:rsidR="00E73EFD" w:rsidRPr="00C50B0B" w:rsidRDefault="00E73EFD" w:rsidP="00B54C58">
            <w:pPr>
              <w:pStyle w:val="Frage0"/>
              <w:pBdr>
                <w:top w:val="none" w:sz="0" w:space="0" w:color="auto"/>
                <w:left w:val="none" w:sz="0" w:space="0" w:color="auto"/>
                <w:bottom w:val="none" w:sz="0" w:space="0" w:color="auto"/>
                <w:right w:val="none" w:sz="0" w:space="0" w:color="auto"/>
                <w:between w:val="none" w:sz="0" w:space="0" w:color="auto"/>
              </w:pBdr>
            </w:pPr>
            <w:bookmarkStart w:id="153" w:name="_bi9zjeh7x37j" w:colFirst="0" w:colLast="0"/>
            <w:bookmarkEnd w:id="153"/>
            <w:r w:rsidRPr="00C50B0B">
              <w:t>F: Welche Plattformen gibt es aktuell und welche sind in Planung für die Zukunft?</w:t>
            </w:r>
          </w:p>
          <w:p w14:paraId="51C61CA9" w14:textId="014B1024" w:rsidR="00E73EFD" w:rsidRPr="00C50B0B" w:rsidRDefault="7BBE4949" w:rsidP="11208982">
            <w:pPr>
              <w:pStyle w:val="Antwort0"/>
            </w:pPr>
            <w:bookmarkStart w:id="154" w:name="_594onjc7wg1g" w:colFirst="0" w:colLast="0"/>
            <w:bookmarkEnd w:id="154"/>
            <w:r w:rsidRPr="00C50B0B">
              <w:t xml:space="preserve">A: Windows XP und Windows Server 2003 </w:t>
            </w:r>
            <w:r w:rsidR="442FB19A" w:rsidRPr="00C50B0B">
              <w:t>aktuell</w:t>
            </w:r>
            <w:r w:rsidRPr="00C50B0B">
              <w:t xml:space="preserve"> und für die </w:t>
            </w:r>
            <w:r w:rsidR="442FB19A" w:rsidRPr="00C50B0B">
              <w:t>Zukunft Windows</w:t>
            </w:r>
            <w:r w:rsidRPr="00C50B0B">
              <w:t xml:space="preserve"> 10 und </w:t>
            </w:r>
            <w:r w:rsidR="018E306B" w:rsidRPr="00C50B0B">
              <w:t>Ubuntu Server 18.04</w:t>
            </w:r>
            <w:r w:rsidRPr="00C50B0B">
              <w:t>.</w:t>
            </w:r>
          </w:p>
          <w:p w14:paraId="38465018" w14:textId="5ABC9E78" w:rsidR="00EF43F8" w:rsidRPr="00C50B0B" w:rsidRDefault="00EF43F8" w:rsidP="00EF43F8">
            <w:pPr>
              <w:pStyle w:val="Frage0"/>
            </w:pPr>
            <w:r w:rsidRPr="00C50B0B">
              <w:t>F: Welche Plattformen sollen aktuell unterstützt werden?</w:t>
            </w:r>
          </w:p>
          <w:p w14:paraId="6BF7489C" w14:textId="20E7AD79" w:rsidR="00EF43F8" w:rsidRPr="00C50B0B" w:rsidRDefault="2592F4AD" w:rsidP="00B90495">
            <w:pPr>
              <w:pStyle w:val="Antwort0"/>
            </w:pPr>
            <w:r w:rsidRPr="00C50B0B">
              <w:t xml:space="preserve">A: Windows </w:t>
            </w:r>
            <w:r w:rsidR="64028DEE" w:rsidRPr="00C50B0B">
              <w:t>10</w:t>
            </w:r>
            <w:r w:rsidRPr="00C50B0B">
              <w:t xml:space="preserve"> und </w:t>
            </w:r>
            <w:r w:rsidR="43147259" w:rsidRPr="00C50B0B">
              <w:t>Ubuntu 18.04</w:t>
            </w:r>
            <w:r w:rsidRPr="00C50B0B">
              <w:t>.</w:t>
            </w:r>
          </w:p>
          <w:p w14:paraId="08A98BBA" w14:textId="71E84564" w:rsidR="00EF43F8" w:rsidRPr="00C50B0B" w:rsidRDefault="00EF43F8" w:rsidP="00EF43F8">
            <w:pPr>
              <w:pStyle w:val="Frage0"/>
            </w:pPr>
            <w:r w:rsidRPr="00C50B0B">
              <w:t>F: Welche HW / SW ist aktuell vorhanden mit der Interagiert werden muss?</w:t>
            </w:r>
          </w:p>
          <w:p w14:paraId="4D4E0656" w14:textId="2257F342" w:rsidR="00EF43F8" w:rsidRPr="00C50B0B" w:rsidRDefault="0E42731D" w:rsidP="00EF43F8">
            <w:pPr>
              <w:pStyle w:val="Antwort0"/>
              <w:rPr>
                <w:color w:val="A5A5A5" w:themeColor="accent3"/>
              </w:rPr>
            </w:pPr>
            <w:r w:rsidRPr="00C50B0B">
              <w:t>A: HW: Office-PC (</w:t>
            </w:r>
            <w:r w:rsidR="3239D658" w:rsidRPr="00C50B0B">
              <w:t xml:space="preserve">Intel </w:t>
            </w:r>
            <w:r w:rsidRPr="00C50B0B">
              <w:t xml:space="preserve">i3, 4GB </w:t>
            </w:r>
            <w:r w:rsidR="3239D658" w:rsidRPr="00C50B0B">
              <w:t>Arbeitsspeicher, Maus und Tastatur).</w:t>
            </w:r>
            <w:r w:rsidR="19B37448" w:rsidRPr="00C50B0B">
              <w:t xml:space="preserve"> </w:t>
            </w:r>
            <w:r w:rsidR="7467999A" w:rsidRPr="00C50B0B">
              <w:t xml:space="preserve">Keine SW zum </w:t>
            </w:r>
            <w:r w:rsidR="00723569" w:rsidRPr="00C50B0B">
              <w:t>Interagieren</w:t>
            </w:r>
            <w:r w:rsidR="7467999A" w:rsidRPr="00C50B0B">
              <w:t>.</w:t>
            </w:r>
          </w:p>
        </w:tc>
      </w:tr>
    </w:tbl>
    <w:p w14:paraId="5D67CB4B" w14:textId="77777777" w:rsidR="00E73EFD" w:rsidRPr="00C50B0B" w:rsidRDefault="00E73EFD" w:rsidP="00E73EFD">
      <w:pPr>
        <w:pStyle w:val="berschrift3"/>
        <w:rPr>
          <w:rFonts w:cs="Arial"/>
        </w:rPr>
      </w:pPr>
      <w:bookmarkStart w:id="155" w:name="_Toc38899014"/>
      <w:bookmarkStart w:id="156" w:name="_Toc44320799"/>
      <w:r w:rsidRPr="00C50B0B">
        <w:rPr>
          <w:rFonts w:cs="Arial"/>
        </w:rPr>
        <w:t>Qualitätsanforderungen</w:t>
      </w:r>
      <w:bookmarkEnd w:id="155"/>
      <w:bookmarkEnd w:id="156"/>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1701"/>
        <w:gridCol w:w="1701"/>
        <w:gridCol w:w="1701"/>
        <w:gridCol w:w="1701"/>
      </w:tblGrid>
      <w:tr w:rsidR="00E73EFD" w:rsidRPr="00C50B0B" w14:paraId="22C9D7E2" w14:textId="77777777" w:rsidTr="00B54C58">
        <w:tc>
          <w:tcPr>
            <w:tcW w:w="2405" w:type="dxa"/>
            <w:shd w:val="clear" w:color="auto" w:fill="auto"/>
          </w:tcPr>
          <w:p w14:paraId="71EED9C1"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Produktqualität</w:t>
            </w:r>
          </w:p>
        </w:tc>
        <w:tc>
          <w:tcPr>
            <w:tcW w:w="1701" w:type="dxa"/>
            <w:shd w:val="clear" w:color="auto" w:fill="auto"/>
          </w:tcPr>
          <w:p w14:paraId="7324B553" w14:textId="77777777" w:rsidR="00E73EFD" w:rsidRPr="00C50B0B" w:rsidRDefault="00E73EFD" w:rsidP="00B54C58">
            <w:pPr>
              <w:pBdr>
                <w:top w:val="nil"/>
                <w:left w:val="nil"/>
                <w:bottom w:val="nil"/>
                <w:right w:val="nil"/>
                <w:between w:val="nil"/>
              </w:pBdr>
              <w:spacing w:before="60"/>
              <w:jc w:val="center"/>
              <w:rPr>
                <w:rFonts w:cs="Arial"/>
                <w:color w:val="000000"/>
              </w:rPr>
            </w:pPr>
            <w:r w:rsidRPr="00C50B0B">
              <w:rPr>
                <w:rFonts w:cs="Arial"/>
                <w:color w:val="000000"/>
              </w:rPr>
              <w:t>sehr gut</w:t>
            </w:r>
          </w:p>
        </w:tc>
        <w:tc>
          <w:tcPr>
            <w:tcW w:w="1701" w:type="dxa"/>
            <w:shd w:val="clear" w:color="auto" w:fill="auto"/>
          </w:tcPr>
          <w:p w14:paraId="624D26DD" w14:textId="77777777" w:rsidR="00E73EFD" w:rsidRPr="00C50B0B" w:rsidRDefault="00E73EFD" w:rsidP="00B54C58">
            <w:pPr>
              <w:pBdr>
                <w:top w:val="nil"/>
                <w:left w:val="nil"/>
                <w:bottom w:val="nil"/>
                <w:right w:val="nil"/>
                <w:between w:val="nil"/>
              </w:pBdr>
              <w:spacing w:before="60"/>
              <w:jc w:val="center"/>
              <w:rPr>
                <w:rFonts w:cs="Arial"/>
                <w:color w:val="000000"/>
              </w:rPr>
            </w:pPr>
            <w:r w:rsidRPr="00C50B0B">
              <w:rPr>
                <w:rFonts w:cs="Arial"/>
                <w:color w:val="000000"/>
              </w:rPr>
              <w:t>gut</w:t>
            </w:r>
          </w:p>
        </w:tc>
        <w:tc>
          <w:tcPr>
            <w:tcW w:w="1701" w:type="dxa"/>
            <w:shd w:val="clear" w:color="auto" w:fill="auto"/>
          </w:tcPr>
          <w:p w14:paraId="44D8D3E9" w14:textId="77777777" w:rsidR="00E73EFD" w:rsidRPr="00C50B0B" w:rsidRDefault="00E73EFD" w:rsidP="00B54C58">
            <w:pPr>
              <w:pBdr>
                <w:top w:val="nil"/>
                <w:left w:val="nil"/>
                <w:bottom w:val="nil"/>
                <w:right w:val="nil"/>
                <w:between w:val="nil"/>
              </w:pBdr>
              <w:spacing w:before="60"/>
              <w:jc w:val="center"/>
              <w:rPr>
                <w:rFonts w:cs="Arial"/>
                <w:color w:val="000000"/>
              </w:rPr>
            </w:pPr>
            <w:r w:rsidRPr="00C50B0B">
              <w:rPr>
                <w:rFonts w:cs="Arial"/>
                <w:color w:val="000000"/>
              </w:rPr>
              <w:t>normal</w:t>
            </w:r>
          </w:p>
        </w:tc>
        <w:tc>
          <w:tcPr>
            <w:tcW w:w="1701" w:type="dxa"/>
            <w:shd w:val="clear" w:color="auto" w:fill="auto"/>
          </w:tcPr>
          <w:p w14:paraId="4D467380" w14:textId="77777777" w:rsidR="00E73EFD" w:rsidRPr="00C50B0B" w:rsidRDefault="00E73EFD" w:rsidP="00B54C58">
            <w:pPr>
              <w:pBdr>
                <w:top w:val="nil"/>
                <w:left w:val="nil"/>
                <w:bottom w:val="nil"/>
                <w:right w:val="nil"/>
                <w:between w:val="nil"/>
              </w:pBdr>
              <w:spacing w:before="60"/>
              <w:jc w:val="center"/>
              <w:rPr>
                <w:rFonts w:cs="Arial"/>
                <w:color w:val="000000"/>
              </w:rPr>
            </w:pPr>
            <w:r w:rsidRPr="00C50B0B">
              <w:rPr>
                <w:rFonts w:cs="Arial"/>
                <w:color w:val="000000"/>
              </w:rPr>
              <w:t>nicht relevant</w:t>
            </w:r>
          </w:p>
        </w:tc>
      </w:tr>
      <w:tr w:rsidR="00E73EFD" w:rsidRPr="00C50B0B" w14:paraId="656F8959" w14:textId="77777777" w:rsidTr="00B54C58">
        <w:tc>
          <w:tcPr>
            <w:tcW w:w="2405" w:type="dxa"/>
            <w:shd w:val="clear" w:color="auto" w:fill="auto"/>
          </w:tcPr>
          <w:p w14:paraId="346BBF89"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lastRenderedPageBreak/>
              <w:t>Funktionalität</w:t>
            </w:r>
          </w:p>
        </w:tc>
        <w:tc>
          <w:tcPr>
            <w:tcW w:w="1701" w:type="dxa"/>
            <w:shd w:val="clear" w:color="auto" w:fill="auto"/>
          </w:tcPr>
          <w:p w14:paraId="249FBAB8" w14:textId="77777777" w:rsidR="00E73EFD" w:rsidRPr="00C50B0B" w:rsidRDefault="00E73EFD" w:rsidP="00B54C58">
            <w:pPr>
              <w:pBdr>
                <w:top w:val="nil"/>
                <w:left w:val="nil"/>
                <w:bottom w:val="nil"/>
                <w:right w:val="nil"/>
                <w:between w:val="nil"/>
              </w:pBdr>
              <w:spacing w:before="60"/>
              <w:jc w:val="center"/>
              <w:rPr>
                <w:rFonts w:cs="Arial"/>
                <w:color w:val="000000"/>
              </w:rPr>
            </w:pPr>
            <w:r w:rsidRPr="00C50B0B">
              <w:rPr>
                <w:rFonts w:cs="Arial"/>
                <w:color w:val="000000"/>
              </w:rPr>
              <w:t>X</w:t>
            </w:r>
          </w:p>
        </w:tc>
        <w:tc>
          <w:tcPr>
            <w:tcW w:w="1701" w:type="dxa"/>
            <w:shd w:val="clear" w:color="auto" w:fill="auto"/>
          </w:tcPr>
          <w:p w14:paraId="1ECAF76B" w14:textId="77777777" w:rsidR="00E73EFD" w:rsidRPr="00C50B0B" w:rsidRDefault="00E73EFD" w:rsidP="00B54C58">
            <w:pPr>
              <w:pBdr>
                <w:top w:val="nil"/>
                <w:left w:val="nil"/>
                <w:bottom w:val="nil"/>
                <w:right w:val="nil"/>
                <w:between w:val="nil"/>
              </w:pBdr>
              <w:spacing w:before="60"/>
              <w:jc w:val="center"/>
              <w:rPr>
                <w:rFonts w:cs="Arial"/>
                <w:color w:val="000000"/>
              </w:rPr>
            </w:pPr>
          </w:p>
        </w:tc>
        <w:tc>
          <w:tcPr>
            <w:tcW w:w="1701" w:type="dxa"/>
            <w:shd w:val="clear" w:color="auto" w:fill="auto"/>
          </w:tcPr>
          <w:p w14:paraId="6B827DCA" w14:textId="77777777" w:rsidR="00E73EFD" w:rsidRPr="00C50B0B" w:rsidRDefault="00E73EFD" w:rsidP="00B54C58">
            <w:pPr>
              <w:pBdr>
                <w:top w:val="nil"/>
                <w:left w:val="nil"/>
                <w:bottom w:val="nil"/>
                <w:right w:val="nil"/>
                <w:between w:val="nil"/>
              </w:pBdr>
              <w:spacing w:before="60"/>
              <w:jc w:val="center"/>
              <w:rPr>
                <w:rFonts w:cs="Arial"/>
                <w:color w:val="000000"/>
              </w:rPr>
            </w:pPr>
          </w:p>
        </w:tc>
        <w:tc>
          <w:tcPr>
            <w:tcW w:w="1701" w:type="dxa"/>
            <w:shd w:val="clear" w:color="auto" w:fill="auto"/>
          </w:tcPr>
          <w:p w14:paraId="082097E3" w14:textId="77777777" w:rsidR="00E73EFD" w:rsidRPr="00C50B0B" w:rsidRDefault="00E73EFD" w:rsidP="00B54C58">
            <w:pPr>
              <w:pBdr>
                <w:top w:val="nil"/>
                <w:left w:val="nil"/>
                <w:bottom w:val="nil"/>
                <w:right w:val="nil"/>
                <w:between w:val="nil"/>
              </w:pBdr>
              <w:spacing w:before="60"/>
              <w:jc w:val="center"/>
              <w:rPr>
                <w:rFonts w:cs="Arial"/>
                <w:color w:val="000000"/>
              </w:rPr>
            </w:pPr>
          </w:p>
        </w:tc>
      </w:tr>
      <w:tr w:rsidR="00E73EFD" w:rsidRPr="00C50B0B" w14:paraId="52621A85" w14:textId="77777777" w:rsidTr="00B54C58">
        <w:tc>
          <w:tcPr>
            <w:tcW w:w="2405" w:type="dxa"/>
            <w:shd w:val="clear" w:color="auto" w:fill="auto"/>
          </w:tcPr>
          <w:p w14:paraId="02F509C8"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Zuverlässigkeit</w:t>
            </w:r>
          </w:p>
        </w:tc>
        <w:tc>
          <w:tcPr>
            <w:tcW w:w="1701" w:type="dxa"/>
            <w:shd w:val="clear" w:color="auto" w:fill="auto"/>
          </w:tcPr>
          <w:p w14:paraId="0D84E718" w14:textId="77777777" w:rsidR="00E73EFD" w:rsidRPr="00C50B0B" w:rsidRDefault="00E73EFD" w:rsidP="00B54C58">
            <w:pPr>
              <w:pBdr>
                <w:top w:val="nil"/>
                <w:left w:val="nil"/>
                <w:bottom w:val="nil"/>
                <w:right w:val="nil"/>
                <w:between w:val="nil"/>
              </w:pBdr>
              <w:spacing w:before="60"/>
              <w:jc w:val="center"/>
              <w:rPr>
                <w:rFonts w:cs="Arial"/>
                <w:color w:val="000000"/>
              </w:rPr>
            </w:pPr>
          </w:p>
        </w:tc>
        <w:tc>
          <w:tcPr>
            <w:tcW w:w="1701" w:type="dxa"/>
            <w:shd w:val="clear" w:color="auto" w:fill="auto"/>
          </w:tcPr>
          <w:p w14:paraId="3EA2485B" w14:textId="77777777" w:rsidR="00E73EFD" w:rsidRPr="00C50B0B" w:rsidRDefault="00E73EFD" w:rsidP="00B54C58">
            <w:pPr>
              <w:pBdr>
                <w:top w:val="nil"/>
                <w:left w:val="nil"/>
                <w:bottom w:val="nil"/>
                <w:right w:val="nil"/>
                <w:between w:val="nil"/>
              </w:pBdr>
              <w:spacing w:before="60"/>
              <w:jc w:val="center"/>
              <w:rPr>
                <w:rFonts w:cs="Arial"/>
                <w:color w:val="000000"/>
              </w:rPr>
            </w:pPr>
            <w:r w:rsidRPr="00C50B0B">
              <w:rPr>
                <w:rFonts w:cs="Arial"/>
                <w:color w:val="000000"/>
              </w:rPr>
              <w:t>X</w:t>
            </w:r>
          </w:p>
        </w:tc>
        <w:tc>
          <w:tcPr>
            <w:tcW w:w="1701" w:type="dxa"/>
            <w:shd w:val="clear" w:color="auto" w:fill="auto"/>
          </w:tcPr>
          <w:p w14:paraId="72BEA438" w14:textId="77777777" w:rsidR="00E73EFD" w:rsidRPr="00C50B0B" w:rsidRDefault="00E73EFD" w:rsidP="00B54C58">
            <w:pPr>
              <w:pBdr>
                <w:top w:val="nil"/>
                <w:left w:val="nil"/>
                <w:bottom w:val="nil"/>
                <w:right w:val="nil"/>
                <w:between w:val="nil"/>
              </w:pBdr>
              <w:spacing w:before="60"/>
              <w:jc w:val="center"/>
              <w:rPr>
                <w:rFonts w:cs="Arial"/>
                <w:color w:val="000000"/>
              </w:rPr>
            </w:pPr>
          </w:p>
        </w:tc>
        <w:tc>
          <w:tcPr>
            <w:tcW w:w="1701" w:type="dxa"/>
            <w:shd w:val="clear" w:color="auto" w:fill="auto"/>
          </w:tcPr>
          <w:p w14:paraId="16AEFE65" w14:textId="77777777" w:rsidR="00E73EFD" w:rsidRPr="00C50B0B" w:rsidRDefault="00E73EFD" w:rsidP="00B54C58">
            <w:pPr>
              <w:pBdr>
                <w:top w:val="nil"/>
                <w:left w:val="nil"/>
                <w:bottom w:val="nil"/>
                <w:right w:val="nil"/>
                <w:between w:val="nil"/>
              </w:pBdr>
              <w:spacing w:before="60"/>
              <w:jc w:val="center"/>
              <w:rPr>
                <w:rFonts w:cs="Arial"/>
                <w:color w:val="000000"/>
              </w:rPr>
            </w:pPr>
          </w:p>
        </w:tc>
      </w:tr>
      <w:tr w:rsidR="00E73EFD" w:rsidRPr="00C50B0B" w14:paraId="40D9350C" w14:textId="77777777" w:rsidTr="00B54C58">
        <w:tc>
          <w:tcPr>
            <w:tcW w:w="2405" w:type="dxa"/>
            <w:shd w:val="clear" w:color="auto" w:fill="auto"/>
          </w:tcPr>
          <w:p w14:paraId="18A03224"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Effizienz</w:t>
            </w:r>
          </w:p>
        </w:tc>
        <w:tc>
          <w:tcPr>
            <w:tcW w:w="1701" w:type="dxa"/>
            <w:shd w:val="clear" w:color="auto" w:fill="auto"/>
          </w:tcPr>
          <w:p w14:paraId="54B0500A" w14:textId="77777777" w:rsidR="00E73EFD" w:rsidRPr="00C50B0B" w:rsidRDefault="00E73EFD" w:rsidP="00B54C58">
            <w:pPr>
              <w:pBdr>
                <w:top w:val="nil"/>
                <w:left w:val="nil"/>
                <w:bottom w:val="nil"/>
                <w:right w:val="nil"/>
                <w:between w:val="nil"/>
              </w:pBdr>
              <w:spacing w:before="60"/>
              <w:jc w:val="center"/>
              <w:rPr>
                <w:rFonts w:cs="Arial"/>
                <w:color w:val="000000"/>
              </w:rPr>
            </w:pPr>
          </w:p>
        </w:tc>
        <w:tc>
          <w:tcPr>
            <w:tcW w:w="1701" w:type="dxa"/>
            <w:shd w:val="clear" w:color="auto" w:fill="auto"/>
          </w:tcPr>
          <w:p w14:paraId="0AFB7BFC" w14:textId="77777777" w:rsidR="00E73EFD" w:rsidRPr="00C50B0B" w:rsidRDefault="00E73EFD" w:rsidP="00B54C58">
            <w:pPr>
              <w:pBdr>
                <w:top w:val="nil"/>
                <w:left w:val="nil"/>
                <w:bottom w:val="nil"/>
                <w:right w:val="nil"/>
                <w:between w:val="nil"/>
              </w:pBdr>
              <w:spacing w:before="60"/>
              <w:jc w:val="center"/>
              <w:rPr>
                <w:rFonts w:cs="Arial"/>
                <w:color w:val="000000"/>
              </w:rPr>
            </w:pPr>
            <w:r w:rsidRPr="00C50B0B">
              <w:rPr>
                <w:rFonts w:cs="Arial"/>
                <w:color w:val="000000"/>
              </w:rPr>
              <w:t>X</w:t>
            </w:r>
          </w:p>
        </w:tc>
        <w:tc>
          <w:tcPr>
            <w:tcW w:w="1701" w:type="dxa"/>
            <w:shd w:val="clear" w:color="auto" w:fill="auto"/>
          </w:tcPr>
          <w:p w14:paraId="6CD018AF" w14:textId="77777777" w:rsidR="00E73EFD" w:rsidRPr="00C50B0B" w:rsidRDefault="00E73EFD" w:rsidP="00B54C58">
            <w:pPr>
              <w:pBdr>
                <w:top w:val="nil"/>
                <w:left w:val="nil"/>
                <w:bottom w:val="nil"/>
                <w:right w:val="nil"/>
                <w:between w:val="nil"/>
              </w:pBdr>
              <w:spacing w:before="60"/>
              <w:jc w:val="center"/>
              <w:rPr>
                <w:rFonts w:cs="Arial"/>
                <w:color w:val="000000"/>
              </w:rPr>
            </w:pPr>
          </w:p>
        </w:tc>
        <w:tc>
          <w:tcPr>
            <w:tcW w:w="1701" w:type="dxa"/>
            <w:shd w:val="clear" w:color="auto" w:fill="auto"/>
          </w:tcPr>
          <w:p w14:paraId="064FDCE0" w14:textId="77777777" w:rsidR="00E73EFD" w:rsidRPr="00C50B0B" w:rsidRDefault="00E73EFD" w:rsidP="00B54C58">
            <w:pPr>
              <w:pBdr>
                <w:top w:val="nil"/>
                <w:left w:val="nil"/>
                <w:bottom w:val="nil"/>
                <w:right w:val="nil"/>
                <w:between w:val="nil"/>
              </w:pBdr>
              <w:spacing w:before="60"/>
              <w:jc w:val="center"/>
              <w:rPr>
                <w:rFonts w:cs="Arial"/>
                <w:color w:val="000000"/>
              </w:rPr>
            </w:pPr>
          </w:p>
        </w:tc>
      </w:tr>
      <w:tr w:rsidR="00E73EFD" w:rsidRPr="00C50B0B" w14:paraId="7E88D60D" w14:textId="77777777" w:rsidTr="00B54C58">
        <w:tc>
          <w:tcPr>
            <w:tcW w:w="2405" w:type="dxa"/>
            <w:shd w:val="clear" w:color="auto" w:fill="auto"/>
          </w:tcPr>
          <w:p w14:paraId="67D4E59F"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Benutzbarkeit</w:t>
            </w:r>
          </w:p>
        </w:tc>
        <w:tc>
          <w:tcPr>
            <w:tcW w:w="1701" w:type="dxa"/>
            <w:shd w:val="clear" w:color="auto" w:fill="auto"/>
          </w:tcPr>
          <w:p w14:paraId="6D7A03EA" w14:textId="77777777" w:rsidR="00E73EFD" w:rsidRPr="00C50B0B" w:rsidRDefault="00E73EFD" w:rsidP="00B54C58">
            <w:pPr>
              <w:pBdr>
                <w:top w:val="nil"/>
                <w:left w:val="nil"/>
                <w:bottom w:val="nil"/>
                <w:right w:val="nil"/>
                <w:between w:val="nil"/>
              </w:pBdr>
              <w:spacing w:before="60"/>
              <w:jc w:val="center"/>
              <w:rPr>
                <w:rFonts w:cs="Arial"/>
                <w:color w:val="000000"/>
              </w:rPr>
            </w:pPr>
            <w:r w:rsidRPr="00C50B0B">
              <w:rPr>
                <w:rFonts w:cs="Arial"/>
                <w:color w:val="000000"/>
              </w:rPr>
              <w:t>X</w:t>
            </w:r>
          </w:p>
        </w:tc>
        <w:tc>
          <w:tcPr>
            <w:tcW w:w="1701" w:type="dxa"/>
            <w:shd w:val="clear" w:color="auto" w:fill="auto"/>
          </w:tcPr>
          <w:p w14:paraId="7CF50B36" w14:textId="77777777" w:rsidR="00E73EFD" w:rsidRPr="00C50B0B" w:rsidRDefault="00E73EFD" w:rsidP="00B54C58">
            <w:pPr>
              <w:pBdr>
                <w:top w:val="nil"/>
                <w:left w:val="nil"/>
                <w:bottom w:val="nil"/>
                <w:right w:val="nil"/>
                <w:between w:val="nil"/>
              </w:pBdr>
              <w:spacing w:before="60"/>
              <w:jc w:val="center"/>
              <w:rPr>
                <w:rFonts w:cs="Arial"/>
                <w:color w:val="000000"/>
              </w:rPr>
            </w:pPr>
          </w:p>
        </w:tc>
        <w:tc>
          <w:tcPr>
            <w:tcW w:w="1701" w:type="dxa"/>
            <w:shd w:val="clear" w:color="auto" w:fill="auto"/>
          </w:tcPr>
          <w:p w14:paraId="5FBC0356" w14:textId="77777777" w:rsidR="00E73EFD" w:rsidRPr="00C50B0B" w:rsidRDefault="00E73EFD" w:rsidP="00B54C58">
            <w:pPr>
              <w:pBdr>
                <w:top w:val="nil"/>
                <w:left w:val="nil"/>
                <w:bottom w:val="nil"/>
                <w:right w:val="nil"/>
                <w:between w:val="nil"/>
              </w:pBdr>
              <w:spacing w:before="60"/>
              <w:jc w:val="center"/>
              <w:rPr>
                <w:rFonts w:cs="Arial"/>
                <w:color w:val="000000"/>
              </w:rPr>
            </w:pPr>
          </w:p>
        </w:tc>
        <w:tc>
          <w:tcPr>
            <w:tcW w:w="1701" w:type="dxa"/>
            <w:shd w:val="clear" w:color="auto" w:fill="auto"/>
          </w:tcPr>
          <w:p w14:paraId="4AD8E9A9" w14:textId="77777777" w:rsidR="00E73EFD" w:rsidRPr="00C50B0B" w:rsidRDefault="00E73EFD" w:rsidP="00B54C58">
            <w:pPr>
              <w:pBdr>
                <w:top w:val="nil"/>
                <w:left w:val="nil"/>
                <w:bottom w:val="nil"/>
                <w:right w:val="nil"/>
                <w:between w:val="nil"/>
              </w:pBdr>
              <w:spacing w:before="60"/>
              <w:jc w:val="center"/>
              <w:rPr>
                <w:rFonts w:cs="Arial"/>
                <w:color w:val="000000"/>
              </w:rPr>
            </w:pPr>
          </w:p>
        </w:tc>
      </w:tr>
      <w:tr w:rsidR="00E73EFD" w:rsidRPr="00C50B0B" w14:paraId="46F24F39" w14:textId="77777777" w:rsidTr="00B54C58">
        <w:tc>
          <w:tcPr>
            <w:tcW w:w="2405" w:type="dxa"/>
            <w:shd w:val="clear" w:color="auto" w:fill="auto"/>
          </w:tcPr>
          <w:p w14:paraId="6288B2DF"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Änderbarkeit</w:t>
            </w:r>
          </w:p>
        </w:tc>
        <w:tc>
          <w:tcPr>
            <w:tcW w:w="1701" w:type="dxa"/>
            <w:shd w:val="clear" w:color="auto" w:fill="auto"/>
          </w:tcPr>
          <w:p w14:paraId="3143027C" w14:textId="77777777" w:rsidR="00E73EFD" w:rsidRPr="00C50B0B" w:rsidRDefault="00E73EFD" w:rsidP="00B54C58">
            <w:pPr>
              <w:pBdr>
                <w:top w:val="nil"/>
                <w:left w:val="nil"/>
                <w:bottom w:val="nil"/>
                <w:right w:val="nil"/>
                <w:between w:val="nil"/>
              </w:pBdr>
              <w:spacing w:before="60"/>
              <w:jc w:val="center"/>
              <w:rPr>
                <w:rFonts w:cs="Arial"/>
                <w:color w:val="000000"/>
              </w:rPr>
            </w:pPr>
          </w:p>
        </w:tc>
        <w:tc>
          <w:tcPr>
            <w:tcW w:w="1701" w:type="dxa"/>
            <w:shd w:val="clear" w:color="auto" w:fill="auto"/>
          </w:tcPr>
          <w:p w14:paraId="72C310FB" w14:textId="77777777" w:rsidR="00E73EFD" w:rsidRPr="00C50B0B" w:rsidRDefault="00E73EFD" w:rsidP="00B54C58">
            <w:pPr>
              <w:pBdr>
                <w:top w:val="nil"/>
                <w:left w:val="nil"/>
                <w:bottom w:val="nil"/>
                <w:right w:val="nil"/>
                <w:between w:val="nil"/>
              </w:pBdr>
              <w:spacing w:before="60"/>
              <w:jc w:val="center"/>
              <w:rPr>
                <w:rFonts w:cs="Arial"/>
                <w:color w:val="000000"/>
              </w:rPr>
            </w:pPr>
          </w:p>
        </w:tc>
        <w:tc>
          <w:tcPr>
            <w:tcW w:w="1701" w:type="dxa"/>
            <w:shd w:val="clear" w:color="auto" w:fill="auto"/>
          </w:tcPr>
          <w:p w14:paraId="406F6764" w14:textId="77777777" w:rsidR="00E73EFD" w:rsidRPr="00C50B0B" w:rsidRDefault="00E73EFD" w:rsidP="00B54C58">
            <w:pPr>
              <w:pBdr>
                <w:top w:val="nil"/>
                <w:left w:val="nil"/>
                <w:bottom w:val="nil"/>
                <w:right w:val="nil"/>
                <w:between w:val="nil"/>
              </w:pBdr>
              <w:spacing w:before="60"/>
              <w:jc w:val="center"/>
              <w:rPr>
                <w:rFonts w:cs="Arial"/>
                <w:color w:val="000000"/>
              </w:rPr>
            </w:pPr>
            <w:r w:rsidRPr="00C50B0B">
              <w:rPr>
                <w:rFonts w:cs="Arial"/>
                <w:color w:val="000000"/>
              </w:rPr>
              <w:t>X</w:t>
            </w:r>
          </w:p>
        </w:tc>
        <w:tc>
          <w:tcPr>
            <w:tcW w:w="1701" w:type="dxa"/>
            <w:shd w:val="clear" w:color="auto" w:fill="auto"/>
          </w:tcPr>
          <w:p w14:paraId="0CDE4B10" w14:textId="77777777" w:rsidR="00E73EFD" w:rsidRPr="00C50B0B" w:rsidRDefault="00E73EFD" w:rsidP="00B54C58">
            <w:pPr>
              <w:pBdr>
                <w:top w:val="nil"/>
                <w:left w:val="nil"/>
                <w:bottom w:val="nil"/>
                <w:right w:val="nil"/>
                <w:between w:val="nil"/>
              </w:pBdr>
              <w:spacing w:before="60"/>
              <w:jc w:val="center"/>
              <w:rPr>
                <w:rFonts w:cs="Arial"/>
                <w:color w:val="000000"/>
              </w:rPr>
            </w:pPr>
          </w:p>
        </w:tc>
      </w:tr>
      <w:tr w:rsidR="00E73EFD" w:rsidRPr="00C50B0B" w14:paraId="2ADCF4C9" w14:textId="77777777" w:rsidTr="00B54C58">
        <w:tc>
          <w:tcPr>
            <w:tcW w:w="2405" w:type="dxa"/>
            <w:shd w:val="clear" w:color="auto" w:fill="auto"/>
          </w:tcPr>
          <w:p w14:paraId="58D61034" w14:textId="77777777" w:rsidR="00E73EFD" w:rsidRPr="00C50B0B" w:rsidRDefault="00E73EFD" w:rsidP="00B54C58">
            <w:pPr>
              <w:pBdr>
                <w:top w:val="nil"/>
                <w:left w:val="nil"/>
                <w:bottom w:val="nil"/>
                <w:right w:val="nil"/>
                <w:between w:val="nil"/>
              </w:pBdr>
              <w:spacing w:before="60"/>
              <w:rPr>
                <w:rFonts w:cs="Arial"/>
                <w:color w:val="000000"/>
              </w:rPr>
            </w:pPr>
            <w:r w:rsidRPr="00C50B0B">
              <w:rPr>
                <w:rFonts w:cs="Arial"/>
                <w:color w:val="000000"/>
              </w:rPr>
              <w:t>Übertragbarkeit</w:t>
            </w:r>
          </w:p>
        </w:tc>
        <w:tc>
          <w:tcPr>
            <w:tcW w:w="1701" w:type="dxa"/>
            <w:shd w:val="clear" w:color="auto" w:fill="auto"/>
          </w:tcPr>
          <w:p w14:paraId="27387435" w14:textId="77777777" w:rsidR="00E73EFD" w:rsidRPr="00C50B0B" w:rsidRDefault="00E73EFD" w:rsidP="00B54C58">
            <w:pPr>
              <w:pBdr>
                <w:top w:val="nil"/>
                <w:left w:val="nil"/>
                <w:bottom w:val="nil"/>
                <w:right w:val="nil"/>
                <w:between w:val="nil"/>
              </w:pBdr>
              <w:spacing w:before="60"/>
              <w:jc w:val="center"/>
              <w:rPr>
                <w:rFonts w:cs="Arial"/>
                <w:color w:val="000000"/>
              </w:rPr>
            </w:pPr>
          </w:p>
        </w:tc>
        <w:tc>
          <w:tcPr>
            <w:tcW w:w="1701" w:type="dxa"/>
            <w:shd w:val="clear" w:color="auto" w:fill="auto"/>
          </w:tcPr>
          <w:p w14:paraId="3BCEDC83" w14:textId="77777777" w:rsidR="00E73EFD" w:rsidRPr="00C50B0B" w:rsidRDefault="00E73EFD" w:rsidP="00B54C58">
            <w:pPr>
              <w:pBdr>
                <w:top w:val="nil"/>
                <w:left w:val="nil"/>
                <w:bottom w:val="nil"/>
                <w:right w:val="nil"/>
                <w:between w:val="nil"/>
              </w:pBdr>
              <w:spacing w:before="60"/>
              <w:jc w:val="center"/>
              <w:rPr>
                <w:rFonts w:cs="Arial"/>
                <w:color w:val="000000"/>
              </w:rPr>
            </w:pPr>
          </w:p>
        </w:tc>
        <w:tc>
          <w:tcPr>
            <w:tcW w:w="1701" w:type="dxa"/>
            <w:shd w:val="clear" w:color="auto" w:fill="auto"/>
          </w:tcPr>
          <w:p w14:paraId="09EE5D78" w14:textId="77777777" w:rsidR="00E73EFD" w:rsidRPr="00C50B0B" w:rsidRDefault="00E73EFD" w:rsidP="00B54C58">
            <w:pPr>
              <w:pBdr>
                <w:top w:val="nil"/>
                <w:left w:val="nil"/>
                <w:bottom w:val="nil"/>
                <w:right w:val="nil"/>
                <w:between w:val="nil"/>
              </w:pBdr>
              <w:spacing w:before="60"/>
              <w:jc w:val="center"/>
              <w:rPr>
                <w:rFonts w:cs="Arial"/>
                <w:color w:val="000000"/>
              </w:rPr>
            </w:pPr>
            <w:r w:rsidRPr="00C50B0B">
              <w:rPr>
                <w:rFonts w:cs="Arial"/>
                <w:color w:val="000000"/>
              </w:rPr>
              <w:t>X</w:t>
            </w:r>
          </w:p>
        </w:tc>
        <w:tc>
          <w:tcPr>
            <w:tcW w:w="1701" w:type="dxa"/>
            <w:shd w:val="clear" w:color="auto" w:fill="auto"/>
          </w:tcPr>
          <w:p w14:paraId="188469D6" w14:textId="77777777" w:rsidR="00E73EFD" w:rsidRPr="00C50B0B" w:rsidRDefault="00E73EFD" w:rsidP="00B54C58">
            <w:pPr>
              <w:pBdr>
                <w:top w:val="nil"/>
                <w:left w:val="nil"/>
                <w:bottom w:val="nil"/>
                <w:right w:val="nil"/>
                <w:between w:val="nil"/>
              </w:pBdr>
              <w:spacing w:before="60"/>
              <w:jc w:val="center"/>
              <w:rPr>
                <w:rFonts w:cs="Arial"/>
                <w:color w:val="000000"/>
              </w:rPr>
            </w:pPr>
          </w:p>
        </w:tc>
      </w:tr>
    </w:tbl>
    <w:p w14:paraId="79A785C7" w14:textId="77777777" w:rsidR="00E73EFD" w:rsidRPr="00C50B0B" w:rsidRDefault="00E73EFD" w:rsidP="00E73EFD">
      <w:pPr>
        <w:pBdr>
          <w:top w:val="nil"/>
          <w:left w:val="nil"/>
          <w:bottom w:val="nil"/>
          <w:right w:val="nil"/>
          <w:between w:val="nil"/>
        </w:pBdr>
        <w:spacing w:before="80" w:after="0" w:line="240" w:lineRule="auto"/>
        <w:ind w:firstLine="113"/>
        <w:rPr>
          <w:rFonts w:cs="Arial"/>
          <w:color w:val="000000"/>
        </w:rPr>
      </w:pPr>
    </w:p>
    <w:p w14:paraId="2C416D9C" w14:textId="01595DE3" w:rsidR="00751C1F" w:rsidRPr="00C50B0B" w:rsidRDefault="00751C1F" w:rsidP="00751C1F">
      <w:pPr>
        <w:pStyle w:val="berschrift2"/>
        <w:rPr>
          <w:rFonts w:cs="Arial"/>
        </w:rPr>
      </w:pPr>
      <w:bookmarkStart w:id="157" w:name="_Toc44320800"/>
      <w:proofErr w:type="spellStart"/>
      <w:r w:rsidRPr="00C50B0B">
        <w:rPr>
          <w:rFonts w:cs="Arial"/>
        </w:rPr>
        <w:t>UseCase</w:t>
      </w:r>
      <w:proofErr w:type="spellEnd"/>
      <w:r w:rsidRPr="00C50B0B">
        <w:rPr>
          <w:rFonts w:cs="Arial"/>
        </w:rPr>
        <w:t>-Diagramme</w:t>
      </w:r>
      <w:bookmarkEnd w:id="157"/>
    </w:p>
    <w:p w14:paraId="2F0117D8" w14:textId="5D559DDD" w:rsidR="008E1FF0" w:rsidRPr="00C50B0B" w:rsidRDefault="008E1FF0" w:rsidP="00FE30FE">
      <w:pPr>
        <w:pStyle w:val="berschrift3"/>
        <w:rPr>
          <w:rFonts w:cs="Arial"/>
        </w:rPr>
      </w:pPr>
      <w:bookmarkStart w:id="158" w:name="_Toc44320801"/>
      <w:r w:rsidRPr="00C50B0B">
        <w:rPr>
          <w:rFonts w:cs="Arial"/>
        </w:rPr>
        <w:t>Museumsverwaltung</w:t>
      </w:r>
      <w:bookmarkEnd w:id="158"/>
    </w:p>
    <w:p w14:paraId="2EC6FE71" w14:textId="58C81603" w:rsidR="003B4418" w:rsidRPr="00C50B0B" w:rsidRDefault="00FC15B2" w:rsidP="003B4418">
      <w:pPr>
        <w:keepNext/>
        <w:rPr>
          <w:rFonts w:cs="Arial"/>
        </w:rPr>
      </w:pPr>
      <w:r w:rsidRPr="00C50B0B">
        <w:rPr>
          <w:rFonts w:cs="Arial"/>
          <w:noProof/>
        </w:rPr>
        <w:drawing>
          <wp:inline distT="0" distB="0" distL="0" distR="0" wp14:anchorId="7C35538E" wp14:editId="0370BE57">
            <wp:extent cx="5760720" cy="5011672"/>
            <wp:effectExtent l="0" t="0" r="0" b="0"/>
            <wp:docPr id="45733" name="Picture 45733"/>
            <wp:cNvGraphicFramePr/>
            <a:graphic xmlns:a="http://schemas.openxmlformats.org/drawingml/2006/main">
              <a:graphicData uri="http://schemas.openxmlformats.org/drawingml/2006/picture">
                <pic:pic xmlns:pic="http://schemas.openxmlformats.org/drawingml/2006/picture">
                  <pic:nvPicPr>
                    <pic:cNvPr id="45733" name="Picture 45733"/>
                    <pic:cNvPicPr/>
                  </pic:nvPicPr>
                  <pic:blipFill>
                    <a:blip r:embed="rId12"/>
                    <a:stretch>
                      <a:fillRect/>
                    </a:stretch>
                  </pic:blipFill>
                  <pic:spPr>
                    <a:xfrm>
                      <a:off x="0" y="0"/>
                      <a:ext cx="5760720" cy="5011672"/>
                    </a:xfrm>
                    <a:prstGeom prst="rect">
                      <a:avLst/>
                    </a:prstGeom>
                  </pic:spPr>
                </pic:pic>
              </a:graphicData>
            </a:graphic>
          </wp:inline>
        </w:drawing>
      </w:r>
    </w:p>
    <w:p w14:paraId="1C42304C" w14:textId="50545A7F" w:rsidR="00B42D73" w:rsidRPr="00C50B0B" w:rsidRDefault="003B4418" w:rsidP="003B4418">
      <w:pPr>
        <w:pStyle w:val="Beschriftung"/>
        <w:rPr>
          <w:rFonts w:cs="Arial"/>
        </w:rPr>
      </w:pPr>
      <w:r w:rsidRPr="00C50B0B">
        <w:rPr>
          <w:rFonts w:cs="Arial"/>
        </w:rPr>
        <w:t xml:space="preserve">Abbildung </w:t>
      </w:r>
      <w:r w:rsidRPr="00C50B0B">
        <w:rPr>
          <w:rFonts w:cs="Arial"/>
        </w:rPr>
        <w:fldChar w:fldCharType="begin"/>
      </w:r>
      <w:r w:rsidRPr="00C50B0B">
        <w:rPr>
          <w:rFonts w:cs="Arial"/>
        </w:rPr>
        <w:instrText xml:space="preserve"> SEQ Abbildung \* ARABIC </w:instrText>
      </w:r>
      <w:r w:rsidRPr="00C50B0B">
        <w:rPr>
          <w:rFonts w:cs="Arial"/>
        </w:rPr>
        <w:fldChar w:fldCharType="separate"/>
      </w:r>
      <w:r w:rsidR="00257541" w:rsidRPr="00C50B0B">
        <w:rPr>
          <w:rFonts w:cs="Arial"/>
          <w:noProof/>
        </w:rPr>
        <w:t>1</w:t>
      </w:r>
      <w:r w:rsidRPr="00C50B0B">
        <w:rPr>
          <w:rFonts w:cs="Arial"/>
        </w:rPr>
        <w:fldChar w:fldCharType="end"/>
      </w:r>
      <w:r w:rsidRPr="00C50B0B">
        <w:rPr>
          <w:rFonts w:cs="Arial"/>
        </w:rPr>
        <w:t xml:space="preserve">: </w:t>
      </w:r>
      <w:proofErr w:type="spellStart"/>
      <w:r w:rsidR="036C3A79" w:rsidRPr="00C50B0B">
        <w:rPr>
          <w:rFonts w:cs="Arial"/>
        </w:rPr>
        <w:t>UseCase</w:t>
      </w:r>
      <w:proofErr w:type="spellEnd"/>
      <w:r w:rsidR="036C3A79" w:rsidRPr="00C50B0B">
        <w:rPr>
          <w:rFonts w:cs="Arial"/>
        </w:rPr>
        <w:t xml:space="preserve">-Diagramm - </w:t>
      </w:r>
      <w:r w:rsidRPr="00C50B0B">
        <w:rPr>
          <w:rFonts w:cs="Arial"/>
        </w:rPr>
        <w:t>Museumsverwaltung</w:t>
      </w:r>
    </w:p>
    <w:p w14:paraId="417A6CA4" w14:textId="29F9EC62" w:rsidR="415FBFF6" w:rsidRPr="00C50B0B" w:rsidRDefault="30F19315" w:rsidP="415FBFF6">
      <w:pPr>
        <w:rPr>
          <w:rFonts w:cs="Arial"/>
        </w:rPr>
      </w:pPr>
      <w:r w:rsidRPr="00C50B0B">
        <w:rPr>
          <w:rFonts w:cs="Arial"/>
        </w:rPr>
        <w:t xml:space="preserve">Das Museumsverwaltung </w:t>
      </w:r>
      <w:proofErr w:type="spellStart"/>
      <w:r w:rsidRPr="00C50B0B">
        <w:rPr>
          <w:rFonts w:cs="Arial"/>
        </w:rPr>
        <w:t>UseCase</w:t>
      </w:r>
      <w:proofErr w:type="spellEnd"/>
      <w:r w:rsidRPr="00C50B0B">
        <w:rPr>
          <w:rFonts w:cs="Arial"/>
        </w:rPr>
        <w:t xml:space="preserve">-Diagramm zeigt die auf der rechten Seite alle Arten von Nutzern und eine Übersicht alle Aktionen die diese Nutzer machen können. So kann der User Exponate und Räume verwalten und der Human Resources (abgekürzt HR) Personen </w:t>
      </w:r>
      <w:r w:rsidR="4BB9035B" w:rsidRPr="00C50B0B">
        <w:rPr>
          <w:rFonts w:cs="Arial"/>
        </w:rPr>
        <w:t>verwalten. Der Admin kann alle Elemente verwalten also alles was der User und HR können</w:t>
      </w:r>
      <w:r w:rsidR="1DFC1DC9" w:rsidRPr="00C50B0B">
        <w:rPr>
          <w:rFonts w:cs="Arial"/>
        </w:rPr>
        <w:t xml:space="preserve"> </w:t>
      </w:r>
      <w:r w:rsidR="1DFC1DC9" w:rsidRPr="00C50B0B">
        <w:rPr>
          <w:rFonts w:cs="Arial"/>
        </w:rPr>
        <w:lastRenderedPageBreak/>
        <w:t>zusätzlich kann er auch Elemente importieren und exportieren.</w:t>
      </w:r>
      <w:r w:rsidR="4BB9035B" w:rsidRPr="00C50B0B">
        <w:rPr>
          <w:rFonts w:cs="Arial"/>
        </w:rPr>
        <w:t xml:space="preserve"> Die </w:t>
      </w:r>
      <w:proofErr w:type="spellStart"/>
      <w:r w:rsidR="4BB9035B" w:rsidRPr="00C50B0B">
        <w:rPr>
          <w:rFonts w:cs="Arial"/>
        </w:rPr>
        <w:t>Elementensuche</w:t>
      </w:r>
      <w:proofErr w:type="spellEnd"/>
      <w:r w:rsidR="4BB9035B" w:rsidRPr="00C50B0B">
        <w:rPr>
          <w:rFonts w:cs="Arial"/>
        </w:rPr>
        <w:t xml:space="preserve"> besteht aus mehreren Teilsuchen und jeder kann sie nutzen</w:t>
      </w:r>
      <w:r w:rsidR="1DFC1DC9" w:rsidRPr="00C50B0B">
        <w:rPr>
          <w:rFonts w:cs="Arial"/>
        </w:rPr>
        <w:t>.</w:t>
      </w:r>
    </w:p>
    <w:p w14:paraId="0476B4E2" w14:textId="33D4A099" w:rsidR="1DFC1DC9" w:rsidRPr="00C50B0B" w:rsidRDefault="1DFC1DC9" w:rsidP="1DFC1DC9">
      <w:pPr>
        <w:rPr>
          <w:rFonts w:cs="Arial"/>
        </w:rPr>
      </w:pPr>
    </w:p>
    <w:p w14:paraId="0FF252AA" w14:textId="133014A6" w:rsidR="00FE30FE" w:rsidRPr="00C50B0B" w:rsidRDefault="00FE30FE" w:rsidP="00FE30FE">
      <w:pPr>
        <w:pStyle w:val="berschrift3"/>
        <w:rPr>
          <w:rFonts w:cs="Arial"/>
        </w:rPr>
      </w:pPr>
      <w:bookmarkStart w:id="159" w:name="_Toc44320802"/>
      <w:r w:rsidRPr="00C50B0B">
        <w:rPr>
          <w:rFonts w:cs="Arial"/>
        </w:rPr>
        <w:t>Elemente suchen</w:t>
      </w:r>
      <w:bookmarkEnd w:id="159"/>
    </w:p>
    <w:p w14:paraId="729910CA" w14:textId="440975E3" w:rsidR="003B4418" w:rsidRPr="00C50B0B" w:rsidRDefault="007315C4" w:rsidP="003B4418">
      <w:pPr>
        <w:keepNext/>
        <w:rPr>
          <w:rFonts w:cs="Arial"/>
        </w:rPr>
      </w:pPr>
      <w:r w:rsidRPr="00C50B0B">
        <w:rPr>
          <w:rFonts w:cs="Arial"/>
          <w:noProof/>
        </w:rPr>
        <w:drawing>
          <wp:inline distT="0" distB="0" distL="0" distR="0" wp14:anchorId="39FC5976" wp14:editId="06D539C6">
            <wp:extent cx="5048834" cy="4430019"/>
            <wp:effectExtent l="0" t="0" r="0" b="8890"/>
            <wp:docPr id="1093" name="Picture 1093"/>
            <wp:cNvGraphicFramePr/>
            <a:graphic xmlns:a="http://schemas.openxmlformats.org/drawingml/2006/main">
              <a:graphicData uri="http://schemas.openxmlformats.org/drawingml/2006/picture">
                <pic:pic xmlns:pic="http://schemas.openxmlformats.org/drawingml/2006/picture">
                  <pic:nvPicPr>
                    <pic:cNvPr id="1093" name="Picture 1093"/>
                    <pic:cNvPicPr/>
                  </pic:nvPicPr>
                  <pic:blipFill>
                    <a:blip r:embed="rId13"/>
                    <a:stretch>
                      <a:fillRect/>
                    </a:stretch>
                  </pic:blipFill>
                  <pic:spPr>
                    <a:xfrm>
                      <a:off x="0" y="0"/>
                      <a:ext cx="5083015" cy="4460011"/>
                    </a:xfrm>
                    <a:prstGeom prst="rect">
                      <a:avLst/>
                    </a:prstGeom>
                  </pic:spPr>
                </pic:pic>
              </a:graphicData>
            </a:graphic>
          </wp:inline>
        </w:drawing>
      </w:r>
    </w:p>
    <w:p w14:paraId="6531B6B0" w14:textId="0A79CB8E" w:rsidR="00B42D73" w:rsidRPr="00C50B0B" w:rsidRDefault="003B4418" w:rsidP="003B4418">
      <w:pPr>
        <w:pStyle w:val="Beschriftung"/>
        <w:rPr>
          <w:rFonts w:cs="Arial"/>
        </w:rPr>
      </w:pPr>
      <w:r w:rsidRPr="00C50B0B">
        <w:rPr>
          <w:rFonts w:cs="Arial"/>
        </w:rPr>
        <w:t xml:space="preserve">Abbildung </w:t>
      </w:r>
      <w:r w:rsidRPr="00C50B0B">
        <w:rPr>
          <w:rFonts w:cs="Arial"/>
        </w:rPr>
        <w:fldChar w:fldCharType="begin"/>
      </w:r>
      <w:r w:rsidRPr="00C50B0B">
        <w:rPr>
          <w:rFonts w:cs="Arial"/>
        </w:rPr>
        <w:instrText xml:space="preserve"> SEQ Abbildung \* ARABIC </w:instrText>
      </w:r>
      <w:r w:rsidRPr="00C50B0B">
        <w:rPr>
          <w:rFonts w:cs="Arial"/>
        </w:rPr>
        <w:fldChar w:fldCharType="separate"/>
      </w:r>
      <w:r w:rsidR="00257541" w:rsidRPr="00C50B0B">
        <w:rPr>
          <w:rFonts w:cs="Arial"/>
          <w:noProof/>
        </w:rPr>
        <w:t>3</w:t>
      </w:r>
      <w:r w:rsidRPr="00C50B0B">
        <w:rPr>
          <w:rFonts w:cs="Arial"/>
        </w:rPr>
        <w:fldChar w:fldCharType="end"/>
      </w:r>
      <w:r w:rsidRPr="00C50B0B">
        <w:rPr>
          <w:rFonts w:cs="Arial"/>
        </w:rPr>
        <w:t xml:space="preserve">: </w:t>
      </w:r>
      <w:proofErr w:type="spellStart"/>
      <w:r w:rsidR="036C3A79" w:rsidRPr="00C50B0B">
        <w:rPr>
          <w:rFonts w:cs="Arial"/>
        </w:rPr>
        <w:t>UseCase</w:t>
      </w:r>
      <w:proofErr w:type="spellEnd"/>
      <w:r w:rsidR="036C3A79" w:rsidRPr="00C50B0B">
        <w:rPr>
          <w:rFonts w:cs="Arial"/>
        </w:rPr>
        <w:t xml:space="preserve">-Diagramm - </w:t>
      </w:r>
      <w:r w:rsidRPr="00C50B0B">
        <w:rPr>
          <w:rFonts w:cs="Arial"/>
        </w:rPr>
        <w:t>Elemente suchen</w:t>
      </w:r>
    </w:p>
    <w:p w14:paraId="46B1D31B" w14:textId="3D8011D3" w:rsidR="07F7CCA7" w:rsidRPr="00C50B0B" w:rsidRDefault="598EF809" w:rsidP="07F7CCA7">
      <w:pPr>
        <w:rPr>
          <w:rFonts w:cs="Arial"/>
        </w:rPr>
      </w:pPr>
      <w:r w:rsidRPr="00C50B0B">
        <w:rPr>
          <w:rFonts w:cs="Arial"/>
        </w:rPr>
        <w:t xml:space="preserve">Jeder </w:t>
      </w:r>
      <w:r w:rsidR="007315C4" w:rsidRPr="00C50B0B">
        <w:rPr>
          <w:rFonts w:cs="Arial"/>
        </w:rPr>
        <w:t>hat Zugriff auf eine übergreifende Suche mit</w:t>
      </w:r>
      <w:r w:rsidRPr="00C50B0B">
        <w:rPr>
          <w:rFonts w:cs="Arial"/>
        </w:rPr>
        <w:t xml:space="preserve"> alle</w:t>
      </w:r>
      <w:r w:rsidR="007315C4" w:rsidRPr="00C50B0B">
        <w:rPr>
          <w:rFonts w:cs="Arial"/>
        </w:rPr>
        <w:t>n</w:t>
      </w:r>
      <w:r w:rsidRPr="00C50B0B">
        <w:rPr>
          <w:rFonts w:cs="Arial"/>
        </w:rPr>
        <w:t xml:space="preserve"> </w:t>
      </w:r>
      <w:r w:rsidR="007315C4" w:rsidRPr="00C50B0B">
        <w:rPr>
          <w:rFonts w:cs="Arial"/>
        </w:rPr>
        <w:t>Elementen. Sie dürfen aber nur die jeweiligen Elemente verwalten die in den Zuständigkeitsbereich der Rollen fallen</w:t>
      </w:r>
      <w:r w:rsidRPr="00C50B0B">
        <w:rPr>
          <w:rFonts w:cs="Arial"/>
        </w:rPr>
        <w:t>.</w:t>
      </w:r>
    </w:p>
    <w:p w14:paraId="3C2C9384" w14:textId="77777777" w:rsidR="00482C7B" w:rsidRPr="00C50B0B" w:rsidRDefault="00482C7B" w:rsidP="00482C7B">
      <w:pPr>
        <w:pStyle w:val="berschrift3"/>
        <w:rPr>
          <w:rFonts w:cs="Arial"/>
        </w:rPr>
      </w:pPr>
      <w:bookmarkStart w:id="160" w:name="_Toc44320803"/>
      <w:r w:rsidRPr="00C50B0B">
        <w:rPr>
          <w:rFonts w:cs="Arial"/>
        </w:rPr>
        <w:lastRenderedPageBreak/>
        <w:t>Personen verwalten</w:t>
      </w:r>
      <w:bookmarkEnd w:id="160"/>
    </w:p>
    <w:p w14:paraId="355F4D6A" w14:textId="12D5A0B3" w:rsidR="003B4418" w:rsidRPr="00C50B0B" w:rsidRDefault="001B7E86" w:rsidP="003B4418">
      <w:pPr>
        <w:keepNext/>
        <w:rPr>
          <w:rFonts w:cs="Arial"/>
        </w:rPr>
      </w:pPr>
      <w:r w:rsidRPr="00C50B0B">
        <w:rPr>
          <w:rFonts w:cs="Arial"/>
          <w:noProof/>
        </w:rPr>
        <w:drawing>
          <wp:inline distT="0" distB="0" distL="0" distR="0" wp14:anchorId="2882BBC9" wp14:editId="2CED7B27">
            <wp:extent cx="5760720" cy="3483482"/>
            <wp:effectExtent l="0" t="0" r="0" b="3175"/>
            <wp:docPr id="45741" name="Picture 45741"/>
            <wp:cNvGraphicFramePr/>
            <a:graphic xmlns:a="http://schemas.openxmlformats.org/drawingml/2006/main">
              <a:graphicData uri="http://schemas.openxmlformats.org/drawingml/2006/picture">
                <pic:pic xmlns:pic="http://schemas.openxmlformats.org/drawingml/2006/picture">
                  <pic:nvPicPr>
                    <pic:cNvPr id="45741" name="Picture 45741"/>
                    <pic:cNvPicPr/>
                  </pic:nvPicPr>
                  <pic:blipFill>
                    <a:blip r:embed="rId14"/>
                    <a:stretch>
                      <a:fillRect/>
                    </a:stretch>
                  </pic:blipFill>
                  <pic:spPr>
                    <a:xfrm>
                      <a:off x="0" y="0"/>
                      <a:ext cx="5760720" cy="3483482"/>
                    </a:xfrm>
                    <a:prstGeom prst="rect">
                      <a:avLst/>
                    </a:prstGeom>
                  </pic:spPr>
                </pic:pic>
              </a:graphicData>
            </a:graphic>
          </wp:inline>
        </w:drawing>
      </w:r>
    </w:p>
    <w:p w14:paraId="69E974A3" w14:textId="7B8FF2DB" w:rsidR="00482C7B" w:rsidRPr="00C50B0B" w:rsidRDefault="003B4418" w:rsidP="003B4418">
      <w:pPr>
        <w:pStyle w:val="Beschriftung"/>
        <w:rPr>
          <w:rFonts w:cs="Arial"/>
        </w:rPr>
      </w:pPr>
      <w:r w:rsidRPr="00C50B0B">
        <w:rPr>
          <w:rFonts w:cs="Arial"/>
        </w:rPr>
        <w:t xml:space="preserve">Abbildung </w:t>
      </w:r>
      <w:r w:rsidRPr="00C50B0B">
        <w:rPr>
          <w:rFonts w:cs="Arial"/>
        </w:rPr>
        <w:fldChar w:fldCharType="begin"/>
      </w:r>
      <w:r w:rsidRPr="00C50B0B">
        <w:rPr>
          <w:rFonts w:cs="Arial"/>
        </w:rPr>
        <w:instrText xml:space="preserve"> SEQ Abbildung \* ARABIC </w:instrText>
      </w:r>
      <w:r w:rsidRPr="00C50B0B">
        <w:rPr>
          <w:rFonts w:cs="Arial"/>
        </w:rPr>
        <w:fldChar w:fldCharType="separate"/>
      </w:r>
      <w:r w:rsidR="00257541" w:rsidRPr="00C50B0B">
        <w:rPr>
          <w:rFonts w:cs="Arial"/>
          <w:noProof/>
        </w:rPr>
        <w:t>4</w:t>
      </w:r>
      <w:r w:rsidRPr="00C50B0B">
        <w:rPr>
          <w:rFonts w:cs="Arial"/>
        </w:rPr>
        <w:fldChar w:fldCharType="end"/>
      </w:r>
      <w:r w:rsidRPr="00C50B0B">
        <w:rPr>
          <w:rFonts w:cs="Arial"/>
        </w:rPr>
        <w:t xml:space="preserve">: </w:t>
      </w:r>
      <w:proofErr w:type="spellStart"/>
      <w:r w:rsidR="036C3A79" w:rsidRPr="00C50B0B">
        <w:rPr>
          <w:rFonts w:cs="Arial"/>
        </w:rPr>
        <w:t>UseCase</w:t>
      </w:r>
      <w:proofErr w:type="spellEnd"/>
      <w:r w:rsidR="036C3A79" w:rsidRPr="00C50B0B">
        <w:rPr>
          <w:rFonts w:cs="Arial"/>
        </w:rPr>
        <w:t xml:space="preserve">-Diagramm - </w:t>
      </w:r>
      <w:r w:rsidRPr="00C50B0B">
        <w:rPr>
          <w:rFonts w:cs="Arial"/>
        </w:rPr>
        <w:t>Personen verwalten</w:t>
      </w:r>
    </w:p>
    <w:p w14:paraId="68A8333D" w14:textId="786625B1" w:rsidR="598EF809" w:rsidRPr="00C50B0B" w:rsidRDefault="598EF809" w:rsidP="598EF809">
      <w:pPr>
        <w:rPr>
          <w:rFonts w:cs="Arial"/>
        </w:rPr>
      </w:pPr>
      <w:r w:rsidRPr="00C50B0B">
        <w:rPr>
          <w:rFonts w:cs="Arial"/>
        </w:rPr>
        <w:t xml:space="preserve">Bei </w:t>
      </w:r>
      <w:r w:rsidR="007315C4" w:rsidRPr="00C50B0B">
        <w:rPr>
          <w:rFonts w:cs="Arial"/>
        </w:rPr>
        <w:t>„</w:t>
      </w:r>
      <w:r w:rsidRPr="00C50B0B">
        <w:rPr>
          <w:rFonts w:cs="Arial"/>
        </w:rPr>
        <w:t>Personen verwalten</w:t>
      </w:r>
      <w:r w:rsidR="007315C4" w:rsidRPr="00C50B0B">
        <w:rPr>
          <w:rFonts w:cs="Arial"/>
        </w:rPr>
        <w:t>“</w:t>
      </w:r>
      <w:r w:rsidRPr="00C50B0B">
        <w:rPr>
          <w:rFonts w:cs="Arial"/>
        </w:rPr>
        <w:t xml:space="preserve"> gibt es Förderer und Nutzer zwischen den unterschieden wird. </w:t>
      </w:r>
      <w:r w:rsidR="007315C4" w:rsidRPr="00C50B0B">
        <w:rPr>
          <w:rFonts w:cs="Arial"/>
        </w:rPr>
        <w:t xml:space="preserve"> Wie der Name bereits sagt können mit „Förderer verwalten“ die Attribute eines Förderers bearbeiten, einen neuen Förderer anlegen oder einen Förderer löschen. Das gleiche Gilt für „Nutzer verwalten“. </w:t>
      </w:r>
      <w:r w:rsidRPr="00C50B0B">
        <w:rPr>
          <w:rFonts w:cs="Arial"/>
        </w:rPr>
        <w:t>Human Resources kann allerdings beide</w:t>
      </w:r>
      <w:r w:rsidR="007315C4" w:rsidRPr="00C50B0B">
        <w:rPr>
          <w:rFonts w:cs="Arial"/>
        </w:rPr>
        <w:t xml:space="preserve"> bearbeiten, genauso wie der Admin</w:t>
      </w:r>
      <w:r w:rsidRPr="00C50B0B">
        <w:rPr>
          <w:rFonts w:cs="Arial"/>
        </w:rPr>
        <w:t>.</w:t>
      </w:r>
      <w:r w:rsidR="007315C4" w:rsidRPr="00C50B0B">
        <w:rPr>
          <w:rFonts w:cs="Arial"/>
        </w:rPr>
        <w:t xml:space="preserve"> Zusätzlich dazu kann der Admin </w:t>
      </w:r>
      <w:r w:rsidR="004B460B" w:rsidRPr="00C50B0B">
        <w:rPr>
          <w:rFonts w:cs="Arial"/>
        </w:rPr>
        <w:t>beim Anlegen eines Nutzers oder eines Förderers diese aus einer Datei importieren.</w:t>
      </w:r>
    </w:p>
    <w:p w14:paraId="08EA67B0" w14:textId="77777777" w:rsidR="00925720" w:rsidRPr="00C50B0B" w:rsidRDefault="00925720" w:rsidP="00925720">
      <w:pPr>
        <w:pStyle w:val="berschrift3"/>
        <w:rPr>
          <w:rFonts w:cs="Arial"/>
        </w:rPr>
      </w:pPr>
      <w:bookmarkStart w:id="161" w:name="_Toc44320804"/>
      <w:r w:rsidRPr="00C50B0B">
        <w:rPr>
          <w:rFonts w:cs="Arial"/>
        </w:rPr>
        <w:lastRenderedPageBreak/>
        <w:t>Nutzerdaten ändern</w:t>
      </w:r>
      <w:bookmarkEnd w:id="161"/>
    </w:p>
    <w:p w14:paraId="239887C8" w14:textId="77777777" w:rsidR="00925720" w:rsidRPr="00C50B0B" w:rsidRDefault="00925720" w:rsidP="00925720">
      <w:pPr>
        <w:keepNext/>
        <w:rPr>
          <w:rFonts w:cs="Arial"/>
        </w:rPr>
      </w:pPr>
      <w:r w:rsidRPr="00C50B0B">
        <w:rPr>
          <w:rFonts w:cs="Arial"/>
          <w:noProof/>
        </w:rPr>
        <mc:AlternateContent>
          <mc:Choice Requires="wpg">
            <w:drawing>
              <wp:inline distT="0" distB="0" distL="0" distR="0" wp14:anchorId="708BAD03" wp14:editId="3979525D">
                <wp:extent cx="6128818" cy="4185052"/>
                <wp:effectExtent l="0" t="0" r="0" b="0"/>
                <wp:docPr id="41764" name="Group 43036"/>
                <wp:cNvGraphicFramePr/>
                <a:graphic xmlns:a="http://schemas.openxmlformats.org/drawingml/2006/main">
                  <a:graphicData uri="http://schemas.microsoft.com/office/word/2010/wordprocessingGroup">
                    <wpg:wgp>
                      <wpg:cNvGrpSpPr/>
                      <wpg:grpSpPr>
                        <a:xfrm>
                          <a:off x="0" y="0"/>
                          <a:ext cx="6128818" cy="4185052"/>
                          <a:chOff x="0" y="0"/>
                          <a:chExt cx="6367464" cy="4348535"/>
                        </a:xfrm>
                      </wpg:grpSpPr>
                      <wps:wsp>
                        <wps:cNvPr id="41765" name="Shape 1493"/>
                        <wps:cNvSpPr/>
                        <wps:spPr>
                          <a:xfrm>
                            <a:off x="5308918" y="3353042"/>
                            <a:ext cx="190805" cy="190792"/>
                          </a:xfrm>
                          <a:custGeom>
                            <a:avLst/>
                            <a:gdLst/>
                            <a:ahLst/>
                            <a:cxnLst/>
                            <a:rect l="0" t="0" r="0" b="0"/>
                            <a:pathLst>
                              <a:path w="190805" h="190792">
                                <a:moveTo>
                                  <a:pt x="95402" y="0"/>
                                </a:moveTo>
                                <a:cubicBezTo>
                                  <a:pt x="147955" y="0"/>
                                  <a:pt x="190805" y="42481"/>
                                  <a:pt x="190805" y="95034"/>
                                </a:cubicBezTo>
                                <a:cubicBezTo>
                                  <a:pt x="190805" y="147955"/>
                                  <a:pt x="147955" y="190792"/>
                                  <a:pt x="95402" y="190792"/>
                                </a:cubicBezTo>
                                <a:cubicBezTo>
                                  <a:pt x="42482" y="190792"/>
                                  <a:pt x="0" y="147955"/>
                                  <a:pt x="0" y="95034"/>
                                </a:cubicBezTo>
                                <a:cubicBezTo>
                                  <a:pt x="0" y="42481"/>
                                  <a:pt x="42482" y="0"/>
                                  <a:pt x="9540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66" name="Shape 1494"/>
                        <wps:cNvSpPr/>
                        <wps:spPr>
                          <a:xfrm>
                            <a:off x="5308918" y="3353042"/>
                            <a:ext cx="190805" cy="190792"/>
                          </a:xfrm>
                          <a:custGeom>
                            <a:avLst/>
                            <a:gdLst/>
                            <a:ahLst/>
                            <a:cxnLst/>
                            <a:rect l="0" t="0" r="0" b="0"/>
                            <a:pathLst>
                              <a:path w="190805" h="190792">
                                <a:moveTo>
                                  <a:pt x="190805" y="95034"/>
                                </a:moveTo>
                                <a:cubicBezTo>
                                  <a:pt x="190805" y="147955"/>
                                  <a:pt x="147955" y="190792"/>
                                  <a:pt x="95402" y="190792"/>
                                </a:cubicBezTo>
                                <a:cubicBezTo>
                                  <a:pt x="42482" y="190792"/>
                                  <a:pt x="0" y="147955"/>
                                  <a:pt x="0" y="95034"/>
                                </a:cubicBezTo>
                                <a:cubicBezTo>
                                  <a:pt x="0" y="42481"/>
                                  <a:pt x="42482" y="0"/>
                                  <a:pt x="95402" y="0"/>
                                </a:cubicBezTo>
                                <a:cubicBezTo>
                                  <a:pt x="147955" y="0"/>
                                  <a:pt x="190805" y="42481"/>
                                  <a:pt x="190805" y="95034"/>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67" name="Shape 1495"/>
                        <wps:cNvSpPr/>
                        <wps:spPr>
                          <a:xfrm>
                            <a:off x="5410441" y="3543478"/>
                            <a:ext cx="0" cy="317525"/>
                          </a:xfrm>
                          <a:custGeom>
                            <a:avLst/>
                            <a:gdLst/>
                            <a:ahLst/>
                            <a:cxnLst/>
                            <a:rect l="0" t="0" r="0" b="0"/>
                            <a:pathLst>
                              <a:path h="317525">
                                <a:moveTo>
                                  <a:pt x="0" y="0"/>
                                </a:moveTo>
                                <a:lnTo>
                                  <a:pt x="0" y="31752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68" name="Shape 1496"/>
                        <wps:cNvSpPr/>
                        <wps:spPr>
                          <a:xfrm>
                            <a:off x="5219992" y="3657600"/>
                            <a:ext cx="380886" cy="0"/>
                          </a:xfrm>
                          <a:custGeom>
                            <a:avLst/>
                            <a:gdLst/>
                            <a:ahLst/>
                            <a:cxnLst/>
                            <a:rect l="0" t="0" r="0" b="0"/>
                            <a:pathLst>
                              <a:path w="380886">
                                <a:moveTo>
                                  <a:pt x="0" y="0"/>
                                </a:moveTo>
                                <a:lnTo>
                                  <a:pt x="380886"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69" name="Shape 1497"/>
                        <wps:cNvSpPr/>
                        <wps:spPr>
                          <a:xfrm>
                            <a:off x="5219992" y="3861004"/>
                            <a:ext cx="190805" cy="254152"/>
                          </a:xfrm>
                          <a:custGeom>
                            <a:avLst/>
                            <a:gdLst/>
                            <a:ahLst/>
                            <a:cxnLst/>
                            <a:rect l="0" t="0" r="0" b="0"/>
                            <a:pathLst>
                              <a:path w="190805" h="254152">
                                <a:moveTo>
                                  <a:pt x="190805" y="0"/>
                                </a:moveTo>
                                <a:lnTo>
                                  <a:pt x="0" y="25415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0" name="Shape 1498"/>
                        <wps:cNvSpPr/>
                        <wps:spPr>
                          <a:xfrm>
                            <a:off x="5410441" y="3861004"/>
                            <a:ext cx="190792" cy="254152"/>
                          </a:xfrm>
                          <a:custGeom>
                            <a:avLst/>
                            <a:gdLst/>
                            <a:ahLst/>
                            <a:cxnLst/>
                            <a:rect l="0" t="0" r="0" b="0"/>
                            <a:pathLst>
                              <a:path w="190792" h="254152">
                                <a:moveTo>
                                  <a:pt x="0" y="0"/>
                                </a:moveTo>
                                <a:lnTo>
                                  <a:pt x="190792" y="25415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1" name="Shape 1499"/>
                        <wps:cNvSpPr/>
                        <wps:spPr>
                          <a:xfrm>
                            <a:off x="5308918" y="2006639"/>
                            <a:ext cx="190805" cy="190805"/>
                          </a:xfrm>
                          <a:custGeom>
                            <a:avLst/>
                            <a:gdLst/>
                            <a:ahLst/>
                            <a:cxnLst/>
                            <a:rect l="0" t="0" r="0" b="0"/>
                            <a:pathLst>
                              <a:path w="190805" h="190805">
                                <a:moveTo>
                                  <a:pt x="95402" y="0"/>
                                </a:moveTo>
                                <a:cubicBezTo>
                                  <a:pt x="147955" y="0"/>
                                  <a:pt x="190805" y="42837"/>
                                  <a:pt x="190805" y="95402"/>
                                </a:cubicBezTo>
                                <a:cubicBezTo>
                                  <a:pt x="190805" y="147955"/>
                                  <a:pt x="147955" y="190805"/>
                                  <a:pt x="95402" y="190805"/>
                                </a:cubicBezTo>
                                <a:cubicBezTo>
                                  <a:pt x="42482" y="190805"/>
                                  <a:pt x="0" y="147955"/>
                                  <a:pt x="0" y="95402"/>
                                </a:cubicBezTo>
                                <a:cubicBezTo>
                                  <a:pt x="0" y="42837"/>
                                  <a:pt x="42482" y="0"/>
                                  <a:pt x="9540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72" name="Shape 1500"/>
                        <wps:cNvSpPr/>
                        <wps:spPr>
                          <a:xfrm>
                            <a:off x="5308918" y="2006639"/>
                            <a:ext cx="190805" cy="190805"/>
                          </a:xfrm>
                          <a:custGeom>
                            <a:avLst/>
                            <a:gdLst/>
                            <a:ahLst/>
                            <a:cxnLst/>
                            <a:rect l="0" t="0" r="0" b="0"/>
                            <a:pathLst>
                              <a:path w="190805" h="190805">
                                <a:moveTo>
                                  <a:pt x="190805" y="95402"/>
                                </a:moveTo>
                                <a:cubicBezTo>
                                  <a:pt x="190805" y="147955"/>
                                  <a:pt x="147955" y="190805"/>
                                  <a:pt x="95402" y="190805"/>
                                </a:cubicBezTo>
                                <a:cubicBezTo>
                                  <a:pt x="42482" y="190805"/>
                                  <a:pt x="0" y="147955"/>
                                  <a:pt x="0" y="95402"/>
                                </a:cubicBezTo>
                                <a:cubicBezTo>
                                  <a:pt x="0" y="42837"/>
                                  <a:pt x="42482" y="0"/>
                                  <a:pt x="95402" y="0"/>
                                </a:cubicBezTo>
                                <a:cubicBezTo>
                                  <a:pt x="147955" y="0"/>
                                  <a:pt x="190805" y="42837"/>
                                  <a:pt x="190805" y="9540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3" name="Shape 1501"/>
                        <wps:cNvSpPr/>
                        <wps:spPr>
                          <a:xfrm>
                            <a:off x="5410441" y="2197075"/>
                            <a:ext cx="0" cy="317525"/>
                          </a:xfrm>
                          <a:custGeom>
                            <a:avLst/>
                            <a:gdLst/>
                            <a:ahLst/>
                            <a:cxnLst/>
                            <a:rect l="0" t="0" r="0" b="0"/>
                            <a:pathLst>
                              <a:path h="317525">
                                <a:moveTo>
                                  <a:pt x="0" y="0"/>
                                </a:moveTo>
                                <a:lnTo>
                                  <a:pt x="0" y="31752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4" name="Shape 1502"/>
                        <wps:cNvSpPr/>
                        <wps:spPr>
                          <a:xfrm>
                            <a:off x="5219992" y="2311553"/>
                            <a:ext cx="380886" cy="0"/>
                          </a:xfrm>
                          <a:custGeom>
                            <a:avLst/>
                            <a:gdLst/>
                            <a:ahLst/>
                            <a:cxnLst/>
                            <a:rect l="0" t="0" r="0" b="0"/>
                            <a:pathLst>
                              <a:path w="380886">
                                <a:moveTo>
                                  <a:pt x="0" y="0"/>
                                </a:moveTo>
                                <a:lnTo>
                                  <a:pt x="380886"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5" name="Shape 1503"/>
                        <wps:cNvSpPr/>
                        <wps:spPr>
                          <a:xfrm>
                            <a:off x="5219992" y="2514600"/>
                            <a:ext cx="190805" cy="254521"/>
                          </a:xfrm>
                          <a:custGeom>
                            <a:avLst/>
                            <a:gdLst/>
                            <a:ahLst/>
                            <a:cxnLst/>
                            <a:rect l="0" t="0" r="0" b="0"/>
                            <a:pathLst>
                              <a:path w="190805" h="254521">
                                <a:moveTo>
                                  <a:pt x="190805" y="0"/>
                                </a:moveTo>
                                <a:lnTo>
                                  <a:pt x="0"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6" name="Shape 1504"/>
                        <wps:cNvSpPr/>
                        <wps:spPr>
                          <a:xfrm>
                            <a:off x="5410441" y="2514600"/>
                            <a:ext cx="190792" cy="254521"/>
                          </a:xfrm>
                          <a:custGeom>
                            <a:avLst/>
                            <a:gdLst/>
                            <a:ahLst/>
                            <a:cxnLst/>
                            <a:rect l="0" t="0" r="0" b="0"/>
                            <a:pathLst>
                              <a:path w="190792" h="254521">
                                <a:moveTo>
                                  <a:pt x="0" y="0"/>
                                </a:moveTo>
                                <a:lnTo>
                                  <a:pt x="190792"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7" name="Shape 45918"/>
                        <wps:cNvSpPr/>
                        <wps:spPr>
                          <a:xfrm>
                            <a:off x="0" y="0"/>
                            <a:ext cx="3035871" cy="4102557"/>
                          </a:xfrm>
                          <a:custGeom>
                            <a:avLst/>
                            <a:gdLst/>
                            <a:ahLst/>
                            <a:cxnLst/>
                            <a:rect l="0" t="0" r="0" b="0"/>
                            <a:pathLst>
                              <a:path w="3035871" h="4102557">
                                <a:moveTo>
                                  <a:pt x="0" y="0"/>
                                </a:moveTo>
                                <a:lnTo>
                                  <a:pt x="3035871" y="0"/>
                                </a:lnTo>
                                <a:lnTo>
                                  <a:pt x="3035871" y="4102557"/>
                                </a:lnTo>
                                <a:lnTo>
                                  <a:pt x="0" y="4102557"/>
                                </a:lnTo>
                                <a:lnTo>
                                  <a:pt x="0" y="0"/>
                                </a:lnTo>
                              </a:path>
                            </a:pathLst>
                          </a:custGeom>
                          <a:ln w="0" cap="flat">
                            <a:miter lim="127000"/>
                          </a:ln>
                        </wps:spPr>
                        <wps:style>
                          <a:lnRef idx="0">
                            <a:srgbClr val="000000">
                              <a:alpha val="0"/>
                            </a:srgbClr>
                          </a:lnRef>
                          <a:fillRef idx="1">
                            <a:srgbClr val="00FFFF"/>
                          </a:fillRef>
                          <a:effectRef idx="0">
                            <a:scrgbClr r="0" g="0" b="0"/>
                          </a:effectRef>
                          <a:fontRef idx="none"/>
                        </wps:style>
                        <wps:bodyPr/>
                      </wps:wsp>
                      <wps:wsp>
                        <wps:cNvPr id="41778" name="Shape 1506"/>
                        <wps:cNvSpPr/>
                        <wps:spPr>
                          <a:xfrm>
                            <a:off x="0" y="0"/>
                            <a:ext cx="3035871" cy="4102557"/>
                          </a:xfrm>
                          <a:custGeom>
                            <a:avLst/>
                            <a:gdLst/>
                            <a:ahLst/>
                            <a:cxnLst/>
                            <a:rect l="0" t="0" r="0" b="0"/>
                            <a:pathLst>
                              <a:path w="3035871" h="4102557">
                                <a:moveTo>
                                  <a:pt x="0" y="0"/>
                                </a:moveTo>
                                <a:lnTo>
                                  <a:pt x="3035871" y="0"/>
                                </a:lnTo>
                                <a:lnTo>
                                  <a:pt x="3035871" y="4102557"/>
                                </a:lnTo>
                                <a:lnTo>
                                  <a:pt x="0" y="4102557"/>
                                </a:lnTo>
                                <a:lnTo>
                                  <a:pt x="0"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79" name="Shape 1507"/>
                        <wps:cNvSpPr/>
                        <wps:spPr>
                          <a:xfrm>
                            <a:off x="3238564" y="2082953"/>
                            <a:ext cx="1511630" cy="609841"/>
                          </a:xfrm>
                          <a:custGeom>
                            <a:avLst/>
                            <a:gdLst/>
                            <a:ahLst/>
                            <a:cxnLst/>
                            <a:rect l="0" t="0" r="0" b="0"/>
                            <a:pathLst>
                              <a:path w="1511630" h="609841">
                                <a:moveTo>
                                  <a:pt x="755993" y="0"/>
                                </a:moveTo>
                                <a:cubicBezTo>
                                  <a:pt x="1173239" y="0"/>
                                  <a:pt x="1511630" y="136449"/>
                                  <a:pt x="1511630" y="305283"/>
                                </a:cubicBezTo>
                                <a:cubicBezTo>
                                  <a:pt x="1511630" y="473405"/>
                                  <a:pt x="1173239" y="609841"/>
                                  <a:pt x="755993" y="609841"/>
                                </a:cubicBezTo>
                                <a:cubicBezTo>
                                  <a:pt x="338760" y="609841"/>
                                  <a:pt x="0" y="473405"/>
                                  <a:pt x="0" y="305283"/>
                                </a:cubicBezTo>
                                <a:cubicBezTo>
                                  <a:pt x="0" y="136449"/>
                                  <a:pt x="338760" y="0"/>
                                  <a:pt x="755993"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80" name="Shape 1508"/>
                        <wps:cNvSpPr/>
                        <wps:spPr>
                          <a:xfrm>
                            <a:off x="3238564" y="2082953"/>
                            <a:ext cx="1511630" cy="609841"/>
                          </a:xfrm>
                          <a:custGeom>
                            <a:avLst/>
                            <a:gdLst/>
                            <a:ahLst/>
                            <a:cxnLst/>
                            <a:rect l="0" t="0" r="0" b="0"/>
                            <a:pathLst>
                              <a:path w="1511630" h="609841">
                                <a:moveTo>
                                  <a:pt x="1511630" y="305283"/>
                                </a:moveTo>
                                <a:cubicBezTo>
                                  <a:pt x="1511630" y="473405"/>
                                  <a:pt x="1173239" y="609841"/>
                                  <a:pt x="755993" y="609841"/>
                                </a:cubicBezTo>
                                <a:cubicBezTo>
                                  <a:pt x="338760" y="609841"/>
                                  <a:pt x="0" y="473405"/>
                                  <a:pt x="0" y="305283"/>
                                </a:cubicBezTo>
                                <a:cubicBezTo>
                                  <a:pt x="0" y="136449"/>
                                  <a:pt x="338760" y="0"/>
                                  <a:pt x="755993" y="0"/>
                                </a:cubicBezTo>
                                <a:cubicBezTo>
                                  <a:pt x="1173239" y="0"/>
                                  <a:pt x="1511630" y="136449"/>
                                  <a:pt x="1511630" y="305283"/>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81" name="Rectangle 1509"/>
                        <wps:cNvSpPr/>
                        <wps:spPr>
                          <a:xfrm>
                            <a:off x="889203" y="26198"/>
                            <a:ext cx="1646269" cy="207536"/>
                          </a:xfrm>
                          <a:prstGeom prst="rect">
                            <a:avLst/>
                          </a:prstGeom>
                          <a:ln>
                            <a:noFill/>
                          </a:ln>
                        </wps:spPr>
                        <wps:txbx>
                          <w:txbxContent>
                            <w:p w14:paraId="2E57F62A" w14:textId="77777777" w:rsidR="006118A4" w:rsidRDefault="006118A4" w:rsidP="00925720">
                              <w:r>
                                <w:rPr>
                                  <w:rFonts w:ascii="Liberation Sans" w:eastAsia="Liberation Sans" w:hAnsi="Liberation Sans" w:cs="Liberation Sans"/>
                                </w:rPr>
                                <w:t>Nutzerdaten ändern</w:t>
                              </w:r>
                            </w:p>
                          </w:txbxContent>
                        </wps:txbx>
                        <wps:bodyPr horzOverflow="overflow" vert="horz" lIns="0" tIns="0" rIns="0" bIns="0" rtlCol="0">
                          <a:noAutofit/>
                        </wps:bodyPr>
                      </wps:wsp>
                      <wps:wsp>
                        <wps:cNvPr id="41782" name="Shape 1510"/>
                        <wps:cNvSpPr/>
                        <wps:spPr>
                          <a:xfrm>
                            <a:off x="470154" y="1117804"/>
                            <a:ext cx="1219327" cy="508317"/>
                          </a:xfrm>
                          <a:custGeom>
                            <a:avLst/>
                            <a:gdLst/>
                            <a:ahLst/>
                            <a:cxnLst/>
                            <a:rect l="0" t="0" r="0" b="0"/>
                            <a:pathLst>
                              <a:path w="1219327" h="508317">
                                <a:moveTo>
                                  <a:pt x="609486" y="0"/>
                                </a:moveTo>
                                <a:cubicBezTo>
                                  <a:pt x="946087" y="0"/>
                                  <a:pt x="1219327" y="113754"/>
                                  <a:pt x="1219327" y="253796"/>
                                </a:cubicBezTo>
                                <a:cubicBezTo>
                                  <a:pt x="1219327" y="394550"/>
                                  <a:pt x="946087" y="508317"/>
                                  <a:pt x="609486" y="508317"/>
                                </a:cubicBezTo>
                                <a:cubicBezTo>
                                  <a:pt x="272885" y="508317"/>
                                  <a:pt x="0" y="394550"/>
                                  <a:pt x="0" y="253796"/>
                                </a:cubicBezTo>
                                <a:cubicBezTo>
                                  <a:pt x="0" y="113754"/>
                                  <a:pt x="272885" y="0"/>
                                  <a:pt x="60948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83" name="Shape 1511"/>
                        <wps:cNvSpPr/>
                        <wps:spPr>
                          <a:xfrm>
                            <a:off x="470154" y="1117804"/>
                            <a:ext cx="1219327" cy="508317"/>
                          </a:xfrm>
                          <a:custGeom>
                            <a:avLst/>
                            <a:gdLst/>
                            <a:ahLst/>
                            <a:cxnLst/>
                            <a:rect l="0" t="0" r="0" b="0"/>
                            <a:pathLst>
                              <a:path w="1219327" h="508317">
                                <a:moveTo>
                                  <a:pt x="1219327" y="253796"/>
                                </a:moveTo>
                                <a:cubicBezTo>
                                  <a:pt x="1219327" y="394550"/>
                                  <a:pt x="946087" y="508317"/>
                                  <a:pt x="609486" y="508317"/>
                                </a:cubicBezTo>
                                <a:cubicBezTo>
                                  <a:pt x="272885" y="508317"/>
                                  <a:pt x="0" y="394550"/>
                                  <a:pt x="0" y="253796"/>
                                </a:cubicBezTo>
                                <a:cubicBezTo>
                                  <a:pt x="0" y="113754"/>
                                  <a:pt x="272885" y="0"/>
                                  <a:pt x="609486" y="0"/>
                                </a:cubicBezTo>
                                <a:cubicBezTo>
                                  <a:pt x="946087" y="0"/>
                                  <a:pt x="1219327" y="113754"/>
                                  <a:pt x="1219327" y="253796"/>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84" name="Rectangle 1512"/>
                        <wps:cNvSpPr/>
                        <wps:spPr>
                          <a:xfrm>
                            <a:off x="3467519" y="2312199"/>
                            <a:ext cx="1397713" cy="207536"/>
                          </a:xfrm>
                          <a:prstGeom prst="rect">
                            <a:avLst/>
                          </a:prstGeom>
                          <a:ln>
                            <a:noFill/>
                          </a:ln>
                        </wps:spPr>
                        <wps:txbx>
                          <w:txbxContent>
                            <w:p w14:paraId="7F8B7C46" w14:textId="77777777" w:rsidR="006118A4" w:rsidRDefault="006118A4" w:rsidP="00925720">
                              <w:r>
                                <w:rPr>
                                  <w:rFonts w:ascii="Liberation Sans" w:eastAsia="Liberation Sans" w:hAnsi="Liberation Sans" w:cs="Liberation Sans"/>
                                </w:rPr>
                                <w:t>Nutzer verwalten</w:t>
                              </w:r>
                            </w:p>
                          </w:txbxContent>
                        </wps:txbx>
                        <wps:bodyPr horzOverflow="overflow" vert="horz" lIns="0" tIns="0" rIns="0" bIns="0" rtlCol="0">
                          <a:noAutofit/>
                        </wps:bodyPr>
                      </wps:wsp>
                      <wps:wsp>
                        <wps:cNvPr id="41785" name="Rectangle 1513"/>
                        <wps:cNvSpPr/>
                        <wps:spPr>
                          <a:xfrm>
                            <a:off x="660603" y="1207349"/>
                            <a:ext cx="1097884" cy="207536"/>
                          </a:xfrm>
                          <a:prstGeom prst="rect">
                            <a:avLst/>
                          </a:prstGeom>
                          <a:ln>
                            <a:noFill/>
                          </a:ln>
                        </wps:spPr>
                        <wps:txbx>
                          <w:txbxContent>
                            <w:p w14:paraId="252B9386" w14:textId="77777777" w:rsidR="006118A4" w:rsidRDefault="006118A4" w:rsidP="00925720">
                              <w:r>
                                <w:rPr>
                                  <w:rFonts w:ascii="Liberation Sans" w:eastAsia="Liberation Sans" w:hAnsi="Liberation Sans" w:cs="Liberation Sans"/>
                                </w:rPr>
                                <w:t>Kontaktdaten</w:t>
                              </w:r>
                            </w:p>
                          </w:txbxContent>
                        </wps:txbx>
                        <wps:bodyPr horzOverflow="overflow" vert="horz" lIns="0" tIns="0" rIns="0" bIns="0" rtlCol="0">
                          <a:noAutofit/>
                        </wps:bodyPr>
                      </wps:wsp>
                      <wps:wsp>
                        <wps:cNvPr id="41786" name="Shape 1514"/>
                        <wps:cNvSpPr/>
                        <wps:spPr>
                          <a:xfrm>
                            <a:off x="470154" y="2692439"/>
                            <a:ext cx="1219327" cy="508317"/>
                          </a:xfrm>
                          <a:custGeom>
                            <a:avLst/>
                            <a:gdLst/>
                            <a:ahLst/>
                            <a:cxnLst/>
                            <a:rect l="0" t="0" r="0" b="0"/>
                            <a:pathLst>
                              <a:path w="1219327" h="508317">
                                <a:moveTo>
                                  <a:pt x="609486" y="0"/>
                                </a:moveTo>
                                <a:cubicBezTo>
                                  <a:pt x="946087" y="0"/>
                                  <a:pt x="1219327" y="113754"/>
                                  <a:pt x="1219327" y="254520"/>
                                </a:cubicBezTo>
                                <a:cubicBezTo>
                                  <a:pt x="1219327" y="394919"/>
                                  <a:pt x="946087" y="508317"/>
                                  <a:pt x="609486" y="508317"/>
                                </a:cubicBezTo>
                                <a:cubicBezTo>
                                  <a:pt x="272885" y="508317"/>
                                  <a:pt x="0" y="394919"/>
                                  <a:pt x="0" y="254520"/>
                                </a:cubicBezTo>
                                <a:cubicBezTo>
                                  <a:pt x="0" y="113754"/>
                                  <a:pt x="272885" y="0"/>
                                  <a:pt x="60948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87" name="Shape 1515"/>
                        <wps:cNvSpPr/>
                        <wps:spPr>
                          <a:xfrm>
                            <a:off x="470154" y="2692439"/>
                            <a:ext cx="1219327" cy="508317"/>
                          </a:xfrm>
                          <a:custGeom>
                            <a:avLst/>
                            <a:gdLst/>
                            <a:ahLst/>
                            <a:cxnLst/>
                            <a:rect l="0" t="0" r="0" b="0"/>
                            <a:pathLst>
                              <a:path w="1219327" h="508317">
                                <a:moveTo>
                                  <a:pt x="1219327" y="254520"/>
                                </a:moveTo>
                                <a:cubicBezTo>
                                  <a:pt x="1219327" y="394919"/>
                                  <a:pt x="946087" y="508317"/>
                                  <a:pt x="609486" y="508317"/>
                                </a:cubicBezTo>
                                <a:cubicBezTo>
                                  <a:pt x="272885" y="508317"/>
                                  <a:pt x="0" y="394919"/>
                                  <a:pt x="0" y="254520"/>
                                </a:cubicBezTo>
                                <a:cubicBezTo>
                                  <a:pt x="0" y="113754"/>
                                  <a:pt x="272885" y="0"/>
                                  <a:pt x="609486" y="0"/>
                                </a:cubicBezTo>
                                <a:cubicBezTo>
                                  <a:pt x="946087" y="0"/>
                                  <a:pt x="1219327" y="113754"/>
                                  <a:pt x="1219327" y="254520"/>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88" name="Rectangle 1516"/>
                        <wps:cNvSpPr/>
                        <wps:spPr>
                          <a:xfrm>
                            <a:off x="851395" y="1397798"/>
                            <a:ext cx="579408" cy="207536"/>
                          </a:xfrm>
                          <a:prstGeom prst="rect">
                            <a:avLst/>
                          </a:prstGeom>
                          <a:ln>
                            <a:noFill/>
                          </a:ln>
                        </wps:spPr>
                        <wps:txbx>
                          <w:txbxContent>
                            <w:p w14:paraId="13C74C88" w14:textId="77777777" w:rsidR="006118A4" w:rsidRDefault="006118A4" w:rsidP="00925720">
                              <w:r>
                                <w:rPr>
                                  <w:rFonts w:ascii="Liberation Sans" w:eastAsia="Liberation Sans" w:hAnsi="Liberation Sans" w:cs="Liberation Sans"/>
                                </w:rPr>
                                <w:t>ändern</w:t>
                              </w:r>
                            </w:p>
                          </w:txbxContent>
                        </wps:txbx>
                        <wps:bodyPr horzOverflow="overflow" vert="horz" lIns="0" tIns="0" rIns="0" bIns="0" rtlCol="0">
                          <a:noAutofit/>
                        </wps:bodyPr>
                      </wps:wsp>
                      <wps:wsp>
                        <wps:cNvPr id="41790" name="Shape 1517"/>
                        <wps:cNvSpPr/>
                        <wps:spPr>
                          <a:xfrm>
                            <a:off x="470154" y="3480118"/>
                            <a:ext cx="1219327" cy="508317"/>
                          </a:xfrm>
                          <a:custGeom>
                            <a:avLst/>
                            <a:gdLst/>
                            <a:ahLst/>
                            <a:cxnLst/>
                            <a:rect l="0" t="0" r="0" b="0"/>
                            <a:pathLst>
                              <a:path w="1219327" h="508317">
                                <a:moveTo>
                                  <a:pt x="609486" y="0"/>
                                </a:moveTo>
                                <a:cubicBezTo>
                                  <a:pt x="946087" y="0"/>
                                  <a:pt x="1219327" y="113399"/>
                                  <a:pt x="1219327" y="253797"/>
                                </a:cubicBezTo>
                                <a:cubicBezTo>
                                  <a:pt x="1219327" y="394195"/>
                                  <a:pt x="946087" y="508317"/>
                                  <a:pt x="609486" y="508317"/>
                                </a:cubicBezTo>
                                <a:cubicBezTo>
                                  <a:pt x="272885" y="508317"/>
                                  <a:pt x="0" y="394195"/>
                                  <a:pt x="0" y="253797"/>
                                </a:cubicBezTo>
                                <a:cubicBezTo>
                                  <a:pt x="0" y="113399"/>
                                  <a:pt x="272885" y="0"/>
                                  <a:pt x="60948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1791" name="Shape 1518"/>
                        <wps:cNvSpPr/>
                        <wps:spPr>
                          <a:xfrm>
                            <a:off x="470154" y="3480118"/>
                            <a:ext cx="1219327" cy="508317"/>
                          </a:xfrm>
                          <a:custGeom>
                            <a:avLst/>
                            <a:gdLst/>
                            <a:ahLst/>
                            <a:cxnLst/>
                            <a:rect l="0" t="0" r="0" b="0"/>
                            <a:pathLst>
                              <a:path w="1219327" h="508317">
                                <a:moveTo>
                                  <a:pt x="1219327" y="253797"/>
                                </a:moveTo>
                                <a:cubicBezTo>
                                  <a:pt x="1219327" y="394195"/>
                                  <a:pt x="946087" y="508317"/>
                                  <a:pt x="609486" y="508317"/>
                                </a:cubicBezTo>
                                <a:cubicBezTo>
                                  <a:pt x="272885" y="508317"/>
                                  <a:pt x="0" y="394195"/>
                                  <a:pt x="0" y="253797"/>
                                </a:cubicBezTo>
                                <a:cubicBezTo>
                                  <a:pt x="0" y="113399"/>
                                  <a:pt x="272885" y="0"/>
                                  <a:pt x="609486" y="0"/>
                                </a:cubicBezTo>
                                <a:cubicBezTo>
                                  <a:pt x="946087" y="0"/>
                                  <a:pt x="1219327" y="113399"/>
                                  <a:pt x="1219327" y="253797"/>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97" name="Rectangle 1519"/>
                        <wps:cNvSpPr/>
                        <wps:spPr>
                          <a:xfrm>
                            <a:off x="724319" y="2870909"/>
                            <a:ext cx="940911" cy="207536"/>
                          </a:xfrm>
                          <a:prstGeom prst="rect">
                            <a:avLst/>
                          </a:prstGeom>
                          <a:ln>
                            <a:noFill/>
                          </a:ln>
                        </wps:spPr>
                        <wps:txbx>
                          <w:txbxContent>
                            <w:p w14:paraId="5FCFB081" w14:textId="77777777" w:rsidR="006118A4" w:rsidRDefault="006118A4" w:rsidP="00925720">
                              <w:r>
                                <w:rPr>
                                  <w:rFonts w:ascii="Liberation Sans" w:eastAsia="Liberation Sans" w:hAnsi="Liberation Sans" w:cs="Liberation Sans"/>
                                </w:rPr>
                                <w:t>Bild ändern</w:t>
                              </w:r>
                            </w:p>
                          </w:txbxContent>
                        </wps:txbx>
                        <wps:bodyPr horzOverflow="overflow" vert="horz" lIns="0" tIns="0" rIns="0" bIns="0" rtlCol="0">
                          <a:noAutofit/>
                        </wps:bodyPr>
                      </wps:wsp>
                      <wps:wsp>
                        <wps:cNvPr id="899" name="Shape 1520"/>
                        <wps:cNvSpPr/>
                        <wps:spPr>
                          <a:xfrm>
                            <a:off x="470154" y="330480"/>
                            <a:ext cx="1219327" cy="508317"/>
                          </a:xfrm>
                          <a:custGeom>
                            <a:avLst/>
                            <a:gdLst/>
                            <a:ahLst/>
                            <a:cxnLst/>
                            <a:rect l="0" t="0" r="0" b="0"/>
                            <a:pathLst>
                              <a:path w="1219327" h="508317">
                                <a:moveTo>
                                  <a:pt x="609486" y="0"/>
                                </a:moveTo>
                                <a:cubicBezTo>
                                  <a:pt x="946087" y="0"/>
                                  <a:pt x="1219327" y="113754"/>
                                  <a:pt x="1219327" y="254152"/>
                                </a:cubicBezTo>
                                <a:cubicBezTo>
                                  <a:pt x="1219327" y="394564"/>
                                  <a:pt x="946087" y="508317"/>
                                  <a:pt x="609486" y="508317"/>
                                </a:cubicBezTo>
                                <a:cubicBezTo>
                                  <a:pt x="272885" y="508317"/>
                                  <a:pt x="0" y="394564"/>
                                  <a:pt x="0" y="254152"/>
                                </a:cubicBezTo>
                                <a:cubicBezTo>
                                  <a:pt x="0" y="113754"/>
                                  <a:pt x="272885" y="0"/>
                                  <a:pt x="60948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902" name="Shape 1521"/>
                        <wps:cNvSpPr/>
                        <wps:spPr>
                          <a:xfrm>
                            <a:off x="470154" y="330480"/>
                            <a:ext cx="1219327" cy="508317"/>
                          </a:xfrm>
                          <a:custGeom>
                            <a:avLst/>
                            <a:gdLst/>
                            <a:ahLst/>
                            <a:cxnLst/>
                            <a:rect l="0" t="0" r="0" b="0"/>
                            <a:pathLst>
                              <a:path w="1219327" h="508317">
                                <a:moveTo>
                                  <a:pt x="1219327" y="254152"/>
                                </a:moveTo>
                                <a:cubicBezTo>
                                  <a:pt x="1219327" y="394564"/>
                                  <a:pt x="946087" y="508317"/>
                                  <a:pt x="609486" y="508317"/>
                                </a:cubicBezTo>
                                <a:cubicBezTo>
                                  <a:pt x="272885" y="508317"/>
                                  <a:pt x="0" y="394564"/>
                                  <a:pt x="0" y="254152"/>
                                </a:cubicBezTo>
                                <a:cubicBezTo>
                                  <a:pt x="0" y="113754"/>
                                  <a:pt x="272885" y="0"/>
                                  <a:pt x="609486" y="0"/>
                                </a:cubicBezTo>
                                <a:cubicBezTo>
                                  <a:pt x="946087" y="0"/>
                                  <a:pt x="1219327" y="113754"/>
                                  <a:pt x="1219327" y="25415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904" name="Rectangle 1522"/>
                        <wps:cNvSpPr/>
                        <wps:spPr>
                          <a:xfrm>
                            <a:off x="647992" y="3658588"/>
                            <a:ext cx="1127979" cy="207537"/>
                          </a:xfrm>
                          <a:prstGeom prst="rect">
                            <a:avLst/>
                          </a:prstGeom>
                          <a:ln>
                            <a:noFill/>
                          </a:ln>
                        </wps:spPr>
                        <wps:txbx>
                          <w:txbxContent>
                            <w:p w14:paraId="3DB3406C" w14:textId="77777777" w:rsidR="006118A4" w:rsidRDefault="006118A4" w:rsidP="00925720">
                              <w:r>
                                <w:rPr>
                                  <w:rFonts w:ascii="Liberation Sans" w:eastAsia="Liberation Sans" w:hAnsi="Liberation Sans" w:cs="Liberation Sans"/>
                                </w:rPr>
                                <w:t>Name ändern</w:t>
                              </w:r>
                            </w:p>
                          </w:txbxContent>
                        </wps:txbx>
                        <wps:bodyPr horzOverflow="overflow" vert="horz" lIns="0" tIns="0" rIns="0" bIns="0" rtlCol="0">
                          <a:noAutofit/>
                        </wps:bodyPr>
                      </wps:wsp>
                      <wps:wsp>
                        <wps:cNvPr id="907" name="Shape 1523"/>
                        <wps:cNvSpPr/>
                        <wps:spPr>
                          <a:xfrm>
                            <a:off x="470154" y="1905115"/>
                            <a:ext cx="1219327" cy="508317"/>
                          </a:xfrm>
                          <a:custGeom>
                            <a:avLst/>
                            <a:gdLst/>
                            <a:ahLst/>
                            <a:cxnLst/>
                            <a:rect l="0" t="0" r="0" b="0"/>
                            <a:pathLst>
                              <a:path w="1219327" h="508317">
                                <a:moveTo>
                                  <a:pt x="609486" y="0"/>
                                </a:moveTo>
                                <a:cubicBezTo>
                                  <a:pt x="946087" y="0"/>
                                  <a:pt x="1219327" y="113767"/>
                                  <a:pt x="1219327" y="254165"/>
                                </a:cubicBezTo>
                                <a:cubicBezTo>
                                  <a:pt x="1219327" y="394208"/>
                                  <a:pt x="946087" y="508317"/>
                                  <a:pt x="609486" y="508317"/>
                                </a:cubicBezTo>
                                <a:cubicBezTo>
                                  <a:pt x="272885" y="508317"/>
                                  <a:pt x="0" y="394208"/>
                                  <a:pt x="0" y="254165"/>
                                </a:cubicBezTo>
                                <a:cubicBezTo>
                                  <a:pt x="0" y="113767"/>
                                  <a:pt x="272885" y="0"/>
                                  <a:pt x="60948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909" name="Shape 1524"/>
                        <wps:cNvSpPr/>
                        <wps:spPr>
                          <a:xfrm>
                            <a:off x="470154" y="1905115"/>
                            <a:ext cx="1219327" cy="508317"/>
                          </a:xfrm>
                          <a:custGeom>
                            <a:avLst/>
                            <a:gdLst/>
                            <a:ahLst/>
                            <a:cxnLst/>
                            <a:rect l="0" t="0" r="0" b="0"/>
                            <a:pathLst>
                              <a:path w="1219327" h="508317">
                                <a:moveTo>
                                  <a:pt x="1219327" y="254165"/>
                                </a:moveTo>
                                <a:cubicBezTo>
                                  <a:pt x="1219327" y="394208"/>
                                  <a:pt x="946087" y="508317"/>
                                  <a:pt x="609486" y="508317"/>
                                </a:cubicBezTo>
                                <a:cubicBezTo>
                                  <a:pt x="272885" y="508317"/>
                                  <a:pt x="0" y="394208"/>
                                  <a:pt x="0" y="254165"/>
                                </a:cubicBezTo>
                                <a:cubicBezTo>
                                  <a:pt x="0" y="113767"/>
                                  <a:pt x="272885" y="0"/>
                                  <a:pt x="609486" y="0"/>
                                </a:cubicBezTo>
                                <a:cubicBezTo>
                                  <a:pt x="946087" y="0"/>
                                  <a:pt x="1219327" y="113767"/>
                                  <a:pt x="1219327"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911" name="Rectangle 1525"/>
                        <wps:cNvSpPr/>
                        <wps:spPr>
                          <a:xfrm>
                            <a:off x="673557" y="508950"/>
                            <a:ext cx="1053672" cy="207536"/>
                          </a:xfrm>
                          <a:prstGeom prst="rect">
                            <a:avLst/>
                          </a:prstGeom>
                          <a:ln>
                            <a:noFill/>
                          </a:ln>
                        </wps:spPr>
                        <wps:txbx>
                          <w:txbxContent>
                            <w:p w14:paraId="20BB36DE" w14:textId="77777777" w:rsidR="006118A4" w:rsidRDefault="006118A4" w:rsidP="00925720">
                              <w:r>
                                <w:rPr>
                                  <w:rFonts w:ascii="Liberation Sans" w:eastAsia="Liberation Sans" w:hAnsi="Liberation Sans" w:cs="Liberation Sans"/>
                                </w:rPr>
                                <w:t>Rolle ändern</w:t>
                              </w:r>
                            </w:p>
                          </w:txbxContent>
                        </wps:txbx>
                        <wps:bodyPr horzOverflow="overflow" vert="horz" lIns="0" tIns="0" rIns="0" bIns="0" rtlCol="0">
                          <a:noAutofit/>
                        </wps:bodyPr>
                      </wps:wsp>
                      <wps:wsp>
                        <wps:cNvPr id="913" name="Rectangle 1526"/>
                        <wps:cNvSpPr/>
                        <wps:spPr>
                          <a:xfrm>
                            <a:off x="622795" y="1994673"/>
                            <a:ext cx="1181294" cy="207536"/>
                          </a:xfrm>
                          <a:prstGeom prst="rect">
                            <a:avLst/>
                          </a:prstGeom>
                          <a:ln>
                            <a:noFill/>
                          </a:ln>
                        </wps:spPr>
                        <wps:txbx>
                          <w:txbxContent>
                            <w:p w14:paraId="4934AF00" w14:textId="77777777" w:rsidR="006118A4" w:rsidRDefault="006118A4" w:rsidP="00925720">
                              <w:r>
                                <w:rPr>
                                  <w:rFonts w:ascii="Liberation Sans" w:eastAsia="Liberation Sans" w:hAnsi="Liberation Sans" w:cs="Liberation Sans"/>
                                </w:rPr>
                                <w:t>Geburtsdatum</w:t>
                              </w:r>
                            </w:p>
                          </w:txbxContent>
                        </wps:txbx>
                        <wps:bodyPr horzOverflow="overflow" vert="horz" lIns="0" tIns="0" rIns="0" bIns="0" rtlCol="0">
                          <a:noAutofit/>
                        </wps:bodyPr>
                      </wps:wsp>
                      <wps:wsp>
                        <wps:cNvPr id="915" name="Shape 1527"/>
                        <wps:cNvSpPr/>
                        <wps:spPr>
                          <a:xfrm>
                            <a:off x="5791683" y="330480"/>
                            <a:ext cx="190436" cy="190792"/>
                          </a:xfrm>
                          <a:custGeom>
                            <a:avLst/>
                            <a:gdLst/>
                            <a:ahLst/>
                            <a:cxnLst/>
                            <a:rect l="0" t="0" r="0" b="0"/>
                            <a:pathLst>
                              <a:path w="190436" h="190792">
                                <a:moveTo>
                                  <a:pt x="190436" y="190792"/>
                                </a:moveTo>
                                <a:lnTo>
                                  <a:pt x="0" y="0"/>
                                </a:ln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917" name="Shape 1528"/>
                        <wps:cNvSpPr/>
                        <wps:spPr>
                          <a:xfrm>
                            <a:off x="3505314" y="330480"/>
                            <a:ext cx="2476805" cy="533514"/>
                          </a:xfrm>
                          <a:custGeom>
                            <a:avLst/>
                            <a:gdLst/>
                            <a:ahLst/>
                            <a:cxnLst/>
                            <a:rect l="0" t="0" r="0" b="0"/>
                            <a:pathLst>
                              <a:path w="2476805" h="533514">
                                <a:moveTo>
                                  <a:pt x="0" y="0"/>
                                </a:moveTo>
                                <a:lnTo>
                                  <a:pt x="2286368" y="0"/>
                                </a:lnTo>
                                <a:lnTo>
                                  <a:pt x="2286368" y="190792"/>
                                </a:lnTo>
                                <a:lnTo>
                                  <a:pt x="2476805" y="190792"/>
                                </a:lnTo>
                                <a:lnTo>
                                  <a:pt x="2476805" y="533514"/>
                                </a:lnTo>
                                <a:lnTo>
                                  <a:pt x="0" y="533514"/>
                                </a:lnTo>
                                <a:lnTo>
                                  <a:pt x="0" y="0"/>
                                </a:ln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919" name="Shape 1529"/>
                        <wps:cNvSpPr/>
                        <wps:spPr>
                          <a:xfrm>
                            <a:off x="3505314" y="330480"/>
                            <a:ext cx="2476805" cy="533514"/>
                          </a:xfrm>
                          <a:custGeom>
                            <a:avLst/>
                            <a:gdLst/>
                            <a:ahLst/>
                            <a:cxnLst/>
                            <a:rect l="0" t="0" r="0" b="0"/>
                            <a:pathLst>
                              <a:path w="2476805" h="533514">
                                <a:moveTo>
                                  <a:pt x="0" y="0"/>
                                </a:moveTo>
                                <a:lnTo>
                                  <a:pt x="2286368" y="0"/>
                                </a:lnTo>
                                <a:lnTo>
                                  <a:pt x="2476805" y="190792"/>
                                </a:lnTo>
                                <a:lnTo>
                                  <a:pt x="2286368" y="190792"/>
                                </a:lnTo>
                                <a:lnTo>
                                  <a:pt x="2286368" y="0"/>
                                </a:lnTo>
                                <a:lnTo>
                                  <a:pt x="2476805" y="190792"/>
                                </a:lnTo>
                                <a:lnTo>
                                  <a:pt x="2476805" y="533514"/>
                                </a:lnTo>
                                <a:lnTo>
                                  <a:pt x="0" y="533514"/>
                                </a:lnTo>
                                <a:lnTo>
                                  <a:pt x="0"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921" name="Shape 1530"/>
                        <wps:cNvSpPr/>
                        <wps:spPr>
                          <a:xfrm>
                            <a:off x="3548520" y="446037"/>
                            <a:ext cx="35275" cy="82804"/>
                          </a:xfrm>
                          <a:custGeom>
                            <a:avLst/>
                            <a:gdLst/>
                            <a:ahLst/>
                            <a:cxnLst/>
                            <a:rect l="0" t="0" r="0" b="0"/>
                            <a:pathLst>
                              <a:path w="35275" h="82804">
                                <a:moveTo>
                                  <a:pt x="33477" y="0"/>
                                </a:moveTo>
                                <a:lnTo>
                                  <a:pt x="35275" y="150"/>
                                </a:lnTo>
                                <a:lnTo>
                                  <a:pt x="35275" y="10920"/>
                                </a:lnTo>
                                <a:lnTo>
                                  <a:pt x="34913" y="10795"/>
                                </a:lnTo>
                                <a:cubicBezTo>
                                  <a:pt x="34913" y="10795"/>
                                  <a:pt x="25921" y="10795"/>
                                  <a:pt x="19800" y="18364"/>
                                </a:cubicBezTo>
                                <a:cubicBezTo>
                                  <a:pt x="19800" y="18364"/>
                                  <a:pt x="14034" y="25565"/>
                                  <a:pt x="14034" y="41046"/>
                                </a:cubicBezTo>
                                <a:cubicBezTo>
                                  <a:pt x="14034" y="41046"/>
                                  <a:pt x="14034" y="56515"/>
                                  <a:pt x="20155" y="63715"/>
                                </a:cubicBezTo>
                                <a:cubicBezTo>
                                  <a:pt x="20155" y="63715"/>
                                  <a:pt x="21774" y="65608"/>
                                  <a:pt x="24474" y="67500"/>
                                </a:cubicBezTo>
                                <a:lnTo>
                                  <a:pt x="35275" y="71283"/>
                                </a:lnTo>
                                <a:lnTo>
                                  <a:pt x="35275" y="82403"/>
                                </a:lnTo>
                                <a:lnTo>
                                  <a:pt x="34201" y="82804"/>
                                </a:lnTo>
                                <a:cubicBezTo>
                                  <a:pt x="34201" y="82804"/>
                                  <a:pt x="24473" y="82804"/>
                                  <a:pt x="16916" y="77406"/>
                                </a:cubicBezTo>
                                <a:cubicBezTo>
                                  <a:pt x="16916" y="77406"/>
                                  <a:pt x="8636" y="71996"/>
                                  <a:pt x="4318" y="62636"/>
                                </a:cubicBezTo>
                                <a:cubicBezTo>
                                  <a:pt x="4318" y="62636"/>
                                  <a:pt x="0" y="53277"/>
                                  <a:pt x="0" y="41046"/>
                                </a:cubicBezTo>
                                <a:cubicBezTo>
                                  <a:pt x="0" y="41046"/>
                                  <a:pt x="0" y="29514"/>
                                  <a:pt x="3963" y="19800"/>
                                </a:cubicBezTo>
                                <a:cubicBezTo>
                                  <a:pt x="3963" y="19800"/>
                                  <a:pt x="7912" y="10084"/>
                                  <a:pt x="15837" y="5042"/>
                                </a:cubicBezTo>
                                <a:cubicBezTo>
                                  <a:pt x="15837" y="5042"/>
                                  <a:pt x="23762" y="0"/>
                                  <a:pt x="334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3" name="Shape 1531"/>
                        <wps:cNvSpPr/>
                        <wps:spPr>
                          <a:xfrm>
                            <a:off x="3637801" y="480522"/>
                            <a:ext cx="34741" cy="48319"/>
                          </a:xfrm>
                          <a:custGeom>
                            <a:avLst/>
                            <a:gdLst/>
                            <a:ahLst/>
                            <a:cxnLst/>
                            <a:rect l="0" t="0" r="0" b="0"/>
                            <a:pathLst>
                              <a:path w="34741" h="48319">
                                <a:moveTo>
                                  <a:pt x="34741" y="0"/>
                                </a:moveTo>
                                <a:lnTo>
                                  <a:pt x="34741" y="11265"/>
                                </a:lnTo>
                                <a:lnTo>
                                  <a:pt x="33122" y="11591"/>
                                </a:lnTo>
                                <a:cubicBezTo>
                                  <a:pt x="33122" y="11591"/>
                                  <a:pt x="24842" y="12670"/>
                                  <a:pt x="21603" y="14473"/>
                                </a:cubicBezTo>
                                <a:cubicBezTo>
                                  <a:pt x="21603" y="14473"/>
                                  <a:pt x="17996" y="15921"/>
                                  <a:pt x="16193" y="18436"/>
                                </a:cubicBezTo>
                                <a:cubicBezTo>
                                  <a:pt x="16193" y="18436"/>
                                  <a:pt x="14402" y="21319"/>
                                  <a:pt x="14402" y="24913"/>
                                </a:cubicBezTo>
                                <a:cubicBezTo>
                                  <a:pt x="14402" y="24913"/>
                                  <a:pt x="14402" y="30310"/>
                                  <a:pt x="18352" y="33917"/>
                                </a:cubicBezTo>
                                <a:cubicBezTo>
                                  <a:pt x="18352" y="33917"/>
                                  <a:pt x="22314" y="37512"/>
                                  <a:pt x="30239" y="37512"/>
                                </a:cubicBezTo>
                                <a:lnTo>
                                  <a:pt x="34741" y="37066"/>
                                </a:lnTo>
                                <a:lnTo>
                                  <a:pt x="34741" y="47374"/>
                                </a:lnTo>
                                <a:lnTo>
                                  <a:pt x="27000" y="48319"/>
                                </a:lnTo>
                                <a:cubicBezTo>
                                  <a:pt x="27000" y="48319"/>
                                  <a:pt x="14034" y="48319"/>
                                  <a:pt x="6833" y="41474"/>
                                </a:cubicBezTo>
                                <a:cubicBezTo>
                                  <a:pt x="6833" y="41474"/>
                                  <a:pt x="0" y="35352"/>
                                  <a:pt x="0" y="25281"/>
                                </a:cubicBezTo>
                                <a:cubicBezTo>
                                  <a:pt x="0" y="25281"/>
                                  <a:pt x="0" y="19516"/>
                                  <a:pt x="2515" y="14842"/>
                                </a:cubicBezTo>
                                <a:cubicBezTo>
                                  <a:pt x="2515" y="14842"/>
                                  <a:pt x="5042" y="9800"/>
                                  <a:pt x="9716" y="6917"/>
                                </a:cubicBezTo>
                                <a:cubicBezTo>
                                  <a:pt x="9716" y="6917"/>
                                  <a:pt x="14034" y="4035"/>
                                  <a:pt x="19431" y="2599"/>
                                </a:cubicBezTo>
                                <a:cubicBezTo>
                                  <a:pt x="19431" y="2599"/>
                                  <a:pt x="23038" y="1519"/>
                                  <a:pt x="31318" y="440"/>
                                </a:cubicBezTo>
                                <a:cubicBezTo>
                                  <a:pt x="31318" y="440"/>
                                  <a:pt x="32330" y="327"/>
                                  <a:pt x="33967" y="113"/>
                                </a:cubicBezTo>
                                <a:lnTo>
                                  <a:pt x="347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6" name="Shape 1532"/>
                        <wps:cNvSpPr/>
                        <wps:spPr>
                          <a:xfrm>
                            <a:off x="3639960" y="446345"/>
                            <a:ext cx="32582" cy="25613"/>
                          </a:xfrm>
                          <a:custGeom>
                            <a:avLst/>
                            <a:gdLst/>
                            <a:ahLst/>
                            <a:cxnLst/>
                            <a:rect l="0" t="0" r="0" b="0"/>
                            <a:pathLst>
                              <a:path w="32582" h="25613">
                                <a:moveTo>
                                  <a:pt x="32582" y="0"/>
                                </a:moveTo>
                                <a:lnTo>
                                  <a:pt x="32582" y="10594"/>
                                </a:lnTo>
                                <a:lnTo>
                                  <a:pt x="28569" y="10937"/>
                                </a:lnTo>
                                <a:cubicBezTo>
                                  <a:pt x="25645" y="11388"/>
                                  <a:pt x="22136" y="12290"/>
                                  <a:pt x="19799" y="14093"/>
                                </a:cubicBezTo>
                                <a:cubicBezTo>
                                  <a:pt x="19799" y="14093"/>
                                  <a:pt x="15481" y="17332"/>
                                  <a:pt x="13322" y="25613"/>
                                </a:cubicBezTo>
                                <a:lnTo>
                                  <a:pt x="0" y="23809"/>
                                </a:lnTo>
                                <a:cubicBezTo>
                                  <a:pt x="0" y="23809"/>
                                  <a:pt x="1803" y="15529"/>
                                  <a:pt x="6121" y="10131"/>
                                </a:cubicBezTo>
                                <a:cubicBezTo>
                                  <a:pt x="6121" y="10131"/>
                                  <a:pt x="10439" y="5089"/>
                                  <a:pt x="17996" y="2206"/>
                                </a:cubicBezTo>
                                <a:cubicBezTo>
                                  <a:pt x="17996" y="2206"/>
                                  <a:pt x="19977" y="1578"/>
                                  <a:pt x="23173" y="949"/>
                                </a:cubicBezTo>
                                <a:lnTo>
                                  <a:pt x="325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 name="Shape 1533"/>
                        <wps:cNvSpPr/>
                        <wps:spPr>
                          <a:xfrm>
                            <a:off x="3583794" y="417602"/>
                            <a:ext cx="33483" cy="110839"/>
                          </a:xfrm>
                          <a:custGeom>
                            <a:avLst/>
                            <a:gdLst/>
                            <a:ahLst/>
                            <a:cxnLst/>
                            <a:rect l="0" t="0" r="0" b="0"/>
                            <a:pathLst>
                              <a:path w="33483" h="110839">
                                <a:moveTo>
                                  <a:pt x="20161" y="0"/>
                                </a:moveTo>
                                <a:lnTo>
                                  <a:pt x="33483" y="0"/>
                                </a:lnTo>
                                <a:lnTo>
                                  <a:pt x="33483" y="109436"/>
                                </a:lnTo>
                                <a:lnTo>
                                  <a:pt x="20885" y="109436"/>
                                </a:lnTo>
                                <a:lnTo>
                                  <a:pt x="20885" y="98996"/>
                                </a:lnTo>
                                <a:cubicBezTo>
                                  <a:pt x="20885" y="98996"/>
                                  <a:pt x="18996" y="102057"/>
                                  <a:pt x="15307" y="105118"/>
                                </a:cubicBezTo>
                                <a:lnTo>
                                  <a:pt x="0" y="110839"/>
                                </a:lnTo>
                                <a:lnTo>
                                  <a:pt x="0" y="99718"/>
                                </a:lnTo>
                                <a:lnTo>
                                  <a:pt x="6" y="99720"/>
                                </a:lnTo>
                                <a:cubicBezTo>
                                  <a:pt x="6" y="99720"/>
                                  <a:pt x="8998" y="99720"/>
                                  <a:pt x="15119" y="92520"/>
                                </a:cubicBezTo>
                                <a:cubicBezTo>
                                  <a:pt x="15119" y="92520"/>
                                  <a:pt x="21241" y="85319"/>
                                  <a:pt x="21241" y="70562"/>
                                </a:cubicBezTo>
                                <a:cubicBezTo>
                                  <a:pt x="21241" y="70562"/>
                                  <a:pt x="21241" y="54356"/>
                                  <a:pt x="14763" y="46799"/>
                                </a:cubicBezTo>
                                <a:cubicBezTo>
                                  <a:pt x="14763" y="46799"/>
                                  <a:pt x="13233" y="44907"/>
                                  <a:pt x="10577" y="43015"/>
                                </a:cubicBezTo>
                                <a:lnTo>
                                  <a:pt x="0" y="39355"/>
                                </a:lnTo>
                                <a:lnTo>
                                  <a:pt x="0" y="28585"/>
                                </a:lnTo>
                                <a:lnTo>
                                  <a:pt x="2524" y="28796"/>
                                </a:lnTo>
                                <a:cubicBezTo>
                                  <a:pt x="5045" y="29156"/>
                                  <a:pt x="8286" y="29877"/>
                                  <a:pt x="11169" y="31318"/>
                                </a:cubicBezTo>
                                <a:cubicBezTo>
                                  <a:pt x="11169" y="31318"/>
                                  <a:pt x="16567" y="34201"/>
                                  <a:pt x="20161" y="38874"/>
                                </a:cubicBezTo>
                                <a:lnTo>
                                  <a:pt x="201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 name="Shape 1534"/>
                        <wps:cNvSpPr/>
                        <wps:spPr>
                          <a:xfrm>
                            <a:off x="4116959" y="447840"/>
                            <a:ext cx="72365" cy="79197"/>
                          </a:xfrm>
                          <a:custGeom>
                            <a:avLst/>
                            <a:gdLst/>
                            <a:ahLst/>
                            <a:cxnLst/>
                            <a:rect l="0" t="0" r="0" b="0"/>
                            <a:pathLst>
                              <a:path w="72365" h="79197">
                                <a:moveTo>
                                  <a:pt x="0" y="0"/>
                                </a:moveTo>
                                <a:lnTo>
                                  <a:pt x="14034" y="0"/>
                                </a:lnTo>
                                <a:lnTo>
                                  <a:pt x="30963" y="47155"/>
                                </a:lnTo>
                                <a:cubicBezTo>
                                  <a:pt x="30963" y="47155"/>
                                  <a:pt x="33833" y="54712"/>
                                  <a:pt x="36005" y="62992"/>
                                </a:cubicBezTo>
                                <a:cubicBezTo>
                                  <a:pt x="36005" y="62992"/>
                                  <a:pt x="37795" y="56883"/>
                                  <a:pt x="41034" y="48235"/>
                                </a:cubicBezTo>
                                <a:lnTo>
                                  <a:pt x="58674" y="0"/>
                                </a:lnTo>
                                <a:lnTo>
                                  <a:pt x="72365" y="0"/>
                                </a:lnTo>
                                <a:lnTo>
                                  <a:pt x="42482" y="79197"/>
                                </a:lnTo>
                                <a:lnTo>
                                  <a:pt x="29883" y="791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 name="Shape 1535"/>
                        <wps:cNvSpPr/>
                        <wps:spPr>
                          <a:xfrm>
                            <a:off x="3947033" y="447840"/>
                            <a:ext cx="63728" cy="81001"/>
                          </a:xfrm>
                          <a:custGeom>
                            <a:avLst/>
                            <a:gdLst/>
                            <a:ahLst/>
                            <a:cxnLst/>
                            <a:rect l="0" t="0" r="0" b="0"/>
                            <a:pathLst>
                              <a:path w="63728" h="81001">
                                <a:moveTo>
                                  <a:pt x="0" y="0"/>
                                </a:moveTo>
                                <a:lnTo>
                                  <a:pt x="13322" y="0"/>
                                </a:lnTo>
                                <a:lnTo>
                                  <a:pt x="13322" y="43561"/>
                                </a:lnTo>
                                <a:cubicBezTo>
                                  <a:pt x="13322" y="43561"/>
                                  <a:pt x="13322" y="54001"/>
                                  <a:pt x="14046" y="57595"/>
                                </a:cubicBezTo>
                                <a:cubicBezTo>
                                  <a:pt x="14046" y="57595"/>
                                  <a:pt x="15125" y="62992"/>
                                  <a:pt x="19443" y="66243"/>
                                </a:cubicBezTo>
                                <a:cubicBezTo>
                                  <a:pt x="19443" y="66243"/>
                                  <a:pt x="23406" y="69114"/>
                                  <a:pt x="29527" y="69114"/>
                                </a:cubicBezTo>
                                <a:cubicBezTo>
                                  <a:pt x="29527" y="69114"/>
                                  <a:pt x="35649" y="69114"/>
                                  <a:pt x="40691" y="66243"/>
                                </a:cubicBezTo>
                                <a:cubicBezTo>
                                  <a:pt x="40691" y="66243"/>
                                  <a:pt x="46088" y="62992"/>
                                  <a:pt x="48247" y="57595"/>
                                </a:cubicBezTo>
                                <a:cubicBezTo>
                                  <a:pt x="48247" y="57595"/>
                                  <a:pt x="50762" y="52198"/>
                                  <a:pt x="50762" y="42114"/>
                                </a:cubicBezTo>
                                <a:lnTo>
                                  <a:pt x="50762" y="0"/>
                                </a:lnTo>
                                <a:lnTo>
                                  <a:pt x="63728" y="0"/>
                                </a:lnTo>
                                <a:lnTo>
                                  <a:pt x="63728" y="79197"/>
                                </a:lnTo>
                                <a:lnTo>
                                  <a:pt x="52210" y="79197"/>
                                </a:lnTo>
                                <a:lnTo>
                                  <a:pt x="52210" y="67323"/>
                                </a:lnTo>
                                <a:cubicBezTo>
                                  <a:pt x="52210" y="67323"/>
                                  <a:pt x="42850" y="81001"/>
                                  <a:pt x="26644" y="81001"/>
                                </a:cubicBezTo>
                                <a:cubicBezTo>
                                  <a:pt x="26644" y="81001"/>
                                  <a:pt x="19799" y="81001"/>
                                  <a:pt x="13690" y="78474"/>
                                </a:cubicBezTo>
                                <a:cubicBezTo>
                                  <a:pt x="13690" y="78474"/>
                                  <a:pt x="7925" y="75603"/>
                                  <a:pt x="4686" y="71272"/>
                                </a:cubicBezTo>
                                <a:cubicBezTo>
                                  <a:pt x="4686" y="71272"/>
                                  <a:pt x="1803" y="67323"/>
                                  <a:pt x="724" y="61202"/>
                                </a:cubicBezTo>
                                <a:cubicBezTo>
                                  <a:pt x="724" y="61202"/>
                                  <a:pt x="0" y="57239"/>
                                  <a:pt x="0" y="4860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 name="Shape 1536"/>
                        <wps:cNvSpPr/>
                        <wps:spPr>
                          <a:xfrm>
                            <a:off x="4196512" y="446081"/>
                            <a:ext cx="36544" cy="82749"/>
                          </a:xfrm>
                          <a:custGeom>
                            <a:avLst/>
                            <a:gdLst/>
                            <a:ahLst/>
                            <a:cxnLst/>
                            <a:rect l="0" t="0" r="0" b="0"/>
                            <a:pathLst>
                              <a:path w="36544" h="82749">
                                <a:moveTo>
                                  <a:pt x="36544" y="0"/>
                                </a:moveTo>
                                <a:lnTo>
                                  <a:pt x="36544" y="10780"/>
                                </a:lnTo>
                                <a:lnTo>
                                  <a:pt x="30877" y="11697"/>
                                </a:lnTo>
                                <a:cubicBezTo>
                                  <a:pt x="27546" y="12643"/>
                                  <a:pt x="23406" y="14535"/>
                                  <a:pt x="20168" y="18320"/>
                                </a:cubicBezTo>
                                <a:cubicBezTo>
                                  <a:pt x="20168" y="18320"/>
                                  <a:pt x="13322" y="25877"/>
                                  <a:pt x="13322" y="41002"/>
                                </a:cubicBezTo>
                                <a:cubicBezTo>
                                  <a:pt x="13322" y="41002"/>
                                  <a:pt x="13322" y="56115"/>
                                  <a:pt x="20168" y="63671"/>
                                </a:cubicBezTo>
                                <a:cubicBezTo>
                                  <a:pt x="20168" y="63671"/>
                                  <a:pt x="21787" y="65564"/>
                                  <a:pt x="24667" y="67456"/>
                                </a:cubicBezTo>
                                <a:lnTo>
                                  <a:pt x="36544" y="71183"/>
                                </a:lnTo>
                                <a:lnTo>
                                  <a:pt x="36544" y="82749"/>
                                </a:lnTo>
                                <a:lnTo>
                                  <a:pt x="33978" y="82591"/>
                                </a:lnTo>
                                <a:cubicBezTo>
                                  <a:pt x="28831" y="82084"/>
                                  <a:pt x="17558" y="80058"/>
                                  <a:pt x="9728" y="71952"/>
                                </a:cubicBezTo>
                                <a:cubicBezTo>
                                  <a:pt x="9728" y="71952"/>
                                  <a:pt x="0" y="61157"/>
                                  <a:pt x="0" y="41002"/>
                                </a:cubicBezTo>
                                <a:cubicBezTo>
                                  <a:pt x="0" y="41002"/>
                                  <a:pt x="0" y="19031"/>
                                  <a:pt x="11887" y="8592"/>
                                </a:cubicBezTo>
                                <a:cubicBezTo>
                                  <a:pt x="11887" y="8592"/>
                                  <a:pt x="14408" y="6433"/>
                                  <a:pt x="18774" y="4274"/>
                                </a:cubicBezTo>
                                <a:lnTo>
                                  <a:pt x="365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9" name="Shape 1537"/>
                        <wps:cNvSpPr/>
                        <wps:spPr>
                          <a:xfrm>
                            <a:off x="4035958" y="446037"/>
                            <a:ext cx="42837" cy="81000"/>
                          </a:xfrm>
                          <a:custGeom>
                            <a:avLst/>
                            <a:gdLst/>
                            <a:ahLst/>
                            <a:cxnLst/>
                            <a:rect l="0" t="0" r="0" b="0"/>
                            <a:pathLst>
                              <a:path w="42837" h="81000">
                                <a:moveTo>
                                  <a:pt x="29159" y="0"/>
                                </a:moveTo>
                                <a:cubicBezTo>
                                  <a:pt x="29159" y="0"/>
                                  <a:pt x="36004" y="0"/>
                                  <a:pt x="42837" y="3963"/>
                                </a:cubicBezTo>
                                <a:lnTo>
                                  <a:pt x="38519" y="16561"/>
                                </a:lnTo>
                                <a:cubicBezTo>
                                  <a:pt x="38519" y="16561"/>
                                  <a:pt x="33477" y="13677"/>
                                  <a:pt x="28435" y="13677"/>
                                </a:cubicBezTo>
                                <a:cubicBezTo>
                                  <a:pt x="28435" y="13677"/>
                                  <a:pt x="24117" y="13677"/>
                                  <a:pt x="20523" y="16205"/>
                                </a:cubicBezTo>
                                <a:cubicBezTo>
                                  <a:pt x="20523" y="16205"/>
                                  <a:pt x="17285" y="19076"/>
                                  <a:pt x="15837" y="23761"/>
                                </a:cubicBezTo>
                                <a:cubicBezTo>
                                  <a:pt x="15837" y="23761"/>
                                  <a:pt x="13322" y="30962"/>
                                  <a:pt x="13322" y="39243"/>
                                </a:cubicBezTo>
                                <a:lnTo>
                                  <a:pt x="13322" y="81000"/>
                                </a:lnTo>
                                <a:lnTo>
                                  <a:pt x="0" y="81000"/>
                                </a:lnTo>
                                <a:lnTo>
                                  <a:pt x="0" y="1803"/>
                                </a:lnTo>
                                <a:lnTo>
                                  <a:pt x="11874" y="1803"/>
                                </a:lnTo>
                                <a:lnTo>
                                  <a:pt x="11874" y="13677"/>
                                </a:lnTo>
                                <a:cubicBezTo>
                                  <a:pt x="11874" y="13677"/>
                                  <a:pt x="16561" y="5042"/>
                                  <a:pt x="20523" y="2515"/>
                                </a:cubicBezTo>
                                <a:cubicBezTo>
                                  <a:pt x="20523" y="2515"/>
                                  <a:pt x="24473" y="0"/>
                                  <a:pt x="291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1" name="Shape 1538"/>
                        <wps:cNvSpPr/>
                        <wps:spPr>
                          <a:xfrm>
                            <a:off x="3858476" y="446037"/>
                            <a:ext cx="64084" cy="81000"/>
                          </a:xfrm>
                          <a:custGeom>
                            <a:avLst/>
                            <a:gdLst/>
                            <a:ahLst/>
                            <a:cxnLst/>
                            <a:rect l="0" t="0" r="0" b="0"/>
                            <a:pathLst>
                              <a:path w="64084" h="81000">
                                <a:moveTo>
                                  <a:pt x="37084" y="0"/>
                                </a:moveTo>
                                <a:cubicBezTo>
                                  <a:pt x="37084" y="0"/>
                                  <a:pt x="44285" y="0"/>
                                  <a:pt x="50038" y="2515"/>
                                </a:cubicBezTo>
                                <a:cubicBezTo>
                                  <a:pt x="50038" y="2515"/>
                                  <a:pt x="56159" y="5042"/>
                                  <a:pt x="59398" y="9004"/>
                                </a:cubicBezTo>
                                <a:cubicBezTo>
                                  <a:pt x="59398" y="9004"/>
                                  <a:pt x="62281" y="13322"/>
                                  <a:pt x="63360" y="19076"/>
                                </a:cubicBezTo>
                                <a:cubicBezTo>
                                  <a:pt x="63360" y="19076"/>
                                  <a:pt x="64084" y="22682"/>
                                  <a:pt x="64084" y="32042"/>
                                </a:cubicBezTo>
                                <a:lnTo>
                                  <a:pt x="64084" y="81000"/>
                                </a:lnTo>
                                <a:lnTo>
                                  <a:pt x="50762" y="81000"/>
                                </a:lnTo>
                                <a:lnTo>
                                  <a:pt x="50762" y="32766"/>
                                </a:lnTo>
                                <a:cubicBezTo>
                                  <a:pt x="50762" y="32766"/>
                                  <a:pt x="50762" y="24117"/>
                                  <a:pt x="48959" y="20155"/>
                                </a:cubicBezTo>
                                <a:cubicBezTo>
                                  <a:pt x="48959" y="20155"/>
                                  <a:pt x="47523" y="16205"/>
                                  <a:pt x="43561" y="14046"/>
                                </a:cubicBezTo>
                                <a:cubicBezTo>
                                  <a:pt x="43561" y="14046"/>
                                  <a:pt x="39599" y="11163"/>
                                  <a:pt x="34201" y="11163"/>
                                </a:cubicBezTo>
                                <a:cubicBezTo>
                                  <a:pt x="34201" y="11163"/>
                                  <a:pt x="25565" y="11163"/>
                                  <a:pt x="19444" y="16916"/>
                                </a:cubicBezTo>
                                <a:cubicBezTo>
                                  <a:pt x="19444" y="16916"/>
                                  <a:pt x="12967" y="22327"/>
                                  <a:pt x="12967" y="37440"/>
                                </a:cubicBezTo>
                                <a:lnTo>
                                  <a:pt x="12967" y="81000"/>
                                </a:lnTo>
                                <a:lnTo>
                                  <a:pt x="0" y="81000"/>
                                </a:lnTo>
                                <a:lnTo>
                                  <a:pt x="0" y="1803"/>
                                </a:lnTo>
                                <a:lnTo>
                                  <a:pt x="11887" y="1803"/>
                                </a:lnTo>
                                <a:lnTo>
                                  <a:pt x="11887" y="12598"/>
                                </a:lnTo>
                                <a:cubicBezTo>
                                  <a:pt x="11887" y="12598"/>
                                  <a:pt x="20523" y="0"/>
                                  <a:pt x="370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3" name="Shape 1539"/>
                        <wps:cNvSpPr/>
                        <wps:spPr>
                          <a:xfrm>
                            <a:off x="3731031" y="446037"/>
                            <a:ext cx="42482" cy="81000"/>
                          </a:xfrm>
                          <a:custGeom>
                            <a:avLst/>
                            <a:gdLst/>
                            <a:ahLst/>
                            <a:cxnLst/>
                            <a:rect l="0" t="0" r="0" b="0"/>
                            <a:pathLst>
                              <a:path w="42482" h="81000">
                                <a:moveTo>
                                  <a:pt x="29172" y="0"/>
                                </a:moveTo>
                                <a:cubicBezTo>
                                  <a:pt x="29172" y="0"/>
                                  <a:pt x="30880" y="0"/>
                                  <a:pt x="33488" y="495"/>
                                </a:cubicBezTo>
                                <a:lnTo>
                                  <a:pt x="42482" y="3704"/>
                                </a:lnTo>
                                <a:lnTo>
                                  <a:pt x="42482" y="5914"/>
                                </a:lnTo>
                                <a:lnTo>
                                  <a:pt x="38532" y="16561"/>
                                </a:lnTo>
                                <a:cubicBezTo>
                                  <a:pt x="38532" y="16561"/>
                                  <a:pt x="33490" y="13677"/>
                                  <a:pt x="28804" y="13677"/>
                                </a:cubicBezTo>
                                <a:cubicBezTo>
                                  <a:pt x="28804" y="13677"/>
                                  <a:pt x="24130" y="13677"/>
                                  <a:pt x="20523" y="16205"/>
                                </a:cubicBezTo>
                                <a:cubicBezTo>
                                  <a:pt x="20523" y="16205"/>
                                  <a:pt x="17285" y="19076"/>
                                  <a:pt x="15850" y="23761"/>
                                </a:cubicBezTo>
                                <a:cubicBezTo>
                                  <a:pt x="15850" y="23761"/>
                                  <a:pt x="13322" y="30962"/>
                                  <a:pt x="13322" y="39243"/>
                                </a:cubicBezTo>
                                <a:lnTo>
                                  <a:pt x="13322" y="81000"/>
                                </a:lnTo>
                                <a:lnTo>
                                  <a:pt x="0" y="81000"/>
                                </a:lnTo>
                                <a:lnTo>
                                  <a:pt x="0" y="1803"/>
                                </a:lnTo>
                                <a:lnTo>
                                  <a:pt x="12243" y="1803"/>
                                </a:lnTo>
                                <a:lnTo>
                                  <a:pt x="12243" y="13677"/>
                                </a:lnTo>
                                <a:cubicBezTo>
                                  <a:pt x="12243" y="13677"/>
                                  <a:pt x="16929" y="5042"/>
                                  <a:pt x="20523" y="2515"/>
                                </a:cubicBezTo>
                                <a:cubicBezTo>
                                  <a:pt x="20523" y="2515"/>
                                  <a:pt x="24486" y="0"/>
                                  <a:pt x="291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 name="Shape 1540"/>
                        <wps:cNvSpPr/>
                        <wps:spPr>
                          <a:xfrm>
                            <a:off x="3672541" y="446037"/>
                            <a:ext cx="37979" cy="81859"/>
                          </a:xfrm>
                          <a:custGeom>
                            <a:avLst/>
                            <a:gdLst/>
                            <a:ahLst/>
                            <a:cxnLst/>
                            <a:rect l="0" t="0" r="0" b="0"/>
                            <a:pathLst>
                              <a:path w="37979" h="81859">
                                <a:moveTo>
                                  <a:pt x="3054" y="0"/>
                                </a:moveTo>
                                <a:cubicBezTo>
                                  <a:pt x="3054" y="0"/>
                                  <a:pt x="13494" y="0"/>
                                  <a:pt x="19615" y="2159"/>
                                </a:cubicBezTo>
                                <a:cubicBezTo>
                                  <a:pt x="19615" y="2159"/>
                                  <a:pt x="26092" y="4687"/>
                                  <a:pt x="28975" y="8280"/>
                                </a:cubicBezTo>
                                <a:cubicBezTo>
                                  <a:pt x="28975" y="8280"/>
                                  <a:pt x="32214" y="11874"/>
                                  <a:pt x="33293" y="17284"/>
                                </a:cubicBezTo>
                                <a:cubicBezTo>
                                  <a:pt x="33293" y="17284"/>
                                  <a:pt x="34017" y="20523"/>
                                  <a:pt x="34017" y="29514"/>
                                </a:cubicBezTo>
                                <a:lnTo>
                                  <a:pt x="34017" y="47523"/>
                                </a:lnTo>
                                <a:cubicBezTo>
                                  <a:pt x="34017" y="47523"/>
                                  <a:pt x="34017" y="66243"/>
                                  <a:pt x="34741" y="71285"/>
                                </a:cubicBezTo>
                                <a:cubicBezTo>
                                  <a:pt x="34741" y="71285"/>
                                  <a:pt x="35452" y="75959"/>
                                  <a:pt x="37979" y="81000"/>
                                </a:cubicBezTo>
                                <a:lnTo>
                                  <a:pt x="23933" y="81000"/>
                                </a:lnTo>
                                <a:cubicBezTo>
                                  <a:pt x="23933" y="81000"/>
                                  <a:pt x="22130" y="76327"/>
                                  <a:pt x="21419" y="70917"/>
                                </a:cubicBezTo>
                                <a:cubicBezTo>
                                  <a:pt x="21419" y="70917"/>
                                  <a:pt x="13862" y="77406"/>
                                  <a:pt x="7017" y="80276"/>
                                </a:cubicBezTo>
                                <a:cubicBezTo>
                                  <a:pt x="7017" y="80276"/>
                                  <a:pt x="5306" y="80908"/>
                                  <a:pt x="2605" y="81540"/>
                                </a:cubicBezTo>
                                <a:lnTo>
                                  <a:pt x="0" y="81859"/>
                                </a:lnTo>
                                <a:lnTo>
                                  <a:pt x="0" y="71551"/>
                                </a:lnTo>
                                <a:lnTo>
                                  <a:pt x="41" y="71547"/>
                                </a:lnTo>
                                <a:cubicBezTo>
                                  <a:pt x="2696" y="71098"/>
                                  <a:pt x="6115" y="70199"/>
                                  <a:pt x="9176" y="68402"/>
                                </a:cubicBezTo>
                                <a:cubicBezTo>
                                  <a:pt x="9176" y="68402"/>
                                  <a:pt x="15297" y="65163"/>
                                  <a:pt x="18180" y="59042"/>
                                </a:cubicBezTo>
                                <a:cubicBezTo>
                                  <a:pt x="18180" y="59042"/>
                                  <a:pt x="20339" y="54725"/>
                                  <a:pt x="20339" y="45720"/>
                                </a:cubicBezTo>
                                <a:lnTo>
                                  <a:pt x="20339" y="41046"/>
                                </a:lnTo>
                                <a:cubicBezTo>
                                  <a:pt x="20339" y="41046"/>
                                  <a:pt x="18539" y="41764"/>
                                  <a:pt x="14894" y="42751"/>
                                </a:cubicBezTo>
                                <a:lnTo>
                                  <a:pt x="0" y="45750"/>
                                </a:lnTo>
                                <a:lnTo>
                                  <a:pt x="0" y="34485"/>
                                </a:lnTo>
                                <a:lnTo>
                                  <a:pt x="5620" y="33663"/>
                                </a:lnTo>
                                <a:cubicBezTo>
                                  <a:pt x="10614" y="32851"/>
                                  <a:pt x="16555" y="31680"/>
                                  <a:pt x="20339" y="30238"/>
                                </a:cubicBezTo>
                                <a:cubicBezTo>
                                  <a:pt x="20339" y="30238"/>
                                  <a:pt x="20339" y="27724"/>
                                  <a:pt x="20339" y="27000"/>
                                </a:cubicBezTo>
                                <a:cubicBezTo>
                                  <a:pt x="20339" y="27000"/>
                                  <a:pt x="20339" y="18720"/>
                                  <a:pt x="16732" y="15481"/>
                                </a:cubicBezTo>
                                <a:cubicBezTo>
                                  <a:pt x="16732" y="15481"/>
                                  <a:pt x="11335" y="10795"/>
                                  <a:pt x="1251" y="10795"/>
                                </a:cubicBezTo>
                                <a:lnTo>
                                  <a:pt x="0" y="10902"/>
                                </a:lnTo>
                                <a:lnTo>
                                  <a:pt x="0" y="308"/>
                                </a:lnTo>
                                <a:lnTo>
                                  <a:pt x="30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 name="Shape 1541"/>
                        <wps:cNvSpPr/>
                        <wps:spPr>
                          <a:xfrm>
                            <a:off x="3773513" y="415799"/>
                            <a:ext cx="46088" cy="111239"/>
                          </a:xfrm>
                          <a:custGeom>
                            <a:avLst/>
                            <a:gdLst/>
                            <a:ahLst/>
                            <a:cxnLst/>
                            <a:rect l="0" t="0" r="0" b="0"/>
                            <a:pathLst>
                              <a:path w="46088" h="111239">
                                <a:moveTo>
                                  <a:pt x="33846" y="0"/>
                                </a:moveTo>
                                <a:cubicBezTo>
                                  <a:pt x="33846" y="0"/>
                                  <a:pt x="39243" y="0"/>
                                  <a:pt x="46088" y="1435"/>
                                </a:cubicBezTo>
                                <a:lnTo>
                                  <a:pt x="44285" y="12953"/>
                                </a:lnTo>
                                <a:cubicBezTo>
                                  <a:pt x="44285" y="12953"/>
                                  <a:pt x="39967" y="12243"/>
                                  <a:pt x="36360" y="12243"/>
                                </a:cubicBezTo>
                                <a:cubicBezTo>
                                  <a:pt x="36360" y="12243"/>
                                  <a:pt x="29883" y="12243"/>
                                  <a:pt x="27368" y="14757"/>
                                </a:cubicBezTo>
                                <a:cubicBezTo>
                                  <a:pt x="27368" y="14757"/>
                                  <a:pt x="25210" y="17284"/>
                                  <a:pt x="25210" y="24485"/>
                                </a:cubicBezTo>
                                <a:lnTo>
                                  <a:pt x="25210" y="32041"/>
                                </a:lnTo>
                                <a:lnTo>
                                  <a:pt x="40691" y="32041"/>
                                </a:lnTo>
                                <a:lnTo>
                                  <a:pt x="40691" y="42113"/>
                                </a:lnTo>
                                <a:lnTo>
                                  <a:pt x="25210" y="42113"/>
                                </a:lnTo>
                                <a:lnTo>
                                  <a:pt x="25210" y="111239"/>
                                </a:lnTo>
                                <a:lnTo>
                                  <a:pt x="11887" y="111239"/>
                                </a:lnTo>
                                <a:lnTo>
                                  <a:pt x="11887" y="42113"/>
                                </a:lnTo>
                                <a:lnTo>
                                  <a:pt x="0" y="42113"/>
                                </a:lnTo>
                                <a:lnTo>
                                  <a:pt x="0" y="36153"/>
                                </a:lnTo>
                                <a:lnTo>
                                  <a:pt x="724" y="34201"/>
                                </a:lnTo>
                                <a:lnTo>
                                  <a:pt x="0" y="33943"/>
                                </a:lnTo>
                                <a:lnTo>
                                  <a:pt x="0" y="32041"/>
                                </a:lnTo>
                                <a:lnTo>
                                  <a:pt x="11887" y="32041"/>
                                </a:lnTo>
                                <a:lnTo>
                                  <a:pt x="11887" y="23393"/>
                                </a:lnTo>
                                <a:cubicBezTo>
                                  <a:pt x="11887" y="23393"/>
                                  <a:pt x="11887" y="15481"/>
                                  <a:pt x="13322" y="11519"/>
                                </a:cubicBezTo>
                                <a:cubicBezTo>
                                  <a:pt x="13322" y="11519"/>
                                  <a:pt x="15126" y="6121"/>
                                  <a:pt x="20168" y="2883"/>
                                </a:cubicBezTo>
                                <a:cubicBezTo>
                                  <a:pt x="20168" y="2883"/>
                                  <a:pt x="24842" y="0"/>
                                  <a:pt x="338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 name="Shape 1542"/>
                        <wps:cNvSpPr/>
                        <wps:spPr>
                          <a:xfrm>
                            <a:off x="4290124" y="446037"/>
                            <a:ext cx="106909" cy="81000"/>
                          </a:xfrm>
                          <a:custGeom>
                            <a:avLst/>
                            <a:gdLst/>
                            <a:ahLst/>
                            <a:cxnLst/>
                            <a:rect l="0" t="0" r="0" b="0"/>
                            <a:pathLst>
                              <a:path w="106909" h="81000">
                                <a:moveTo>
                                  <a:pt x="35992" y="0"/>
                                </a:moveTo>
                                <a:cubicBezTo>
                                  <a:pt x="35992" y="0"/>
                                  <a:pt x="44628" y="0"/>
                                  <a:pt x="50393" y="3607"/>
                                </a:cubicBezTo>
                                <a:cubicBezTo>
                                  <a:pt x="50393" y="3607"/>
                                  <a:pt x="55791" y="6845"/>
                                  <a:pt x="58319" y="13677"/>
                                </a:cubicBezTo>
                                <a:cubicBezTo>
                                  <a:pt x="58319" y="13677"/>
                                  <a:pt x="67678" y="0"/>
                                  <a:pt x="82791" y="0"/>
                                </a:cubicBezTo>
                                <a:cubicBezTo>
                                  <a:pt x="82791" y="0"/>
                                  <a:pt x="94310" y="0"/>
                                  <a:pt x="100800" y="6477"/>
                                </a:cubicBezTo>
                                <a:cubicBezTo>
                                  <a:pt x="100800" y="6477"/>
                                  <a:pt x="106909" y="12598"/>
                                  <a:pt x="106909" y="26276"/>
                                </a:cubicBezTo>
                                <a:lnTo>
                                  <a:pt x="106909" y="81000"/>
                                </a:lnTo>
                                <a:lnTo>
                                  <a:pt x="93599" y="81000"/>
                                </a:lnTo>
                                <a:lnTo>
                                  <a:pt x="93599" y="30962"/>
                                </a:lnTo>
                                <a:cubicBezTo>
                                  <a:pt x="93599" y="30962"/>
                                  <a:pt x="93599" y="22682"/>
                                  <a:pt x="92151" y="19444"/>
                                </a:cubicBezTo>
                                <a:cubicBezTo>
                                  <a:pt x="92151" y="19444"/>
                                  <a:pt x="91072" y="15837"/>
                                  <a:pt x="87833" y="13677"/>
                                </a:cubicBezTo>
                                <a:cubicBezTo>
                                  <a:pt x="87833" y="13677"/>
                                  <a:pt x="84239" y="11163"/>
                                  <a:pt x="79553" y="11163"/>
                                </a:cubicBezTo>
                                <a:cubicBezTo>
                                  <a:pt x="79553" y="11163"/>
                                  <a:pt x="71272" y="11163"/>
                                  <a:pt x="65875" y="16916"/>
                                </a:cubicBezTo>
                                <a:cubicBezTo>
                                  <a:pt x="65875" y="16916"/>
                                  <a:pt x="60477" y="22327"/>
                                  <a:pt x="60477" y="34925"/>
                                </a:cubicBezTo>
                                <a:lnTo>
                                  <a:pt x="60477" y="81000"/>
                                </a:lnTo>
                                <a:lnTo>
                                  <a:pt x="46799" y="81000"/>
                                </a:lnTo>
                                <a:lnTo>
                                  <a:pt x="46799" y="29159"/>
                                </a:lnTo>
                                <a:cubicBezTo>
                                  <a:pt x="46799" y="29159"/>
                                  <a:pt x="46799" y="20155"/>
                                  <a:pt x="43549" y="15837"/>
                                </a:cubicBezTo>
                                <a:cubicBezTo>
                                  <a:pt x="43549" y="15837"/>
                                  <a:pt x="40310" y="11163"/>
                                  <a:pt x="33109" y="11163"/>
                                </a:cubicBezTo>
                                <a:cubicBezTo>
                                  <a:pt x="33109" y="11163"/>
                                  <a:pt x="27356" y="11163"/>
                                  <a:pt x="22314" y="14401"/>
                                </a:cubicBezTo>
                                <a:cubicBezTo>
                                  <a:pt x="22314" y="14401"/>
                                  <a:pt x="17640" y="17284"/>
                                  <a:pt x="15468" y="23037"/>
                                </a:cubicBezTo>
                                <a:cubicBezTo>
                                  <a:pt x="15468" y="23037"/>
                                  <a:pt x="13310" y="28804"/>
                                  <a:pt x="13310" y="39598"/>
                                </a:cubicBezTo>
                                <a:lnTo>
                                  <a:pt x="13310" y="81000"/>
                                </a:lnTo>
                                <a:lnTo>
                                  <a:pt x="0" y="81000"/>
                                </a:lnTo>
                                <a:lnTo>
                                  <a:pt x="0" y="1803"/>
                                </a:lnTo>
                                <a:lnTo>
                                  <a:pt x="11874" y="1803"/>
                                </a:lnTo>
                                <a:lnTo>
                                  <a:pt x="11874" y="12598"/>
                                </a:lnTo>
                                <a:cubicBezTo>
                                  <a:pt x="11874" y="12598"/>
                                  <a:pt x="15837" y="6845"/>
                                  <a:pt x="21958" y="3607"/>
                                </a:cubicBezTo>
                                <a:cubicBezTo>
                                  <a:pt x="21958" y="3607"/>
                                  <a:pt x="28080" y="0"/>
                                  <a:pt x="359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2" name="Shape 1543"/>
                        <wps:cNvSpPr/>
                        <wps:spPr>
                          <a:xfrm>
                            <a:off x="4233056" y="446037"/>
                            <a:ext cx="37255" cy="82804"/>
                          </a:xfrm>
                          <a:custGeom>
                            <a:avLst/>
                            <a:gdLst/>
                            <a:ahLst/>
                            <a:cxnLst/>
                            <a:rect l="0" t="0" r="0" b="0"/>
                            <a:pathLst>
                              <a:path w="37255" h="82804">
                                <a:moveTo>
                                  <a:pt x="184" y="0"/>
                                </a:moveTo>
                                <a:cubicBezTo>
                                  <a:pt x="184" y="0"/>
                                  <a:pt x="16377" y="0"/>
                                  <a:pt x="26816" y="10439"/>
                                </a:cubicBezTo>
                                <a:cubicBezTo>
                                  <a:pt x="26816" y="10439"/>
                                  <a:pt x="37255" y="21247"/>
                                  <a:pt x="37255" y="39967"/>
                                </a:cubicBezTo>
                                <a:cubicBezTo>
                                  <a:pt x="37255" y="39967"/>
                                  <a:pt x="37255" y="55080"/>
                                  <a:pt x="32582" y="63715"/>
                                </a:cubicBezTo>
                                <a:cubicBezTo>
                                  <a:pt x="32582" y="63715"/>
                                  <a:pt x="28264" y="72720"/>
                                  <a:pt x="19260" y="78118"/>
                                </a:cubicBezTo>
                                <a:cubicBezTo>
                                  <a:pt x="19260" y="78118"/>
                                  <a:pt x="10623" y="82804"/>
                                  <a:pt x="184" y="82804"/>
                                </a:cubicBezTo>
                                <a:lnTo>
                                  <a:pt x="0" y="82793"/>
                                </a:lnTo>
                                <a:lnTo>
                                  <a:pt x="0" y="71227"/>
                                </a:lnTo>
                                <a:lnTo>
                                  <a:pt x="184" y="71285"/>
                                </a:lnTo>
                                <a:cubicBezTo>
                                  <a:pt x="184" y="71285"/>
                                  <a:pt x="10255" y="71285"/>
                                  <a:pt x="16745" y="63715"/>
                                </a:cubicBezTo>
                                <a:cubicBezTo>
                                  <a:pt x="16745" y="63715"/>
                                  <a:pt x="23222" y="56159"/>
                                  <a:pt x="23222" y="40678"/>
                                </a:cubicBezTo>
                                <a:cubicBezTo>
                                  <a:pt x="23222" y="40678"/>
                                  <a:pt x="23222" y="25921"/>
                                  <a:pt x="16745" y="18364"/>
                                </a:cubicBezTo>
                                <a:cubicBezTo>
                                  <a:pt x="16745" y="18364"/>
                                  <a:pt x="9900" y="10795"/>
                                  <a:pt x="184" y="10795"/>
                                </a:cubicBezTo>
                                <a:lnTo>
                                  <a:pt x="0" y="10824"/>
                                </a:lnTo>
                                <a:lnTo>
                                  <a:pt x="0" y="44"/>
                                </a:lnTo>
                                <a:lnTo>
                                  <a:pt x="1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5" name="Shape 1544"/>
                        <wps:cNvSpPr/>
                        <wps:spPr>
                          <a:xfrm>
                            <a:off x="4444924" y="417602"/>
                            <a:ext cx="50032" cy="109436"/>
                          </a:xfrm>
                          <a:custGeom>
                            <a:avLst/>
                            <a:gdLst/>
                            <a:ahLst/>
                            <a:cxnLst/>
                            <a:rect l="0" t="0" r="0" b="0"/>
                            <a:pathLst>
                              <a:path w="50032" h="109436">
                                <a:moveTo>
                                  <a:pt x="41758" y="0"/>
                                </a:moveTo>
                                <a:lnTo>
                                  <a:pt x="50032" y="0"/>
                                </a:lnTo>
                                <a:lnTo>
                                  <a:pt x="50032" y="13652"/>
                                </a:lnTo>
                                <a:lnTo>
                                  <a:pt x="49314" y="11519"/>
                                </a:lnTo>
                                <a:cubicBezTo>
                                  <a:pt x="49314" y="11519"/>
                                  <a:pt x="47155" y="21958"/>
                                  <a:pt x="43549" y="32398"/>
                                </a:cubicBezTo>
                                <a:lnTo>
                                  <a:pt x="31674" y="64071"/>
                                </a:lnTo>
                                <a:lnTo>
                                  <a:pt x="50032" y="64071"/>
                                </a:lnTo>
                                <a:lnTo>
                                  <a:pt x="50032" y="75959"/>
                                </a:lnTo>
                                <a:lnTo>
                                  <a:pt x="27356" y="75959"/>
                                </a:lnTo>
                                <a:lnTo>
                                  <a:pt x="15469" y="109436"/>
                                </a:lnTo>
                                <a:lnTo>
                                  <a:pt x="0" y="109436"/>
                                </a:lnTo>
                                <a:lnTo>
                                  <a:pt x="417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8" name="Shape 1545"/>
                        <wps:cNvSpPr/>
                        <wps:spPr>
                          <a:xfrm>
                            <a:off x="4551832" y="446037"/>
                            <a:ext cx="35465" cy="82804"/>
                          </a:xfrm>
                          <a:custGeom>
                            <a:avLst/>
                            <a:gdLst/>
                            <a:ahLst/>
                            <a:cxnLst/>
                            <a:rect l="0" t="0" r="0" b="0"/>
                            <a:pathLst>
                              <a:path w="35465" h="82804">
                                <a:moveTo>
                                  <a:pt x="33490" y="0"/>
                                </a:moveTo>
                                <a:lnTo>
                                  <a:pt x="35465" y="165"/>
                                </a:lnTo>
                                <a:lnTo>
                                  <a:pt x="35465" y="10982"/>
                                </a:lnTo>
                                <a:lnTo>
                                  <a:pt x="34925" y="10795"/>
                                </a:lnTo>
                                <a:cubicBezTo>
                                  <a:pt x="34925" y="10795"/>
                                  <a:pt x="25921" y="10795"/>
                                  <a:pt x="19800" y="18364"/>
                                </a:cubicBezTo>
                                <a:cubicBezTo>
                                  <a:pt x="19800" y="18364"/>
                                  <a:pt x="14046" y="25565"/>
                                  <a:pt x="14046" y="41046"/>
                                </a:cubicBezTo>
                                <a:cubicBezTo>
                                  <a:pt x="14046" y="41046"/>
                                  <a:pt x="14046" y="56515"/>
                                  <a:pt x="20168" y="63715"/>
                                </a:cubicBezTo>
                                <a:cubicBezTo>
                                  <a:pt x="20168" y="63715"/>
                                  <a:pt x="26644" y="71285"/>
                                  <a:pt x="35281" y="71285"/>
                                </a:cubicBezTo>
                                <a:lnTo>
                                  <a:pt x="35465" y="71253"/>
                                </a:lnTo>
                                <a:lnTo>
                                  <a:pt x="35465" y="82337"/>
                                </a:lnTo>
                                <a:lnTo>
                                  <a:pt x="34201" y="82804"/>
                                </a:lnTo>
                                <a:cubicBezTo>
                                  <a:pt x="34201" y="82804"/>
                                  <a:pt x="24486" y="82804"/>
                                  <a:pt x="16929" y="77406"/>
                                </a:cubicBezTo>
                                <a:cubicBezTo>
                                  <a:pt x="16929" y="77406"/>
                                  <a:pt x="8649" y="71996"/>
                                  <a:pt x="4331" y="62636"/>
                                </a:cubicBezTo>
                                <a:cubicBezTo>
                                  <a:pt x="4331" y="62636"/>
                                  <a:pt x="0" y="53277"/>
                                  <a:pt x="0" y="41046"/>
                                </a:cubicBezTo>
                                <a:cubicBezTo>
                                  <a:pt x="0" y="41046"/>
                                  <a:pt x="0" y="29514"/>
                                  <a:pt x="3963" y="19800"/>
                                </a:cubicBezTo>
                                <a:cubicBezTo>
                                  <a:pt x="3963" y="19800"/>
                                  <a:pt x="7925" y="10084"/>
                                  <a:pt x="15850" y="5042"/>
                                </a:cubicBezTo>
                                <a:cubicBezTo>
                                  <a:pt x="15850" y="5042"/>
                                  <a:pt x="23762" y="0"/>
                                  <a:pt x="334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1" name="Shape 1546"/>
                        <wps:cNvSpPr/>
                        <wps:spPr>
                          <a:xfrm>
                            <a:off x="4494956" y="417602"/>
                            <a:ext cx="52203" cy="109436"/>
                          </a:xfrm>
                          <a:custGeom>
                            <a:avLst/>
                            <a:gdLst/>
                            <a:ahLst/>
                            <a:cxnLst/>
                            <a:rect l="0" t="0" r="0" b="0"/>
                            <a:pathLst>
                              <a:path w="52203" h="109436">
                                <a:moveTo>
                                  <a:pt x="0" y="0"/>
                                </a:moveTo>
                                <a:lnTo>
                                  <a:pt x="7207" y="0"/>
                                </a:lnTo>
                                <a:lnTo>
                                  <a:pt x="52203" y="109436"/>
                                </a:lnTo>
                                <a:lnTo>
                                  <a:pt x="35642" y="109436"/>
                                </a:lnTo>
                                <a:lnTo>
                                  <a:pt x="22676" y="75959"/>
                                </a:lnTo>
                                <a:lnTo>
                                  <a:pt x="0" y="75959"/>
                                </a:lnTo>
                                <a:lnTo>
                                  <a:pt x="0" y="64071"/>
                                </a:lnTo>
                                <a:lnTo>
                                  <a:pt x="18358" y="64071"/>
                                </a:lnTo>
                                <a:lnTo>
                                  <a:pt x="7207" y="34201"/>
                                </a:lnTo>
                                <a:cubicBezTo>
                                  <a:pt x="7207" y="34201"/>
                                  <a:pt x="5855" y="30689"/>
                                  <a:pt x="4188" y="26098"/>
                                </a:cubicBezTo>
                                <a:lnTo>
                                  <a:pt x="0" y="136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3" name="Shape 1547"/>
                        <wps:cNvSpPr/>
                        <wps:spPr>
                          <a:xfrm>
                            <a:off x="4935601" y="533515"/>
                            <a:ext cx="32931" cy="25565"/>
                          </a:xfrm>
                          <a:custGeom>
                            <a:avLst/>
                            <a:gdLst/>
                            <a:ahLst/>
                            <a:cxnLst/>
                            <a:rect l="0" t="0" r="0" b="0"/>
                            <a:pathLst>
                              <a:path w="32931" h="25565">
                                <a:moveTo>
                                  <a:pt x="0" y="0"/>
                                </a:moveTo>
                                <a:lnTo>
                                  <a:pt x="13322" y="2159"/>
                                </a:lnTo>
                                <a:cubicBezTo>
                                  <a:pt x="13322" y="2159"/>
                                  <a:pt x="14033" y="7924"/>
                                  <a:pt x="17640" y="10808"/>
                                </a:cubicBezTo>
                                <a:cubicBezTo>
                                  <a:pt x="17640" y="10808"/>
                                  <a:pt x="22682" y="14401"/>
                                  <a:pt x="31318" y="14401"/>
                                </a:cubicBezTo>
                                <a:lnTo>
                                  <a:pt x="32931" y="14264"/>
                                </a:lnTo>
                                <a:lnTo>
                                  <a:pt x="32931" y="25325"/>
                                </a:lnTo>
                                <a:lnTo>
                                  <a:pt x="31318" y="25565"/>
                                </a:lnTo>
                                <a:cubicBezTo>
                                  <a:pt x="31318" y="25565"/>
                                  <a:pt x="17272" y="25565"/>
                                  <a:pt x="8636" y="19444"/>
                                </a:cubicBezTo>
                                <a:cubicBezTo>
                                  <a:pt x="8636" y="19444"/>
                                  <a:pt x="0" y="12967"/>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5" name="Shape 45919"/>
                        <wps:cNvSpPr/>
                        <wps:spPr>
                          <a:xfrm>
                            <a:off x="4773232" y="447840"/>
                            <a:ext cx="13322" cy="79197"/>
                          </a:xfrm>
                          <a:custGeom>
                            <a:avLst/>
                            <a:gdLst/>
                            <a:ahLst/>
                            <a:cxnLst/>
                            <a:rect l="0" t="0" r="0" b="0"/>
                            <a:pathLst>
                              <a:path w="13322" h="79197">
                                <a:moveTo>
                                  <a:pt x="0" y="0"/>
                                </a:moveTo>
                                <a:lnTo>
                                  <a:pt x="13322" y="0"/>
                                </a:lnTo>
                                <a:lnTo>
                                  <a:pt x="13322" y="79197"/>
                                </a:lnTo>
                                <a:lnTo>
                                  <a:pt x="0" y="791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6" name="Shape 1549"/>
                        <wps:cNvSpPr/>
                        <wps:spPr>
                          <a:xfrm>
                            <a:off x="4933074" y="446037"/>
                            <a:ext cx="35458" cy="81000"/>
                          </a:xfrm>
                          <a:custGeom>
                            <a:avLst/>
                            <a:gdLst/>
                            <a:ahLst/>
                            <a:cxnLst/>
                            <a:rect l="0" t="0" r="0" b="0"/>
                            <a:pathLst>
                              <a:path w="35458" h="81000">
                                <a:moveTo>
                                  <a:pt x="34201" y="0"/>
                                </a:moveTo>
                                <a:lnTo>
                                  <a:pt x="35458" y="94"/>
                                </a:lnTo>
                                <a:lnTo>
                                  <a:pt x="35458" y="10855"/>
                                </a:lnTo>
                                <a:lnTo>
                                  <a:pt x="35280" y="10795"/>
                                </a:lnTo>
                                <a:cubicBezTo>
                                  <a:pt x="35280" y="10795"/>
                                  <a:pt x="26289" y="10795"/>
                                  <a:pt x="19799" y="18364"/>
                                </a:cubicBezTo>
                                <a:cubicBezTo>
                                  <a:pt x="19799" y="18364"/>
                                  <a:pt x="13678" y="25565"/>
                                  <a:pt x="13678" y="39598"/>
                                </a:cubicBezTo>
                                <a:cubicBezTo>
                                  <a:pt x="13678" y="39598"/>
                                  <a:pt x="13678" y="55080"/>
                                  <a:pt x="19799" y="62281"/>
                                </a:cubicBezTo>
                                <a:cubicBezTo>
                                  <a:pt x="19799" y="62281"/>
                                  <a:pt x="25921" y="69482"/>
                                  <a:pt x="35280" y="69482"/>
                                </a:cubicBezTo>
                                <a:lnTo>
                                  <a:pt x="35458" y="69452"/>
                                </a:lnTo>
                                <a:lnTo>
                                  <a:pt x="35458" y="80572"/>
                                </a:lnTo>
                                <a:lnTo>
                                  <a:pt x="34201" y="81000"/>
                                </a:lnTo>
                                <a:cubicBezTo>
                                  <a:pt x="34201" y="81000"/>
                                  <a:pt x="18009" y="81000"/>
                                  <a:pt x="9004" y="69126"/>
                                </a:cubicBezTo>
                                <a:cubicBezTo>
                                  <a:pt x="9004" y="69126"/>
                                  <a:pt x="0" y="56883"/>
                                  <a:pt x="0" y="40678"/>
                                </a:cubicBezTo>
                                <a:cubicBezTo>
                                  <a:pt x="0" y="40678"/>
                                  <a:pt x="0" y="29514"/>
                                  <a:pt x="3962" y="19800"/>
                                </a:cubicBezTo>
                                <a:cubicBezTo>
                                  <a:pt x="3962" y="19800"/>
                                  <a:pt x="8281" y="10084"/>
                                  <a:pt x="15849" y="5042"/>
                                </a:cubicBezTo>
                                <a:cubicBezTo>
                                  <a:pt x="15849" y="5042"/>
                                  <a:pt x="23762" y="0"/>
                                  <a:pt x="34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0" name="Shape 1550"/>
                        <wps:cNvSpPr/>
                        <wps:spPr>
                          <a:xfrm>
                            <a:off x="4811395" y="446037"/>
                            <a:ext cx="63728" cy="81000"/>
                          </a:xfrm>
                          <a:custGeom>
                            <a:avLst/>
                            <a:gdLst/>
                            <a:ahLst/>
                            <a:cxnLst/>
                            <a:rect l="0" t="0" r="0" b="0"/>
                            <a:pathLst>
                              <a:path w="63728" h="81000">
                                <a:moveTo>
                                  <a:pt x="37084" y="0"/>
                                </a:moveTo>
                                <a:cubicBezTo>
                                  <a:pt x="37084" y="0"/>
                                  <a:pt x="43916" y="0"/>
                                  <a:pt x="50038" y="2515"/>
                                </a:cubicBezTo>
                                <a:cubicBezTo>
                                  <a:pt x="50038" y="2515"/>
                                  <a:pt x="56159" y="5042"/>
                                  <a:pt x="59042" y="9004"/>
                                </a:cubicBezTo>
                                <a:cubicBezTo>
                                  <a:pt x="59042" y="9004"/>
                                  <a:pt x="61925" y="13322"/>
                                  <a:pt x="63360" y="19076"/>
                                </a:cubicBezTo>
                                <a:cubicBezTo>
                                  <a:pt x="63360" y="19076"/>
                                  <a:pt x="63728" y="22682"/>
                                  <a:pt x="63728" y="32042"/>
                                </a:cubicBezTo>
                                <a:lnTo>
                                  <a:pt x="63728" y="81000"/>
                                </a:lnTo>
                                <a:lnTo>
                                  <a:pt x="50762" y="81000"/>
                                </a:lnTo>
                                <a:lnTo>
                                  <a:pt x="50762" y="32766"/>
                                </a:lnTo>
                                <a:cubicBezTo>
                                  <a:pt x="50762" y="32766"/>
                                  <a:pt x="50762" y="24117"/>
                                  <a:pt x="48958" y="20155"/>
                                </a:cubicBezTo>
                                <a:cubicBezTo>
                                  <a:pt x="48958" y="20155"/>
                                  <a:pt x="47523" y="16205"/>
                                  <a:pt x="43561" y="14046"/>
                                </a:cubicBezTo>
                                <a:cubicBezTo>
                                  <a:pt x="43561" y="14046"/>
                                  <a:pt x="39598" y="11163"/>
                                  <a:pt x="34201" y="11163"/>
                                </a:cubicBezTo>
                                <a:cubicBezTo>
                                  <a:pt x="34201" y="11163"/>
                                  <a:pt x="25565" y="11163"/>
                                  <a:pt x="19443" y="16916"/>
                                </a:cubicBezTo>
                                <a:cubicBezTo>
                                  <a:pt x="19443" y="16916"/>
                                  <a:pt x="12967" y="22327"/>
                                  <a:pt x="12967" y="37440"/>
                                </a:cubicBezTo>
                                <a:lnTo>
                                  <a:pt x="12967" y="81000"/>
                                </a:lnTo>
                                <a:lnTo>
                                  <a:pt x="0" y="81000"/>
                                </a:lnTo>
                                <a:lnTo>
                                  <a:pt x="0" y="1803"/>
                                </a:lnTo>
                                <a:lnTo>
                                  <a:pt x="11519" y="1803"/>
                                </a:lnTo>
                                <a:lnTo>
                                  <a:pt x="11519" y="12598"/>
                                </a:lnTo>
                                <a:cubicBezTo>
                                  <a:pt x="11519" y="12598"/>
                                  <a:pt x="20523" y="0"/>
                                  <a:pt x="370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 name="Shape 1551"/>
                        <wps:cNvSpPr/>
                        <wps:spPr>
                          <a:xfrm>
                            <a:off x="4646155" y="446037"/>
                            <a:ext cx="106921" cy="81000"/>
                          </a:xfrm>
                          <a:custGeom>
                            <a:avLst/>
                            <a:gdLst/>
                            <a:ahLst/>
                            <a:cxnLst/>
                            <a:rect l="0" t="0" r="0" b="0"/>
                            <a:pathLst>
                              <a:path w="106921" h="81000">
                                <a:moveTo>
                                  <a:pt x="36004" y="0"/>
                                </a:moveTo>
                                <a:cubicBezTo>
                                  <a:pt x="36004" y="0"/>
                                  <a:pt x="44641" y="0"/>
                                  <a:pt x="50038" y="3607"/>
                                </a:cubicBezTo>
                                <a:cubicBezTo>
                                  <a:pt x="50038" y="3607"/>
                                  <a:pt x="55804" y="6845"/>
                                  <a:pt x="58319" y="13677"/>
                                </a:cubicBezTo>
                                <a:cubicBezTo>
                                  <a:pt x="58319" y="13677"/>
                                  <a:pt x="67678" y="0"/>
                                  <a:pt x="82448" y="0"/>
                                </a:cubicBezTo>
                                <a:cubicBezTo>
                                  <a:pt x="82448" y="0"/>
                                  <a:pt x="94323" y="0"/>
                                  <a:pt x="100444" y="6477"/>
                                </a:cubicBezTo>
                                <a:cubicBezTo>
                                  <a:pt x="100444" y="6477"/>
                                  <a:pt x="106921" y="12598"/>
                                  <a:pt x="106921" y="26276"/>
                                </a:cubicBezTo>
                                <a:lnTo>
                                  <a:pt x="106921" y="81000"/>
                                </a:lnTo>
                                <a:lnTo>
                                  <a:pt x="93599" y="81000"/>
                                </a:lnTo>
                                <a:lnTo>
                                  <a:pt x="93599" y="30962"/>
                                </a:lnTo>
                                <a:cubicBezTo>
                                  <a:pt x="93599" y="30962"/>
                                  <a:pt x="93599" y="22682"/>
                                  <a:pt x="92164" y="19444"/>
                                </a:cubicBezTo>
                                <a:cubicBezTo>
                                  <a:pt x="92164" y="19444"/>
                                  <a:pt x="91084" y="15837"/>
                                  <a:pt x="87478" y="13677"/>
                                </a:cubicBezTo>
                                <a:cubicBezTo>
                                  <a:pt x="87478" y="13677"/>
                                  <a:pt x="84239" y="11163"/>
                                  <a:pt x="79566" y="11163"/>
                                </a:cubicBezTo>
                                <a:cubicBezTo>
                                  <a:pt x="79566" y="11163"/>
                                  <a:pt x="71285" y="11163"/>
                                  <a:pt x="65519" y="16916"/>
                                </a:cubicBezTo>
                                <a:cubicBezTo>
                                  <a:pt x="65519" y="16916"/>
                                  <a:pt x="60477" y="22327"/>
                                  <a:pt x="60477" y="34925"/>
                                </a:cubicBezTo>
                                <a:lnTo>
                                  <a:pt x="60477" y="81000"/>
                                </a:lnTo>
                                <a:lnTo>
                                  <a:pt x="46799" y="81000"/>
                                </a:lnTo>
                                <a:lnTo>
                                  <a:pt x="46799" y="29159"/>
                                </a:lnTo>
                                <a:cubicBezTo>
                                  <a:pt x="46799" y="29159"/>
                                  <a:pt x="46799" y="20155"/>
                                  <a:pt x="43561" y="15837"/>
                                </a:cubicBezTo>
                                <a:cubicBezTo>
                                  <a:pt x="43561" y="15837"/>
                                  <a:pt x="40323" y="11163"/>
                                  <a:pt x="32766" y="11163"/>
                                </a:cubicBezTo>
                                <a:cubicBezTo>
                                  <a:pt x="32766" y="11163"/>
                                  <a:pt x="27000" y="11163"/>
                                  <a:pt x="22327" y="14401"/>
                                </a:cubicBezTo>
                                <a:cubicBezTo>
                                  <a:pt x="22327" y="14401"/>
                                  <a:pt x="17640" y="17284"/>
                                  <a:pt x="15481" y="23037"/>
                                </a:cubicBezTo>
                                <a:cubicBezTo>
                                  <a:pt x="15481" y="23037"/>
                                  <a:pt x="13322" y="28804"/>
                                  <a:pt x="13322" y="39598"/>
                                </a:cubicBezTo>
                                <a:lnTo>
                                  <a:pt x="13322" y="81000"/>
                                </a:lnTo>
                                <a:lnTo>
                                  <a:pt x="0" y="81000"/>
                                </a:lnTo>
                                <a:lnTo>
                                  <a:pt x="0" y="1803"/>
                                </a:lnTo>
                                <a:lnTo>
                                  <a:pt x="11887" y="1803"/>
                                </a:lnTo>
                                <a:lnTo>
                                  <a:pt x="11887" y="12598"/>
                                </a:lnTo>
                                <a:cubicBezTo>
                                  <a:pt x="11887" y="12598"/>
                                  <a:pt x="15481" y="6845"/>
                                  <a:pt x="21958" y="3607"/>
                                </a:cubicBezTo>
                                <a:cubicBezTo>
                                  <a:pt x="21958" y="3607"/>
                                  <a:pt x="28080" y="0"/>
                                  <a:pt x="36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5" name="Shape 45920"/>
                        <wps:cNvSpPr/>
                        <wps:spPr>
                          <a:xfrm>
                            <a:off x="4773232" y="417602"/>
                            <a:ext cx="13322" cy="15481"/>
                          </a:xfrm>
                          <a:custGeom>
                            <a:avLst/>
                            <a:gdLst/>
                            <a:ahLst/>
                            <a:cxnLst/>
                            <a:rect l="0" t="0" r="0" b="0"/>
                            <a:pathLst>
                              <a:path w="13322" h="15481">
                                <a:moveTo>
                                  <a:pt x="0" y="0"/>
                                </a:moveTo>
                                <a:lnTo>
                                  <a:pt x="13322" y="0"/>
                                </a:lnTo>
                                <a:lnTo>
                                  <a:pt x="13322" y="15481"/>
                                </a:lnTo>
                                <a:lnTo>
                                  <a:pt x="0" y="154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6" name="Shape 1553"/>
                        <wps:cNvSpPr/>
                        <wps:spPr>
                          <a:xfrm>
                            <a:off x="4587297" y="417602"/>
                            <a:ext cx="33661" cy="110773"/>
                          </a:xfrm>
                          <a:custGeom>
                            <a:avLst/>
                            <a:gdLst/>
                            <a:ahLst/>
                            <a:cxnLst/>
                            <a:rect l="0" t="0" r="0" b="0"/>
                            <a:pathLst>
                              <a:path w="33661" h="110773">
                                <a:moveTo>
                                  <a:pt x="20339" y="0"/>
                                </a:moveTo>
                                <a:lnTo>
                                  <a:pt x="33661" y="0"/>
                                </a:lnTo>
                                <a:lnTo>
                                  <a:pt x="33661" y="109436"/>
                                </a:lnTo>
                                <a:lnTo>
                                  <a:pt x="21063" y="109436"/>
                                </a:lnTo>
                                <a:lnTo>
                                  <a:pt x="21063" y="98996"/>
                                </a:lnTo>
                                <a:cubicBezTo>
                                  <a:pt x="21063" y="98996"/>
                                  <a:pt x="19082" y="102057"/>
                                  <a:pt x="15300" y="105118"/>
                                </a:cubicBezTo>
                                <a:lnTo>
                                  <a:pt x="0" y="110773"/>
                                </a:lnTo>
                                <a:lnTo>
                                  <a:pt x="0" y="99689"/>
                                </a:lnTo>
                                <a:lnTo>
                                  <a:pt x="5083" y="98820"/>
                                </a:lnTo>
                                <a:cubicBezTo>
                                  <a:pt x="8100" y="97920"/>
                                  <a:pt x="11881" y="96120"/>
                                  <a:pt x="14941" y="92520"/>
                                </a:cubicBezTo>
                                <a:cubicBezTo>
                                  <a:pt x="14941" y="92520"/>
                                  <a:pt x="21418" y="85319"/>
                                  <a:pt x="21418" y="70562"/>
                                </a:cubicBezTo>
                                <a:cubicBezTo>
                                  <a:pt x="21418" y="70562"/>
                                  <a:pt x="21418" y="54356"/>
                                  <a:pt x="14586" y="46799"/>
                                </a:cubicBezTo>
                                <a:cubicBezTo>
                                  <a:pt x="14586" y="46799"/>
                                  <a:pt x="13056" y="44907"/>
                                  <a:pt x="10400" y="43015"/>
                                </a:cubicBezTo>
                                <a:lnTo>
                                  <a:pt x="0" y="39417"/>
                                </a:lnTo>
                                <a:lnTo>
                                  <a:pt x="0" y="28600"/>
                                </a:lnTo>
                                <a:lnTo>
                                  <a:pt x="2345" y="28796"/>
                                </a:lnTo>
                                <a:cubicBezTo>
                                  <a:pt x="4864" y="29156"/>
                                  <a:pt x="8103" y="29877"/>
                                  <a:pt x="10979" y="31318"/>
                                </a:cubicBezTo>
                                <a:cubicBezTo>
                                  <a:pt x="10979" y="31318"/>
                                  <a:pt x="16377" y="34201"/>
                                  <a:pt x="20339" y="38874"/>
                                </a:cubicBezTo>
                                <a:lnTo>
                                  <a:pt x="203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7" name="Shape 1554"/>
                        <wps:cNvSpPr/>
                        <wps:spPr>
                          <a:xfrm>
                            <a:off x="4968532" y="446131"/>
                            <a:ext cx="34392" cy="112709"/>
                          </a:xfrm>
                          <a:custGeom>
                            <a:avLst/>
                            <a:gdLst/>
                            <a:ahLst/>
                            <a:cxnLst/>
                            <a:rect l="0" t="0" r="0" b="0"/>
                            <a:pathLst>
                              <a:path w="34392" h="112709">
                                <a:moveTo>
                                  <a:pt x="0" y="0"/>
                                </a:moveTo>
                                <a:lnTo>
                                  <a:pt x="1078" y="81"/>
                                </a:lnTo>
                                <a:cubicBezTo>
                                  <a:pt x="5450" y="604"/>
                                  <a:pt x="15037" y="2697"/>
                                  <a:pt x="21780" y="11069"/>
                                </a:cubicBezTo>
                                <a:lnTo>
                                  <a:pt x="21780" y="1709"/>
                                </a:lnTo>
                                <a:lnTo>
                                  <a:pt x="34392" y="1709"/>
                                </a:lnTo>
                                <a:lnTo>
                                  <a:pt x="34392" y="69743"/>
                                </a:lnTo>
                                <a:cubicBezTo>
                                  <a:pt x="34392" y="69743"/>
                                  <a:pt x="34392" y="88832"/>
                                  <a:pt x="30429" y="96388"/>
                                </a:cubicBezTo>
                                <a:cubicBezTo>
                                  <a:pt x="30429" y="96388"/>
                                  <a:pt x="26467" y="104313"/>
                                  <a:pt x="18542" y="108630"/>
                                </a:cubicBezTo>
                                <a:cubicBezTo>
                                  <a:pt x="18542" y="108630"/>
                                  <a:pt x="16472" y="109710"/>
                                  <a:pt x="12917" y="110790"/>
                                </a:cubicBezTo>
                                <a:lnTo>
                                  <a:pt x="0" y="112709"/>
                                </a:lnTo>
                                <a:lnTo>
                                  <a:pt x="0" y="101648"/>
                                </a:lnTo>
                                <a:lnTo>
                                  <a:pt x="3651" y="101336"/>
                                </a:lnTo>
                                <a:cubicBezTo>
                                  <a:pt x="6576" y="100887"/>
                                  <a:pt x="10084" y="99988"/>
                                  <a:pt x="12421" y="98192"/>
                                </a:cubicBezTo>
                                <a:cubicBezTo>
                                  <a:pt x="12421" y="98192"/>
                                  <a:pt x="17831" y="94229"/>
                                  <a:pt x="19622" y="87752"/>
                                </a:cubicBezTo>
                                <a:cubicBezTo>
                                  <a:pt x="19622" y="87752"/>
                                  <a:pt x="20701" y="83789"/>
                                  <a:pt x="20701" y="70112"/>
                                </a:cubicBezTo>
                                <a:cubicBezTo>
                                  <a:pt x="20701" y="70112"/>
                                  <a:pt x="18453" y="72811"/>
                                  <a:pt x="14584" y="75509"/>
                                </a:cubicBezTo>
                                <a:lnTo>
                                  <a:pt x="0" y="80478"/>
                                </a:lnTo>
                                <a:lnTo>
                                  <a:pt x="0" y="69358"/>
                                </a:lnTo>
                                <a:lnTo>
                                  <a:pt x="5267" y="68488"/>
                                </a:lnTo>
                                <a:cubicBezTo>
                                  <a:pt x="8372" y="67588"/>
                                  <a:pt x="12243" y="65787"/>
                                  <a:pt x="15304" y="62187"/>
                                </a:cubicBezTo>
                                <a:cubicBezTo>
                                  <a:pt x="15304" y="62187"/>
                                  <a:pt x="21780" y="54986"/>
                                  <a:pt x="21780" y="39873"/>
                                </a:cubicBezTo>
                                <a:cubicBezTo>
                                  <a:pt x="21780" y="39873"/>
                                  <a:pt x="21780" y="25471"/>
                                  <a:pt x="15304" y="18270"/>
                                </a:cubicBezTo>
                                <a:cubicBezTo>
                                  <a:pt x="15304" y="18270"/>
                                  <a:pt x="13684" y="16378"/>
                                  <a:pt x="10940" y="14485"/>
                                </a:cubicBezTo>
                                <a:lnTo>
                                  <a:pt x="0" y="107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2" name="Shape 1555"/>
                        <wps:cNvSpPr/>
                        <wps:spPr>
                          <a:xfrm>
                            <a:off x="5022723" y="446088"/>
                            <a:ext cx="36531" cy="82698"/>
                          </a:xfrm>
                          <a:custGeom>
                            <a:avLst/>
                            <a:gdLst/>
                            <a:ahLst/>
                            <a:cxnLst/>
                            <a:rect l="0" t="0" r="0" b="0"/>
                            <a:pathLst>
                              <a:path w="36531" h="82698">
                                <a:moveTo>
                                  <a:pt x="36531" y="0"/>
                                </a:moveTo>
                                <a:lnTo>
                                  <a:pt x="36531" y="10819"/>
                                </a:lnTo>
                                <a:lnTo>
                                  <a:pt x="31582" y="11509"/>
                                </a:lnTo>
                                <a:cubicBezTo>
                                  <a:pt x="28432" y="12274"/>
                                  <a:pt x="24473" y="13804"/>
                                  <a:pt x="21234" y="16865"/>
                                </a:cubicBezTo>
                                <a:cubicBezTo>
                                  <a:pt x="21234" y="16865"/>
                                  <a:pt x="15113" y="22986"/>
                                  <a:pt x="14389" y="33426"/>
                                </a:cubicBezTo>
                                <a:lnTo>
                                  <a:pt x="36531" y="33426"/>
                                </a:lnTo>
                                <a:lnTo>
                                  <a:pt x="36531" y="44234"/>
                                </a:lnTo>
                                <a:lnTo>
                                  <a:pt x="13678" y="44234"/>
                                </a:lnTo>
                                <a:cubicBezTo>
                                  <a:pt x="13678" y="44234"/>
                                  <a:pt x="14389" y="57543"/>
                                  <a:pt x="21234" y="64388"/>
                                </a:cubicBezTo>
                                <a:cubicBezTo>
                                  <a:pt x="21234" y="64388"/>
                                  <a:pt x="22854" y="66100"/>
                                  <a:pt x="25689" y="67811"/>
                                </a:cubicBezTo>
                                <a:lnTo>
                                  <a:pt x="36531" y="70969"/>
                                </a:lnTo>
                                <a:lnTo>
                                  <a:pt x="36531" y="82698"/>
                                </a:lnTo>
                                <a:lnTo>
                                  <a:pt x="34581" y="82579"/>
                                </a:lnTo>
                                <a:cubicBezTo>
                                  <a:pt x="29247" y="82055"/>
                                  <a:pt x="17634" y="79962"/>
                                  <a:pt x="10071" y="71589"/>
                                </a:cubicBezTo>
                                <a:cubicBezTo>
                                  <a:pt x="10071" y="71589"/>
                                  <a:pt x="0" y="60795"/>
                                  <a:pt x="0" y="41706"/>
                                </a:cubicBezTo>
                                <a:cubicBezTo>
                                  <a:pt x="0" y="41706"/>
                                  <a:pt x="0" y="21907"/>
                                  <a:pt x="10071" y="10743"/>
                                </a:cubicBezTo>
                                <a:cubicBezTo>
                                  <a:pt x="10071" y="10743"/>
                                  <a:pt x="12681" y="8045"/>
                                  <a:pt x="17316" y="5346"/>
                                </a:cubicBezTo>
                                <a:lnTo>
                                  <a:pt x="365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3" name="Shape 1556"/>
                        <wps:cNvSpPr/>
                        <wps:spPr>
                          <a:xfrm>
                            <a:off x="5059255" y="501117"/>
                            <a:ext cx="35820" cy="27725"/>
                          </a:xfrm>
                          <a:custGeom>
                            <a:avLst/>
                            <a:gdLst/>
                            <a:ahLst/>
                            <a:cxnLst/>
                            <a:rect l="0" t="0" r="0" b="0"/>
                            <a:pathLst>
                              <a:path w="35820" h="27725">
                                <a:moveTo>
                                  <a:pt x="21787" y="0"/>
                                </a:moveTo>
                                <a:lnTo>
                                  <a:pt x="35820" y="1804"/>
                                </a:lnTo>
                                <a:cubicBezTo>
                                  <a:pt x="35820" y="1804"/>
                                  <a:pt x="32582" y="14046"/>
                                  <a:pt x="23578" y="20524"/>
                                </a:cubicBezTo>
                                <a:cubicBezTo>
                                  <a:pt x="23578" y="20524"/>
                                  <a:pt x="14586" y="27725"/>
                                  <a:pt x="908" y="27725"/>
                                </a:cubicBezTo>
                                <a:lnTo>
                                  <a:pt x="0" y="27669"/>
                                </a:lnTo>
                                <a:lnTo>
                                  <a:pt x="0" y="15941"/>
                                </a:lnTo>
                                <a:lnTo>
                                  <a:pt x="908" y="16205"/>
                                </a:lnTo>
                                <a:cubicBezTo>
                                  <a:pt x="908" y="16205"/>
                                  <a:pt x="8465" y="16205"/>
                                  <a:pt x="13507" y="12598"/>
                                </a:cubicBezTo>
                                <a:cubicBezTo>
                                  <a:pt x="13507" y="12598"/>
                                  <a:pt x="18904" y="8281"/>
                                  <a:pt x="217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4" name="Shape 1557"/>
                        <wps:cNvSpPr/>
                        <wps:spPr>
                          <a:xfrm>
                            <a:off x="5111636" y="480522"/>
                            <a:ext cx="34385" cy="48319"/>
                          </a:xfrm>
                          <a:custGeom>
                            <a:avLst/>
                            <a:gdLst/>
                            <a:ahLst/>
                            <a:cxnLst/>
                            <a:rect l="0" t="0" r="0" b="0"/>
                            <a:pathLst>
                              <a:path w="34385" h="48319">
                                <a:moveTo>
                                  <a:pt x="34385" y="0"/>
                                </a:moveTo>
                                <a:lnTo>
                                  <a:pt x="34385" y="11331"/>
                                </a:lnTo>
                                <a:lnTo>
                                  <a:pt x="33122" y="11590"/>
                                </a:lnTo>
                                <a:cubicBezTo>
                                  <a:pt x="33122" y="11590"/>
                                  <a:pt x="24486" y="12670"/>
                                  <a:pt x="21247" y="14473"/>
                                </a:cubicBezTo>
                                <a:cubicBezTo>
                                  <a:pt x="21247" y="14473"/>
                                  <a:pt x="17996" y="15921"/>
                                  <a:pt x="15837" y="18436"/>
                                </a:cubicBezTo>
                                <a:cubicBezTo>
                                  <a:pt x="15837" y="18436"/>
                                  <a:pt x="14046" y="21318"/>
                                  <a:pt x="14046" y="24913"/>
                                </a:cubicBezTo>
                                <a:cubicBezTo>
                                  <a:pt x="14046" y="24913"/>
                                  <a:pt x="14046" y="30310"/>
                                  <a:pt x="17996" y="33917"/>
                                </a:cubicBezTo>
                                <a:cubicBezTo>
                                  <a:pt x="17996" y="33917"/>
                                  <a:pt x="22327" y="37511"/>
                                  <a:pt x="29883" y="37511"/>
                                </a:cubicBezTo>
                                <a:lnTo>
                                  <a:pt x="34385" y="37079"/>
                                </a:lnTo>
                                <a:lnTo>
                                  <a:pt x="34385" y="47386"/>
                                </a:lnTo>
                                <a:lnTo>
                                  <a:pt x="26644" y="48319"/>
                                </a:lnTo>
                                <a:cubicBezTo>
                                  <a:pt x="26644" y="48319"/>
                                  <a:pt x="13678" y="48319"/>
                                  <a:pt x="6845" y="41474"/>
                                </a:cubicBezTo>
                                <a:cubicBezTo>
                                  <a:pt x="6845" y="41474"/>
                                  <a:pt x="0" y="35352"/>
                                  <a:pt x="0" y="25281"/>
                                </a:cubicBezTo>
                                <a:cubicBezTo>
                                  <a:pt x="0" y="25281"/>
                                  <a:pt x="0" y="19515"/>
                                  <a:pt x="2527" y="14841"/>
                                </a:cubicBezTo>
                                <a:cubicBezTo>
                                  <a:pt x="2527" y="14841"/>
                                  <a:pt x="5042" y="9800"/>
                                  <a:pt x="9360" y="6917"/>
                                </a:cubicBezTo>
                                <a:cubicBezTo>
                                  <a:pt x="9360" y="6917"/>
                                  <a:pt x="13678" y="4034"/>
                                  <a:pt x="19088" y="2599"/>
                                </a:cubicBezTo>
                                <a:cubicBezTo>
                                  <a:pt x="19088" y="2599"/>
                                  <a:pt x="22682" y="1519"/>
                                  <a:pt x="30962" y="440"/>
                                </a:cubicBezTo>
                                <a:cubicBezTo>
                                  <a:pt x="30962" y="440"/>
                                  <a:pt x="31975" y="327"/>
                                  <a:pt x="33613" y="113"/>
                                </a:cubicBezTo>
                                <a:lnTo>
                                  <a:pt x="34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8" name="Shape 1558"/>
                        <wps:cNvSpPr/>
                        <wps:spPr>
                          <a:xfrm>
                            <a:off x="5113795" y="446374"/>
                            <a:ext cx="32226" cy="25584"/>
                          </a:xfrm>
                          <a:custGeom>
                            <a:avLst/>
                            <a:gdLst/>
                            <a:ahLst/>
                            <a:cxnLst/>
                            <a:rect l="0" t="0" r="0" b="0"/>
                            <a:pathLst>
                              <a:path w="32226" h="25584">
                                <a:moveTo>
                                  <a:pt x="32226" y="0"/>
                                </a:moveTo>
                                <a:lnTo>
                                  <a:pt x="32226" y="10566"/>
                                </a:lnTo>
                                <a:lnTo>
                                  <a:pt x="28258" y="10909"/>
                                </a:lnTo>
                                <a:cubicBezTo>
                                  <a:pt x="25378" y="11360"/>
                                  <a:pt x="21958" y="12261"/>
                                  <a:pt x="19800" y="14065"/>
                                </a:cubicBezTo>
                                <a:cubicBezTo>
                                  <a:pt x="19800" y="14065"/>
                                  <a:pt x="15126" y="17303"/>
                                  <a:pt x="12967" y="25584"/>
                                </a:cubicBezTo>
                                <a:lnTo>
                                  <a:pt x="0" y="23781"/>
                                </a:lnTo>
                                <a:cubicBezTo>
                                  <a:pt x="0" y="23781"/>
                                  <a:pt x="1804" y="15500"/>
                                  <a:pt x="5766" y="10102"/>
                                </a:cubicBezTo>
                                <a:cubicBezTo>
                                  <a:pt x="5766" y="10102"/>
                                  <a:pt x="10084" y="5061"/>
                                  <a:pt x="17640" y="2178"/>
                                </a:cubicBezTo>
                                <a:cubicBezTo>
                                  <a:pt x="17640" y="2178"/>
                                  <a:pt x="19622" y="1549"/>
                                  <a:pt x="22863" y="921"/>
                                </a:cubicBezTo>
                                <a:lnTo>
                                  <a:pt x="322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9" name="Shape 1559"/>
                        <wps:cNvSpPr/>
                        <wps:spPr>
                          <a:xfrm>
                            <a:off x="5059255" y="446037"/>
                            <a:ext cx="36189" cy="44285"/>
                          </a:xfrm>
                          <a:custGeom>
                            <a:avLst/>
                            <a:gdLst/>
                            <a:ahLst/>
                            <a:cxnLst/>
                            <a:rect l="0" t="0" r="0" b="0"/>
                            <a:pathLst>
                              <a:path w="36189" h="44285">
                                <a:moveTo>
                                  <a:pt x="184" y="0"/>
                                </a:moveTo>
                                <a:cubicBezTo>
                                  <a:pt x="184" y="0"/>
                                  <a:pt x="16021" y="0"/>
                                  <a:pt x="26105" y="10439"/>
                                </a:cubicBezTo>
                                <a:cubicBezTo>
                                  <a:pt x="26105" y="10439"/>
                                  <a:pt x="36189" y="21247"/>
                                  <a:pt x="36189" y="41046"/>
                                </a:cubicBezTo>
                                <a:cubicBezTo>
                                  <a:pt x="36189" y="41046"/>
                                  <a:pt x="36189" y="42126"/>
                                  <a:pt x="36189" y="44285"/>
                                </a:cubicBezTo>
                                <a:lnTo>
                                  <a:pt x="0" y="44285"/>
                                </a:lnTo>
                                <a:lnTo>
                                  <a:pt x="0" y="33477"/>
                                </a:lnTo>
                                <a:lnTo>
                                  <a:pt x="22142" y="33477"/>
                                </a:lnTo>
                                <a:cubicBezTo>
                                  <a:pt x="22142" y="33477"/>
                                  <a:pt x="21419" y="23406"/>
                                  <a:pt x="17101" y="18364"/>
                                </a:cubicBezTo>
                                <a:cubicBezTo>
                                  <a:pt x="17101" y="18364"/>
                                  <a:pt x="10624" y="10795"/>
                                  <a:pt x="540" y="10795"/>
                                </a:cubicBezTo>
                                <a:lnTo>
                                  <a:pt x="0" y="10870"/>
                                </a:lnTo>
                                <a:lnTo>
                                  <a:pt x="0" y="51"/>
                                </a:lnTo>
                                <a:lnTo>
                                  <a:pt x="1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0" name="Shape 45921"/>
                        <wps:cNvSpPr/>
                        <wps:spPr>
                          <a:xfrm>
                            <a:off x="5127117" y="416878"/>
                            <a:ext cx="13678" cy="15481"/>
                          </a:xfrm>
                          <a:custGeom>
                            <a:avLst/>
                            <a:gdLst/>
                            <a:ahLst/>
                            <a:cxnLst/>
                            <a:rect l="0" t="0" r="0" b="0"/>
                            <a:pathLst>
                              <a:path w="13678" h="15481">
                                <a:moveTo>
                                  <a:pt x="0" y="0"/>
                                </a:moveTo>
                                <a:lnTo>
                                  <a:pt x="13678" y="0"/>
                                </a:lnTo>
                                <a:lnTo>
                                  <a:pt x="13678" y="15481"/>
                                </a:lnTo>
                                <a:lnTo>
                                  <a:pt x="0" y="154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4" name="Shape 1561"/>
                        <wps:cNvSpPr/>
                        <wps:spPr>
                          <a:xfrm>
                            <a:off x="5288763" y="446037"/>
                            <a:ext cx="35274" cy="82804"/>
                          </a:xfrm>
                          <a:custGeom>
                            <a:avLst/>
                            <a:gdLst/>
                            <a:ahLst/>
                            <a:cxnLst/>
                            <a:rect l="0" t="0" r="0" b="0"/>
                            <a:pathLst>
                              <a:path w="35274" h="82804">
                                <a:moveTo>
                                  <a:pt x="33833" y="0"/>
                                </a:moveTo>
                                <a:lnTo>
                                  <a:pt x="35274" y="125"/>
                                </a:lnTo>
                                <a:lnTo>
                                  <a:pt x="35274" y="10920"/>
                                </a:lnTo>
                                <a:lnTo>
                                  <a:pt x="34912" y="10795"/>
                                </a:lnTo>
                                <a:cubicBezTo>
                                  <a:pt x="34912" y="10795"/>
                                  <a:pt x="25921" y="10795"/>
                                  <a:pt x="19799" y="18364"/>
                                </a:cubicBezTo>
                                <a:cubicBezTo>
                                  <a:pt x="19799" y="18364"/>
                                  <a:pt x="14034" y="25565"/>
                                  <a:pt x="14034" y="41046"/>
                                </a:cubicBezTo>
                                <a:cubicBezTo>
                                  <a:pt x="14034" y="41046"/>
                                  <a:pt x="14034" y="56515"/>
                                  <a:pt x="20511" y="63715"/>
                                </a:cubicBezTo>
                                <a:cubicBezTo>
                                  <a:pt x="20511" y="63715"/>
                                  <a:pt x="22041" y="65608"/>
                                  <a:pt x="24652" y="67500"/>
                                </a:cubicBezTo>
                                <a:lnTo>
                                  <a:pt x="35274" y="71282"/>
                                </a:lnTo>
                                <a:lnTo>
                                  <a:pt x="35274" y="82403"/>
                                </a:lnTo>
                                <a:lnTo>
                                  <a:pt x="34201" y="82804"/>
                                </a:lnTo>
                                <a:cubicBezTo>
                                  <a:pt x="34201" y="82804"/>
                                  <a:pt x="24473" y="82804"/>
                                  <a:pt x="16916" y="77406"/>
                                </a:cubicBezTo>
                                <a:cubicBezTo>
                                  <a:pt x="16916" y="77406"/>
                                  <a:pt x="8636" y="71996"/>
                                  <a:pt x="4318" y="62636"/>
                                </a:cubicBezTo>
                                <a:cubicBezTo>
                                  <a:pt x="4318" y="62636"/>
                                  <a:pt x="0" y="53277"/>
                                  <a:pt x="0" y="41046"/>
                                </a:cubicBezTo>
                                <a:cubicBezTo>
                                  <a:pt x="0" y="41046"/>
                                  <a:pt x="0" y="29514"/>
                                  <a:pt x="3950" y="19800"/>
                                </a:cubicBezTo>
                                <a:cubicBezTo>
                                  <a:pt x="3950" y="19800"/>
                                  <a:pt x="7912" y="10084"/>
                                  <a:pt x="16192" y="5042"/>
                                </a:cubicBezTo>
                                <a:cubicBezTo>
                                  <a:pt x="16192" y="5042"/>
                                  <a:pt x="23749" y="0"/>
                                  <a:pt x="338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5" name="Shape 1562"/>
                        <wps:cNvSpPr/>
                        <wps:spPr>
                          <a:xfrm>
                            <a:off x="5204879" y="446037"/>
                            <a:ext cx="64084" cy="81000"/>
                          </a:xfrm>
                          <a:custGeom>
                            <a:avLst/>
                            <a:gdLst/>
                            <a:ahLst/>
                            <a:cxnLst/>
                            <a:rect l="0" t="0" r="0" b="0"/>
                            <a:pathLst>
                              <a:path w="64084" h="81000">
                                <a:moveTo>
                                  <a:pt x="37084" y="0"/>
                                </a:moveTo>
                                <a:cubicBezTo>
                                  <a:pt x="37084" y="0"/>
                                  <a:pt x="44272" y="0"/>
                                  <a:pt x="50393" y="2515"/>
                                </a:cubicBezTo>
                                <a:cubicBezTo>
                                  <a:pt x="50393" y="2515"/>
                                  <a:pt x="56515" y="5042"/>
                                  <a:pt x="59398" y="9004"/>
                                </a:cubicBezTo>
                                <a:cubicBezTo>
                                  <a:pt x="59398" y="9004"/>
                                  <a:pt x="62281" y="13322"/>
                                  <a:pt x="63716" y="19076"/>
                                </a:cubicBezTo>
                                <a:cubicBezTo>
                                  <a:pt x="63716" y="19076"/>
                                  <a:pt x="64084" y="22682"/>
                                  <a:pt x="64084" y="32042"/>
                                </a:cubicBezTo>
                                <a:lnTo>
                                  <a:pt x="64084" y="81000"/>
                                </a:lnTo>
                                <a:lnTo>
                                  <a:pt x="50762" y="81000"/>
                                </a:lnTo>
                                <a:lnTo>
                                  <a:pt x="50762" y="32766"/>
                                </a:lnTo>
                                <a:cubicBezTo>
                                  <a:pt x="50762" y="32766"/>
                                  <a:pt x="50762" y="24117"/>
                                  <a:pt x="49314" y="20155"/>
                                </a:cubicBezTo>
                                <a:cubicBezTo>
                                  <a:pt x="49314" y="20155"/>
                                  <a:pt x="47879" y="16205"/>
                                  <a:pt x="43561" y="14046"/>
                                </a:cubicBezTo>
                                <a:cubicBezTo>
                                  <a:pt x="43561" y="14046"/>
                                  <a:pt x="39598" y="11163"/>
                                  <a:pt x="34201" y="11163"/>
                                </a:cubicBezTo>
                                <a:cubicBezTo>
                                  <a:pt x="34201" y="11163"/>
                                  <a:pt x="25921" y="11163"/>
                                  <a:pt x="19443" y="16916"/>
                                </a:cubicBezTo>
                                <a:cubicBezTo>
                                  <a:pt x="19443" y="16916"/>
                                  <a:pt x="13322" y="22327"/>
                                  <a:pt x="13322" y="37440"/>
                                </a:cubicBezTo>
                                <a:lnTo>
                                  <a:pt x="13322" y="81000"/>
                                </a:lnTo>
                                <a:lnTo>
                                  <a:pt x="0" y="81000"/>
                                </a:lnTo>
                                <a:lnTo>
                                  <a:pt x="0" y="1803"/>
                                </a:lnTo>
                                <a:lnTo>
                                  <a:pt x="11874" y="1803"/>
                                </a:lnTo>
                                <a:lnTo>
                                  <a:pt x="11874" y="12598"/>
                                </a:lnTo>
                                <a:cubicBezTo>
                                  <a:pt x="11874" y="12598"/>
                                  <a:pt x="20523" y="0"/>
                                  <a:pt x="370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6" name="Shape 1563"/>
                        <wps:cNvSpPr/>
                        <wps:spPr>
                          <a:xfrm>
                            <a:off x="5146021" y="446037"/>
                            <a:ext cx="38335" cy="81871"/>
                          </a:xfrm>
                          <a:custGeom>
                            <a:avLst/>
                            <a:gdLst/>
                            <a:ahLst/>
                            <a:cxnLst/>
                            <a:rect l="0" t="0" r="0" b="0"/>
                            <a:pathLst>
                              <a:path w="38335" h="81871">
                                <a:moveTo>
                                  <a:pt x="3423" y="0"/>
                                </a:moveTo>
                                <a:cubicBezTo>
                                  <a:pt x="3423" y="0"/>
                                  <a:pt x="13494" y="0"/>
                                  <a:pt x="19971" y="2159"/>
                                </a:cubicBezTo>
                                <a:cubicBezTo>
                                  <a:pt x="19971" y="2159"/>
                                  <a:pt x="26092" y="4687"/>
                                  <a:pt x="28975" y="8280"/>
                                </a:cubicBezTo>
                                <a:cubicBezTo>
                                  <a:pt x="28975" y="8280"/>
                                  <a:pt x="32214" y="11874"/>
                                  <a:pt x="33293" y="17284"/>
                                </a:cubicBezTo>
                                <a:cubicBezTo>
                                  <a:pt x="33293" y="17284"/>
                                  <a:pt x="34017" y="20523"/>
                                  <a:pt x="34017" y="29514"/>
                                </a:cubicBezTo>
                                <a:lnTo>
                                  <a:pt x="34017" y="47523"/>
                                </a:lnTo>
                                <a:cubicBezTo>
                                  <a:pt x="34017" y="47523"/>
                                  <a:pt x="34017" y="66243"/>
                                  <a:pt x="34741" y="71285"/>
                                </a:cubicBezTo>
                                <a:cubicBezTo>
                                  <a:pt x="34741" y="71285"/>
                                  <a:pt x="35820" y="75959"/>
                                  <a:pt x="38335" y="81000"/>
                                </a:cubicBezTo>
                                <a:lnTo>
                                  <a:pt x="24302" y="81000"/>
                                </a:lnTo>
                                <a:cubicBezTo>
                                  <a:pt x="24302" y="81000"/>
                                  <a:pt x="22142" y="76327"/>
                                  <a:pt x="21774" y="70917"/>
                                </a:cubicBezTo>
                                <a:cubicBezTo>
                                  <a:pt x="21774" y="70917"/>
                                  <a:pt x="14218" y="77406"/>
                                  <a:pt x="7017" y="80276"/>
                                </a:cubicBezTo>
                                <a:cubicBezTo>
                                  <a:pt x="7017" y="80276"/>
                                  <a:pt x="5398" y="80908"/>
                                  <a:pt x="2743" y="81540"/>
                                </a:cubicBezTo>
                                <a:lnTo>
                                  <a:pt x="0" y="81871"/>
                                </a:lnTo>
                                <a:lnTo>
                                  <a:pt x="0" y="71564"/>
                                </a:lnTo>
                                <a:lnTo>
                                  <a:pt x="179" y="71547"/>
                                </a:lnTo>
                                <a:cubicBezTo>
                                  <a:pt x="2880" y="71098"/>
                                  <a:pt x="6299" y="70199"/>
                                  <a:pt x="9176" y="68402"/>
                                </a:cubicBezTo>
                                <a:cubicBezTo>
                                  <a:pt x="9176" y="68402"/>
                                  <a:pt x="15653" y="65163"/>
                                  <a:pt x="18180" y="59042"/>
                                </a:cubicBezTo>
                                <a:cubicBezTo>
                                  <a:pt x="18180" y="59042"/>
                                  <a:pt x="20339" y="54725"/>
                                  <a:pt x="20339" y="45720"/>
                                </a:cubicBezTo>
                                <a:lnTo>
                                  <a:pt x="20339" y="41046"/>
                                </a:lnTo>
                                <a:cubicBezTo>
                                  <a:pt x="20339" y="41046"/>
                                  <a:pt x="18539" y="41764"/>
                                  <a:pt x="14939" y="42751"/>
                                </a:cubicBezTo>
                                <a:lnTo>
                                  <a:pt x="0" y="45816"/>
                                </a:lnTo>
                                <a:lnTo>
                                  <a:pt x="0" y="34485"/>
                                </a:lnTo>
                                <a:lnTo>
                                  <a:pt x="5624" y="33663"/>
                                </a:lnTo>
                                <a:cubicBezTo>
                                  <a:pt x="10620" y="32851"/>
                                  <a:pt x="16561" y="31680"/>
                                  <a:pt x="20339" y="30238"/>
                                </a:cubicBezTo>
                                <a:cubicBezTo>
                                  <a:pt x="20339" y="30238"/>
                                  <a:pt x="20339" y="27724"/>
                                  <a:pt x="20339" y="27000"/>
                                </a:cubicBezTo>
                                <a:cubicBezTo>
                                  <a:pt x="20339" y="27000"/>
                                  <a:pt x="20339" y="18720"/>
                                  <a:pt x="16732" y="15481"/>
                                </a:cubicBezTo>
                                <a:cubicBezTo>
                                  <a:pt x="16732" y="15481"/>
                                  <a:pt x="11335" y="10795"/>
                                  <a:pt x="1251" y="10795"/>
                                </a:cubicBezTo>
                                <a:lnTo>
                                  <a:pt x="0" y="10903"/>
                                </a:lnTo>
                                <a:lnTo>
                                  <a:pt x="0" y="337"/>
                                </a:lnTo>
                                <a:lnTo>
                                  <a:pt x="34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 name="Shape 45922"/>
                        <wps:cNvSpPr/>
                        <wps:spPr>
                          <a:xfrm>
                            <a:off x="5154841" y="416878"/>
                            <a:ext cx="13678" cy="15481"/>
                          </a:xfrm>
                          <a:custGeom>
                            <a:avLst/>
                            <a:gdLst/>
                            <a:ahLst/>
                            <a:cxnLst/>
                            <a:rect l="0" t="0" r="0" b="0"/>
                            <a:pathLst>
                              <a:path w="13678" h="15481">
                                <a:moveTo>
                                  <a:pt x="0" y="0"/>
                                </a:moveTo>
                                <a:lnTo>
                                  <a:pt x="13678" y="0"/>
                                </a:lnTo>
                                <a:lnTo>
                                  <a:pt x="13678" y="15481"/>
                                </a:lnTo>
                                <a:lnTo>
                                  <a:pt x="0" y="154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 name="Shape 1565"/>
                        <wps:cNvSpPr/>
                        <wps:spPr>
                          <a:xfrm>
                            <a:off x="5378044" y="446136"/>
                            <a:ext cx="36716" cy="82639"/>
                          </a:xfrm>
                          <a:custGeom>
                            <a:avLst/>
                            <a:gdLst/>
                            <a:ahLst/>
                            <a:cxnLst/>
                            <a:rect l="0" t="0" r="0" b="0"/>
                            <a:pathLst>
                              <a:path w="36716" h="82639">
                                <a:moveTo>
                                  <a:pt x="36716" y="0"/>
                                </a:moveTo>
                                <a:lnTo>
                                  <a:pt x="36716" y="10747"/>
                                </a:lnTo>
                                <a:lnTo>
                                  <a:pt x="31764" y="11461"/>
                                </a:lnTo>
                                <a:cubicBezTo>
                                  <a:pt x="28705" y="12226"/>
                                  <a:pt x="24835" y="13756"/>
                                  <a:pt x="21590" y="16817"/>
                                </a:cubicBezTo>
                                <a:cubicBezTo>
                                  <a:pt x="21590" y="16817"/>
                                  <a:pt x="15469" y="22938"/>
                                  <a:pt x="14758" y="33378"/>
                                </a:cubicBezTo>
                                <a:lnTo>
                                  <a:pt x="36716" y="33378"/>
                                </a:lnTo>
                                <a:lnTo>
                                  <a:pt x="36716" y="44186"/>
                                </a:lnTo>
                                <a:lnTo>
                                  <a:pt x="14034" y="44186"/>
                                </a:lnTo>
                                <a:cubicBezTo>
                                  <a:pt x="14034" y="44186"/>
                                  <a:pt x="14758" y="57495"/>
                                  <a:pt x="21234" y="64340"/>
                                </a:cubicBezTo>
                                <a:cubicBezTo>
                                  <a:pt x="21234" y="64340"/>
                                  <a:pt x="22946" y="66052"/>
                                  <a:pt x="25871" y="67763"/>
                                </a:cubicBezTo>
                                <a:lnTo>
                                  <a:pt x="36716" y="70876"/>
                                </a:lnTo>
                                <a:lnTo>
                                  <a:pt x="36716" y="82639"/>
                                </a:lnTo>
                                <a:lnTo>
                                  <a:pt x="34932" y="82531"/>
                                </a:lnTo>
                                <a:cubicBezTo>
                                  <a:pt x="29581" y="82007"/>
                                  <a:pt x="17901" y="79914"/>
                                  <a:pt x="10071" y="71542"/>
                                </a:cubicBezTo>
                                <a:cubicBezTo>
                                  <a:pt x="10071" y="71542"/>
                                  <a:pt x="0" y="60747"/>
                                  <a:pt x="0" y="41658"/>
                                </a:cubicBezTo>
                                <a:cubicBezTo>
                                  <a:pt x="0" y="41658"/>
                                  <a:pt x="0" y="21859"/>
                                  <a:pt x="10440" y="10696"/>
                                </a:cubicBezTo>
                                <a:cubicBezTo>
                                  <a:pt x="10440" y="10696"/>
                                  <a:pt x="13050" y="7997"/>
                                  <a:pt x="17683" y="5298"/>
                                </a:cubicBezTo>
                                <a:lnTo>
                                  <a:pt x="367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 name="Shape 1566"/>
                        <wps:cNvSpPr/>
                        <wps:spPr>
                          <a:xfrm>
                            <a:off x="5324037" y="417602"/>
                            <a:ext cx="33484" cy="110838"/>
                          </a:xfrm>
                          <a:custGeom>
                            <a:avLst/>
                            <a:gdLst/>
                            <a:ahLst/>
                            <a:cxnLst/>
                            <a:rect l="0" t="0" r="0" b="0"/>
                            <a:pathLst>
                              <a:path w="33484" h="110838">
                                <a:moveTo>
                                  <a:pt x="20162" y="0"/>
                                </a:moveTo>
                                <a:lnTo>
                                  <a:pt x="33484" y="0"/>
                                </a:lnTo>
                                <a:lnTo>
                                  <a:pt x="33484" y="109436"/>
                                </a:lnTo>
                                <a:lnTo>
                                  <a:pt x="20885" y="109436"/>
                                </a:lnTo>
                                <a:lnTo>
                                  <a:pt x="20885" y="98996"/>
                                </a:lnTo>
                                <a:cubicBezTo>
                                  <a:pt x="20885" y="98996"/>
                                  <a:pt x="18993" y="102057"/>
                                  <a:pt x="15302" y="105118"/>
                                </a:cubicBezTo>
                                <a:lnTo>
                                  <a:pt x="0" y="110838"/>
                                </a:lnTo>
                                <a:lnTo>
                                  <a:pt x="0" y="99718"/>
                                </a:lnTo>
                                <a:lnTo>
                                  <a:pt x="7" y="99720"/>
                                </a:lnTo>
                                <a:cubicBezTo>
                                  <a:pt x="7" y="99720"/>
                                  <a:pt x="8998" y="99720"/>
                                  <a:pt x="15120" y="92520"/>
                                </a:cubicBezTo>
                                <a:cubicBezTo>
                                  <a:pt x="15120" y="92520"/>
                                  <a:pt x="21241" y="85319"/>
                                  <a:pt x="21241" y="70562"/>
                                </a:cubicBezTo>
                                <a:cubicBezTo>
                                  <a:pt x="21241" y="70562"/>
                                  <a:pt x="21241" y="54356"/>
                                  <a:pt x="14764" y="46799"/>
                                </a:cubicBezTo>
                                <a:cubicBezTo>
                                  <a:pt x="14764" y="46799"/>
                                  <a:pt x="13233" y="44907"/>
                                  <a:pt x="10578" y="43015"/>
                                </a:cubicBezTo>
                                <a:lnTo>
                                  <a:pt x="0" y="39355"/>
                                </a:lnTo>
                                <a:lnTo>
                                  <a:pt x="0" y="28561"/>
                                </a:lnTo>
                                <a:lnTo>
                                  <a:pt x="2701" y="28796"/>
                                </a:lnTo>
                                <a:cubicBezTo>
                                  <a:pt x="5131" y="29156"/>
                                  <a:pt x="8281" y="29877"/>
                                  <a:pt x="11157" y="31318"/>
                                </a:cubicBezTo>
                                <a:cubicBezTo>
                                  <a:pt x="11157" y="31318"/>
                                  <a:pt x="16554" y="34201"/>
                                  <a:pt x="20162" y="38874"/>
                                </a:cubicBezTo>
                                <a:lnTo>
                                  <a:pt x="201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8" name="Shape 1567"/>
                        <wps:cNvSpPr/>
                        <wps:spPr>
                          <a:xfrm>
                            <a:off x="5414759" y="501117"/>
                            <a:ext cx="35637" cy="27725"/>
                          </a:xfrm>
                          <a:custGeom>
                            <a:avLst/>
                            <a:gdLst/>
                            <a:ahLst/>
                            <a:cxnLst/>
                            <a:rect l="0" t="0" r="0" b="0"/>
                            <a:pathLst>
                              <a:path w="35637" h="27725">
                                <a:moveTo>
                                  <a:pt x="21958" y="0"/>
                                </a:moveTo>
                                <a:lnTo>
                                  <a:pt x="35637" y="1804"/>
                                </a:lnTo>
                                <a:cubicBezTo>
                                  <a:pt x="35637" y="1804"/>
                                  <a:pt x="32753" y="14046"/>
                                  <a:pt x="23762" y="20524"/>
                                </a:cubicBezTo>
                                <a:cubicBezTo>
                                  <a:pt x="23762" y="20524"/>
                                  <a:pt x="14758" y="27725"/>
                                  <a:pt x="1080" y="27725"/>
                                </a:cubicBezTo>
                                <a:lnTo>
                                  <a:pt x="0" y="27659"/>
                                </a:lnTo>
                                <a:lnTo>
                                  <a:pt x="0" y="15895"/>
                                </a:lnTo>
                                <a:lnTo>
                                  <a:pt x="1080" y="16205"/>
                                </a:lnTo>
                                <a:cubicBezTo>
                                  <a:pt x="1080" y="16205"/>
                                  <a:pt x="8281" y="16205"/>
                                  <a:pt x="13678" y="12598"/>
                                </a:cubicBezTo>
                                <a:cubicBezTo>
                                  <a:pt x="13678" y="12598"/>
                                  <a:pt x="19076" y="8281"/>
                                  <a:pt x="219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9" name="Shape 1568"/>
                        <wps:cNvSpPr/>
                        <wps:spPr>
                          <a:xfrm>
                            <a:off x="5471274" y="446037"/>
                            <a:ext cx="43206" cy="81000"/>
                          </a:xfrm>
                          <a:custGeom>
                            <a:avLst/>
                            <a:gdLst/>
                            <a:ahLst/>
                            <a:cxnLst/>
                            <a:rect l="0" t="0" r="0" b="0"/>
                            <a:pathLst>
                              <a:path w="43206" h="81000">
                                <a:moveTo>
                                  <a:pt x="29159" y="0"/>
                                </a:moveTo>
                                <a:cubicBezTo>
                                  <a:pt x="29159" y="0"/>
                                  <a:pt x="36004" y="0"/>
                                  <a:pt x="43206" y="3963"/>
                                </a:cubicBezTo>
                                <a:lnTo>
                                  <a:pt x="38519" y="16561"/>
                                </a:lnTo>
                                <a:cubicBezTo>
                                  <a:pt x="38519" y="16561"/>
                                  <a:pt x="33477" y="13677"/>
                                  <a:pt x="28804" y="13677"/>
                                </a:cubicBezTo>
                                <a:cubicBezTo>
                                  <a:pt x="28804" y="13677"/>
                                  <a:pt x="24118" y="13677"/>
                                  <a:pt x="20523" y="16205"/>
                                </a:cubicBezTo>
                                <a:cubicBezTo>
                                  <a:pt x="20523" y="16205"/>
                                  <a:pt x="17285" y="19076"/>
                                  <a:pt x="15837" y="23761"/>
                                </a:cubicBezTo>
                                <a:cubicBezTo>
                                  <a:pt x="15837" y="23761"/>
                                  <a:pt x="13322" y="30962"/>
                                  <a:pt x="13322" y="39243"/>
                                </a:cubicBezTo>
                                <a:lnTo>
                                  <a:pt x="13322" y="81000"/>
                                </a:lnTo>
                                <a:lnTo>
                                  <a:pt x="0" y="81000"/>
                                </a:lnTo>
                                <a:lnTo>
                                  <a:pt x="0" y="1803"/>
                                </a:lnTo>
                                <a:lnTo>
                                  <a:pt x="12243" y="1803"/>
                                </a:lnTo>
                                <a:lnTo>
                                  <a:pt x="12243" y="13677"/>
                                </a:lnTo>
                                <a:cubicBezTo>
                                  <a:pt x="12243" y="13677"/>
                                  <a:pt x="16929" y="5042"/>
                                  <a:pt x="20523" y="2515"/>
                                </a:cubicBezTo>
                                <a:cubicBezTo>
                                  <a:pt x="20523" y="2515"/>
                                  <a:pt x="24486" y="0"/>
                                  <a:pt x="291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0" name="Shape 1569"/>
                        <wps:cNvSpPr/>
                        <wps:spPr>
                          <a:xfrm>
                            <a:off x="5414759" y="446037"/>
                            <a:ext cx="36360" cy="44285"/>
                          </a:xfrm>
                          <a:custGeom>
                            <a:avLst/>
                            <a:gdLst/>
                            <a:ahLst/>
                            <a:cxnLst/>
                            <a:rect l="0" t="0" r="0" b="0"/>
                            <a:pathLst>
                              <a:path w="36360" h="44285">
                                <a:moveTo>
                                  <a:pt x="356" y="0"/>
                                </a:moveTo>
                                <a:cubicBezTo>
                                  <a:pt x="356" y="0"/>
                                  <a:pt x="16193" y="0"/>
                                  <a:pt x="26277" y="10439"/>
                                </a:cubicBezTo>
                                <a:cubicBezTo>
                                  <a:pt x="26277" y="10439"/>
                                  <a:pt x="36360" y="21247"/>
                                  <a:pt x="36360" y="41046"/>
                                </a:cubicBezTo>
                                <a:cubicBezTo>
                                  <a:pt x="36360" y="41046"/>
                                  <a:pt x="36360" y="42126"/>
                                  <a:pt x="36360" y="44285"/>
                                </a:cubicBezTo>
                                <a:lnTo>
                                  <a:pt x="0" y="44285"/>
                                </a:lnTo>
                                <a:lnTo>
                                  <a:pt x="0" y="33477"/>
                                </a:lnTo>
                                <a:lnTo>
                                  <a:pt x="21958" y="33477"/>
                                </a:lnTo>
                                <a:cubicBezTo>
                                  <a:pt x="21958" y="33477"/>
                                  <a:pt x="21235" y="23406"/>
                                  <a:pt x="17272" y="18364"/>
                                </a:cubicBezTo>
                                <a:cubicBezTo>
                                  <a:pt x="17272" y="18364"/>
                                  <a:pt x="10795" y="10795"/>
                                  <a:pt x="356" y="10795"/>
                                </a:cubicBezTo>
                                <a:lnTo>
                                  <a:pt x="0" y="10846"/>
                                </a:lnTo>
                                <a:lnTo>
                                  <a:pt x="0" y="99"/>
                                </a:lnTo>
                                <a:lnTo>
                                  <a:pt x="3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5" name="Shape 1570"/>
                        <wps:cNvSpPr/>
                        <wps:spPr>
                          <a:xfrm>
                            <a:off x="5515204" y="420116"/>
                            <a:ext cx="38519" cy="108001"/>
                          </a:xfrm>
                          <a:custGeom>
                            <a:avLst/>
                            <a:gdLst/>
                            <a:ahLst/>
                            <a:cxnLst/>
                            <a:rect l="0" t="0" r="0" b="0"/>
                            <a:pathLst>
                              <a:path w="38519" h="108001">
                                <a:moveTo>
                                  <a:pt x="23038" y="0"/>
                                </a:moveTo>
                                <a:lnTo>
                                  <a:pt x="23038" y="27724"/>
                                </a:lnTo>
                                <a:lnTo>
                                  <a:pt x="36360" y="27724"/>
                                </a:lnTo>
                                <a:lnTo>
                                  <a:pt x="36360" y="37795"/>
                                </a:lnTo>
                                <a:lnTo>
                                  <a:pt x="23038" y="37795"/>
                                </a:lnTo>
                                <a:lnTo>
                                  <a:pt x="23038" y="84239"/>
                                </a:lnTo>
                                <a:cubicBezTo>
                                  <a:pt x="23038" y="84239"/>
                                  <a:pt x="23038" y="89636"/>
                                  <a:pt x="23393" y="91440"/>
                                </a:cubicBezTo>
                                <a:cubicBezTo>
                                  <a:pt x="23393" y="91440"/>
                                  <a:pt x="24117" y="92888"/>
                                  <a:pt x="25908" y="93967"/>
                                </a:cubicBezTo>
                                <a:cubicBezTo>
                                  <a:pt x="25908" y="93967"/>
                                  <a:pt x="27356" y="95047"/>
                                  <a:pt x="30594" y="95047"/>
                                </a:cubicBezTo>
                                <a:cubicBezTo>
                                  <a:pt x="30594" y="95047"/>
                                  <a:pt x="32753" y="95047"/>
                                  <a:pt x="36360" y="94679"/>
                                </a:cubicBezTo>
                                <a:lnTo>
                                  <a:pt x="38519" y="106566"/>
                                </a:lnTo>
                                <a:cubicBezTo>
                                  <a:pt x="38519" y="106566"/>
                                  <a:pt x="32753" y="108001"/>
                                  <a:pt x="28080" y="108001"/>
                                </a:cubicBezTo>
                                <a:cubicBezTo>
                                  <a:pt x="28080" y="108001"/>
                                  <a:pt x="20879" y="108001"/>
                                  <a:pt x="16916" y="105487"/>
                                </a:cubicBezTo>
                                <a:cubicBezTo>
                                  <a:pt x="16916" y="105487"/>
                                  <a:pt x="12954" y="103327"/>
                                  <a:pt x="11150" y="99365"/>
                                </a:cubicBezTo>
                                <a:cubicBezTo>
                                  <a:pt x="11150" y="99365"/>
                                  <a:pt x="9715" y="95403"/>
                                  <a:pt x="9715" y="83160"/>
                                </a:cubicBezTo>
                                <a:lnTo>
                                  <a:pt x="9715" y="37795"/>
                                </a:lnTo>
                                <a:lnTo>
                                  <a:pt x="0" y="37795"/>
                                </a:lnTo>
                                <a:lnTo>
                                  <a:pt x="0" y="27724"/>
                                </a:lnTo>
                                <a:lnTo>
                                  <a:pt x="9715" y="27724"/>
                                </a:lnTo>
                                <a:lnTo>
                                  <a:pt x="9715" y="7925"/>
                                </a:lnTo>
                                <a:lnTo>
                                  <a:pt x="230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6" name="Shape 1571"/>
                        <wps:cNvSpPr/>
                        <wps:spPr>
                          <a:xfrm>
                            <a:off x="3543833" y="651244"/>
                            <a:ext cx="108725" cy="78829"/>
                          </a:xfrm>
                          <a:custGeom>
                            <a:avLst/>
                            <a:gdLst/>
                            <a:ahLst/>
                            <a:cxnLst/>
                            <a:rect l="0" t="0" r="0" b="0"/>
                            <a:pathLst>
                              <a:path w="108725" h="78829">
                                <a:moveTo>
                                  <a:pt x="0" y="0"/>
                                </a:moveTo>
                                <a:lnTo>
                                  <a:pt x="14046" y="0"/>
                                </a:lnTo>
                                <a:lnTo>
                                  <a:pt x="26289" y="45720"/>
                                </a:lnTo>
                                <a:lnTo>
                                  <a:pt x="30962" y="62636"/>
                                </a:lnTo>
                                <a:cubicBezTo>
                                  <a:pt x="30962" y="62636"/>
                                  <a:pt x="31686" y="61189"/>
                                  <a:pt x="35281" y="46075"/>
                                </a:cubicBezTo>
                                <a:lnTo>
                                  <a:pt x="47879" y="0"/>
                                </a:lnTo>
                                <a:lnTo>
                                  <a:pt x="61569" y="0"/>
                                </a:lnTo>
                                <a:lnTo>
                                  <a:pt x="73444" y="45720"/>
                                </a:lnTo>
                                <a:lnTo>
                                  <a:pt x="77407" y="60833"/>
                                </a:lnTo>
                                <a:lnTo>
                                  <a:pt x="81724" y="45720"/>
                                </a:lnTo>
                                <a:lnTo>
                                  <a:pt x="95402" y="0"/>
                                </a:lnTo>
                                <a:lnTo>
                                  <a:pt x="108725" y="0"/>
                                </a:lnTo>
                                <a:lnTo>
                                  <a:pt x="83884" y="78829"/>
                                </a:lnTo>
                                <a:lnTo>
                                  <a:pt x="69850" y="78829"/>
                                </a:lnTo>
                                <a:lnTo>
                                  <a:pt x="57239" y="31673"/>
                                </a:lnTo>
                                <a:lnTo>
                                  <a:pt x="54369" y="18351"/>
                                </a:lnTo>
                                <a:lnTo>
                                  <a:pt x="38164" y="78829"/>
                                </a:lnTo>
                                <a:lnTo>
                                  <a:pt x="24130" y="7882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1" name="Shape 1572"/>
                        <wps:cNvSpPr/>
                        <wps:spPr>
                          <a:xfrm>
                            <a:off x="3663353" y="649493"/>
                            <a:ext cx="36544" cy="82309"/>
                          </a:xfrm>
                          <a:custGeom>
                            <a:avLst/>
                            <a:gdLst/>
                            <a:ahLst/>
                            <a:cxnLst/>
                            <a:rect l="0" t="0" r="0" b="0"/>
                            <a:pathLst>
                              <a:path w="36544" h="82309">
                                <a:moveTo>
                                  <a:pt x="36544" y="0"/>
                                </a:moveTo>
                                <a:lnTo>
                                  <a:pt x="36544" y="10817"/>
                                </a:lnTo>
                                <a:lnTo>
                                  <a:pt x="31639" y="11507"/>
                                </a:lnTo>
                                <a:cubicBezTo>
                                  <a:pt x="28534" y="12272"/>
                                  <a:pt x="24663" y="13802"/>
                                  <a:pt x="21603" y="16863"/>
                                </a:cubicBezTo>
                                <a:cubicBezTo>
                                  <a:pt x="21603" y="16863"/>
                                  <a:pt x="15125" y="23340"/>
                                  <a:pt x="14402" y="33780"/>
                                </a:cubicBezTo>
                                <a:lnTo>
                                  <a:pt x="36544" y="33780"/>
                                </a:lnTo>
                                <a:lnTo>
                                  <a:pt x="36544" y="44588"/>
                                </a:lnTo>
                                <a:lnTo>
                                  <a:pt x="13691" y="44588"/>
                                </a:lnTo>
                                <a:cubicBezTo>
                                  <a:pt x="13691" y="44588"/>
                                  <a:pt x="14402" y="57541"/>
                                  <a:pt x="21247" y="64742"/>
                                </a:cubicBezTo>
                                <a:cubicBezTo>
                                  <a:pt x="21247" y="64742"/>
                                  <a:pt x="22866" y="66362"/>
                                  <a:pt x="25746" y="67981"/>
                                </a:cubicBezTo>
                                <a:lnTo>
                                  <a:pt x="36544" y="70880"/>
                                </a:lnTo>
                                <a:lnTo>
                                  <a:pt x="36544" y="82309"/>
                                </a:lnTo>
                                <a:lnTo>
                                  <a:pt x="34944" y="82214"/>
                                </a:lnTo>
                                <a:cubicBezTo>
                                  <a:pt x="29593" y="81708"/>
                                  <a:pt x="17913" y="79684"/>
                                  <a:pt x="10083" y="71588"/>
                                </a:cubicBezTo>
                                <a:cubicBezTo>
                                  <a:pt x="10083" y="71588"/>
                                  <a:pt x="0" y="61148"/>
                                  <a:pt x="0" y="41705"/>
                                </a:cubicBezTo>
                                <a:cubicBezTo>
                                  <a:pt x="0" y="41705"/>
                                  <a:pt x="0" y="21905"/>
                                  <a:pt x="10083" y="11111"/>
                                </a:cubicBezTo>
                                <a:cubicBezTo>
                                  <a:pt x="10083" y="11111"/>
                                  <a:pt x="12693" y="8320"/>
                                  <a:pt x="17329" y="5529"/>
                                </a:cubicBezTo>
                                <a:lnTo>
                                  <a:pt x="365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2" name="Shape 1573"/>
                        <wps:cNvSpPr/>
                        <wps:spPr>
                          <a:xfrm>
                            <a:off x="3699898" y="704876"/>
                            <a:ext cx="35820" cy="27001"/>
                          </a:xfrm>
                          <a:custGeom>
                            <a:avLst/>
                            <a:gdLst/>
                            <a:ahLst/>
                            <a:cxnLst/>
                            <a:rect l="0" t="0" r="0" b="0"/>
                            <a:pathLst>
                              <a:path w="35820" h="27001">
                                <a:moveTo>
                                  <a:pt x="22142" y="0"/>
                                </a:moveTo>
                                <a:lnTo>
                                  <a:pt x="35820" y="1448"/>
                                </a:lnTo>
                                <a:cubicBezTo>
                                  <a:pt x="35820" y="1448"/>
                                  <a:pt x="32582" y="13678"/>
                                  <a:pt x="23577" y="20524"/>
                                </a:cubicBezTo>
                                <a:cubicBezTo>
                                  <a:pt x="23577" y="20524"/>
                                  <a:pt x="14586" y="27001"/>
                                  <a:pt x="1263" y="27001"/>
                                </a:cubicBezTo>
                                <a:lnTo>
                                  <a:pt x="0" y="26926"/>
                                </a:lnTo>
                                <a:lnTo>
                                  <a:pt x="0" y="15498"/>
                                </a:lnTo>
                                <a:lnTo>
                                  <a:pt x="1263" y="15837"/>
                                </a:lnTo>
                                <a:cubicBezTo>
                                  <a:pt x="1263" y="15837"/>
                                  <a:pt x="8464" y="15837"/>
                                  <a:pt x="13506" y="12243"/>
                                </a:cubicBezTo>
                                <a:cubicBezTo>
                                  <a:pt x="13506" y="12243"/>
                                  <a:pt x="18904" y="8281"/>
                                  <a:pt x="221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3" name="Shape 1574"/>
                        <wps:cNvSpPr/>
                        <wps:spPr>
                          <a:xfrm>
                            <a:off x="3802672" y="649440"/>
                            <a:ext cx="34925" cy="82436"/>
                          </a:xfrm>
                          <a:custGeom>
                            <a:avLst/>
                            <a:gdLst/>
                            <a:ahLst/>
                            <a:cxnLst/>
                            <a:rect l="0" t="0" r="0" b="0"/>
                            <a:pathLst>
                              <a:path w="34925" h="82436">
                                <a:moveTo>
                                  <a:pt x="33490" y="0"/>
                                </a:moveTo>
                                <a:lnTo>
                                  <a:pt x="34925" y="121"/>
                                </a:lnTo>
                                <a:lnTo>
                                  <a:pt x="34925" y="11283"/>
                                </a:lnTo>
                                <a:lnTo>
                                  <a:pt x="34569" y="11164"/>
                                </a:lnTo>
                                <a:cubicBezTo>
                                  <a:pt x="34569" y="11164"/>
                                  <a:pt x="25921" y="11164"/>
                                  <a:pt x="19799" y="18352"/>
                                </a:cubicBezTo>
                                <a:cubicBezTo>
                                  <a:pt x="19799" y="18352"/>
                                  <a:pt x="13691" y="25553"/>
                                  <a:pt x="13691" y="41402"/>
                                </a:cubicBezTo>
                                <a:cubicBezTo>
                                  <a:pt x="13691" y="41402"/>
                                  <a:pt x="13691" y="56515"/>
                                  <a:pt x="20167" y="64071"/>
                                </a:cubicBezTo>
                                <a:cubicBezTo>
                                  <a:pt x="20167" y="64071"/>
                                  <a:pt x="21787" y="65872"/>
                                  <a:pt x="24485" y="67672"/>
                                </a:cubicBezTo>
                                <a:lnTo>
                                  <a:pt x="34925" y="71154"/>
                                </a:lnTo>
                                <a:lnTo>
                                  <a:pt x="34925" y="82063"/>
                                </a:lnTo>
                                <a:lnTo>
                                  <a:pt x="33845" y="82436"/>
                                </a:lnTo>
                                <a:cubicBezTo>
                                  <a:pt x="33845" y="82436"/>
                                  <a:pt x="24485" y="82436"/>
                                  <a:pt x="16561" y="77394"/>
                                </a:cubicBezTo>
                                <a:cubicBezTo>
                                  <a:pt x="16561" y="77394"/>
                                  <a:pt x="8649" y="71996"/>
                                  <a:pt x="4331" y="62636"/>
                                </a:cubicBezTo>
                                <a:cubicBezTo>
                                  <a:pt x="4331" y="62636"/>
                                  <a:pt x="0" y="53277"/>
                                  <a:pt x="0" y="41402"/>
                                </a:cubicBezTo>
                                <a:cubicBezTo>
                                  <a:pt x="0" y="41402"/>
                                  <a:pt x="0" y="29514"/>
                                  <a:pt x="3962" y="19800"/>
                                </a:cubicBezTo>
                                <a:cubicBezTo>
                                  <a:pt x="3962" y="19800"/>
                                  <a:pt x="7925" y="10084"/>
                                  <a:pt x="15849" y="5042"/>
                                </a:cubicBezTo>
                                <a:cubicBezTo>
                                  <a:pt x="15849" y="5042"/>
                                  <a:pt x="23762" y="0"/>
                                  <a:pt x="334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4" name="Shape 1575"/>
                        <wps:cNvSpPr/>
                        <wps:spPr>
                          <a:xfrm>
                            <a:off x="3756596" y="649440"/>
                            <a:ext cx="42837" cy="80632"/>
                          </a:xfrm>
                          <a:custGeom>
                            <a:avLst/>
                            <a:gdLst/>
                            <a:ahLst/>
                            <a:cxnLst/>
                            <a:rect l="0" t="0" r="0" b="0"/>
                            <a:pathLst>
                              <a:path w="42837" h="80632">
                                <a:moveTo>
                                  <a:pt x="29159" y="0"/>
                                </a:moveTo>
                                <a:cubicBezTo>
                                  <a:pt x="29159" y="0"/>
                                  <a:pt x="36005" y="0"/>
                                  <a:pt x="42837" y="4318"/>
                                </a:cubicBezTo>
                                <a:lnTo>
                                  <a:pt x="38164" y="16561"/>
                                </a:lnTo>
                                <a:cubicBezTo>
                                  <a:pt x="38164" y="16561"/>
                                  <a:pt x="33477" y="13678"/>
                                  <a:pt x="28435" y="13678"/>
                                </a:cubicBezTo>
                                <a:cubicBezTo>
                                  <a:pt x="28435" y="13678"/>
                                  <a:pt x="24118" y="13678"/>
                                  <a:pt x="20523" y="16561"/>
                                </a:cubicBezTo>
                                <a:cubicBezTo>
                                  <a:pt x="20523" y="16561"/>
                                  <a:pt x="16916" y="19076"/>
                                  <a:pt x="15837" y="23761"/>
                                </a:cubicBezTo>
                                <a:cubicBezTo>
                                  <a:pt x="15837" y="23761"/>
                                  <a:pt x="13322" y="30962"/>
                                  <a:pt x="13322" y="39243"/>
                                </a:cubicBezTo>
                                <a:lnTo>
                                  <a:pt x="13322" y="80632"/>
                                </a:lnTo>
                                <a:lnTo>
                                  <a:pt x="0" y="80632"/>
                                </a:lnTo>
                                <a:lnTo>
                                  <a:pt x="0" y="1804"/>
                                </a:lnTo>
                                <a:lnTo>
                                  <a:pt x="11887" y="1804"/>
                                </a:lnTo>
                                <a:lnTo>
                                  <a:pt x="11887" y="13678"/>
                                </a:lnTo>
                                <a:cubicBezTo>
                                  <a:pt x="11887" y="13678"/>
                                  <a:pt x="16561" y="5397"/>
                                  <a:pt x="20523" y="2883"/>
                                </a:cubicBezTo>
                                <a:cubicBezTo>
                                  <a:pt x="20523" y="2883"/>
                                  <a:pt x="24486" y="0"/>
                                  <a:pt x="291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5" name="Shape 1576"/>
                        <wps:cNvSpPr/>
                        <wps:spPr>
                          <a:xfrm>
                            <a:off x="3699898" y="649440"/>
                            <a:ext cx="36176" cy="44641"/>
                          </a:xfrm>
                          <a:custGeom>
                            <a:avLst/>
                            <a:gdLst/>
                            <a:ahLst/>
                            <a:cxnLst/>
                            <a:rect l="0" t="0" r="0" b="0"/>
                            <a:pathLst>
                              <a:path w="36176" h="44641">
                                <a:moveTo>
                                  <a:pt x="184" y="0"/>
                                </a:moveTo>
                                <a:cubicBezTo>
                                  <a:pt x="184" y="0"/>
                                  <a:pt x="16021" y="0"/>
                                  <a:pt x="26105" y="10795"/>
                                </a:cubicBezTo>
                                <a:cubicBezTo>
                                  <a:pt x="26105" y="10795"/>
                                  <a:pt x="36176" y="21603"/>
                                  <a:pt x="36176" y="41034"/>
                                </a:cubicBezTo>
                                <a:cubicBezTo>
                                  <a:pt x="36176" y="41034"/>
                                  <a:pt x="36176" y="42481"/>
                                  <a:pt x="36176" y="44641"/>
                                </a:cubicBezTo>
                                <a:lnTo>
                                  <a:pt x="0" y="44641"/>
                                </a:lnTo>
                                <a:lnTo>
                                  <a:pt x="0" y="33833"/>
                                </a:lnTo>
                                <a:lnTo>
                                  <a:pt x="22142" y="33833"/>
                                </a:lnTo>
                                <a:cubicBezTo>
                                  <a:pt x="22142" y="33833"/>
                                  <a:pt x="21418" y="23761"/>
                                  <a:pt x="17101" y="18720"/>
                                </a:cubicBezTo>
                                <a:cubicBezTo>
                                  <a:pt x="17101" y="18720"/>
                                  <a:pt x="10623" y="10795"/>
                                  <a:pt x="540" y="10795"/>
                                </a:cubicBezTo>
                                <a:lnTo>
                                  <a:pt x="0" y="10870"/>
                                </a:lnTo>
                                <a:lnTo>
                                  <a:pt x="0" y="53"/>
                                </a:lnTo>
                                <a:lnTo>
                                  <a:pt x="1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6" name="Shape 1577"/>
                        <wps:cNvSpPr/>
                        <wps:spPr>
                          <a:xfrm>
                            <a:off x="3892321" y="649491"/>
                            <a:ext cx="36538" cy="82311"/>
                          </a:xfrm>
                          <a:custGeom>
                            <a:avLst/>
                            <a:gdLst/>
                            <a:ahLst/>
                            <a:cxnLst/>
                            <a:rect l="0" t="0" r="0" b="0"/>
                            <a:pathLst>
                              <a:path w="36538" h="82311">
                                <a:moveTo>
                                  <a:pt x="36538" y="0"/>
                                </a:moveTo>
                                <a:lnTo>
                                  <a:pt x="36538" y="10819"/>
                                </a:lnTo>
                                <a:lnTo>
                                  <a:pt x="31626" y="11509"/>
                                </a:lnTo>
                                <a:cubicBezTo>
                                  <a:pt x="28521" y="12274"/>
                                  <a:pt x="24651" y="13804"/>
                                  <a:pt x="21590" y="16865"/>
                                </a:cubicBezTo>
                                <a:cubicBezTo>
                                  <a:pt x="21590" y="16865"/>
                                  <a:pt x="15113" y="23342"/>
                                  <a:pt x="14402" y="33782"/>
                                </a:cubicBezTo>
                                <a:lnTo>
                                  <a:pt x="36538" y="33782"/>
                                </a:lnTo>
                                <a:lnTo>
                                  <a:pt x="36538" y="44590"/>
                                </a:lnTo>
                                <a:lnTo>
                                  <a:pt x="13678" y="44590"/>
                                </a:lnTo>
                                <a:cubicBezTo>
                                  <a:pt x="13678" y="44590"/>
                                  <a:pt x="14402" y="57543"/>
                                  <a:pt x="21234" y="64744"/>
                                </a:cubicBezTo>
                                <a:cubicBezTo>
                                  <a:pt x="21234" y="64744"/>
                                  <a:pt x="22854" y="66363"/>
                                  <a:pt x="25733" y="67983"/>
                                </a:cubicBezTo>
                                <a:lnTo>
                                  <a:pt x="36538" y="70884"/>
                                </a:lnTo>
                                <a:lnTo>
                                  <a:pt x="36538" y="82311"/>
                                </a:lnTo>
                                <a:lnTo>
                                  <a:pt x="34932" y="82216"/>
                                </a:lnTo>
                                <a:cubicBezTo>
                                  <a:pt x="29581" y="81710"/>
                                  <a:pt x="17900" y="79686"/>
                                  <a:pt x="10071" y="71589"/>
                                </a:cubicBezTo>
                                <a:cubicBezTo>
                                  <a:pt x="10071" y="71589"/>
                                  <a:pt x="0" y="61150"/>
                                  <a:pt x="0" y="41707"/>
                                </a:cubicBezTo>
                                <a:cubicBezTo>
                                  <a:pt x="0" y="41707"/>
                                  <a:pt x="0" y="21907"/>
                                  <a:pt x="10071" y="11113"/>
                                </a:cubicBezTo>
                                <a:cubicBezTo>
                                  <a:pt x="10071" y="11113"/>
                                  <a:pt x="12681" y="8322"/>
                                  <a:pt x="17316" y="5531"/>
                                </a:cubicBezTo>
                                <a:lnTo>
                                  <a:pt x="365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7" name="Shape 1578"/>
                        <wps:cNvSpPr/>
                        <wps:spPr>
                          <a:xfrm>
                            <a:off x="3837597" y="620637"/>
                            <a:ext cx="33477" cy="110867"/>
                          </a:xfrm>
                          <a:custGeom>
                            <a:avLst/>
                            <a:gdLst/>
                            <a:ahLst/>
                            <a:cxnLst/>
                            <a:rect l="0" t="0" r="0" b="0"/>
                            <a:pathLst>
                              <a:path w="33477" h="110867">
                                <a:moveTo>
                                  <a:pt x="20523" y="0"/>
                                </a:moveTo>
                                <a:lnTo>
                                  <a:pt x="33477" y="0"/>
                                </a:lnTo>
                                <a:lnTo>
                                  <a:pt x="33477" y="109436"/>
                                </a:lnTo>
                                <a:lnTo>
                                  <a:pt x="21234" y="109436"/>
                                </a:lnTo>
                                <a:lnTo>
                                  <a:pt x="21234" y="99720"/>
                                </a:lnTo>
                                <a:cubicBezTo>
                                  <a:pt x="21234" y="99720"/>
                                  <a:pt x="19345" y="102600"/>
                                  <a:pt x="15611" y="105480"/>
                                </a:cubicBezTo>
                                <a:lnTo>
                                  <a:pt x="0" y="110867"/>
                                </a:lnTo>
                                <a:lnTo>
                                  <a:pt x="0" y="99958"/>
                                </a:lnTo>
                                <a:lnTo>
                                  <a:pt x="355" y="100076"/>
                                </a:lnTo>
                                <a:cubicBezTo>
                                  <a:pt x="355" y="100076"/>
                                  <a:pt x="9004" y="100076"/>
                                  <a:pt x="15125" y="93243"/>
                                </a:cubicBezTo>
                                <a:cubicBezTo>
                                  <a:pt x="15125" y="93243"/>
                                  <a:pt x="21234" y="86043"/>
                                  <a:pt x="21234" y="71285"/>
                                </a:cubicBezTo>
                                <a:cubicBezTo>
                                  <a:pt x="21234" y="71285"/>
                                  <a:pt x="21234" y="55080"/>
                                  <a:pt x="15125" y="47523"/>
                                </a:cubicBezTo>
                                <a:cubicBezTo>
                                  <a:pt x="15125" y="47523"/>
                                  <a:pt x="13595" y="45634"/>
                                  <a:pt x="10895" y="43745"/>
                                </a:cubicBezTo>
                                <a:lnTo>
                                  <a:pt x="0" y="40087"/>
                                </a:lnTo>
                                <a:lnTo>
                                  <a:pt x="0" y="28925"/>
                                </a:lnTo>
                                <a:lnTo>
                                  <a:pt x="2840" y="29164"/>
                                </a:lnTo>
                                <a:cubicBezTo>
                                  <a:pt x="5315" y="29524"/>
                                  <a:pt x="8465" y="30245"/>
                                  <a:pt x="11163" y="31686"/>
                                </a:cubicBezTo>
                                <a:cubicBezTo>
                                  <a:pt x="11163" y="31686"/>
                                  <a:pt x="16561" y="34925"/>
                                  <a:pt x="20523" y="39598"/>
                                </a:cubicBezTo>
                                <a:lnTo>
                                  <a:pt x="205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8" name="Shape 1579"/>
                        <wps:cNvSpPr/>
                        <wps:spPr>
                          <a:xfrm>
                            <a:off x="3928859" y="704876"/>
                            <a:ext cx="35814" cy="27001"/>
                          </a:xfrm>
                          <a:custGeom>
                            <a:avLst/>
                            <a:gdLst/>
                            <a:ahLst/>
                            <a:cxnLst/>
                            <a:rect l="0" t="0" r="0" b="0"/>
                            <a:pathLst>
                              <a:path w="35814" h="27001">
                                <a:moveTo>
                                  <a:pt x="22136" y="0"/>
                                </a:moveTo>
                                <a:lnTo>
                                  <a:pt x="35814" y="1448"/>
                                </a:lnTo>
                                <a:cubicBezTo>
                                  <a:pt x="35814" y="1448"/>
                                  <a:pt x="32576" y="13678"/>
                                  <a:pt x="23584" y="20524"/>
                                </a:cubicBezTo>
                                <a:cubicBezTo>
                                  <a:pt x="23584" y="20524"/>
                                  <a:pt x="14580" y="27001"/>
                                  <a:pt x="1258" y="27001"/>
                                </a:cubicBezTo>
                                <a:lnTo>
                                  <a:pt x="0" y="26927"/>
                                </a:lnTo>
                                <a:lnTo>
                                  <a:pt x="0" y="15499"/>
                                </a:lnTo>
                                <a:lnTo>
                                  <a:pt x="1258" y="15837"/>
                                </a:lnTo>
                                <a:cubicBezTo>
                                  <a:pt x="1258" y="15837"/>
                                  <a:pt x="8458" y="15837"/>
                                  <a:pt x="13500" y="12243"/>
                                </a:cubicBezTo>
                                <a:cubicBezTo>
                                  <a:pt x="13500" y="12243"/>
                                  <a:pt x="18898" y="8281"/>
                                  <a:pt x="221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9" name="Shape 1580"/>
                        <wps:cNvSpPr/>
                        <wps:spPr>
                          <a:xfrm>
                            <a:off x="3985920" y="649440"/>
                            <a:ext cx="63716" cy="80632"/>
                          </a:xfrm>
                          <a:custGeom>
                            <a:avLst/>
                            <a:gdLst/>
                            <a:ahLst/>
                            <a:cxnLst/>
                            <a:rect l="0" t="0" r="0" b="0"/>
                            <a:pathLst>
                              <a:path w="63716" h="80632">
                                <a:moveTo>
                                  <a:pt x="37071" y="0"/>
                                </a:moveTo>
                                <a:cubicBezTo>
                                  <a:pt x="37071" y="0"/>
                                  <a:pt x="43917" y="0"/>
                                  <a:pt x="50038" y="2515"/>
                                </a:cubicBezTo>
                                <a:cubicBezTo>
                                  <a:pt x="50038" y="2515"/>
                                  <a:pt x="56159" y="5042"/>
                                  <a:pt x="59043" y="9360"/>
                                </a:cubicBezTo>
                                <a:cubicBezTo>
                                  <a:pt x="59043" y="9360"/>
                                  <a:pt x="61913" y="13322"/>
                                  <a:pt x="63360" y="19076"/>
                                </a:cubicBezTo>
                                <a:cubicBezTo>
                                  <a:pt x="63360" y="19076"/>
                                  <a:pt x="63716" y="22682"/>
                                  <a:pt x="63716" y="32042"/>
                                </a:cubicBezTo>
                                <a:lnTo>
                                  <a:pt x="63716" y="80632"/>
                                </a:lnTo>
                                <a:lnTo>
                                  <a:pt x="50762" y="80632"/>
                                </a:lnTo>
                                <a:lnTo>
                                  <a:pt x="50762" y="32753"/>
                                </a:lnTo>
                                <a:cubicBezTo>
                                  <a:pt x="50762" y="32753"/>
                                  <a:pt x="50762" y="24473"/>
                                  <a:pt x="48959" y="20524"/>
                                </a:cubicBezTo>
                                <a:cubicBezTo>
                                  <a:pt x="48959" y="20524"/>
                                  <a:pt x="47523" y="16561"/>
                                  <a:pt x="43561" y="14033"/>
                                </a:cubicBezTo>
                                <a:cubicBezTo>
                                  <a:pt x="43561" y="14033"/>
                                  <a:pt x="39599" y="11519"/>
                                  <a:pt x="34201" y="11519"/>
                                </a:cubicBezTo>
                                <a:cubicBezTo>
                                  <a:pt x="34201" y="11519"/>
                                  <a:pt x="25552" y="11519"/>
                                  <a:pt x="19431" y="16916"/>
                                </a:cubicBezTo>
                                <a:cubicBezTo>
                                  <a:pt x="19431" y="16916"/>
                                  <a:pt x="12954" y="22314"/>
                                  <a:pt x="12954" y="37440"/>
                                </a:cubicBezTo>
                                <a:lnTo>
                                  <a:pt x="12954" y="80632"/>
                                </a:lnTo>
                                <a:lnTo>
                                  <a:pt x="0" y="80632"/>
                                </a:lnTo>
                                <a:lnTo>
                                  <a:pt x="0" y="1804"/>
                                </a:lnTo>
                                <a:lnTo>
                                  <a:pt x="11519" y="1804"/>
                                </a:lnTo>
                                <a:lnTo>
                                  <a:pt x="11519" y="12954"/>
                                </a:lnTo>
                                <a:cubicBezTo>
                                  <a:pt x="11519" y="12954"/>
                                  <a:pt x="20523" y="0"/>
                                  <a:pt x="370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0" name="Shape 1581"/>
                        <wps:cNvSpPr/>
                        <wps:spPr>
                          <a:xfrm>
                            <a:off x="3928859" y="649440"/>
                            <a:ext cx="36183" cy="44641"/>
                          </a:xfrm>
                          <a:custGeom>
                            <a:avLst/>
                            <a:gdLst/>
                            <a:ahLst/>
                            <a:cxnLst/>
                            <a:rect l="0" t="0" r="0" b="0"/>
                            <a:pathLst>
                              <a:path w="36183" h="44641">
                                <a:moveTo>
                                  <a:pt x="178" y="0"/>
                                </a:moveTo>
                                <a:cubicBezTo>
                                  <a:pt x="178" y="0"/>
                                  <a:pt x="16015" y="0"/>
                                  <a:pt x="26099" y="10795"/>
                                </a:cubicBezTo>
                                <a:cubicBezTo>
                                  <a:pt x="26099" y="10795"/>
                                  <a:pt x="36183" y="21603"/>
                                  <a:pt x="36183" y="41034"/>
                                </a:cubicBezTo>
                                <a:cubicBezTo>
                                  <a:pt x="36183" y="41034"/>
                                  <a:pt x="36183" y="42481"/>
                                  <a:pt x="36183" y="44641"/>
                                </a:cubicBezTo>
                                <a:lnTo>
                                  <a:pt x="0" y="44641"/>
                                </a:lnTo>
                                <a:lnTo>
                                  <a:pt x="0" y="33833"/>
                                </a:lnTo>
                                <a:lnTo>
                                  <a:pt x="22136" y="33833"/>
                                </a:lnTo>
                                <a:cubicBezTo>
                                  <a:pt x="22136" y="33833"/>
                                  <a:pt x="21412" y="23761"/>
                                  <a:pt x="17094" y="18720"/>
                                </a:cubicBezTo>
                                <a:cubicBezTo>
                                  <a:pt x="17094" y="18720"/>
                                  <a:pt x="10618" y="10795"/>
                                  <a:pt x="534" y="10795"/>
                                </a:cubicBezTo>
                                <a:lnTo>
                                  <a:pt x="0" y="10870"/>
                                </a:lnTo>
                                <a:lnTo>
                                  <a:pt x="0" y="51"/>
                                </a:lnTo>
                                <a:lnTo>
                                  <a:pt x="1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1" name="Rectangle 1582"/>
                        <wps:cNvSpPr/>
                        <wps:spPr>
                          <a:xfrm>
                            <a:off x="851395" y="2185109"/>
                            <a:ext cx="579408" cy="207536"/>
                          </a:xfrm>
                          <a:prstGeom prst="rect">
                            <a:avLst/>
                          </a:prstGeom>
                          <a:ln>
                            <a:noFill/>
                          </a:ln>
                        </wps:spPr>
                        <wps:txbx>
                          <w:txbxContent>
                            <w:p w14:paraId="052A705D" w14:textId="77777777" w:rsidR="006118A4" w:rsidRDefault="006118A4" w:rsidP="00925720">
                              <w:r>
                                <w:rPr>
                                  <w:rFonts w:ascii="Liberation Sans" w:eastAsia="Liberation Sans" w:hAnsi="Liberation Sans" w:cs="Liberation Sans"/>
                                </w:rPr>
                                <w:t>ändern</w:t>
                              </w:r>
                            </w:p>
                          </w:txbxContent>
                        </wps:txbx>
                        <wps:bodyPr horzOverflow="overflow" vert="horz" lIns="0" tIns="0" rIns="0" bIns="0" rtlCol="0">
                          <a:noAutofit/>
                        </wps:bodyPr>
                      </wps:wsp>
                      <wps:wsp>
                        <wps:cNvPr id="1032" name="Rectangle 1583"/>
                        <wps:cNvSpPr/>
                        <wps:spPr>
                          <a:xfrm>
                            <a:off x="5207394" y="4140998"/>
                            <a:ext cx="527022" cy="207537"/>
                          </a:xfrm>
                          <a:prstGeom prst="rect">
                            <a:avLst/>
                          </a:prstGeom>
                          <a:ln>
                            <a:noFill/>
                          </a:ln>
                        </wps:spPr>
                        <wps:txbx>
                          <w:txbxContent>
                            <w:p w14:paraId="48255FB3" w14:textId="77777777" w:rsidR="006118A4" w:rsidRDefault="006118A4" w:rsidP="00925720">
                              <w:r>
                                <w:rPr>
                                  <w:rFonts w:ascii="Liberation Sans" w:eastAsia="Liberation Sans" w:hAnsi="Liberation Sans" w:cs="Liberation Sans"/>
                                </w:rPr>
                                <w:t>Admin</w:t>
                              </w:r>
                            </w:p>
                          </w:txbxContent>
                        </wps:txbx>
                        <wps:bodyPr horzOverflow="overflow" vert="horz" lIns="0" tIns="0" rIns="0" bIns="0" rtlCol="0">
                          <a:noAutofit/>
                        </wps:bodyPr>
                      </wps:wsp>
                      <wps:wsp>
                        <wps:cNvPr id="1033" name="Shape 1584"/>
                        <wps:cNvSpPr/>
                        <wps:spPr>
                          <a:xfrm>
                            <a:off x="1689113" y="2159280"/>
                            <a:ext cx="1549806" cy="228956"/>
                          </a:xfrm>
                          <a:custGeom>
                            <a:avLst/>
                            <a:gdLst/>
                            <a:ahLst/>
                            <a:cxnLst/>
                            <a:rect l="0" t="0" r="0" b="0"/>
                            <a:pathLst>
                              <a:path w="1549806" h="228956">
                                <a:moveTo>
                                  <a:pt x="1549806" y="228956"/>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4" name="Shape 1585"/>
                        <wps:cNvSpPr/>
                        <wps:spPr>
                          <a:xfrm>
                            <a:off x="1689113" y="2159280"/>
                            <a:ext cx="127445" cy="89281"/>
                          </a:xfrm>
                          <a:custGeom>
                            <a:avLst/>
                            <a:gdLst/>
                            <a:ahLst/>
                            <a:cxnLst/>
                            <a:rect l="0" t="0" r="0" b="0"/>
                            <a:pathLst>
                              <a:path w="127445" h="89281">
                                <a:moveTo>
                                  <a:pt x="0" y="0"/>
                                </a:moveTo>
                                <a:lnTo>
                                  <a:pt x="127445" y="8928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5" name="Shape 1586"/>
                        <wps:cNvSpPr/>
                        <wps:spPr>
                          <a:xfrm>
                            <a:off x="1689113" y="2095564"/>
                            <a:ext cx="140043" cy="64072"/>
                          </a:xfrm>
                          <a:custGeom>
                            <a:avLst/>
                            <a:gdLst/>
                            <a:ahLst/>
                            <a:cxnLst/>
                            <a:rect l="0" t="0" r="0" b="0"/>
                            <a:pathLst>
                              <a:path w="140043" h="64072">
                                <a:moveTo>
                                  <a:pt x="0" y="64072"/>
                                </a:moveTo>
                                <a:lnTo>
                                  <a:pt x="14004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6" name="Shape 1587"/>
                        <wps:cNvSpPr/>
                        <wps:spPr>
                          <a:xfrm>
                            <a:off x="1689113" y="584277"/>
                            <a:ext cx="1727644" cy="1499044"/>
                          </a:xfrm>
                          <a:custGeom>
                            <a:avLst/>
                            <a:gdLst/>
                            <a:ahLst/>
                            <a:cxnLst/>
                            <a:rect l="0" t="0" r="0" b="0"/>
                            <a:pathLst>
                              <a:path w="1727644" h="1499044">
                                <a:moveTo>
                                  <a:pt x="1727644" y="1499044"/>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7" name="Shape 1588"/>
                        <wps:cNvSpPr/>
                        <wps:spPr>
                          <a:xfrm>
                            <a:off x="1689113" y="584277"/>
                            <a:ext cx="64084" cy="152997"/>
                          </a:xfrm>
                          <a:custGeom>
                            <a:avLst/>
                            <a:gdLst/>
                            <a:ahLst/>
                            <a:cxnLst/>
                            <a:rect l="0" t="0" r="0" b="0"/>
                            <a:pathLst>
                              <a:path w="64084" h="152997">
                                <a:moveTo>
                                  <a:pt x="0" y="0"/>
                                </a:moveTo>
                                <a:lnTo>
                                  <a:pt x="64084" y="152997"/>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8" name="Shape 1589"/>
                        <wps:cNvSpPr/>
                        <wps:spPr>
                          <a:xfrm>
                            <a:off x="1689113" y="584277"/>
                            <a:ext cx="153010" cy="25920"/>
                          </a:xfrm>
                          <a:custGeom>
                            <a:avLst/>
                            <a:gdLst/>
                            <a:ahLst/>
                            <a:cxnLst/>
                            <a:rect l="0" t="0" r="0" b="0"/>
                            <a:pathLst>
                              <a:path w="153010" h="25920">
                                <a:moveTo>
                                  <a:pt x="0" y="0"/>
                                </a:moveTo>
                                <a:lnTo>
                                  <a:pt x="153010" y="2592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39" name="Shape 1590"/>
                        <wps:cNvSpPr/>
                        <wps:spPr>
                          <a:xfrm>
                            <a:off x="1689113" y="2387880"/>
                            <a:ext cx="1549806" cy="559079"/>
                          </a:xfrm>
                          <a:custGeom>
                            <a:avLst/>
                            <a:gdLst/>
                            <a:ahLst/>
                            <a:cxnLst/>
                            <a:rect l="0" t="0" r="0" b="0"/>
                            <a:pathLst>
                              <a:path w="1549806" h="559079">
                                <a:moveTo>
                                  <a:pt x="1549806" y="0"/>
                                </a:moveTo>
                                <a:lnTo>
                                  <a:pt x="0" y="559079"/>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0" name="Shape 1591"/>
                        <wps:cNvSpPr/>
                        <wps:spPr>
                          <a:xfrm>
                            <a:off x="1689113" y="2946604"/>
                            <a:ext cx="165608" cy="12953"/>
                          </a:xfrm>
                          <a:custGeom>
                            <a:avLst/>
                            <a:gdLst/>
                            <a:ahLst/>
                            <a:cxnLst/>
                            <a:rect l="0" t="0" r="0" b="0"/>
                            <a:pathLst>
                              <a:path w="165608" h="12953">
                                <a:moveTo>
                                  <a:pt x="0" y="0"/>
                                </a:moveTo>
                                <a:lnTo>
                                  <a:pt x="165608" y="1295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1" name="Shape 1592"/>
                        <wps:cNvSpPr/>
                        <wps:spPr>
                          <a:xfrm>
                            <a:off x="1689113" y="2819515"/>
                            <a:ext cx="114846" cy="127444"/>
                          </a:xfrm>
                          <a:custGeom>
                            <a:avLst/>
                            <a:gdLst/>
                            <a:ahLst/>
                            <a:cxnLst/>
                            <a:rect l="0" t="0" r="0" b="0"/>
                            <a:pathLst>
                              <a:path w="114846" h="127444">
                                <a:moveTo>
                                  <a:pt x="0" y="127444"/>
                                </a:moveTo>
                                <a:lnTo>
                                  <a:pt x="114846"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2" name="Shape 1593"/>
                        <wps:cNvSpPr/>
                        <wps:spPr>
                          <a:xfrm>
                            <a:off x="1689113" y="2565718"/>
                            <a:ext cx="1549806" cy="1143356"/>
                          </a:xfrm>
                          <a:custGeom>
                            <a:avLst/>
                            <a:gdLst/>
                            <a:ahLst/>
                            <a:cxnLst/>
                            <a:rect l="0" t="0" r="0" b="0"/>
                            <a:pathLst>
                              <a:path w="1549806" h="1143356">
                                <a:moveTo>
                                  <a:pt x="1549806" y="0"/>
                                </a:moveTo>
                                <a:lnTo>
                                  <a:pt x="0" y="114335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3" name="Shape 1594"/>
                        <wps:cNvSpPr/>
                        <wps:spPr>
                          <a:xfrm>
                            <a:off x="1689113" y="3683153"/>
                            <a:ext cx="153010" cy="25921"/>
                          </a:xfrm>
                          <a:custGeom>
                            <a:avLst/>
                            <a:gdLst/>
                            <a:ahLst/>
                            <a:cxnLst/>
                            <a:rect l="0" t="0" r="0" b="0"/>
                            <a:pathLst>
                              <a:path w="153010" h="25921">
                                <a:moveTo>
                                  <a:pt x="0" y="25921"/>
                                </a:moveTo>
                                <a:lnTo>
                                  <a:pt x="15301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4" name="Shape 1595"/>
                        <wps:cNvSpPr/>
                        <wps:spPr>
                          <a:xfrm>
                            <a:off x="1689113" y="3556077"/>
                            <a:ext cx="64084" cy="152997"/>
                          </a:xfrm>
                          <a:custGeom>
                            <a:avLst/>
                            <a:gdLst/>
                            <a:ahLst/>
                            <a:cxnLst/>
                            <a:rect l="0" t="0" r="0" b="0"/>
                            <a:pathLst>
                              <a:path w="64084" h="152997">
                                <a:moveTo>
                                  <a:pt x="0" y="152997"/>
                                </a:moveTo>
                                <a:lnTo>
                                  <a:pt x="64084"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5" name="Shape 1596"/>
                        <wps:cNvSpPr/>
                        <wps:spPr>
                          <a:xfrm>
                            <a:off x="1689113" y="1371600"/>
                            <a:ext cx="1549806" cy="902157"/>
                          </a:xfrm>
                          <a:custGeom>
                            <a:avLst/>
                            <a:gdLst/>
                            <a:ahLst/>
                            <a:cxnLst/>
                            <a:rect l="0" t="0" r="0" b="0"/>
                            <a:pathLst>
                              <a:path w="1549806" h="902157">
                                <a:moveTo>
                                  <a:pt x="1549806" y="902157"/>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6" name="Shape 1597"/>
                        <wps:cNvSpPr/>
                        <wps:spPr>
                          <a:xfrm>
                            <a:off x="1689113" y="1371600"/>
                            <a:ext cx="76683" cy="140043"/>
                          </a:xfrm>
                          <a:custGeom>
                            <a:avLst/>
                            <a:gdLst/>
                            <a:ahLst/>
                            <a:cxnLst/>
                            <a:rect l="0" t="0" r="0" b="0"/>
                            <a:pathLst>
                              <a:path w="76683" h="140043">
                                <a:moveTo>
                                  <a:pt x="0" y="0"/>
                                </a:moveTo>
                                <a:lnTo>
                                  <a:pt x="76683" y="14004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7" name="Shape 1598"/>
                        <wps:cNvSpPr/>
                        <wps:spPr>
                          <a:xfrm>
                            <a:off x="1689113" y="1371600"/>
                            <a:ext cx="152641" cy="0"/>
                          </a:xfrm>
                          <a:custGeom>
                            <a:avLst/>
                            <a:gdLst/>
                            <a:ahLst/>
                            <a:cxnLst/>
                            <a:rect l="0" t="0" r="0" b="0"/>
                            <a:pathLst>
                              <a:path w="152641">
                                <a:moveTo>
                                  <a:pt x="0" y="0"/>
                                </a:moveTo>
                                <a:lnTo>
                                  <a:pt x="152641"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8" name="Shape 1599"/>
                        <wps:cNvSpPr/>
                        <wps:spPr>
                          <a:xfrm>
                            <a:off x="2730602" y="876592"/>
                            <a:ext cx="775081" cy="609842"/>
                          </a:xfrm>
                          <a:custGeom>
                            <a:avLst/>
                            <a:gdLst/>
                            <a:ahLst/>
                            <a:cxnLst/>
                            <a:rect l="0" t="0" r="0" b="0"/>
                            <a:pathLst>
                              <a:path w="775081" h="609842">
                                <a:moveTo>
                                  <a:pt x="775081" y="0"/>
                                </a:moveTo>
                                <a:lnTo>
                                  <a:pt x="0" y="60984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49" name="Shape 1600"/>
                        <wps:cNvSpPr/>
                        <wps:spPr>
                          <a:xfrm>
                            <a:off x="5410441" y="2971800"/>
                            <a:ext cx="0" cy="368275"/>
                          </a:xfrm>
                          <a:custGeom>
                            <a:avLst/>
                            <a:gdLst/>
                            <a:ahLst/>
                            <a:cxnLst/>
                            <a:rect l="0" t="0" r="0" b="0"/>
                            <a:pathLst>
                              <a:path h="368275">
                                <a:moveTo>
                                  <a:pt x="0" y="0"/>
                                </a:moveTo>
                                <a:lnTo>
                                  <a:pt x="0" y="36827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50" name="Shape 1601"/>
                        <wps:cNvSpPr/>
                        <wps:spPr>
                          <a:xfrm>
                            <a:off x="5334115" y="2971800"/>
                            <a:ext cx="152641" cy="152997"/>
                          </a:xfrm>
                          <a:custGeom>
                            <a:avLst/>
                            <a:gdLst/>
                            <a:ahLst/>
                            <a:cxnLst/>
                            <a:rect l="0" t="0" r="0" b="0"/>
                            <a:pathLst>
                              <a:path w="152641" h="152997">
                                <a:moveTo>
                                  <a:pt x="76327" y="0"/>
                                </a:moveTo>
                                <a:lnTo>
                                  <a:pt x="152641" y="152997"/>
                                </a:lnTo>
                                <a:lnTo>
                                  <a:pt x="0" y="152997"/>
                                </a:lnTo>
                                <a:lnTo>
                                  <a:pt x="7632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1" name="Shape 1602"/>
                        <wps:cNvSpPr/>
                        <wps:spPr>
                          <a:xfrm>
                            <a:off x="5334115" y="2971800"/>
                            <a:ext cx="152641" cy="152997"/>
                          </a:xfrm>
                          <a:custGeom>
                            <a:avLst/>
                            <a:gdLst/>
                            <a:ahLst/>
                            <a:cxnLst/>
                            <a:rect l="0" t="0" r="0" b="0"/>
                            <a:pathLst>
                              <a:path w="152641" h="152997">
                                <a:moveTo>
                                  <a:pt x="76327" y="0"/>
                                </a:moveTo>
                                <a:lnTo>
                                  <a:pt x="0" y="152997"/>
                                </a:lnTo>
                                <a:lnTo>
                                  <a:pt x="152641" y="152997"/>
                                </a:lnTo>
                                <a:lnTo>
                                  <a:pt x="76327"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52" name="Rectangle 1603"/>
                        <wps:cNvSpPr/>
                        <wps:spPr>
                          <a:xfrm>
                            <a:off x="4826153" y="2794950"/>
                            <a:ext cx="1541311" cy="207536"/>
                          </a:xfrm>
                          <a:prstGeom prst="rect">
                            <a:avLst/>
                          </a:prstGeom>
                          <a:ln>
                            <a:noFill/>
                          </a:ln>
                        </wps:spPr>
                        <wps:txbx>
                          <w:txbxContent>
                            <w:p w14:paraId="5CD52D8B" w14:textId="77777777" w:rsidR="006118A4" w:rsidRDefault="006118A4" w:rsidP="00925720">
                              <w:r>
                                <w:rPr>
                                  <w:rFonts w:ascii="Liberation Sans" w:eastAsia="Liberation Sans" w:hAnsi="Liberation Sans" w:cs="Liberation Sans"/>
                                </w:rPr>
                                <w:t>Human Resources</w:t>
                              </w:r>
                            </w:p>
                          </w:txbxContent>
                        </wps:txbx>
                        <wps:bodyPr horzOverflow="overflow" vert="horz" lIns="0" tIns="0" rIns="0" bIns="0" rtlCol="0">
                          <a:noAutofit/>
                        </wps:bodyPr>
                      </wps:wsp>
                      <wps:wsp>
                        <wps:cNvPr id="1053" name="Rectangle 43012"/>
                        <wps:cNvSpPr/>
                        <wps:spPr>
                          <a:xfrm>
                            <a:off x="1866895" y="1766073"/>
                            <a:ext cx="598170" cy="207536"/>
                          </a:xfrm>
                          <a:prstGeom prst="rect">
                            <a:avLst/>
                          </a:prstGeom>
                          <a:ln>
                            <a:noFill/>
                          </a:ln>
                        </wps:spPr>
                        <wps:txbx>
                          <w:txbxContent>
                            <w:p w14:paraId="79410D54" w14:textId="77777777" w:rsidR="006118A4" w:rsidRDefault="006118A4"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054" name="Rectangle 43011"/>
                        <wps:cNvSpPr/>
                        <wps:spPr>
                          <a:xfrm>
                            <a:off x="2340938" y="1766073"/>
                            <a:ext cx="217905" cy="207536"/>
                          </a:xfrm>
                          <a:prstGeom prst="rect">
                            <a:avLst/>
                          </a:prstGeom>
                          <a:ln>
                            <a:noFill/>
                          </a:ln>
                        </wps:spPr>
                        <wps:txbx>
                          <w:txbxContent>
                            <w:p w14:paraId="4FA93591" w14:textId="77777777" w:rsidR="006118A4" w:rsidRDefault="006118A4"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055" name="Rectangle 43010"/>
                        <wps:cNvSpPr/>
                        <wps:spPr>
                          <a:xfrm>
                            <a:off x="1702079" y="1766073"/>
                            <a:ext cx="217905" cy="207536"/>
                          </a:xfrm>
                          <a:prstGeom prst="rect">
                            <a:avLst/>
                          </a:prstGeom>
                          <a:ln>
                            <a:noFill/>
                          </a:ln>
                        </wps:spPr>
                        <wps:txbx>
                          <w:txbxContent>
                            <w:p w14:paraId="2978E4CD" w14:textId="77777777" w:rsidR="006118A4" w:rsidRDefault="006118A4"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056" name="Rectangle 43019"/>
                        <wps:cNvSpPr/>
                        <wps:spPr>
                          <a:xfrm>
                            <a:off x="2006994" y="3442600"/>
                            <a:ext cx="217905" cy="207536"/>
                          </a:xfrm>
                          <a:prstGeom prst="rect">
                            <a:avLst/>
                          </a:prstGeom>
                          <a:ln>
                            <a:noFill/>
                          </a:ln>
                        </wps:spPr>
                        <wps:txbx>
                          <w:txbxContent>
                            <w:p w14:paraId="1DEE603F" w14:textId="77777777" w:rsidR="006118A4" w:rsidRDefault="006118A4"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057" name="Rectangle 43021"/>
                        <wps:cNvSpPr/>
                        <wps:spPr>
                          <a:xfrm>
                            <a:off x="2171810" y="3442600"/>
                            <a:ext cx="599657" cy="207536"/>
                          </a:xfrm>
                          <a:prstGeom prst="rect">
                            <a:avLst/>
                          </a:prstGeom>
                          <a:ln>
                            <a:noFill/>
                          </a:ln>
                        </wps:spPr>
                        <wps:txbx>
                          <w:txbxContent>
                            <w:p w14:paraId="5CEF0735" w14:textId="77777777" w:rsidR="006118A4" w:rsidRDefault="006118A4"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058" name="Rectangle 43020"/>
                        <wps:cNvSpPr/>
                        <wps:spPr>
                          <a:xfrm>
                            <a:off x="2653599" y="3442600"/>
                            <a:ext cx="217905" cy="207536"/>
                          </a:xfrm>
                          <a:prstGeom prst="rect">
                            <a:avLst/>
                          </a:prstGeom>
                          <a:ln>
                            <a:noFill/>
                          </a:ln>
                        </wps:spPr>
                        <wps:txbx>
                          <w:txbxContent>
                            <w:p w14:paraId="58F4708B" w14:textId="77777777" w:rsidR="006118A4" w:rsidRDefault="006118A4"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059" name="Rectangle 43018"/>
                        <wps:cNvSpPr/>
                        <wps:spPr>
                          <a:xfrm>
                            <a:off x="2209973" y="2756800"/>
                            <a:ext cx="599657" cy="207536"/>
                          </a:xfrm>
                          <a:prstGeom prst="rect">
                            <a:avLst/>
                          </a:prstGeom>
                          <a:ln>
                            <a:noFill/>
                          </a:ln>
                        </wps:spPr>
                        <wps:txbx>
                          <w:txbxContent>
                            <w:p w14:paraId="348E5ABD" w14:textId="77777777" w:rsidR="006118A4" w:rsidRDefault="006118A4"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060" name="Rectangle 43017"/>
                        <wps:cNvSpPr/>
                        <wps:spPr>
                          <a:xfrm>
                            <a:off x="2684017" y="2764262"/>
                            <a:ext cx="217905" cy="207536"/>
                          </a:xfrm>
                          <a:prstGeom prst="rect">
                            <a:avLst/>
                          </a:prstGeom>
                          <a:ln>
                            <a:noFill/>
                          </a:ln>
                        </wps:spPr>
                        <wps:txbx>
                          <w:txbxContent>
                            <w:p w14:paraId="543BE11F" w14:textId="77777777" w:rsidR="006118A4" w:rsidRDefault="006118A4"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061" name="Rectangle 43016"/>
                        <wps:cNvSpPr/>
                        <wps:spPr>
                          <a:xfrm>
                            <a:off x="2045157" y="2756800"/>
                            <a:ext cx="217905" cy="207536"/>
                          </a:xfrm>
                          <a:prstGeom prst="rect">
                            <a:avLst/>
                          </a:prstGeom>
                          <a:ln>
                            <a:noFill/>
                          </a:ln>
                        </wps:spPr>
                        <wps:txbx>
                          <w:txbxContent>
                            <w:p w14:paraId="183841A6" w14:textId="77777777" w:rsidR="006118A4" w:rsidRDefault="006118A4"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062" name="Rectangle 43007"/>
                        <wps:cNvSpPr/>
                        <wps:spPr>
                          <a:xfrm>
                            <a:off x="2108518" y="800911"/>
                            <a:ext cx="217905" cy="207536"/>
                          </a:xfrm>
                          <a:prstGeom prst="rect">
                            <a:avLst/>
                          </a:prstGeom>
                          <a:ln>
                            <a:noFill/>
                          </a:ln>
                        </wps:spPr>
                        <wps:txbx>
                          <w:txbxContent>
                            <w:p w14:paraId="413B398C" w14:textId="77777777" w:rsidR="006118A4" w:rsidRDefault="006118A4"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063" name="Rectangle 43009"/>
                        <wps:cNvSpPr/>
                        <wps:spPr>
                          <a:xfrm>
                            <a:off x="2273334" y="800911"/>
                            <a:ext cx="598170" cy="207536"/>
                          </a:xfrm>
                          <a:prstGeom prst="rect">
                            <a:avLst/>
                          </a:prstGeom>
                          <a:ln>
                            <a:noFill/>
                          </a:ln>
                        </wps:spPr>
                        <wps:txbx>
                          <w:txbxContent>
                            <w:p w14:paraId="181B8B33" w14:textId="77777777" w:rsidR="006118A4" w:rsidRDefault="006118A4"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064" name="Rectangle 43008"/>
                        <wps:cNvSpPr/>
                        <wps:spPr>
                          <a:xfrm>
                            <a:off x="2753205" y="800911"/>
                            <a:ext cx="217905" cy="207536"/>
                          </a:xfrm>
                          <a:prstGeom prst="rect">
                            <a:avLst/>
                          </a:prstGeom>
                          <a:ln>
                            <a:noFill/>
                          </a:ln>
                        </wps:spPr>
                        <wps:txbx>
                          <w:txbxContent>
                            <w:p w14:paraId="73B7E71C" w14:textId="77777777" w:rsidR="006118A4" w:rsidRDefault="006118A4"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065" name="Rectangle 43013"/>
                        <wps:cNvSpPr/>
                        <wps:spPr>
                          <a:xfrm>
                            <a:off x="1752841" y="2299600"/>
                            <a:ext cx="217905" cy="207536"/>
                          </a:xfrm>
                          <a:prstGeom prst="rect">
                            <a:avLst/>
                          </a:prstGeom>
                          <a:ln>
                            <a:noFill/>
                          </a:ln>
                        </wps:spPr>
                        <wps:txbx>
                          <w:txbxContent>
                            <w:p w14:paraId="712A173A" w14:textId="77777777" w:rsidR="006118A4" w:rsidRDefault="006118A4"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066" name="Rectangle 43015"/>
                        <wps:cNvSpPr/>
                        <wps:spPr>
                          <a:xfrm>
                            <a:off x="1916540" y="2299600"/>
                            <a:ext cx="599842" cy="207536"/>
                          </a:xfrm>
                          <a:prstGeom prst="rect">
                            <a:avLst/>
                          </a:prstGeom>
                          <a:ln>
                            <a:noFill/>
                          </a:ln>
                        </wps:spPr>
                        <wps:txbx>
                          <w:txbxContent>
                            <w:p w14:paraId="76CA0839" w14:textId="77777777" w:rsidR="006118A4" w:rsidRDefault="006118A4"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067" name="Rectangle 43014"/>
                        <wps:cNvSpPr/>
                        <wps:spPr>
                          <a:xfrm>
                            <a:off x="2386011" y="2307064"/>
                            <a:ext cx="217905" cy="207536"/>
                          </a:xfrm>
                          <a:prstGeom prst="rect">
                            <a:avLst/>
                          </a:prstGeom>
                          <a:ln>
                            <a:noFill/>
                          </a:ln>
                        </wps:spPr>
                        <wps:txbx>
                          <w:txbxContent>
                            <w:p w14:paraId="3FAA7229" w14:textId="77777777" w:rsidR="006118A4" w:rsidRDefault="006118A4" w:rsidP="00925720">
                              <w:r>
                                <w:rPr>
                                  <w:rFonts w:ascii="Liberation Sans" w:eastAsia="Liberation Sans" w:hAnsi="Liberation Sans" w:cs="Liberation Sans"/>
                                </w:rPr>
                                <w:t>&gt;&gt;</w:t>
                              </w:r>
                            </w:p>
                          </w:txbxContent>
                        </wps:txbx>
                        <wps:bodyPr horzOverflow="overflow" vert="horz" lIns="0" tIns="0" rIns="0" bIns="0" rtlCol="0">
                          <a:noAutofit/>
                        </wps:bodyPr>
                      </wps:wsp>
                    </wpg:wgp>
                  </a:graphicData>
                </a:graphic>
              </wp:inline>
            </w:drawing>
          </mc:Choice>
          <mc:Fallback>
            <w:pict>
              <v:group w14:anchorId="708BAD03" id="Group 43036" o:spid="_x0000_s1026" style="width:482.6pt;height:329.55pt;mso-position-horizontal-relative:char;mso-position-vertical-relative:line" coordsize="63674,43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">
                <v:shape id="Shape 1493" o:spid="_x0000_s1027" style="position:absolute;left:53089;top:33530;width:1908;height:1908;visibility:visible;mso-wrap-style:square;v-text-anchor:top" coordsize="190805,19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" path="m95402,v52553,,95403,42481,95403,95034c190805,147955,147955,190792,95402,190792,42482,190792,,147955,,95034,,42481,42482,,95402,xe" fillcolor="#7acff5" stroked="f" strokeweight="0">
                  <v:stroke miterlimit="83231f" joinstyle="miter"/>
                  <v:path arrowok="t" textboxrect="0,0,190805,190792"/>
                </v:shape>
                <v:shape id="Shape 1494" o:spid="_x0000_s1028" style="position:absolute;left:53089;top:33530;width:1908;height:1908;visibility:visible;mso-wrap-style:square;v-text-anchor:top" coordsize="190805,19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" path="m190805,95034v,52921,-42850,95758,-95403,95758c42482,190792,,147955,,95034,,42481,42482,,95402,v52553,,95403,42481,95403,95034xe" filled="f" strokeweight=".35mm">
                  <v:path arrowok="t" textboxrect="0,0,190805,190792"/>
                </v:shape>
                <v:shape id="Shape 1495" o:spid="_x0000_s1029" style="position:absolute;left:54104;top:35434;width:0;height:3176;visibility:visible;mso-wrap-style:square;v-text-anchor:top" coordsize="0,3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" path="m,l,317525e" filled="f" strokeweight=".35mm">
                  <v:path arrowok="t" textboxrect="0,0,0,317525"/>
                </v:shape>
                <v:shape id="Shape 1496" o:spid="_x0000_s1030" style="position:absolute;left:52199;top:36576;width:3809;height:0;visibility:visible;mso-wrap-style:square;v-text-anchor:top" coordsize="380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" path="m,l380886,e" filled="f" strokeweight=".35mm">
                  <v:path arrowok="t" textboxrect="0,0,380886,0"/>
                </v:shape>
                <v:shape id="Shape 1497" o:spid="_x0000_s1031" style="position:absolute;left:52199;top:38610;width:1908;height:2541;visibility:visible;mso-wrap-style:square;v-text-anchor:top" coordsize="190805,2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" path="m190805,l,254152e" filled="f" strokeweight=".35mm">
                  <v:path arrowok="t" textboxrect="0,0,190805,254152"/>
                </v:shape>
                <v:shape id="Shape 1498" o:spid="_x0000_s1032" style="position:absolute;left:54104;top:38610;width:1908;height:2541;visibility:visible;mso-wrap-style:square;v-text-anchor:top" coordsize="190792,2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" path="m,l190792,254152e" filled="f" strokeweight=".35mm">
                  <v:path arrowok="t" textboxrect="0,0,190792,254152"/>
                </v:shape>
                <v:shape id="Shape 1499" o:spid="_x0000_s1033" style="position:absolute;left:53089;top:20066;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" path="m95402,v52553,,95403,42837,95403,95402c190805,147955,147955,190805,95402,190805,42482,190805,,147955,,95402,,42837,42482,,95402,xe" fillcolor="#7acff5" stroked="f" strokeweight="0">
                  <v:stroke miterlimit="83231f" joinstyle="miter"/>
                  <v:path arrowok="t" textboxrect="0,0,190805,190805"/>
                </v:shape>
                <v:shape id="Shape 1500" o:spid="_x0000_s1034" style="position:absolute;left:53089;top:20066;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" path="m190805,95402v,52553,-42850,95403,-95403,95403c42482,190805,,147955,,95402,,42837,42482,,95402,v52553,,95403,42837,95403,95402xe" filled="f" strokeweight=".35mm">
                  <v:path arrowok="t" textboxrect="0,0,190805,190805"/>
                </v:shape>
                <v:shape id="Shape 1501" o:spid="_x0000_s1035" style="position:absolute;left:54104;top:21970;width:0;height:3176;visibility:visible;mso-wrap-style:square;v-text-anchor:top" coordsize="0,3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" path="m,l,317525e" filled="f" strokeweight=".35mm">
                  <v:path arrowok="t" textboxrect="0,0,0,317525"/>
                </v:shape>
                <v:shape id="Shape 1502" o:spid="_x0000_s1036" style="position:absolute;left:52199;top:23115;width:3809;height:0;visibility:visible;mso-wrap-style:square;v-text-anchor:top" coordsize="380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" path="m,l380886,e" filled="f" strokeweight=".35mm">
                  <v:path arrowok="t" textboxrect="0,0,380886,0"/>
                </v:shape>
                <v:shape id="Shape 1503" o:spid="_x0000_s1037" style="position:absolute;left:52199;top:25146;width:1908;height:2545;visibility:visible;mso-wrap-style:square;v-text-anchor:top" coordsize="190805,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" path="m190805,l,254521e" filled="f" strokeweight=".35mm">
                  <v:path arrowok="t" textboxrect="0,0,190805,254521"/>
                </v:shape>
                <v:shape id="Shape 1504" o:spid="_x0000_s1038" style="position:absolute;left:54104;top:25146;width:1908;height:2545;visibility:visible;mso-wrap-style:square;v-text-anchor:top" coordsize="190792,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" path="m,l190792,254521e" filled="f" strokeweight=".35mm">
                  <v:path arrowok="t" textboxrect="0,0,190792,254521"/>
                </v:shape>
                <v:shape id="Shape 45918" o:spid="_x0000_s1039" style="position:absolute;width:30358;height:41025;visibility:visible;mso-wrap-style:square;v-text-anchor:top" coordsize="3035871,410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" path="m,l3035871,r,4102557l,4102557,,e" fillcolor="aqua" stroked="f" strokeweight="0">
                  <v:stroke miterlimit="83231f" joinstyle="miter"/>
                  <v:path arrowok="t" textboxrect="0,0,3035871,4102557"/>
                </v:shape>
                <v:shape id="Shape 1506" o:spid="_x0000_s1040" style="position:absolute;width:30358;height:41025;visibility:visible;mso-wrap-style:square;v-text-anchor:top" coordsize="3035871,410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" path="m,l3035871,r,4102557l,4102557,,xe" filled="f" strokeweight=".35mm">
                  <v:path arrowok="t" textboxrect="0,0,3035871,4102557"/>
                </v:shape>
                <v:shape id="Shape 1507" o:spid="_x0000_s1041" style="position:absolute;left:32385;top:20829;width:15116;height:6098;visibility:visible;mso-wrap-style:square;v-text-anchor:top" coordsize="1511630,60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" path="m755993,v417246,,755637,136449,755637,305283c1511630,473405,1173239,609841,755993,609841,338760,609841,,473405,,305283,,136449,338760,,755993,xe" fillcolor="#7acff5" stroked="f" strokeweight="0">
                  <v:stroke miterlimit="83231f" joinstyle="miter"/>
                  <v:path arrowok="t" textboxrect="0,0,1511630,609841"/>
                </v:shape>
                <v:shape id="Shape 1508" o:spid="_x0000_s1042" style="position:absolute;left:32385;top:20829;width:15116;height:6098;visibility:visible;mso-wrap-style:square;v-text-anchor:top" coordsize="1511630,60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" path="m1511630,305283v,168122,-338391,304558,-755637,304558c338760,609841,,473405,,305283,,136449,338760,,755993,v417246,,755637,136449,755637,305283xe" filled="f" strokeweight=".35mm">
                  <v:path arrowok="t" textboxrect="0,0,1511630,609841"/>
                </v:shape>
                <v:rect id="Rectangle 1509" o:spid="_x0000_s1043" style="position:absolute;left:8892;top:261;width:1646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" filled="f" stroked="f">
                  <v:textbox inset="0,0,0,0">
                    <w:txbxContent>
                      <w:p w14:paraId="2E57F62A" w14:textId="77777777" w:rsidR="006118A4" w:rsidRDefault="006118A4" w:rsidP="00925720">
                        <w:r>
                          <w:rPr>
                            <w:rFonts w:ascii="Liberation Sans" w:eastAsia="Liberation Sans" w:hAnsi="Liberation Sans" w:cs="Liberation Sans"/>
                          </w:rPr>
                          <w:t>Nutzerdaten ändern</w:t>
                        </w:r>
                      </w:p>
                    </w:txbxContent>
                  </v:textbox>
                </v:rect>
                <v:shape id="Shape 1510" o:spid="_x0000_s1044" style="position:absolute;left:4701;top:11178;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" path="m609486,v336601,,609841,113754,609841,253796c1219327,394550,946087,508317,609486,508317,272885,508317,,394550,,253796,,113754,272885,,609486,xe" fillcolor="#7acff5" stroked="f" strokeweight="0">
                  <v:stroke miterlimit="83231f" joinstyle="miter"/>
                  <v:path arrowok="t" textboxrect="0,0,1219327,508317"/>
                </v:shape>
                <v:shape id="Shape 1511" o:spid="_x0000_s1045" style="position:absolute;left:4701;top:11178;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" path="m1219327,253796v,140754,-273240,254521,-609841,254521c272885,508317,,394550,,253796,,113754,272885,,609486,v336601,,609841,113754,609841,253796xe" filled="f" strokeweight=".35mm">
                  <v:path arrowok="t" textboxrect="0,0,1219327,508317"/>
                </v:shape>
                <v:rect id="Rectangle 1512" o:spid="_x0000_s1046" style="position:absolute;left:34675;top:23121;width:13977;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" filled="f" stroked="f">
                  <v:textbox inset="0,0,0,0">
                    <w:txbxContent>
                      <w:p w14:paraId="7F8B7C46" w14:textId="77777777" w:rsidR="006118A4" w:rsidRDefault="006118A4" w:rsidP="00925720">
                        <w:r>
                          <w:rPr>
                            <w:rFonts w:ascii="Liberation Sans" w:eastAsia="Liberation Sans" w:hAnsi="Liberation Sans" w:cs="Liberation Sans"/>
                          </w:rPr>
                          <w:t>Nutzer verwalten</w:t>
                        </w:r>
                      </w:p>
                    </w:txbxContent>
                  </v:textbox>
                </v:rect>
                <v:rect id="Rectangle 1513" o:spid="_x0000_s1047" style="position:absolute;left:6606;top:12073;width:10978;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" filled="f" stroked="f">
                  <v:textbox inset="0,0,0,0">
                    <w:txbxContent>
                      <w:p w14:paraId="252B9386" w14:textId="77777777" w:rsidR="006118A4" w:rsidRDefault="006118A4" w:rsidP="00925720">
                        <w:r>
                          <w:rPr>
                            <w:rFonts w:ascii="Liberation Sans" w:eastAsia="Liberation Sans" w:hAnsi="Liberation Sans" w:cs="Liberation Sans"/>
                          </w:rPr>
                          <w:t>Kontaktdaten</w:t>
                        </w:r>
                      </w:p>
                    </w:txbxContent>
                  </v:textbox>
                </v:rect>
                <v:shape id="Shape 1514" o:spid="_x0000_s1048" style="position:absolute;left:4701;top:26924;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" path="m609486,v336601,,609841,113754,609841,254520c1219327,394919,946087,508317,609486,508317,272885,508317,,394919,,254520,,113754,272885,,609486,xe" fillcolor="#7acff5" stroked="f" strokeweight="0">
                  <v:stroke miterlimit="83231f" joinstyle="miter"/>
                  <v:path arrowok="t" textboxrect="0,0,1219327,508317"/>
                </v:shape>
                <v:shape id="Shape 1515" o:spid="_x0000_s1049" style="position:absolute;left:4701;top:26924;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" path="m1219327,254520v,140399,-273240,253797,-609841,253797c272885,508317,,394919,,254520,,113754,272885,,609486,v336601,,609841,113754,609841,254520xe" filled="f" strokeweight=".35mm">
                  <v:path arrowok="t" textboxrect="0,0,1219327,508317"/>
                </v:shape>
                <v:rect id="Rectangle 1516" o:spid="_x0000_s1050" style="position:absolute;left:8513;top:13977;width:5795;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" filled="f" stroked="f">
                  <v:textbox inset="0,0,0,0">
                    <w:txbxContent>
                      <w:p w14:paraId="13C74C88" w14:textId="77777777" w:rsidR="006118A4" w:rsidRDefault="006118A4" w:rsidP="00925720">
                        <w:r>
                          <w:rPr>
                            <w:rFonts w:ascii="Liberation Sans" w:eastAsia="Liberation Sans" w:hAnsi="Liberation Sans" w:cs="Liberation Sans"/>
                          </w:rPr>
                          <w:t>ändern</w:t>
                        </w:r>
                      </w:p>
                    </w:txbxContent>
                  </v:textbox>
                </v:rect>
                <v:shape id="Shape 1517" o:spid="_x0000_s1051" style="position:absolute;left:4701;top:34801;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" path="m609486,v336601,,609841,113399,609841,253797c1219327,394195,946087,508317,609486,508317,272885,508317,,394195,,253797,,113399,272885,,609486,xe" fillcolor="#7acff5" stroked="f" strokeweight="0">
                  <v:stroke miterlimit="83231f" joinstyle="miter"/>
                  <v:path arrowok="t" textboxrect="0,0,1219327,508317"/>
                </v:shape>
                <v:shape id="Shape 1518" o:spid="_x0000_s1052" style="position:absolute;left:4701;top:34801;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" path="m1219327,253797v,140398,-273240,254520,-609841,254520c272885,508317,,394195,,253797,,113399,272885,,609486,v336601,,609841,113399,609841,253797xe" filled="f" strokeweight=".35mm">
                  <v:path arrowok="t" textboxrect="0,0,1219327,508317"/>
                </v:shape>
                <v:rect id="Rectangle 1519" o:spid="_x0000_s1053" style="position:absolute;left:7243;top:28709;width:940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5FCFB081" w14:textId="77777777" w:rsidR="006118A4" w:rsidRDefault="006118A4" w:rsidP="00925720">
                        <w:r>
                          <w:rPr>
                            <w:rFonts w:ascii="Liberation Sans" w:eastAsia="Liberation Sans" w:hAnsi="Liberation Sans" w:cs="Liberation Sans"/>
                          </w:rPr>
                          <w:t>Bild ändern</w:t>
                        </w:r>
                      </w:p>
                    </w:txbxContent>
                  </v:textbox>
                </v:rect>
                <v:shape id="Shape 1520" o:spid="_x0000_s1054" style="position:absolute;left:4701;top:3304;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" path="m609486,v336601,,609841,113754,609841,254152c1219327,394564,946087,508317,609486,508317,272885,508317,,394564,,254152,,113754,272885,,609486,xe" fillcolor="#7acff5" stroked="f" strokeweight="0">
                  <v:stroke miterlimit="83231f" joinstyle="miter"/>
                  <v:path arrowok="t" textboxrect="0,0,1219327,508317"/>
                </v:shape>
                <v:shape id="Shape 1521" o:spid="_x0000_s1055" style="position:absolute;left:4701;top:3304;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" path="m1219327,254152v,140412,-273240,254165,-609841,254165c272885,508317,,394564,,254152,,113754,272885,,609486,v336601,,609841,113754,609841,254152xe" filled="f" strokeweight=".35mm">
                  <v:path arrowok="t" textboxrect="0,0,1219327,508317"/>
                </v:shape>
                <v:rect id="Rectangle 1522" o:spid="_x0000_s1056" style="position:absolute;left:6479;top:36585;width:11280;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14:paraId="3DB3406C" w14:textId="77777777" w:rsidR="006118A4" w:rsidRDefault="006118A4" w:rsidP="00925720">
                        <w:r>
                          <w:rPr>
                            <w:rFonts w:ascii="Liberation Sans" w:eastAsia="Liberation Sans" w:hAnsi="Liberation Sans" w:cs="Liberation Sans"/>
                          </w:rPr>
                          <w:t>Name ändern</w:t>
                        </w:r>
                      </w:p>
                    </w:txbxContent>
                  </v:textbox>
                </v:rect>
                <v:shape id="Shape 1523" o:spid="_x0000_s1057" style="position:absolute;left:4701;top:19051;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" path="m609486,v336601,,609841,113767,609841,254165c1219327,394208,946087,508317,609486,508317,272885,508317,,394208,,254165,,113767,272885,,609486,xe" fillcolor="#7acff5" stroked="f" strokeweight="0">
                  <v:stroke miterlimit="83231f" joinstyle="miter"/>
                  <v:path arrowok="t" textboxrect="0,0,1219327,508317"/>
                </v:shape>
                <v:shape id="Shape 1524" o:spid="_x0000_s1058" style="position:absolute;left:4701;top:19051;width:12193;height:5083;visibility:visible;mso-wrap-style:square;v-text-anchor:top" coordsize="1219327,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" path="m1219327,254165v,140043,-273240,254152,-609841,254152c272885,508317,,394208,,254165,,113767,272885,,609486,v336601,,609841,113767,609841,254165xe" filled="f" strokeweight=".35mm">
                  <v:path arrowok="t" textboxrect="0,0,1219327,508317"/>
                </v:shape>
                <v:rect id="Rectangle 1525" o:spid="_x0000_s1059" style="position:absolute;left:6735;top:5089;width:1053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" filled="f" stroked="f">
                  <v:textbox inset="0,0,0,0">
                    <w:txbxContent>
                      <w:p w14:paraId="20BB36DE" w14:textId="77777777" w:rsidR="006118A4" w:rsidRDefault="006118A4" w:rsidP="00925720">
                        <w:r>
                          <w:rPr>
                            <w:rFonts w:ascii="Liberation Sans" w:eastAsia="Liberation Sans" w:hAnsi="Liberation Sans" w:cs="Liberation Sans"/>
                          </w:rPr>
                          <w:t>Rolle ändern</w:t>
                        </w:r>
                      </w:p>
                    </w:txbxContent>
                  </v:textbox>
                </v:rect>
                <v:rect id="Rectangle 1526" o:spid="_x0000_s1060" style="position:absolute;left:6227;top:19946;width:11813;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3TxAAAANwAAAAPAAAAZHJzL2Rvd25yZXYueG1sRI9Bi8Iw&#10;FITvgv8hPGFvmrrC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IwuvdPEAAAA3AAAAA8A&#10;AAAAAAAAAAAAAAAABwIAAGRycy9kb3ducmV2LnhtbFBLBQYAAAAAAwADALcAAAD4AgAAAAA=&#10;" filled="f" stroked="f">
                  <v:textbox inset="0,0,0,0">
                    <w:txbxContent>
                      <w:p w14:paraId="4934AF00" w14:textId="77777777" w:rsidR="006118A4" w:rsidRDefault="006118A4" w:rsidP="00925720">
                        <w:r>
                          <w:rPr>
                            <w:rFonts w:ascii="Liberation Sans" w:eastAsia="Liberation Sans" w:hAnsi="Liberation Sans" w:cs="Liberation Sans"/>
                          </w:rPr>
                          <w:t>Geburtsdatum</w:t>
                        </w:r>
                      </w:p>
                    </w:txbxContent>
                  </v:textbox>
                </v:rect>
                <v:shape id="Shape 1527" o:spid="_x0000_s1061" style="position:absolute;left:57916;top:3304;width:1905;height:1908;visibility:visible;mso-wrap-style:square;v-text-anchor:top" coordsize="190436,19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" path="m190436,190792l,,190436,190792xe" fillcolor="#7acff5" stroked="f" strokeweight="0">
                  <v:stroke miterlimit="83231f" joinstyle="miter"/>
                  <v:path arrowok="t" textboxrect="0,0,190436,190792"/>
                </v:shape>
                <v:shape id="Shape 1528" o:spid="_x0000_s1062" style="position:absolute;left:35053;top:3304;width:24768;height:5335;visibility:visible;mso-wrap-style:square;v-text-anchor:top" coordsize="2476805,533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" path="m,l2286368,r,190792l2476805,190792r,342722l,533514,,xe" fillcolor="#7acff5" stroked="f" strokeweight="0">
                  <v:stroke miterlimit="83231f" joinstyle="miter"/>
                  <v:path arrowok="t" textboxrect="0,0,2476805,533514"/>
                </v:shape>
                <v:shape id="Shape 1529" o:spid="_x0000_s1063" style="position:absolute;left:35053;top:3304;width:24768;height:5335;visibility:visible;mso-wrap-style:square;v-text-anchor:top" coordsize="2476805,533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" path="m,l2286368,r190437,190792l2286368,190792,2286368,r190437,190792l2476805,533514,,533514,,xe" filled="f" strokeweight=".35mm">
                  <v:path arrowok="t" textboxrect="0,0,2476805,533514"/>
                </v:shape>
                <v:shape id="Shape 1530" o:spid="_x0000_s1064" style="position:absolute;left:35485;top:4460;width:352;height:828;visibility:visible;mso-wrap-style:square;v-text-anchor:top" coordsize="35275,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" path="m33477,r1798,150l35275,10920r-362,-125c34913,10795,25921,10795,19800,18364v,,-5766,7201,-5766,22682c14034,41046,14034,56515,20155,63715v,,1619,1893,4319,3785l35275,71283r,11120l34201,82804v,,-9728,,-17285,-5398c16916,77406,8636,71996,4318,62636,4318,62636,,53277,,41046v,,,-11532,3963,-21246c3963,19800,7912,10084,15837,5042,15837,5042,23762,,33477,xe" fillcolor="black" stroked="f" strokeweight="0">
                  <v:stroke miterlimit="83231f" joinstyle="miter"/>
                  <v:path arrowok="t" textboxrect="0,0,35275,82804"/>
                </v:shape>
                <v:shape id="Shape 1531" o:spid="_x0000_s1065" style="position:absolute;left:36378;top:4805;width:347;height:483;visibility:visible;mso-wrap-style:square;v-text-anchor:top" coordsize="34741,4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" path="m34741,r,11265l33122,11591v,,-8280,1079,-11519,2882c21603,14473,17996,15921,16193,18436v,,-1791,2883,-1791,6477c14402,24913,14402,30310,18352,33917v,,3962,3595,11887,3595l34741,37066r,10308l27000,48319v,,-12966,,-20167,-6845c6833,41474,,35352,,25281v,,,-5765,2515,-10439c2515,14842,5042,9800,9716,6917v,,4318,-2882,9715,-4318c19431,2599,23038,1519,31318,440v,,1012,-113,2649,-327l34741,xe" fillcolor="black" stroked="f" strokeweight="0">
                  <v:stroke miterlimit="83231f" joinstyle="miter"/>
                  <v:path arrowok="t" textboxrect="0,0,34741,48319"/>
                </v:shape>
                <v:shape id="Shape 1532" o:spid="_x0000_s1066" style="position:absolute;left:36399;top:4463;width:326;height:256;visibility:visible;mso-wrap-style:square;v-text-anchor:top" coordsize="32582,2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" path="m32582,r,10594l28569,10937v-2924,451,-6433,1353,-8770,3156c19799,14093,15481,17332,13322,25613l,23809v,,1803,-8280,6121,-13678c6121,10131,10439,5089,17996,2206v,,1981,-628,5177,-1257l32582,xe" fillcolor="black" stroked="f" strokeweight="0">
                  <v:stroke miterlimit="83231f" joinstyle="miter"/>
                  <v:path arrowok="t" textboxrect="0,0,32582,25613"/>
                </v:shape>
                <v:shape id="Shape 1533" o:spid="_x0000_s1067" style="position:absolute;left:35837;top:4176;width:335;height:1108;visibility:visible;mso-wrap-style:square;v-text-anchor:top" coordsize="33483,110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" path="m20161,l33483,r,109436l20885,109436r,-10440c20885,98996,18996,102057,15307,105118l,110839,,99718r6,2c6,99720,8998,99720,15119,92520v,,6122,-7201,6122,-21958c21241,70562,21241,54356,14763,46799v,,-1530,-1892,-4186,-3784l,39355,,28585r2524,211c5045,29156,8286,29877,11169,31318v,,5398,2883,8992,7556l20161,xe" fillcolor="black" stroked="f" strokeweight="0">
                  <v:stroke miterlimit="83231f" joinstyle="miter"/>
                  <v:path arrowok="t" textboxrect="0,0,33483,110839"/>
                </v:shape>
                <v:shape id="Shape 1534" o:spid="_x0000_s1068" style="position:absolute;left:41169;top:4478;width:724;height:792;visibility:visible;mso-wrap-style:square;v-text-anchor:top" coordsize="72365,79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" path="m,l14034,,30963,47155v,,2870,7557,5042,15837c36005,62992,37795,56883,41034,48235l58674,,72365,,42482,79197r-12599,l,xe" fillcolor="black" stroked="f" strokeweight="0">
                  <v:stroke miterlimit="83231f" joinstyle="miter"/>
                  <v:path arrowok="t" textboxrect="0,0,72365,79197"/>
                </v:shape>
                <v:shape id="Shape 1535" o:spid="_x0000_s1069" style="position:absolute;left:39470;top:4478;width:637;height:810;visibility:visible;mso-wrap-style:square;v-text-anchor:top" coordsize="63728,8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" path="m,l13322,r,43561c13322,43561,13322,54001,14046,57595v,,1079,5397,5397,8648c19443,66243,23406,69114,29527,69114v,,6122,,11164,-2871c40691,66243,46088,62992,48247,57595v,,2515,-5397,2515,-15481l50762,,63728,r,79197l52210,79197r,-11874c52210,67323,42850,81001,26644,81001v,,-6845,,-12954,-2527c13690,78474,7925,75603,4686,71272v,,-2883,-3949,-3962,-10070c724,61202,,57239,,48603l,xe" fillcolor="black" stroked="f" strokeweight="0">
                  <v:stroke miterlimit="83231f" joinstyle="miter"/>
                  <v:path arrowok="t" textboxrect="0,0,63728,81001"/>
                </v:shape>
                <v:shape id="Shape 1536" o:spid="_x0000_s1070" style="position:absolute;left:41965;top:4460;width:365;height:828;visibility:visible;mso-wrap-style:square;v-text-anchor:top" coordsize="36544,82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" path="m36544,r,10780l30877,11697v-3331,946,-7471,2838,-10709,6623c20168,18320,13322,25877,13322,41002v,,,15113,6846,22669c20168,63671,21787,65564,24667,67456r11877,3727l36544,82749r-2566,-158c28831,82084,17558,80058,9728,71952,9728,71952,,61157,,41002v,,,-21971,11887,-32410c11887,8592,14408,6433,18774,4274l36544,xe" fillcolor="black" stroked="f" strokeweight="0">
                  <v:stroke miterlimit="83231f" joinstyle="miter"/>
                  <v:path arrowok="t" textboxrect="0,0,36544,82749"/>
                </v:shape>
                <v:shape id="Shape 1537" o:spid="_x0000_s1071" style="position:absolute;left:40359;top:4460;width:428;height:810;visibility:visible;mso-wrap-style:square;v-text-anchor:top" coordsize="42837,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" path="m29159,v,,6845,,13678,3963l38519,16561v,,-5042,-2884,-10084,-2884c28435,13677,24117,13677,20523,16205v,,-3238,2871,-4686,7556c15837,23761,13322,30962,13322,39243r,41757l,81000,,1803r11874,l11874,13677v,,4687,-8635,8649,-11162c20523,2515,24473,,29159,xe" fillcolor="black" stroked="f" strokeweight="0">
                  <v:stroke miterlimit="83231f" joinstyle="miter"/>
                  <v:path arrowok="t" textboxrect="0,0,42837,81000"/>
                </v:shape>
                <v:shape id="Shape 1538" o:spid="_x0000_s1072" style="position:absolute;left:38584;top:4460;width:641;height:810;visibility:visible;mso-wrap-style:square;v-text-anchor:top" coordsize="64084,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" path="m37084,v,,7201,,12954,2515c50038,2515,56159,5042,59398,9004v,,2883,4318,3962,10072c63360,19076,64084,22682,64084,32042r,48958l50762,81000r,-48234c50762,32766,50762,24117,48959,20155v,,-1436,-3950,-5398,-6109c43561,14046,39599,11163,34201,11163v,,-8636,,-14757,5753c19444,16916,12967,22327,12967,37440r,43560l,81000,,1803r11887,l11887,12598c11887,12598,20523,,37084,xe" fillcolor="black" stroked="f" strokeweight="0">
                  <v:stroke miterlimit="83231f" joinstyle="miter"/>
                  <v:path arrowok="t" textboxrect="0,0,64084,81000"/>
                </v:shape>
                <v:shape id="Shape 1539" o:spid="_x0000_s1073" style="position:absolute;left:37310;top:4460;width:425;height:810;visibility:visible;mso-wrap-style:square;v-text-anchor:top" coordsize="42482,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" path="m29172,v,,1708,,4316,495l42482,3704r,2210l38532,16561v,,-5042,-2884,-9728,-2884c28804,13677,24130,13677,20523,16205v,,-3238,2871,-4673,7556c15850,23761,13322,30962,13322,39243r,41757l,81000,,1803r12243,l12243,13677v,,4686,-8635,8280,-11162c20523,2515,24486,,29172,xe" fillcolor="black" stroked="f" strokeweight="0">
                  <v:stroke miterlimit="83231f" joinstyle="miter"/>
                  <v:path arrowok="t" textboxrect="0,0,42482,81000"/>
                </v:shape>
                <v:shape id="Shape 1540" o:spid="_x0000_s1074" style="position:absolute;left:36725;top:4460;width:380;height:818;visibility:visible;mso-wrap-style:square;v-text-anchor:top" coordsize="37979,8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" path="m3054,v,,10440,,16561,2159c19615,2159,26092,4687,28975,8280v,,3239,3594,4318,9004c33293,17284,34017,20523,34017,29514r,18009c34017,47523,34017,66243,34741,71285v,,711,4674,3238,9715l23933,81000v,,-1803,-4673,-2514,-10083c21419,70917,13862,77406,7017,80276v,,-1711,632,-4412,1264l,81859,,71551r41,-4c2696,71098,6115,70199,9176,68402v,,6121,-3239,9004,-9360c18180,59042,20339,54725,20339,45720r,-4674c20339,41046,18539,41764,14894,42751l,45750,,34485r5620,-822c10614,32851,16555,31680,20339,30238v,,,-2514,,-3238c20339,27000,20339,18720,16732,15481v,,-5397,-4686,-15481,-4686l,10902,,308,3054,xe" fillcolor="black" stroked="f" strokeweight="0">
                  <v:stroke miterlimit="83231f" joinstyle="miter"/>
                  <v:path arrowok="t" textboxrect="0,0,37979,81859"/>
                </v:shape>
                <v:shape id="Shape 1541" o:spid="_x0000_s1075" style="position:absolute;left:37735;top:4157;width:461;height:1113;visibility:visible;mso-wrap-style:square;v-text-anchor:top" coordsize="46088,111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" path="m33846,v,,5397,,12242,1435l44285,12953v,,-4318,-710,-7925,-710c36360,12243,29883,12243,27368,14757v,,-2158,2527,-2158,9728l25210,32041r15481,l40691,42113r-15481,l25210,111239r-13323,l11887,42113,,42113,,36153,724,34201,,33943,,32041r11887,l11887,23393v,,,-7912,1435,-11874c13322,11519,15126,6121,20168,2883,20168,2883,24842,,33846,xe" fillcolor="black" stroked="f" strokeweight="0">
                  <v:stroke miterlimit="83231f" joinstyle="miter"/>
                  <v:path arrowok="t" textboxrect="0,0,46088,111239"/>
                </v:shape>
                <v:shape id="Shape 1542" o:spid="_x0000_s1076" style="position:absolute;left:42901;top:4460;width:1069;height:810;visibility:visible;mso-wrap-style:square;v-text-anchor:top" coordsize="106909,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" path="m35992,v,,8636,,14401,3607c50393,3607,55791,6845,58319,13677,58319,13677,67678,,82791,v,,11519,,18009,6477c100800,6477,106909,12598,106909,26276r,54724l93599,81000r,-50038c93599,30962,93599,22682,92151,19444v,,-1079,-3607,-4318,-5767c87833,13677,84239,11163,79553,11163v,,-8281,,-13678,5753c65875,16916,60477,22327,60477,34925r,46075l46799,81000r,-51841c46799,29159,46799,20155,43549,15837v,,-3239,-4674,-10440,-4674c33109,11163,27356,11163,22314,14401v,,-4674,2883,-6846,8636c15468,23037,13310,28804,13310,39598r,41402l,81000,,1803r11874,l11874,12598v,,3963,-5753,10084,-8991c21958,3607,28080,,35992,xe" fillcolor="black" stroked="f" strokeweight="0">
                  <v:stroke miterlimit="83231f" joinstyle="miter"/>
                  <v:path arrowok="t" textboxrect="0,0,106909,81000"/>
                </v:shape>
                <v:shape id="Shape 1543" o:spid="_x0000_s1077" style="position:absolute;left:42330;top:4460;width:373;height:828;visibility:visible;mso-wrap-style:square;v-text-anchor:top" coordsize="37255,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" path="m184,v,,16193,,26632,10439c26816,10439,37255,21247,37255,39967v,,,15113,-4673,23748c32582,63715,28264,72720,19260,78118v,,-8637,4686,-19076,4686l,82793,,71227r184,58c184,71285,10255,71285,16745,63715v,,6477,-7556,6477,-23037c23222,40678,23222,25921,16745,18364v,,-6845,-7569,-16561,-7569l,10824,,44,184,xe" fillcolor="black" stroked="f" strokeweight="0">
                  <v:stroke miterlimit="83231f" joinstyle="miter"/>
                  <v:path arrowok="t" textboxrect="0,0,37255,82804"/>
                </v:shape>
                <v:shape id="Shape 1544" o:spid="_x0000_s1078" style="position:absolute;left:44449;top:4176;width:500;height:1094;visibility:visible;mso-wrap-style:square;v-text-anchor:top" coordsize="50032,10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" path="m41758,r8274,l50032,13652r-718,-2133c49314,11519,47155,21958,43549,32398l31674,64071r18358,l50032,75959r-22676,l15469,109436,,109436,41758,xe" fillcolor="black" stroked="f" strokeweight="0">
                  <v:stroke miterlimit="83231f" joinstyle="miter"/>
                  <v:path arrowok="t" textboxrect="0,0,50032,109436"/>
                </v:shape>
                <v:shape id="Shape 1545" o:spid="_x0000_s1079" style="position:absolute;left:45518;top:4460;width:354;height:828;visibility:visible;mso-wrap-style:square;v-text-anchor:top" coordsize="35465,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" path="m33490,r1975,165l35465,10982r-540,-187c34925,10795,25921,10795,19800,18364v,,-5754,7201,-5754,22682c14046,41046,14046,56515,20168,63715v,,6476,7570,15113,7570l35465,71253r,11084l34201,82804v,,-9715,,-17272,-5398c16929,77406,8649,71996,4331,62636,4331,62636,,53277,,41046v,,,-11532,3963,-21246c3963,19800,7925,10084,15850,5042,15850,5042,23762,,33490,xe" fillcolor="black" stroked="f" strokeweight="0">
                  <v:stroke miterlimit="83231f" joinstyle="miter"/>
                  <v:path arrowok="t" textboxrect="0,0,35465,82804"/>
                </v:shape>
                <v:shape id="Shape 1546" o:spid="_x0000_s1080" style="position:absolute;left:44949;top:4176;width:522;height:1094;visibility:visible;mso-wrap-style:square;v-text-anchor:top" coordsize="52203,10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" path="m,l7207,,52203,109436r-16561,l22676,75959,,75959,,64071r18358,l7207,34201v,,-1352,-3512,-3019,-8103l,13652,,xe" fillcolor="black" stroked="f" strokeweight="0">
                  <v:stroke miterlimit="83231f" joinstyle="miter"/>
                  <v:path arrowok="t" textboxrect="0,0,52203,109436"/>
                </v:shape>
                <v:shape id="Shape 1547" o:spid="_x0000_s1081" style="position:absolute;left:49356;top:5335;width:329;height:255;visibility:visible;mso-wrap-style:square;v-text-anchor:top" coordsize="32931,2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" path="m,l13322,2159v,,711,5765,4318,8649c17640,10808,22682,14401,31318,14401r1613,-137l32931,25325r-1613,240c31318,25565,17272,25565,8636,19444,8636,19444,,12967,,xe" fillcolor="black" stroked="f" strokeweight="0">
                  <v:stroke miterlimit="83231f" joinstyle="miter"/>
                  <v:path arrowok="t" textboxrect="0,0,32931,25565"/>
                </v:shape>
                <v:shape id="Shape 45919" o:spid="_x0000_s1082" style="position:absolute;left:47732;top:4478;width:133;height:792;visibility:visible;mso-wrap-style:square;v-text-anchor:top" coordsize="13322,79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" path="m,l13322,r,79197l,79197,,e" fillcolor="black" stroked="f" strokeweight="0">
                  <v:stroke miterlimit="83231f" joinstyle="miter"/>
                  <v:path arrowok="t" textboxrect="0,0,13322,79197"/>
                </v:shape>
                <v:shape id="Shape 1549" o:spid="_x0000_s1083" style="position:absolute;left:49330;top:4460;width:355;height:810;visibility:visible;mso-wrap-style:square;v-text-anchor:top" coordsize="35458,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" path="m34201,r1257,94l35458,10855r-178,-60c35280,10795,26289,10795,19799,18364v,,-6121,7201,-6121,21234c13678,39598,13678,55080,19799,62281v,,6122,7201,15481,7201l35458,69452r,11120l34201,81000v,,-16192,,-25197,-11874c9004,69126,,56883,,40678v,,,-11164,3962,-20878c3962,19800,8281,10084,15849,5042,15849,5042,23762,,34201,xe" fillcolor="black" stroked="f" strokeweight="0">
                  <v:stroke miterlimit="83231f" joinstyle="miter"/>
                  <v:path arrowok="t" textboxrect="0,0,35458,81000"/>
                </v:shape>
                <v:shape id="Shape 1550" o:spid="_x0000_s1084" style="position:absolute;left:48113;top:4460;width:638;height:810;visibility:visible;mso-wrap-style:square;v-text-anchor:top" coordsize="63728,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" path="m37084,v,,6832,,12954,2515c50038,2515,56159,5042,59042,9004v,,2883,4318,4318,10072c63360,19076,63728,22682,63728,32042r,48958l50762,81000r,-48234c50762,32766,50762,24117,48958,20155v,,-1435,-3950,-5397,-6109c43561,14046,39598,11163,34201,11163v,,-8636,,-14758,5753c19443,16916,12967,22327,12967,37440r,43560l,81000,,1803r11519,l11519,12598c11519,12598,20523,,37084,xe" fillcolor="black" stroked="f" strokeweight="0">
                  <v:stroke miterlimit="83231f" joinstyle="miter"/>
                  <v:path arrowok="t" textboxrect="0,0,63728,81000"/>
                </v:shape>
                <v:shape id="Shape 1551" o:spid="_x0000_s1085" style="position:absolute;left:46461;top:4460;width:1069;height:810;visibility:visible;mso-wrap-style:square;v-text-anchor:top" coordsize="106921,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" path="m36004,v,,8637,,14034,3607c50038,3607,55804,6845,58319,13677,58319,13677,67678,,82448,v,,11875,,17996,6477c100444,6477,106921,12598,106921,26276r,54724l93599,81000r,-50038c93599,30962,93599,22682,92164,19444v,,-1080,-3607,-4686,-5767c87478,13677,84239,11163,79566,11163v,,-8281,,-14047,5753c65519,16916,60477,22327,60477,34925r,46075l46799,81000r,-51841c46799,29159,46799,20155,43561,15837v,,-3238,-4674,-10795,-4674c32766,11163,27000,11163,22327,14401v,,-4687,2883,-6846,8636c15481,23037,13322,28804,13322,39598r,41402l,81000,,1803r11887,l11887,12598v,,3594,-5753,10071,-8991c21958,3607,28080,,36004,xe" fillcolor="black" stroked="f" strokeweight="0">
                  <v:stroke miterlimit="83231f" joinstyle="miter"/>
                  <v:path arrowok="t" textboxrect="0,0,106921,81000"/>
                </v:shape>
                <v:shape id="Shape 45920" o:spid="_x0000_s1086" style="position:absolute;left:47732;top:4176;width:133;height:154;visibility:visible;mso-wrap-style:square;v-text-anchor:top" coordsize="13322,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" path="m,l13322,r,15481l,15481,,e" fillcolor="black" stroked="f" strokeweight="0">
                  <v:stroke miterlimit="83231f" joinstyle="miter"/>
                  <v:path arrowok="t" textboxrect="0,0,13322,15481"/>
                </v:shape>
                <v:shape id="Shape 1553" o:spid="_x0000_s1087" style="position:absolute;left:45872;top:4176;width:337;height:1107;visibility:visible;mso-wrap-style:square;v-text-anchor:top" coordsize="33661,110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" path="m20339,l33661,r,109436l21063,109436r,-10440c21063,98996,19082,102057,15300,105118l,110773,,99689r5083,-869c8100,97920,11881,96120,14941,92520v,,6477,-7201,6477,-21958c21418,70562,21418,54356,14586,46799v,,-1530,-1892,-4186,-3784l,39417,,28600r2345,196c4864,29156,8103,29877,10979,31318v,,5398,2883,9360,7556l20339,xe" fillcolor="black" stroked="f" strokeweight="0">
                  <v:stroke miterlimit="83231f" joinstyle="miter"/>
                  <v:path arrowok="t" textboxrect="0,0,33661,110773"/>
                </v:shape>
                <v:shape id="Shape 1554" o:spid="_x0000_s1088" style="position:absolute;left:49685;top:4461;width:344;height:1127;visibility:visible;mso-wrap-style:square;v-text-anchor:top" coordsize="34392,112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" path="m,l1078,81c5450,604,15037,2697,21780,11069r,-9360l34392,1709r,68034c34392,69743,34392,88832,30429,96388v,,-3962,7925,-11887,12242c18542,108630,16472,109710,12917,110790l,112709,,101648r3651,-312c6576,100887,10084,99988,12421,98192v,,5410,-3963,7201,-10440c19622,87752,20701,83789,20701,70112v,,-2248,2699,-6117,5397l,80478,,69358r5267,-870c8372,67588,12243,65787,15304,62187v,,6476,-7201,6476,-22314c21780,39873,21780,25471,15304,18270v,,-1620,-1892,-4364,-3785l,10761,,xe" fillcolor="black" stroked="f" strokeweight="0">
                  <v:stroke miterlimit="83231f" joinstyle="miter"/>
                  <v:path arrowok="t" textboxrect="0,0,34392,112709"/>
                </v:shape>
                <v:shape id="Shape 1555" o:spid="_x0000_s1089" style="position:absolute;left:50227;top:4460;width:365;height:827;visibility:visible;mso-wrap-style:square;v-text-anchor:top" coordsize="36531,8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" path="m36531,r,10819l31582,11509v-3150,765,-7109,2295,-10348,5356c21234,16865,15113,22986,14389,33426r22142,l36531,44234r-22853,c13678,44234,14389,57543,21234,64388v,,1620,1712,4455,3423l36531,70969r,11729l34581,82579c29247,82055,17634,79962,10071,71589,10071,71589,,60795,,41706v,,,-19799,10071,-30963c10071,10743,12681,8045,17316,5346l36531,xe" fillcolor="black" stroked="f" strokeweight="0">
                  <v:stroke miterlimit="83231f" joinstyle="miter"/>
                  <v:path arrowok="t" textboxrect="0,0,36531,82698"/>
                </v:shape>
                <v:shape id="Shape 1556" o:spid="_x0000_s1090" style="position:absolute;left:50592;top:5011;width:358;height:277;visibility:visible;mso-wrap-style:square;v-text-anchor:top" coordsize="35820,2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" path="m21787,l35820,1804v,,-3238,12242,-12242,18720c23578,20524,14586,27725,908,27725l,27669,,15941r908,264c908,16205,8465,16205,13507,12598v,,5397,-4317,8280,-12598xe" fillcolor="black" stroked="f" strokeweight="0">
                  <v:stroke miterlimit="83231f" joinstyle="miter"/>
                  <v:path arrowok="t" textboxrect="0,0,35820,27725"/>
                </v:shape>
                <v:shape id="Shape 1557" o:spid="_x0000_s1091" style="position:absolute;left:51116;top:4805;width:344;height:483;visibility:visible;mso-wrap-style:square;v-text-anchor:top" coordsize="34385,4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" path="m34385,r,11331l33122,11590v,,-8636,1080,-11875,2883c21247,14473,17996,15921,15837,18436v,,-1791,2882,-1791,6477c14046,24913,14046,30310,17996,33917v,,4331,3594,11887,3594l34385,37079r,10307l26644,48319v,,-12966,,-19799,-6845c6845,41474,,35352,,25281v,,,-5766,2527,-10440c2527,14841,5042,9800,9360,6917v,,4318,-2883,9728,-4318c19088,2599,22682,1519,30962,440v,,1013,-113,2651,-327l34385,xe" fillcolor="black" stroked="f" strokeweight="0">
                  <v:stroke miterlimit="83231f" joinstyle="miter"/>
                  <v:path arrowok="t" textboxrect="0,0,34385,48319"/>
                </v:shape>
                <v:shape id="Shape 1558" o:spid="_x0000_s1092" style="position:absolute;left:51137;top:4463;width:323;height:256;visibility:visible;mso-wrap-style:square;v-text-anchor:top" coordsize="32226,2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" path="m32226,r,10566l28258,10909v-2880,451,-6300,1352,-8458,3156c19800,14065,15126,17303,12967,25584l,23781v,,1804,-8281,5766,-13679c5766,10102,10084,5061,17640,2178v,,1982,-629,5223,-1257l32226,xe" fillcolor="black" stroked="f" strokeweight="0">
                  <v:stroke miterlimit="83231f" joinstyle="miter"/>
                  <v:path arrowok="t" textboxrect="0,0,32226,25584"/>
                </v:shape>
                <v:shape id="Shape 1559" o:spid="_x0000_s1093" style="position:absolute;left:50592;top:4460;width:362;height:443;visibility:visible;mso-wrap-style:square;v-text-anchor:top" coordsize="36189,44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" path="m184,v,,15837,,25921,10439c26105,10439,36189,21247,36189,41046v,,,1080,,3239l,44285,,33477r22142,c22142,33477,21419,23406,17101,18364v,,-6477,-7569,-16561,-7569l,10870,,51,184,xe" fillcolor="black" stroked="f" strokeweight="0">
                  <v:stroke miterlimit="83231f" joinstyle="miter"/>
                  <v:path arrowok="t" textboxrect="0,0,36189,44285"/>
                </v:shape>
                <v:shape id="Shape 45921" o:spid="_x0000_s1094" style="position:absolute;left:51271;top:4168;width:136;height:155;visibility:visible;mso-wrap-style:square;v-text-anchor:top" coordsize="13678,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" path="m,l13678,r,15481l,15481,,e" fillcolor="black" stroked="f" strokeweight="0">
                  <v:stroke miterlimit="83231f" joinstyle="miter"/>
                  <v:path arrowok="t" textboxrect="0,0,13678,15481"/>
                </v:shape>
                <v:shape id="Shape 1561" o:spid="_x0000_s1095" style="position:absolute;left:52887;top:4460;width:353;height:828;visibility:visible;mso-wrap-style:square;v-text-anchor:top" coordsize="35274,82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" path="m33833,r1441,125l35274,10920r-362,-125c34912,10795,25921,10795,19799,18364v,,-5765,7201,-5765,22682c14034,41046,14034,56515,20511,63715v,,1530,1893,4141,3785l35274,71282r,11121l34201,82804v,,-9728,,-17285,-5398c16916,77406,8636,71996,4318,62636,4318,62636,,53277,,41046v,,,-11532,3950,-21246c3950,19800,7912,10084,16192,5042,16192,5042,23749,,33833,xe" fillcolor="black" stroked="f" strokeweight="0">
                  <v:stroke miterlimit="83231f" joinstyle="miter"/>
                  <v:path arrowok="t" textboxrect="0,0,35274,82804"/>
                </v:shape>
                <v:shape id="Shape 1562" o:spid="_x0000_s1096" style="position:absolute;left:52048;top:4460;width:641;height:810;visibility:visible;mso-wrap-style:square;v-text-anchor:top" coordsize="64084,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" path="m37084,v,,7188,,13309,2515c50393,2515,56515,5042,59398,9004v,,2883,4318,4318,10072c63716,19076,64084,22682,64084,32042r,48958l50762,81000r,-48234c50762,32766,50762,24117,49314,20155v,,-1435,-3950,-5753,-6109c43561,14046,39598,11163,34201,11163v,,-8280,,-14758,5753c19443,16916,13322,22327,13322,37440r,43560l,81000,,1803r11874,l11874,12598c11874,12598,20523,,37084,xe" fillcolor="black" stroked="f" strokeweight="0">
                  <v:stroke miterlimit="83231f" joinstyle="miter"/>
                  <v:path arrowok="t" textboxrect="0,0,64084,81000"/>
                </v:shape>
                <v:shape id="Shape 1563" o:spid="_x0000_s1097" style="position:absolute;left:51460;top:4460;width:383;height:819;visibility:visible;mso-wrap-style:square;v-text-anchor:top" coordsize="38335,8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" path="m3423,v,,10071,,16548,2159c19971,2159,26092,4687,28975,8280v,,3239,3594,4318,9004c33293,17284,34017,20523,34017,29514r,18009c34017,47523,34017,66243,34741,71285v,,1079,4674,3594,9715l24302,81000v,,-2160,-4673,-2528,-10083c21774,70917,14218,77406,7017,80276v,,-1619,632,-4274,1264l,81871,,71564r179,-17c2880,71098,6299,70199,9176,68402v,,6477,-3239,9004,-9360c18180,59042,20339,54725,20339,45720r,-4674c20339,41046,18539,41764,14939,42751l,45816,,34485r5624,-822c10620,32851,16561,31680,20339,30238v,,,-2514,,-3238c20339,27000,20339,18720,16732,15481v,,-5397,-4686,-15481,-4686l,10903,,337,3423,xe" fillcolor="black" stroked="f" strokeweight="0">
                  <v:stroke miterlimit="83231f" joinstyle="miter"/>
                  <v:path arrowok="t" textboxrect="0,0,38335,81871"/>
                </v:shape>
                <v:shape id="Shape 45922" o:spid="_x0000_s1098" style="position:absolute;left:51548;top:4168;width:137;height:155;visibility:visible;mso-wrap-style:square;v-text-anchor:top" coordsize="13678,1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" path="m,l13678,r,15481l,15481,,e" fillcolor="black" stroked="f" strokeweight="0">
                  <v:stroke miterlimit="83231f" joinstyle="miter"/>
                  <v:path arrowok="t" textboxrect="0,0,13678,15481"/>
                </v:shape>
                <v:shape id="Shape 1565" o:spid="_x0000_s1099" style="position:absolute;left:53780;top:4461;width:367;height:826;visibility:visible;mso-wrap-style:square;v-text-anchor:top" coordsize="36716,8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" path="m36716,r,10747l31764,11461v-3059,765,-6929,2295,-10174,5356c21590,16817,15469,22938,14758,33378r21958,l36716,44186r-22682,c14034,44186,14758,57495,21234,64340v,,1712,1712,4637,3423l36716,70876r,11763l34932,82531c29581,82007,17901,79914,10071,71542,10071,71542,,60747,,41658v,,,-19799,10440,-30962c10440,10696,13050,7997,17683,5298l36716,xe" fillcolor="black" stroked="f" strokeweight="0">
                  <v:stroke miterlimit="83231f" joinstyle="miter"/>
                  <v:path arrowok="t" textboxrect="0,0,36716,82639"/>
                </v:shape>
                <v:shape id="Shape 1566" o:spid="_x0000_s1100" style="position:absolute;left:53240;top:4176;width:335;height:1108;visibility:visible;mso-wrap-style:square;v-text-anchor:top" coordsize="33484,11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" path="m20162,l33484,r,109436l20885,109436r,-10440c20885,98996,18993,102057,15302,105118l,110838,,99718r7,2c7,99720,8998,99720,15120,92520v,,6121,-7201,6121,-21958c21241,70562,21241,54356,14764,46799v,,-1531,-1892,-4186,-3784l,39355,,28561r2701,235c5131,29156,8281,29877,11157,31318v,,5397,2883,9005,7556l20162,xe" fillcolor="black" stroked="f" strokeweight="0">
                  <v:stroke miterlimit="83231f" joinstyle="miter"/>
                  <v:path arrowok="t" textboxrect="0,0,33484,110838"/>
                </v:shape>
                <v:shape id="Shape 1567" o:spid="_x0000_s1101" style="position:absolute;left:54147;top:5011;width:356;height:277;visibility:visible;mso-wrap-style:square;v-text-anchor:top" coordsize="35637,2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" path="m21958,l35637,1804v,,-2884,12242,-11875,18720c23762,20524,14758,27725,1080,27725l,27659,,15895r1080,310c1080,16205,8281,16205,13678,12598v,,5398,-4317,8280,-12598xe" fillcolor="black" stroked="f" strokeweight="0">
                  <v:stroke miterlimit="83231f" joinstyle="miter"/>
                  <v:path arrowok="t" textboxrect="0,0,35637,27725"/>
                </v:shape>
                <v:shape id="Shape 1568" o:spid="_x0000_s1102" style="position:absolute;left:54712;top:4460;width:432;height:810;visibility:visible;mso-wrap-style:square;v-text-anchor:top" coordsize="43206,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" path="m29159,v,,6845,,14047,3963l38519,16561v,,-5042,-2884,-9715,-2884c28804,13677,24118,13677,20523,16205v,,-3238,2871,-4686,7556c15837,23761,13322,30962,13322,39243r,41757l,81000,,1803r12243,l12243,13677v,,4686,-8635,8280,-11162c20523,2515,24486,,29159,xe" fillcolor="black" stroked="f" strokeweight="0">
                  <v:stroke miterlimit="83231f" joinstyle="miter"/>
                  <v:path arrowok="t" textboxrect="0,0,43206,81000"/>
                </v:shape>
                <v:shape id="Shape 1569" o:spid="_x0000_s1103" style="position:absolute;left:54147;top:4460;width:364;height:443;visibility:visible;mso-wrap-style:square;v-text-anchor:top" coordsize="36360,44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" path="m356,v,,15837,,25921,10439c26277,10439,36360,21247,36360,41046v,,,1080,,3239l,44285,,33477r21958,c21958,33477,21235,23406,17272,18364v,,-6477,-7569,-16916,-7569l,10846,,99,356,xe" fillcolor="black" stroked="f" strokeweight="0">
                  <v:stroke miterlimit="83231f" joinstyle="miter"/>
                  <v:path arrowok="t" textboxrect="0,0,36360,44285"/>
                </v:shape>
                <v:shape id="Shape 1570" o:spid="_x0000_s1104" style="position:absolute;left:55152;top:4201;width:385;height:1080;visibility:visible;mso-wrap-style:square;v-text-anchor:top" coordsize="38519,10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" path="m23038,r,27724l36360,27724r,10071l23038,37795r,46444c23038,84239,23038,89636,23393,91440v,,724,1448,2515,2527c25908,93967,27356,95047,30594,95047v,,2159,,5766,-368l38519,106566v,,-5766,1435,-10439,1435c28080,108001,20879,108001,16916,105487v,,-3962,-2160,-5766,-6122c11150,99365,9715,95403,9715,83160r,-45365l,37795,,27724r9715,l9715,7925,23038,xe" fillcolor="black" stroked="f" strokeweight="0">
                  <v:stroke miterlimit="83231f" joinstyle="miter"/>
                  <v:path arrowok="t" textboxrect="0,0,38519,108001"/>
                </v:shape>
                <v:shape id="Shape 1571" o:spid="_x0000_s1105" style="position:absolute;left:35438;top:6512;width:1087;height:788;visibility:visible;mso-wrap-style:square;v-text-anchor:top" coordsize="108725,78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" path="m,l14046,,26289,45720r4673,16916c30962,62636,31686,61189,35281,46075l47879,,61569,,73444,45720r3963,15113l81724,45720,95402,r13323,l83884,78829r-14034,l57239,31673,54369,18351,38164,78829r-14034,l,xe" fillcolor="black" stroked="f" strokeweight="0">
                  <v:stroke miterlimit="83231f" joinstyle="miter"/>
                  <v:path arrowok="t" textboxrect="0,0,108725,78829"/>
                </v:shape>
                <v:shape id="Shape 1572" o:spid="_x0000_s1106" style="position:absolute;left:36633;top:6494;width:365;height:824;visibility:visible;mso-wrap-style:square;v-text-anchor:top" coordsize="36544,82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" path="m36544,r,10817l31639,11507v-3105,765,-6976,2295,-10036,5356c21603,16863,15125,23340,14402,33780r22142,l36544,44588r-22853,c13691,44588,14402,57541,21247,64742v,,1619,1620,4499,3239l36544,70880r,11429l34944,82214c29593,81708,17913,79684,10083,71588,10083,71588,,61148,,41705v,,,-19800,10083,-30594c10083,11111,12693,8320,17329,5529l36544,xe" fillcolor="black" stroked="f" strokeweight="0">
                  <v:stroke miterlimit="83231f" joinstyle="miter"/>
                  <v:path arrowok="t" textboxrect="0,0,36544,82309"/>
                </v:shape>
                <v:shape id="Shape 1573" o:spid="_x0000_s1107" style="position:absolute;left:36998;top:7048;width:359;height:270;visibility:visible;mso-wrap-style:square;v-text-anchor:top" coordsize="35820,2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" path="m22142,l35820,1448v,,-3238,12230,-12243,19076c23577,20524,14586,27001,1263,27001l,26926,,15498r1263,339c1263,15837,8464,15837,13506,12243v,,5398,-3962,8636,-12243xe" fillcolor="black" stroked="f" strokeweight="0">
                  <v:stroke miterlimit="83231f" joinstyle="miter"/>
                  <v:path arrowok="t" textboxrect="0,0,35820,27001"/>
                </v:shape>
                <v:shape id="Shape 1574" o:spid="_x0000_s1108" style="position:absolute;left:38026;top:6494;width:349;height:824;visibility:visible;mso-wrap-style:square;v-text-anchor:top" coordsize="34925,82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" path="m33490,r1435,121l34925,11283r-356,-119c34569,11164,25921,11164,19799,18352v,,-6108,7201,-6108,23050c13691,41402,13691,56515,20167,64071v,,1620,1801,4318,3601l34925,71154r,10909l33845,82436v,,-9360,,-17284,-5042c16561,77394,8649,71996,4331,62636,4331,62636,,53277,,41402v,,,-11888,3962,-21602c3962,19800,7925,10084,15849,5042,15849,5042,23762,,33490,xe" fillcolor="black" stroked="f" strokeweight="0">
                  <v:stroke miterlimit="83231f" joinstyle="miter"/>
                  <v:path arrowok="t" textboxrect="0,0,34925,82436"/>
                </v:shape>
                <v:shape id="Shape 1575" o:spid="_x0000_s1109" style="position:absolute;left:37565;top:6494;width:429;height:806;visibility:visible;mso-wrap-style:square;v-text-anchor:top" coordsize="42837,8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" path="m29159,v,,6846,,13678,4318l38164,16561v,,-4687,-2883,-9729,-2883c28435,13678,24118,13678,20523,16561v,,-3607,2515,-4686,7200c15837,23761,13322,30962,13322,39243r,41389l,80632,,1804r11887,l11887,13678v,,4674,-8281,8636,-10795c20523,2883,24486,,29159,xe" fillcolor="black" stroked="f" strokeweight="0">
                  <v:stroke miterlimit="83231f" joinstyle="miter"/>
                  <v:path arrowok="t" textboxrect="0,0,42837,80632"/>
                </v:shape>
                <v:shape id="Shape 1576" o:spid="_x0000_s1110" style="position:absolute;left:36998;top:6494;width:362;height:446;visibility:visible;mso-wrap-style:square;v-text-anchor:top" coordsize="36176,44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" path="m184,v,,15837,,25921,10795c26105,10795,36176,21603,36176,41034v,,,1447,,3607l,44641,,33833r22142,c22142,33833,21418,23761,17101,18720v,,-6478,-7925,-16561,-7925l,10870,,53,184,xe" fillcolor="black" stroked="f" strokeweight="0">
                  <v:stroke miterlimit="83231f" joinstyle="miter"/>
                  <v:path arrowok="t" textboxrect="0,0,36176,44641"/>
                </v:shape>
                <v:shape id="Shape 1577" o:spid="_x0000_s1111" style="position:absolute;left:38923;top:6494;width:365;height:824;visibility:visible;mso-wrap-style:square;v-text-anchor:top" coordsize="36538,8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" path="m36538,r,10819l31626,11509v-3105,765,-6975,2295,-10036,5356c21590,16865,15113,23342,14402,33782r22136,l36538,44590r-22860,c13678,44590,14402,57543,21234,64744v,,1620,1619,4499,3239l36538,70884r,11427l34932,82216c29581,81710,17900,79686,10071,71589,10071,71589,,61150,,41707v,,,-19800,10071,-30594c10071,11113,12681,8322,17316,5531l36538,xe" fillcolor="black" stroked="f" strokeweight="0">
                  <v:stroke miterlimit="83231f" joinstyle="miter"/>
                  <v:path arrowok="t" textboxrect="0,0,36538,82311"/>
                </v:shape>
                <v:shape id="Shape 1578" o:spid="_x0000_s1112" style="position:absolute;left:38375;top:6206;width:335;height:1109;visibility:visible;mso-wrap-style:square;v-text-anchor:top" coordsize="33477,110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" path="m20523,l33477,r,109436l21234,109436r,-9716c21234,99720,19345,102600,15611,105480l,110867,,99958r355,118c355,100076,9004,100076,15125,93243v,,6109,-7200,6109,-21958c21234,71285,21234,55080,15125,47523v,,-1530,-1889,-4230,-3778l,40087,,28925r2840,239c5315,29524,8465,30245,11163,31686v,,5398,3239,9360,7912l20523,xe" fillcolor="black" stroked="f" strokeweight="0">
                  <v:stroke miterlimit="83231f" joinstyle="miter"/>
                  <v:path arrowok="t" textboxrect="0,0,33477,110867"/>
                </v:shape>
                <v:shape id="Shape 1579" o:spid="_x0000_s1113" style="position:absolute;left:39288;top:7048;width:358;height:270;visibility:visible;mso-wrap-style:square;v-text-anchor:top" coordsize="35814,2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" path="m22136,l35814,1448v,,-3238,12230,-12230,19076c23584,20524,14580,27001,1258,27001l,26927,,15499r1258,338c1258,15837,8458,15837,13500,12243v,,5398,-3962,8636,-12243xe" fillcolor="black" stroked="f" strokeweight="0">
                  <v:stroke miterlimit="83231f" joinstyle="miter"/>
                  <v:path arrowok="t" textboxrect="0,0,35814,27001"/>
                </v:shape>
                <v:shape id="Shape 1580" o:spid="_x0000_s1114" style="position:absolute;left:39859;top:6494;width:637;height:806;visibility:visible;mso-wrap-style:square;v-text-anchor:top" coordsize="63716,8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" path="m37071,v,,6846,,12967,2515c50038,2515,56159,5042,59043,9360v,,2870,3962,4317,9716c63360,19076,63716,22682,63716,32042r,48590l50762,80632r,-47879c50762,32753,50762,24473,48959,20524v,,-1436,-3963,-5398,-6491c43561,14033,39599,11519,34201,11519v,,-8649,,-14770,5397c19431,16916,12954,22314,12954,37440r,43192l,80632,,1804r11519,l11519,12954c11519,12954,20523,,37071,xe" fillcolor="black" stroked="f" strokeweight="0">
                  <v:stroke miterlimit="83231f" joinstyle="miter"/>
                  <v:path arrowok="t" textboxrect="0,0,63716,80632"/>
                </v:shape>
                <v:shape id="Shape 1581" o:spid="_x0000_s1115" style="position:absolute;left:39288;top:6494;width:362;height:446;visibility:visible;mso-wrap-style:square;v-text-anchor:top" coordsize="36183,44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" path="m178,v,,15837,,25921,10795c26099,10795,36183,21603,36183,41034v,,,1447,,3607l,44641,,33833r22136,c22136,33833,21412,23761,17094,18720v,,-6476,-7925,-16560,-7925l,10870,,51,178,xe" fillcolor="black" stroked="f" strokeweight="0">
                  <v:stroke miterlimit="83231f" joinstyle="miter"/>
                  <v:path arrowok="t" textboxrect="0,0,36183,44641"/>
                </v:shape>
                <v:rect id="Rectangle 1582" o:spid="_x0000_s1116" style="position:absolute;left:8513;top:21851;width:579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vwgAAAN0AAAAPAAAAZHJzL2Rvd25yZXYueG1sRE9Li8Iw&#10;EL4L/ocwgjdNVRD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AIi8WvwgAAAN0AAAAPAAAA&#10;AAAAAAAAAAAAAAcCAABkcnMvZG93bnJldi54bWxQSwUGAAAAAAMAAwC3AAAA9gIAAAAA&#10;" filled="f" stroked="f">
                  <v:textbox inset="0,0,0,0">
                    <w:txbxContent>
                      <w:p w14:paraId="052A705D" w14:textId="77777777" w:rsidR="006118A4" w:rsidRDefault="006118A4" w:rsidP="00925720">
                        <w:r>
                          <w:rPr>
                            <w:rFonts w:ascii="Liberation Sans" w:eastAsia="Liberation Sans" w:hAnsi="Liberation Sans" w:cs="Liberation Sans"/>
                          </w:rPr>
                          <w:t>ändern</w:t>
                        </w:r>
                      </w:p>
                    </w:txbxContent>
                  </v:textbox>
                </v:rect>
                <v:rect id="Rectangle 1583" o:spid="_x0000_s1117" style="position:absolute;left:52073;top:41409;width:5271;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14:paraId="48255FB3" w14:textId="77777777" w:rsidR="006118A4" w:rsidRDefault="006118A4" w:rsidP="00925720">
                        <w:r>
                          <w:rPr>
                            <w:rFonts w:ascii="Liberation Sans" w:eastAsia="Liberation Sans" w:hAnsi="Liberation Sans" w:cs="Liberation Sans"/>
                          </w:rPr>
                          <w:t>Admin</w:t>
                        </w:r>
                      </w:p>
                    </w:txbxContent>
                  </v:textbox>
                </v:rect>
                <v:shape id="Shape 1584" o:spid="_x0000_s1118" style="position:absolute;left:16891;top:21592;width:15498;height:2290;visibility:visible;mso-wrap-style:square;v-text-anchor:top" coordsize="1549806,2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" path="m1549806,228956l,e" filled="f" strokeweight=".35mm">
                  <v:path arrowok="t" textboxrect="0,0,1549806,228956"/>
                </v:shape>
                <v:shape id="Shape 1585" o:spid="_x0000_s1119" style="position:absolute;left:16891;top:21592;width:1274;height:893;visibility:visible;mso-wrap-style:square;v-text-anchor:top" coordsize="127445,89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" path="m,l127445,89281e" filled="f" strokeweight=".35mm">
                  <v:path arrowok="t" textboxrect="0,0,127445,89281"/>
                </v:shape>
                <v:shape id="Shape 1586" o:spid="_x0000_s1120" style="position:absolute;left:16891;top:20955;width:1400;height:641;visibility:visible;mso-wrap-style:square;v-text-anchor:top" coordsize="140043,64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" path="m,64072l140043,e" filled="f" strokeweight=".35mm">
                  <v:path arrowok="t" textboxrect="0,0,140043,64072"/>
                </v:shape>
                <v:shape id="Shape 1587" o:spid="_x0000_s1121" style="position:absolute;left:16891;top:5842;width:17276;height:14991;visibility:visible;mso-wrap-style:square;v-text-anchor:top" coordsize="1727644,1499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" path="m1727644,1499044l,e" filled="f" strokeweight=".35mm">
                  <v:path arrowok="t" textboxrect="0,0,1727644,1499044"/>
                </v:shape>
                <v:shape id="Shape 1588" o:spid="_x0000_s1122" style="position:absolute;left:16891;top:5842;width:640;height:1530;visibility:visible;mso-wrap-style:square;v-text-anchor:top" coordsize="64084,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" path="m,l64084,152997e" filled="f" strokeweight=".35mm">
                  <v:path arrowok="t" textboxrect="0,0,64084,152997"/>
                </v:shape>
                <v:shape id="Shape 1589" o:spid="_x0000_s1123" style="position:absolute;left:16891;top:5842;width:1530;height:259;visibility:visible;mso-wrap-style:square;v-text-anchor:top" coordsize="153010,2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" path="m,l153010,25920e" filled="f" strokeweight=".35mm">
                  <v:path arrowok="t" textboxrect="0,0,153010,25920"/>
                </v:shape>
                <v:shape id="Shape 1590" o:spid="_x0000_s1124" style="position:absolute;left:16891;top:23878;width:15498;height:5591;visibility:visible;mso-wrap-style:square;v-text-anchor:top" coordsize="1549806,5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" path="m1549806,l,559079e" filled="f" strokeweight=".35mm">
                  <v:path arrowok="t" textboxrect="0,0,1549806,559079"/>
                </v:shape>
                <v:shape id="Shape 1591" o:spid="_x0000_s1125" style="position:absolute;left:16891;top:29466;width:1656;height:129;visibility:visible;mso-wrap-style:square;v-text-anchor:top" coordsize="165608,12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" path="m,l165608,12953e" filled="f" strokeweight=".35mm">
                  <v:path arrowok="t" textboxrect="0,0,165608,12953"/>
                </v:shape>
                <v:shape id="Shape 1592" o:spid="_x0000_s1126" style="position:absolute;left:16891;top:28195;width:1148;height:1274;visibility:visible;mso-wrap-style:square;v-text-anchor:top" coordsize="114846,12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" path="m,127444l114846,e" filled="f" strokeweight=".35mm">
                  <v:path arrowok="t" textboxrect="0,0,114846,127444"/>
                </v:shape>
                <v:shape id="Shape 1593" o:spid="_x0000_s1127" style="position:absolute;left:16891;top:25657;width:15498;height:11433;visibility:visible;mso-wrap-style:square;v-text-anchor:top" coordsize="1549806,1143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" path="m1549806,l,1143356e" filled="f" strokeweight=".35mm">
                  <v:path arrowok="t" textboxrect="0,0,1549806,1143356"/>
                </v:shape>
                <v:shape id="Shape 1594" o:spid="_x0000_s1128" style="position:absolute;left:16891;top:36831;width:1530;height:259;visibility:visible;mso-wrap-style:square;v-text-anchor:top" coordsize="153010,2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" path="m,25921l153010,e" filled="f" strokeweight=".35mm">
                  <v:path arrowok="t" textboxrect="0,0,153010,25921"/>
                </v:shape>
                <v:shape id="Shape 1595" o:spid="_x0000_s1129" style="position:absolute;left:16891;top:35560;width:640;height:1530;visibility:visible;mso-wrap-style:square;v-text-anchor:top" coordsize="64084,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" path="m,152997l64084,e" filled="f" strokeweight=".35mm">
                  <v:path arrowok="t" textboxrect="0,0,64084,152997"/>
                </v:shape>
                <v:shape id="Shape 1596" o:spid="_x0000_s1130" style="position:absolute;left:16891;top:13716;width:15498;height:9021;visibility:visible;mso-wrap-style:square;v-text-anchor:top" coordsize="1549806,902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" path="m1549806,902157l,e" filled="f" strokeweight=".35mm">
                  <v:path arrowok="t" textboxrect="0,0,1549806,902157"/>
                </v:shape>
                <v:shape id="Shape 1597" o:spid="_x0000_s1131" style="position:absolute;left:16891;top:13716;width:766;height:1400;visibility:visible;mso-wrap-style:square;v-text-anchor:top" coordsize="76683,14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" path="m,l76683,140043e" filled="f" strokeweight=".35mm">
                  <v:path arrowok="t" textboxrect="0,0,76683,140043"/>
                </v:shape>
                <v:shape id="Shape 1598" o:spid="_x0000_s1132" style="position:absolute;left:16891;top:13716;width:1526;height:0;visibility:visible;mso-wrap-style:square;v-text-anchor:top" coordsize="152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" path="m,l152641,e" filled="f" strokeweight=".35mm">
                  <v:path arrowok="t" textboxrect="0,0,152641,0"/>
                </v:shape>
                <v:shape id="Shape 1599" o:spid="_x0000_s1133" style="position:absolute;left:27306;top:8765;width:7750;height:6099;visibility:visible;mso-wrap-style:square;v-text-anchor:top" coordsize="775081,609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" path="m775081,l,609842e" filled="f" strokeweight=".35mm">
                  <v:path arrowok="t" textboxrect="0,0,775081,609842"/>
                </v:shape>
                <v:shape id="Shape 1600" o:spid="_x0000_s1134" style="position:absolute;left:54104;top:29718;width:0;height:3682;visibility:visible;mso-wrap-style:square;v-text-anchor:top" coordsize="0,3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" path="m,l,368275e" filled="f" strokeweight=".35mm">
                  <v:path arrowok="t" textboxrect="0,0,0,368275"/>
                </v:shape>
                <v:shape id="Shape 1601" o:spid="_x0000_s1135" style="position:absolute;left:53341;top:29718;width:1526;height:1529;visibility:visible;mso-wrap-style:square;v-text-anchor:top" coordsize="152641,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" path="m76327,r76314,152997l,152997,76327,xe" stroked="f" strokeweight="0">
                  <v:stroke miterlimit="83231f" joinstyle="miter"/>
                  <v:path arrowok="t" textboxrect="0,0,152641,152997"/>
                </v:shape>
                <v:shape id="Shape 1602" o:spid="_x0000_s1136" style="position:absolute;left:53341;top:29718;width:1526;height:1529;visibility:visible;mso-wrap-style:square;v-text-anchor:top" coordsize="152641,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" path="m76327,l,152997r152641,l76327,xe" filled="f" strokeweight=".35mm">
                  <v:path arrowok="t" textboxrect="0,0,152641,152997"/>
                </v:shape>
                <v:rect id="Rectangle 1603" o:spid="_x0000_s1137" style="position:absolute;left:48261;top:27949;width:1541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14:paraId="5CD52D8B" w14:textId="77777777" w:rsidR="006118A4" w:rsidRDefault="006118A4" w:rsidP="00925720">
                        <w:r>
                          <w:rPr>
                            <w:rFonts w:ascii="Liberation Sans" w:eastAsia="Liberation Sans" w:hAnsi="Liberation Sans" w:cs="Liberation Sans"/>
                          </w:rPr>
                          <w:t>Human Resources</w:t>
                        </w:r>
                      </w:p>
                    </w:txbxContent>
                  </v:textbox>
                </v:rect>
                <v:rect id="Rectangle 43012" o:spid="_x0000_s1138" style="position:absolute;left:18668;top:17660;width:598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14:paraId="79410D54" w14:textId="77777777" w:rsidR="006118A4" w:rsidRDefault="006118A4" w:rsidP="00925720">
                        <w:r>
                          <w:rPr>
                            <w:rFonts w:ascii="Liberation Sans" w:eastAsia="Liberation Sans" w:hAnsi="Liberation Sans" w:cs="Liberation Sans"/>
                          </w:rPr>
                          <w:t>Include</w:t>
                        </w:r>
                      </w:p>
                    </w:txbxContent>
                  </v:textbox>
                </v:rect>
                <v:rect id="Rectangle 43011" o:spid="_x0000_s1139" style="position:absolute;left:23409;top:17660;width:217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OXxQAAAN0AAAAPAAAAZHJzL2Rvd25yZXYueG1sRE9La8JA&#10;EL4X+h+WKXirm4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FI4OXxQAAAN0AAAAP&#10;AAAAAAAAAAAAAAAAAAcCAABkcnMvZG93bnJldi54bWxQSwUGAAAAAAMAAwC3AAAA+QIAAAAA&#10;" filled="f" stroked="f">
                  <v:textbox inset="0,0,0,0">
                    <w:txbxContent>
                      <w:p w14:paraId="4FA93591" w14:textId="77777777" w:rsidR="006118A4" w:rsidRDefault="006118A4" w:rsidP="00925720">
                        <w:r>
                          <w:rPr>
                            <w:rFonts w:ascii="Liberation Sans" w:eastAsia="Liberation Sans" w:hAnsi="Liberation Sans" w:cs="Liberation Sans"/>
                          </w:rPr>
                          <w:t>&gt;&gt;</w:t>
                        </w:r>
                      </w:p>
                    </w:txbxContent>
                  </v:textbox>
                </v:rect>
                <v:rect id="Rectangle 43010" o:spid="_x0000_s1140" style="position:absolute;left:17020;top:17660;width:217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14:paraId="2978E4CD" w14:textId="77777777" w:rsidR="006118A4" w:rsidRDefault="006118A4" w:rsidP="00925720">
                        <w:r>
                          <w:rPr>
                            <w:rFonts w:ascii="Liberation Sans" w:eastAsia="Liberation Sans" w:hAnsi="Liberation Sans" w:cs="Liberation Sans"/>
                          </w:rPr>
                          <w:t>&lt;&lt;</w:t>
                        </w:r>
                      </w:p>
                    </w:txbxContent>
                  </v:textbox>
                </v:rect>
                <v:rect id="Rectangle 43019" o:spid="_x0000_s1141" style="position:absolute;left:20069;top:34426;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1DEE603F" w14:textId="77777777" w:rsidR="006118A4" w:rsidRDefault="006118A4" w:rsidP="00925720">
                        <w:r>
                          <w:rPr>
                            <w:rFonts w:ascii="Liberation Sans" w:eastAsia="Liberation Sans" w:hAnsi="Liberation Sans" w:cs="Liberation Sans"/>
                          </w:rPr>
                          <w:t>&lt;&lt;</w:t>
                        </w:r>
                      </w:p>
                    </w:txbxContent>
                  </v:textbox>
                </v:rect>
                <v:rect id="Rectangle 43021" o:spid="_x0000_s1142" style="position:absolute;left:21718;top:34426;width:5996;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5CEF0735" w14:textId="77777777" w:rsidR="006118A4" w:rsidRDefault="006118A4" w:rsidP="00925720">
                        <w:r>
                          <w:rPr>
                            <w:rFonts w:ascii="Liberation Sans" w:eastAsia="Liberation Sans" w:hAnsi="Liberation Sans" w:cs="Liberation Sans"/>
                          </w:rPr>
                          <w:t>Include</w:t>
                        </w:r>
                      </w:p>
                    </w:txbxContent>
                  </v:textbox>
                </v:rect>
                <v:rect id="Rectangle 43020" o:spid="_x0000_s1143" style="position:absolute;left:26535;top:34426;width:218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14:paraId="58F4708B" w14:textId="77777777" w:rsidR="006118A4" w:rsidRDefault="006118A4" w:rsidP="00925720">
                        <w:r>
                          <w:rPr>
                            <w:rFonts w:ascii="Liberation Sans" w:eastAsia="Liberation Sans" w:hAnsi="Liberation Sans" w:cs="Liberation Sans"/>
                          </w:rPr>
                          <w:t>&gt;&gt;</w:t>
                        </w:r>
                      </w:p>
                    </w:txbxContent>
                  </v:textbox>
                </v:rect>
                <v:rect id="Rectangle 43018" o:spid="_x0000_s1144" style="position:absolute;left:22099;top:27568;width:599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JwwAAAN0AAAAPAAAAZHJzL2Rvd25yZXYueG1sRE9Li8Iw&#10;EL4v+B/CCN7WVE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KyIsCcMAAADdAAAADwAA&#10;AAAAAAAAAAAAAAAHAgAAZHJzL2Rvd25yZXYueG1sUEsFBgAAAAADAAMAtwAAAPcCAAAAAA==&#10;" filled="f" stroked="f">
                  <v:textbox inset="0,0,0,0">
                    <w:txbxContent>
                      <w:p w14:paraId="348E5ABD" w14:textId="77777777" w:rsidR="006118A4" w:rsidRDefault="006118A4" w:rsidP="00925720">
                        <w:r>
                          <w:rPr>
                            <w:rFonts w:ascii="Liberation Sans" w:eastAsia="Liberation Sans" w:hAnsi="Liberation Sans" w:cs="Liberation Sans"/>
                          </w:rPr>
                          <w:t>Include</w:t>
                        </w:r>
                      </w:p>
                    </w:txbxContent>
                  </v:textbox>
                </v:rect>
                <v:rect id="Rectangle 43017" o:spid="_x0000_s1145" style="position:absolute;left:26840;top:27642;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14:paraId="543BE11F" w14:textId="77777777" w:rsidR="006118A4" w:rsidRDefault="006118A4" w:rsidP="00925720">
                        <w:r>
                          <w:rPr>
                            <w:rFonts w:ascii="Liberation Sans" w:eastAsia="Liberation Sans" w:hAnsi="Liberation Sans" w:cs="Liberation Sans"/>
                          </w:rPr>
                          <w:t>&gt;&gt;</w:t>
                        </w:r>
                      </w:p>
                    </w:txbxContent>
                  </v:textbox>
                </v:rect>
                <v:rect id="Rectangle 43016" o:spid="_x0000_s1146" style="position:absolute;left:20451;top:27568;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14:paraId="183841A6" w14:textId="77777777" w:rsidR="006118A4" w:rsidRDefault="006118A4" w:rsidP="00925720">
                        <w:r>
                          <w:rPr>
                            <w:rFonts w:ascii="Liberation Sans" w:eastAsia="Liberation Sans" w:hAnsi="Liberation Sans" w:cs="Liberation Sans"/>
                          </w:rPr>
                          <w:t>&lt;&lt;</w:t>
                        </w:r>
                      </w:p>
                    </w:txbxContent>
                  </v:textbox>
                </v:rect>
                <v:rect id="Rectangle 43007" o:spid="_x0000_s1147" style="position:absolute;left:21085;top:8009;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14:paraId="413B398C" w14:textId="77777777" w:rsidR="006118A4" w:rsidRDefault="006118A4" w:rsidP="00925720">
                        <w:r>
                          <w:rPr>
                            <w:rFonts w:ascii="Liberation Sans" w:eastAsia="Liberation Sans" w:hAnsi="Liberation Sans" w:cs="Liberation Sans"/>
                          </w:rPr>
                          <w:t>&lt;&lt;</w:t>
                        </w:r>
                      </w:p>
                    </w:txbxContent>
                  </v:textbox>
                </v:rect>
                <v:rect id="Rectangle 43009" o:spid="_x0000_s1148" style="position:absolute;left:22733;top:8009;width:598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FexAAAAN0AAAAPAAAAZHJzL2Rvd25yZXYueG1sRE9Na8JA&#10;EL0X+h+WKfTWbNqC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ISm0V7EAAAA3QAAAA8A&#10;AAAAAAAAAAAAAAAABwIAAGRycy9kb3ducmV2LnhtbFBLBQYAAAAAAwADALcAAAD4AgAAAAA=&#10;" filled="f" stroked="f">
                  <v:textbox inset="0,0,0,0">
                    <w:txbxContent>
                      <w:p w14:paraId="181B8B33" w14:textId="77777777" w:rsidR="006118A4" w:rsidRDefault="006118A4" w:rsidP="00925720">
                        <w:r>
                          <w:rPr>
                            <w:rFonts w:ascii="Liberation Sans" w:eastAsia="Liberation Sans" w:hAnsi="Liberation Sans" w:cs="Liberation Sans"/>
                          </w:rPr>
                          <w:t>Include</w:t>
                        </w:r>
                      </w:p>
                    </w:txbxContent>
                  </v:textbox>
                </v:rect>
                <v:rect id="Rectangle 43008" o:spid="_x0000_s1149" style="position:absolute;left:27532;top:8009;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73B7E71C" w14:textId="77777777" w:rsidR="006118A4" w:rsidRDefault="006118A4" w:rsidP="00925720">
                        <w:r>
                          <w:rPr>
                            <w:rFonts w:ascii="Liberation Sans" w:eastAsia="Liberation Sans" w:hAnsi="Liberation Sans" w:cs="Liberation Sans"/>
                          </w:rPr>
                          <w:t>&gt;&gt;</w:t>
                        </w:r>
                      </w:p>
                    </w:txbxContent>
                  </v:textbox>
                </v:rect>
                <v:rect id="Rectangle 43013" o:spid="_x0000_s1150" style="position:absolute;left:17528;top:22996;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712A173A" w14:textId="77777777" w:rsidR="006118A4" w:rsidRDefault="006118A4" w:rsidP="00925720">
                        <w:r>
                          <w:rPr>
                            <w:rFonts w:ascii="Liberation Sans" w:eastAsia="Liberation Sans" w:hAnsi="Liberation Sans" w:cs="Liberation Sans"/>
                          </w:rPr>
                          <w:t>&lt;&lt;</w:t>
                        </w:r>
                      </w:p>
                    </w:txbxContent>
                  </v:textbox>
                </v:rect>
                <v:rect id="Rectangle 43015" o:spid="_x0000_s1151" style="position:absolute;left:19165;top:22996;width:5998;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14:paraId="76CA0839" w14:textId="77777777" w:rsidR="006118A4" w:rsidRDefault="006118A4" w:rsidP="00925720">
                        <w:r>
                          <w:rPr>
                            <w:rFonts w:ascii="Liberation Sans" w:eastAsia="Liberation Sans" w:hAnsi="Liberation Sans" w:cs="Liberation Sans"/>
                          </w:rPr>
                          <w:t>Include</w:t>
                        </w:r>
                      </w:p>
                    </w:txbxContent>
                  </v:textbox>
                </v:rect>
                <v:rect id="Rectangle 43014" o:spid="_x0000_s1152" style="position:absolute;left:23860;top:23070;width:217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14:paraId="3FAA7229" w14:textId="77777777" w:rsidR="006118A4" w:rsidRDefault="006118A4" w:rsidP="00925720">
                        <w:r>
                          <w:rPr>
                            <w:rFonts w:ascii="Liberation Sans" w:eastAsia="Liberation Sans" w:hAnsi="Liberation Sans" w:cs="Liberation Sans"/>
                          </w:rPr>
                          <w:t>&gt;&gt;</w:t>
                        </w:r>
                      </w:p>
                    </w:txbxContent>
                  </v:textbox>
                </v:rect>
                <w10:anchorlock/>
              </v:group>
            </w:pict>
          </mc:Fallback>
        </mc:AlternateContent>
      </w:r>
    </w:p>
    <w:p w14:paraId="2D9DCA04" w14:textId="77777777" w:rsidR="00925720" w:rsidRPr="00C50B0B" w:rsidRDefault="00925720" w:rsidP="00925720">
      <w:pPr>
        <w:pStyle w:val="Beschriftung"/>
        <w:rPr>
          <w:rFonts w:cs="Arial"/>
        </w:rPr>
      </w:pPr>
      <w:r w:rsidRPr="00C50B0B">
        <w:rPr>
          <w:rFonts w:cs="Arial"/>
        </w:rPr>
        <w:t xml:space="preserve">Abbildung </w:t>
      </w:r>
      <w:r w:rsidRPr="00C50B0B">
        <w:rPr>
          <w:rFonts w:cs="Arial"/>
        </w:rPr>
        <w:fldChar w:fldCharType="begin"/>
      </w:r>
      <w:r w:rsidRPr="00C50B0B">
        <w:rPr>
          <w:rFonts w:cs="Arial"/>
        </w:rPr>
        <w:instrText xml:space="preserve"> SEQ Abbildung \* ARABIC </w:instrText>
      </w:r>
      <w:r w:rsidRPr="00C50B0B">
        <w:rPr>
          <w:rFonts w:cs="Arial"/>
        </w:rPr>
        <w:fldChar w:fldCharType="separate"/>
      </w:r>
      <w:r w:rsidRPr="00C50B0B">
        <w:rPr>
          <w:rFonts w:cs="Arial"/>
          <w:noProof/>
        </w:rPr>
        <w:t>10</w:t>
      </w:r>
      <w:r w:rsidRPr="00C50B0B">
        <w:rPr>
          <w:rFonts w:cs="Arial"/>
        </w:rPr>
        <w:fldChar w:fldCharType="end"/>
      </w:r>
      <w:r w:rsidRPr="00C50B0B">
        <w:rPr>
          <w:rFonts w:cs="Arial"/>
        </w:rPr>
        <w:t xml:space="preserve">: </w:t>
      </w:r>
      <w:proofErr w:type="spellStart"/>
      <w:r w:rsidRPr="00C50B0B">
        <w:rPr>
          <w:rFonts w:cs="Arial"/>
        </w:rPr>
        <w:t>UseCase</w:t>
      </w:r>
      <w:proofErr w:type="spellEnd"/>
      <w:r w:rsidRPr="00C50B0B">
        <w:rPr>
          <w:rFonts w:cs="Arial"/>
        </w:rPr>
        <w:t>-Diagramm - Nutzerdaten ändern</w:t>
      </w:r>
    </w:p>
    <w:p w14:paraId="153BB33D" w14:textId="7E598070" w:rsidR="00925720" w:rsidRPr="00C50B0B" w:rsidRDefault="00925720" w:rsidP="00925720">
      <w:pPr>
        <w:rPr>
          <w:rFonts w:cs="Arial"/>
        </w:rPr>
      </w:pPr>
      <w:r w:rsidRPr="00C50B0B">
        <w:rPr>
          <w:rFonts w:cs="Arial"/>
        </w:rPr>
        <w:t xml:space="preserve">Human Resources kann alle hier aufgeführten Daten von Nutzern ändern. Allein die </w:t>
      </w:r>
      <w:proofErr w:type="gramStart"/>
      <w:r w:rsidRPr="00C50B0B">
        <w:rPr>
          <w:rFonts w:cs="Arial"/>
        </w:rPr>
        <w:t>Rolle  im</w:t>
      </w:r>
      <w:proofErr w:type="gramEnd"/>
      <w:r w:rsidRPr="00C50B0B">
        <w:rPr>
          <w:rFonts w:cs="Arial"/>
        </w:rPr>
        <w:t xml:space="preserve"> internen System kann nur vom Admin geändert werden.</w:t>
      </w:r>
    </w:p>
    <w:p w14:paraId="5B815F9D" w14:textId="4B945989" w:rsidR="00925720" w:rsidRPr="00C50B0B" w:rsidRDefault="00925720" w:rsidP="00925720">
      <w:pPr>
        <w:pStyle w:val="berschrift3"/>
        <w:rPr>
          <w:rFonts w:cs="Arial"/>
        </w:rPr>
      </w:pPr>
      <w:bookmarkStart w:id="162" w:name="_Toc44320805"/>
      <w:r w:rsidRPr="00C50B0B">
        <w:rPr>
          <w:rFonts w:cs="Arial"/>
        </w:rPr>
        <w:lastRenderedPageBreak/>
        <w:t>Fördererdaten ändern</w:t>
      </w:r>
      <w:bookmarkEnd w:id="162"/>
    </w:p>
    <w:p w14:paraId="0D3DEAFF" w14:textId="77777777" w:rsidR="00925720" w:rsidRPr="00C50B0B" w:rsidRDefault="00925720" w:rsidP="00925720">
      <w:pPr>
        <w:keepNext/>
        <w:rPr>
          <w:rFonts w:cs="Arial"/>
        </w:rPr>
      </w:pPr>
      <w:r w:rsidRPr="00C50B0B">
        <w:rPr>
          <w:rFonts w:cs="Arial"/>
          <w:noProof/>
        </w:rPr>
        <mc:AlternateContent>
          <mc:Choice Requires="wpg">
            <w:drawing>
              <wp:inline distT="0" distB="0" distL="0" distR="0" wp14:anchorId="7D5B723C" wp14:editId="383A64A1">
                <wp:extent cx="4635729" cy="3534558"/>
                <wp:effectExtent l="0" t="0" r="0" b="0"/>
                <wp:docPr id="41789" name="Group 41789"/>
                <wp:cNvGraphicFramePr/>
                <a:graphic xmlns:a="http://schemas.openxmlformats.org/drawingml/2006/main">
                  <a:graphicData uri="http://schemas.microsoft.com/office/word/2010/wordprocessingGroup">
                    <wpg:wgp>
                      <wpg:cNvGrpSpPr/>
                      <wpg:grpSpPr>
                        <a:xfrm>
                          <a:off x="0" y="0"/>
                          <a:ext cx="4635729" cy="3534558"/>
                          <a:chOff x="0" y="0"/>
                          <a:chExt cx="4635729" cy="3534558"/>
                        </a:xfrm>
                      </wpg:grpSpPr>
                      <wps:wsp>
                        <wps:cNvPr id="45912" name="Shape 45912"/>
                        <wps:cNvSpPr/>
                        <wps:spPr>
                          <a:xfrm>
                            <a:off x="2197087" y="0"/>
                            <a:ext cx="2438641" cy="3391205"/>
                          </a:xfrm>
                          <a:custGeom>
                            <a:avLst/>
                            <a:gdLst/>
                            <a:ahLst/>
                            <a:cxnLst/>
                            <a:rect l="0" t="0" r="0" b="0"/>
                            <a:pathLst>
                              <a:path w="2438641" h="3391205">
                                <a:moveTo>
                                  <a:pt x="0" y="0"/>
                                </a:moveTo>
                                <a:lnTo>
                                  <a:pt x="2438641" y="0"/>
                                </a:lnTo>
                                <a:lnTo>
                                  <a:pt x="2438641" y="3391205"/>
                                </a:lnTo>
                                <a:lnTo>
                                  <a:pt x="0" y="3391205"/>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724" name="Shape 724"/>
                        <wps:cNvSpPr/>
                        <wps:spPr>
                          <a:xfrm>
                            <a:off x="2197087" y="0"/>
                            <a:ext cx="2438641" cy="3391205"/>
                          </a:xfrm>
                          <a:custGeom>
                            <a:avLst/>
                            <a:gdLst/>
                            <a:ahLst/>
                            <a:cxnLst/>
                            <a:rect l="0" t="0" r="0" b="0"/>
                            <a:pathLst>
                              <a:path w="2438641" h="3391205">
                                <a:moveTo>
                                  <a:pt x="0" y="0"/>
                                </a:moveTo>
                                <a:lnTo>
                                  <a:pt x="2438641" y="0"/>
                                </a:lnTo>
                                <a:lnTo>
                                  <a:pt x="2438641" y="3391205"/>
                                </a:lnTo>
                                <a:lnTo>
                                  <a:pt x="0" y="3391205"/>
                                </a:lnTo>
                                <a:lnTo>
                                  <a:pt x="0"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25" name="Shape 725"/>
                        <wps:cNvSpPr/>
                        <wps:spPr>
                          <a:xfrm>
                            <a:off x="482410" y="2590914"/>
                            <a:ext cx="190792" cy="190805"/>
                          </a:xfrm>
                          <a:custGeom>
                            <a:avLst/>
                            <a:gdLst/>
                            <a:ahLst/>
                            <a:cxnLst/>
                            <a:rect l="0" t="0" r="0" b="0"/>
                            <a:pathLst>
                              <a:path w="190792" h="190805">
                                <a:moveTo>
                                  <a:pt x="95390" y="0"/>
                                </a:moveTo>
                                <a:cubicBezTo>
                                  <a:pt x="147955" y="0"/>
                                  <a:pt x="190792" y="42482"/>
                                  <a:pt x="190792" y="95047"/>
                                </a:cubicBezTo>
                                <a:cubicBezTo>
                                  <a:pt x="190792" y="148324"/>
                                  <a:pt x="147955" y="190805"/>
                                  <a:pt x="95390" y="190805"/>
                                </a:cubicBezTo>
                                <a:cubicBezTo>
                                  <a:pt x="42837" y="190805"/>
                                  <a:pt x="0" y="148324"/>
                                  <a:pt x="0" y="95047"/>
                                </a:cubicBezTo>
                                <a:cubicBezTo>
                                  <a:pt x="0" y="42482"/>
                                  <a:pt x="42837" y="0"/>
                                  <a:pt x="9539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26" name="Shape 726"/>
                        <wps:cNvSpPr/>
                        <wps:spPr>
                          <a:xfrm>
                            <a:off x="482410" y="2590914"/>
                            <a:ext cx="190792" cy="190805"/>
                          </a:xfrm>
                          <a:custGeom>
                            <a:avLst/>
                            <a:gdLst/>
                            <a:ahLst/>
                            <a:cxnLst/>
                            <a:rect l="0" t="0" r="0" b="0"/>
                            <a:pathLst>
                              <a:path w="190792" h="190805">
                                <a:moveTo>
                                  <a:pt x="190792" y="95047"/>
                                </a:moveTo>
                                <a:cubicBezTo>
                                  <a:pt x="190792" y="148324"/>
                                  <a:pt x="147955" y="190805"/>
                                  <a:pt x="95390" y="190805"/>
                                </a:cubicBezTo>
                                <a:cubicBezTo>
                                  <a:pt x="42837" y="190805"/>
                                  <a:pt x="0" y="148324"/>
                                  <a:pt x="0" y="95047"/>
                                </a:cubicBezTo>
                                <a:cubicBezTo>
                                  <a:pt x="0" y="42482"/>
                                  <a:pt x="42837" y="0"/>
                                  <a:pt x="95390" y="0"/>
                                </a:cubicBezTo>
                                <a:cubicBezTo>
                                  <a:pt x="147955" y="0"/>
                                  <a:pt x="190792" y="42482"/>
                                  <a:pt x="190792" y="95047"/>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27" name="Shape 727"/>
                        <wps:cNvSpPr/>
                        <wps:spPr>
                          <a:xfrm>
                            <a:off x="583921" y="2781364"/>
                            <a:ext cx="0" cy="317512"/>
                          </a:xfrm>
                          <a:custGeom>
                            <a:avLst/>
                            <a:gdLst/>
                            <a:ahLst/>
                            <a:cxnLst/>
                            <a:rect l="0" t="0" r="0" b="0"/>
                            <a:pathLst>
                              <a:path h="317512">
                                <a:moveTo>
                                  <a:pt x="0" y="0"/>
                                </a:moveTo>
                                <a:lnTo>
                                  <a:pt x="0" y="31751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28" name="Shape 728"/>
                        <wps:cNvSpPr/>
                        <wps:spPr>
                          <a:xfrm>
                            <a:off x="393484" y="2895485"/>
                            <a:ext cx="381241" cy="0"/>
                          </a:xfrm>
                          <a:custGeom>
                            <a:avLst/>
                            <a:gdLst/>
                            <a:ahLst/>
                            <a:cxnLst/>
                            <a:rect l="0" t="0" r="0" b="0"/>
                            <a:pathLst>
                              <a:path w="381241">
                                <a:moveTo>
                                  <a:pt x="0" y="0"/>
                                </a:moveTo>
                                <a:lnTo>
                                  <a:pt x="381241"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29" name="Shape 729"/>
                        <wps:cNvSpPr/>
                        <wps:spPr>
                          <a:xfrm>
                            <a:off x="393484" y="3098876"/>
                            <a:ext cx="190805" cy="254165"/>
                          </a:xfrm>
                          <a:custGeom>
                            <a:avLst/>
                            <a:gdLst/>
                            <a:ahLst/>
                            <a:cxnLst/>
                            <a:rect l="0" t="0" r="0" b="0"/>
                            <a:pathLst>
                              <a:path w="190805" h="254165">
                                <a:moveTo>
                                  <a:pt x="190805" y="0"/>
                                </a:moveTo>
                                <a:lnTo>
                                  <a:pt x="0" y="25416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0" name="Shape 730"/>
                        <wps:cNvSpPr/>
                        <wps:spPr>
                          <a:xfrm>
                            <a:off x="583921" y="3098876"/>
                            <a:ext cx="191160" cy="254165"/>
                          </a:xfrm>
                          <a:custGeom>
                            <a:avLst/>
                            <a:gdLst/>
                            <a:ahLst/>
                            <a:cxnLst/>
                            <a:rect l="0" t="0" r="0" b="0"/>
                            <a:pathLst>
                              <a:path w="191160" h="254165">
                                <a:moveTo>
                                  <a:pt x="0" y="0"/>
                                </a:moveTo>
                                <a:lnTo>
                                  <a:pt x="191160" y="25416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1" name="Shape 731"/>
                        <wps:cNvSpPr/>
                        <wps:spPr>
                          <a:xfrm>
                            <a:off x="482410" y="1092238"/>
                            <a:ext cx="190792" cy="190805"/>
                          </a:xfrm>
                          <a:custGeom>
                            <a:avLst/>
                            <a:gdLst/>
                            <a:ahLst/>
                            <a:cxnLst/>
                            <a:rect l="0" t="0" r="0" b="0"/>
                            <a:pathLst>
                              <a:path w="190792" h="190805">
                                <a:moveTo>
                                  <a:pt x="95390" y="0"/>
                                </a:moveTo>
                                <a:cubicBezTo>
                                  <a:pt x="147955" y="0"/>
                                  <a:pt x="190792" y="42482"/>
                                  <a:pt x="190792" y="95403"/>
                                </a:cubicBezTo>
                                <a:cubicBezTo>
                                  <a:pt x="190792" y="148324"/>
                                  <a:pt x="147955" y="190805"/>
                                  <a:pt x="95390" y="190805"/>
                                </a:cubicBezTo>
                                <a:cubicBezTo>
                                  <a:pt x="42837" y="190805"/>
                                  <a:pt x="0" y="148324"/>
                                  <a:pt x="0" y="95403"/>
                                </a:cubicBezTo>
                                <a:cubicBezTo>
                                  <a:pt x="0" y="42482"/>
                                  <a:pt x="42837" y="0"/>
                                  <a:pt x="9539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32" name="Shape 732"/>
                        <wps:cNvSpPr/>
                        <wps:spPr>
                          <a:xfrm>
                            <a:off x="482410" y="1092238"/>
                            <a:ext cx="190792" cy="190805"/>
                          </a:xfrm>
                          <a:custGeom>
                            <a:avLst/>
                            <a:gdLst/>
                            <a:ahLst/>
                            <a:cxnLst/>
                            <a:rect l="0" t="0" r="0" b="0"/>
                            <a:pathLst>
                              <a:path w="190792" h="190805">
                                <a:moveTo>
                                  <a:pt x="190792" y="95403"/>
                                </a:moveTo>
                                <a:cubicBezTo>
                                  <a:pt x="190792" y="148324"/>
                                  <a:pt x="147955" y="190805"/>
                                  <a:pt x="95390" y="190805"/>
                                </a:cubicBezTo>
                                <a:cubicBezTo>
                                  <a:pt x="42837" y="190805"/>
                                  <a:pt x="0" y="148324"/>
                                  <a:pt x="0" y="95403"/>
                                </a:cubicBezTo>
                                <a:cubicBezTo>
                                  <a:pt x="0" y="42482"/>
                                  <a:pt x="42837" y="0"/>
                                  <a:pt x="95390" y="0"/>
                                </a:cubicBezTo>
                                <a:cubicBezTo>
                                  <a:pt x="147955" y="0"/>
                                  <a:pt x="190792" y="42482"/>
                                  <a:pt x="190792" y="95403"/>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3" name="Shape 733"/>
                        <wps:cNvSpPr/>
                        <wps:spPr>
                          <a:xfrm>
                            <a:off x="583921" y="1282674"/>
                            <a:ext cx="0" cy="317526"/>
                          </a:xfrm>
                          <a:custGeom>
                            <a:avLst/>
                            <a:gdLst/>
                            <a:ahLst/>
                            <a:cxnLst/>
                            <a:rect l="0" t="0" r="0" b="0"/>
                            <a:pathLst>
                              <a:path h="317526">
                                <a:moveTo>
                                  <a:pt x="0" y="0"/>
                                </a:moveTo>
                                <a:lnTo>
                                  <a:pt x="0" y="31752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4" name="Shape 734"/>
                        <wps:cNvSpPr/>
                        <wps:spPr>
                          <a:xfrm>
                            <a:off x="393484" y="1397165"/>
                            <a:ext cx="381241" cy="0"/>
                          </a:xfrm>
                          <a:custGeom>
                            <a:avLst/>
                            <a:gdLst/>
                            <a:ahLst/>
                            <a:cxnLst/>
                            <a:rect l="0" t="0" r="0" b="0"/>
                            <a:pathLst>
                              <a:path w="381241">
                                <a:moveTo>
                                  <a:pt x="0" y="0"/>
                                </a:moveTo>
                                <a:lnTo>
                                  <a:pt x="381241"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5" name="Shape 735"/>
                        <wps:cNvSpPr/>
                        <wps:spPr>
                          <a:xfrm>
                            <a:off x="393484" y="1600200"/>
                            <a:ext cx="190805" cy="254521"/>
                          </a:xfrm>
                          <a:custGeom>
                            <a:avLst/>
                            <a:gdLst/>
                            <a:ahLst/>
                            <a:cxnLst/>
                            <a:rect l="0" t="0" r="0" b="0"/>
                            <a:pathLst>
                              <a:path w="190805" h="254521">
                                <a:moveTo>
                                  <a:pt x="190805" y="0"/>
                                </a:moveTo>
                                <a:lnTo>
                                  <a:pt x="0"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6" name="Shape 736"/>
                        <wps:cNvSpPr/>
                        <wps:spPr>
                          <a:xfrm>
                            <a:off x="583921" y="1600200"/>
                            <a:ext cx="191160" cy="254521"/>
                          </a:xfrm>
                          <a:custGeom>
                            <a:avLst/>
                            <a:gdLst/>
                            <a:ahLst/>
                            <a:cxnLst/>
                            <a:rect l="0" t="0" r="0" b="0"/>
                            <a:pathLst>
                              <a:path w="191160" h="254521">
                                <a:moveTo>
                                  <a:pt x="0" y="0"/>
                                </a:moveTo>
                                <a:lnTo>
                                  <a:pt x="191160"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7" name="Shape 737"/>
                        <wps:cNvSpPr/>
                        <wps:spPr>
                          <a:xfrm>
                            <a:off x="2958846" y="304914"/>
                            <a:ext cx="1016635" cy="508330"/>
                          </a:xfrm>
                          <a:custGeom>
                            <a:avLst/>
                            <a:gdLst/>
                            <a:ahLst/>
                            <a:cxnLst/>
                            <a:rect l="0" t="0" r="0" b="0"/>
                            <a:pathLst>
                              <a:path w="1016635" h="508330">
                                <a:moveTo>
                                  <a:pt x="507962" y="0"/>
                                </a:moveTo>
                                <a:cubicBezTo>
                                  <a:pt x="788759" y="0"/>
                                  <a:pt x="1016635" y="114122"/>
                                  <a:pt x="1016635" y="254165"/>
                                </a:cubicBezTo>
                                <a:cubicBezTo>
                                  <a:pt x="1016635" y="394564"/>
                                  <a:pt x="788759" y="508330"/>
                                  <a:pt x="507962" y="508330"/>
                                </a:cubicBezTo>
                                <a:cubicBezTo>
                                  <a:pt x="227521" y="508330"/>
                                  <a:pt x="0" y="394564"/>
                                  <a:pt x="0" y="254165"/>
                                </a:cubicBezTo>
                                <a:cubicBezTo>
                                  <a:pt x="0" y="114122"/>
                                  <a:pt x="227521" y="0"/>
                                  <a:pt x="50796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38" name="Shape 738"/>
                        <wps:cNvSpPr/>
                        <wps:spPr>
                          <a:xfrm>
                            <a:off x="2958846" y="304914"/>
                            <a:ext cx="1016635" cy="508330"/>
                          </a:xfrm>
                          <a:custGeom>
                            <a:avLst/>
                            <a:gdLst/>
                            <a:ahLst/>
                            <a:cxnLst/>
                            <a:rect l="0" t="0" r="0" b="0"/>
                            <a:pathLst>
                              <a:path w="1016635" h="508330">
                                <a:moveTo>
                                  <a:pt x="1016635" y="254165"/>
                                </a:moveTo>
                                <a:cubicBezTo>
                                  <a:pt x="1016635" y="394564"/>
                                  <a:pt x="788759" y="508330"/>
                                  <a:pt x="507962" y="508330"/>
                                </a:cubicBezTo>
                                <a:cubicBezTo>
                                  <a:pt x="227521" y="508330"/>
                                  <a:pt x="0" y="394564"/>
                                  <a:pt x="0" y="254165"/>
                                </a:cubicBezTo>
                                <a:cubicBezTo>
                                  <a:pt x="0" y="114122"/>
                                  <a:pt x="227521" y="0"/>
                                  <a:pt x="507962" y="0"/>
                                </a:cubicBezTo>
                                <a:cubicBezTo>
                                  <a:pt x="788759" y="0"/>
                                  <a:pt x="1016635" y="114122"/>
                                  <a:pt x="1016635"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39" name="Rectangle 739"/>
                        <wps:cNvSpPr/>
                        <wps:spPr>
                          <a:xfrm>
                            <a:off x="2730602" y="25842"/>
                            <a:ext cx="1813274" cy="207536"/>
                          </a:xfrm>
                          <a:prstGeom prst="rect">
                            <a:avLst/>
                          </a:prstGeom>
                          <a:ln>
                            <a:noFill/>
                          </a:ln>
                        </wps:spPr>
                        <wps:txbx>
                          <w:txbxContent>
                            <w:p w14:paraId="0834EECC" w14:textId="77777777" w:rsidR="006118A4" w:rsidRDefault="006118A4" w:rsidP="00925720">
                              <w:r>
                                <w:rPr>
                                  <w:rFonts w:ascii="Liberation Sans" w:eastAsia="Liberation Sans" w:hAnsi="Liberation Sans" w:cs="Liberation Sans"/>
                                </w:rPr>
                                <w:t>Fördererdaten ändern</w:t>
                              </w:r>
                            </w:p>
                          </w:txbxContent>
                        </wps:txbx>
                        <wps:bodyPr horzOverflow="overflow" vert="horz" lIns="0" tIns="0" rIns="0" bIns="0" rtlCol="0">
                          <a:noAutofit/>
                        </wps:bodyPr>
                      </wps:wsp>
                      <wps:wsp>
                        <wps:cNvPr id="740" name="Rectangle 740"/>
                        <wps:cNvSpPr/>
                        <wps:spPr>
                          <a:xfrm>
                            <a:off x="3124086" y="394117"/>
                            <a:ext cx="896884" cy="207536"/>
                          </a:xfrm>
                          <a:prstGeom prst="rect">
                            <a:avLst/>
                          </a:prstGeom>
                          <a:ln>
                            <a:noFill/>
                          </a:ln>
                        </wps:spPr>
                        <wps:txbx>
                          <w:txbxContent>
                            <w:p w14:paraId="71B9B058" w14:textId="77777777" w:rsidR="006118A4" w:rsidRDefault="006118A4" w:rsidP="00925720">
                              <w:r>
                                <w:rPr>
                                  <w:rFonts w:ascii="Liberation Sans" w:eastAsia="Liberation Sans" w:hAnsi="Liberation Sans" w:cs="Liberation Sans"/>
                                </w:rPr>
                                <w:t>Neues Bild</w:t>
                              </w:r>
                            </w:p>
                          </w:txbxContent>
                        </wps:txbx>
                        <wps:bodyPr horzOverflow="overflow" vert="horz" lIns="0" tIns="0" rIns="0" bIns="0" rtlCol="0">
                          <a:noAutofit/>
                        </wps:bodyPr>
                      </wps:wsp>
                      <wps:wsp>
                        <wps:cNvPr id="741" name="Shape 741"/>
                        <wps:cNvSpPr/>
                        <wps:spPr>
                          <a:xfrm>
                            <a:off x="2654287" y="1066685"/>
                            <a:ext cx="1613154" cy="508318"/>
                          </a:xfrm>
                          <a:custGeom>
                            <a:avLst/>
                            <a:gdLst/>
                            <a:ahLst/>
                            <a:cxnLst/>
                            <a:rect l="0" t="0" r="0" b="0"/>
                            <a:pathLst>
                              <a:path w="1613154" h="508318">
                                <a:moveTo>
                                  <a:pt x="806755" y="0"/>
                                </a:moveTo>
                                <a:cubicBezTo>
                                  <a:pt x="1252080" y="0"/>
                                  <a:pt x="1613154" y="113754"/>
                                  <a:pt x="1613154" y="254153"/>
                                </a:cubicBezTo>
                                <a:cubicBezTo>
                                  <a:pt x="1613154" y="394919"/>
                                  <a:pt x="1252080" y="508318"/>
                                  <a:pt x="806755" y="508318"/>
                                </a:cubicBezTo>
                                <a:cubicBezTo>
                                  <a:pt x="361074" y="508318"/>
                                  <a:pt x="0" y="394919"/>
                                  <a:pt x="0" y="254153"/>
                                </a:cubicBezTo>
                                <a:cubicBezTo>
                                  <a:pt x="0" y="113754"/>
                                  <a:pt x="361074" y="0"/>
                                  <a:pt x="806755"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42" name="Shape 742"/>
                        <wps:cNvSpPr/>
                        <wps:spPr>
                          <a:xfrm>
                            <a:off x="2654287" y="1066685"/>
                            <a:ext cx="1613154" cy="508318"/>
                          </a:xfrm>
                          <a:custGeom>
                            <a:avLst/>
                            <a:gdLst/>
                            <a:ahLst/>
                            <a:cxnLst/>
                            <a:rect l="0" t="0" r="0" b="0"/>
                            <a:pathLst>
                              <a:path w="1613154" h="508318">
                                <a:moveTo>
                                  <a:pt x="1613154" y="254153"/>
                                </a:moveTo>
                                <a:cubicBezTo>
                                  <a:pt x="1613154" y="394919"/>
                                  <a:pt x="1252080" y="508318"/>
                                  <a:pt x="806755" y="508318"/>
                                </a:cubicBezTo>
                                <a:cubicBezTo>
                                  <a:pt x="361074" y="508318"/>
                                  <a:pt x="0" y="394919"/>
                                  <a:pt x="0" y="254153"/>
                                </a:cubicBezTo>
                                <a:cubicBezTo>
                                  <a:pt x="0" y="113754"/>
                                  <a:pt x="361074" y="0"/>
                                  <a:pt x="806755" y="0"/>
                                </a:cubicBezTo>
                                <a:cubicBezTo>
                                  <a:pt x="1252080" y="0"/>
                                  <a:pt x="1613154" y="113754"/>
                                  <a:pt x="1613154" y="254153"/>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43" name="Rectangle 743"/>
                        <wps:cNvSpPr/>
                        <wps:spPr>
                          <a:xfrm>
                            <a:off x="3175203" y="584553"/>
                            <a:ext cx="775392" cy="207536"/>
                          </a:xfrm>
                          <a:prstGeom prst="rect">
                            <a:avLst/>
                          </a:prstGeom>
                          <a:ln>
                            <a:noFill/>
                          </a:ln>
                        </wps:spPr>
                        <wps:txbx>
                          <w:txbxContent>
                            <w:p w14:paraId="7BAF0E8F" w14:textId="77777777" w:rsidR="006118A4" w:rsidRDefault="006118A4" w:rsidP="00925720">
                              <w:r>
                                <w:rPr>
                                  <w:rFonts w:ascii="Liberation Sans" w:eastAsia="Liberation Sans" w:hAnsi="Liberation Sans" w:cs="Liberation Sans"/>
                                </w:rPr>
                                <w:t>zuordnen</w:t>
                              </w:r>
                            </w:p>
                          </w:txbxContent>
                        </wps:txbx>
                        <wps:bodyPr horzOverflow="overflow" vert="horz" lIns="0" tIns="0" rIns="0" bIns="0" rtlCol="0">
                          <a:noAutofit/>
                        </wps:bodyPr>
                      </wps:wsp>
                      <wps:wsp>
                        <wps:cNvPr id="744" name="Shape 744"/>
                        <wps:cNvSpPr/>
                        <wps:spPr>
                          <a:xfrm>
                            <a:off x="2412721" y="1828800"/>
                            <a:ext cx="2121484" cy="508318"/>
                          </a:xfrm>
                          <a:custGeom>
                            <a:avLst/>
                            <a:gdLst/>
                            <a:ahLst/>
                            <a:cxnLst/>
                            <a:rect l="0" t="0" r="0" b="0"/>
                            <a:pathLst>
                              <a:path w="2121484" h="508318">
                                <a:moveTo>
                                  <a:pt x="1060920" y="0"/>
                                </a:moveTo>
                                <a:cubicBezTo>
                                  <a:pt x="1646644" y="0"/>
                                  <a:pt x="2121484" y="114122"/>
                                  <a:pt x="2121484" y="254521"/>
                                </a:cubicBezTo>
                                <a:cubicBezTo>
                                  <a:pt x="2121484" y="394564"/>
                                  <a:pt x="1646644" y="508318"/>
                                  <a:pt x="1060920" y="508318"/>
                                </a:cubicBezTo>
                                <a:cubicBezTo>
                                  <a:pt x="475209" y="508318"/>
                                  <a:pt x="0" y="394564"/>
                                  <a:pt x="0" y="254521"/>
                                </a:cubicBezTo>
                                <a:cubicBezTo>
                                  <a:pt x="0" y="114122"/>
                                  <a:pt x="475209" y="0"/>
                                  <a:pt x="106092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45" name="Shape 745"/>
                        <wps:cNvSpPr/>
                        <wps:spPr>
                          <a:xfrm>
                            <a:off x="2412721" y="1828800"/>
                            <a:ext cx="2121484" cy="508318"/>
                          </a:xfrm>
                          <a:custGeom>
                            <a:avLst/>
                            <a:gdLst/>
                            <a:ahLst/>
                            <a:cxnLst/>
                            <a:rect l="0" t="0" r="0" b="0"/>
                            <a:pathLst>
                              <a:path w="2121484" h="508318">
                                <a:moveTo>
                                  <a:pt x="2121484" y="254521"/>
                                </a:moveTo>
                                <a:cubicBezTo>
                                  <a:pt x="2121484" y="394564"/>
                                  <a:pt x="1646644" y="508318"/>
                                  <a:pt x="1060920" y="508318"/>
                                </a:cubicBezTo>
                                <a:cubicBezTo>
                                  <a:pt x="475209" y="508318"/>
                                  <a:pt x="0" y="394564"/>
                                  <a:pt x="0" y="254521"/>
                                </a:cubicBezTo>
                                <a:cubicBezTo>
                                  <a:pt x="0" y="114122"/>
                                  <a:pt x="475209" y="0"/>
                                  <a:pt x="1060920" y="0"/>
                                </a:cubicBezTo>
                                <a:cubicBezTo>
                                  <a:pt x="1646644" y="0"/>
                                  <a:pt x="2121484" y="114122"/>
                                  <a:pt x="2121484" y="254521"/>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46" name="Rectangle 746"/>
                        <wps:cNvSpPr/>
                        <wps:spPr>
                          <a:xfrm>
                            <a:off x="2793962" y="1244801"/>
                            <a:ext cx="1729307" cy="207536"/>
                          </a:xfrm>
                          <a:prstGeom prst="rect">
                            <a:avLst/>
                          </a:prstGeom>
                          <a:ln>
                            <a:noFill/>
                          </a:ln>
                        </wps:spPr>
                        <wps:txbx>
                          <w:txbxContent>
                            <w:p w14:paraId="05CE880D" w14:textId="77777777" w:rsidR="006118A4" w:rsidRDefault="006118A4" w:rsidP="00925720">
                              <w:r>
                                <w:rPr>
                                  <w:rFonts w:ascii="Liberation Sans" w:eastAsia="Liberation Sans" w:hAnsi="Liberation Sans" w:cs="Liberation Sans"/>
                                </w:rPr>
                                <w:t>Kontaktdaten ändern</w:t>
                              </w:r>
                            </w:p>
                          </w:txbxContent>
                        </wps:txbx>
                        <wps:bodyPr horzOverflow="overflow" vert="horz" lIns="0" tIns="0" rIns="0" bIns="0" rtlCol="0">
                          <a:noAutofit/>
                        </wps:bodyPr>
                      </wps:wsp>
                      <wps:wsp>
                        <wps:cNvPr id="747" name="Shape 747"/>
                        <wps:cNvSpPr/>
                        <wps:spPr>
                          <a:xfrm>
                            <a:off x="2920683" y="2603526"/>
                            <a:ext cx="1080008" cy="508317"/>
                          </a:xfrm>
                          <a:custGeom>
                            <a:avLst/>
                            <a:gdLst/>
                            <a:ahLst/>
                            <a:cxnLst/>
                            <a:rect l="0" t="0" r="0" b="0"/>
                            <a:pathLst>
                              <a:path w="1080008" h="508317">
                                <a:moveTo>
                                  <a:pt x="540360" y="0"/>
                                </a:moveTo>
                                <a:cubicBezTo>
                                  <a:pt x="838441" y="0"/>
                                  <a:pt x="1080008" y="113754"/>
                                  <a:pt x="1080008" y="254152"/>
                                </a:cubicBezTo>
                                <a:cubicBezTo>
                                  <a:pt x="1080008" y="394550"/>
                                  <a:pt x="838441" y="508317"/>
                                  <a:pt x="540360" y="508317"/>
                                </a:cubicBezTo>
                                <a:cubicBezTo>
                                  <a:pt x="241922" y="508317"/>
                                  <a:pt x="0" y="394550"/>
                                  <a:pt x="0" y="254152"/>
                                </a:cubicBezTo>
                                <a:cubicBezTo>
                                  <a:pt x="0" y="113754"/>
                                  <a:pt x="241922" y="0"/>
                                  <a:pt x="54036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48" name="Shape 748"/>
                        <wps:cNvSpPr/>
                        <wps:spPr>
                          <a:xfrm>
                            <a:off x="2920683" y="2603526"/>
                            <a:ext cx="1080008" cy="508317"/>
                          </a:xfrm>
                          <a:custGeom>
                            <a:avLst/>
                            <a:gdLst/>
                            <a:ahLst/>
                            <a:cxnLst/>
                            <a:rect l="0" t="0" r="0" b="0"/>
                            <a:pathLst>
                              <a:path w="1080008" h="508317">
                                <a:moveTo>
                                  <a:pt x="1080008" y="254152"/>
                                </a:moveTo>
                                <a:cubicBezTo>
                                  <a:pt x="1080008" y="394550"/>
                                  <a:pt x="838441" y="508317"/>
                                  <a:pt x="540360" y="508317"/>
                                </a:cubicBezTo>
                                <a:cubicBezTo>
                                  <a:pt x="241922" y="508317"/>
                                  <a:pt x="0" y="394550"/>
                                  <a:pt x="0" y="254152"/>
                                </a:cubicBezTo>
                                <a:cubicBezTo>
                                  <a:pt x="0" y="113754"/>
                                  <a:pt x="241922" y="0"/>
                                  <a:pt x="540360" y="0"/>
                                </a:cubicBezTo>
                                <a:cubicBezTo>
                                  <a:pt x="838441" y="0"/>
                                  <a:pt x="1080008" y="113754"/>
                                  <a:pt x="1080008" y="25415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49" name="Rectangle 749"/>
                        <wps:cNvSpPr/>
                        <wps:spPr>
                          <a:xfrm>
                            <a:off x="2705049" y="2006916"/>
                            <a:ext cx="1999041" cy="207536"/>
                          </a:xfrm>
                          <a:prstGeom prst="rect">
                            <a:avLst/>
                          </a:prstGeom>
                          <a:ln>
                            <a:noFill/>
                          </a:ln>
                        </wps:spPr>
                        <wps:txbx>
                          <w:txbxContent>
                            <w:p w14:paraId="5F461730" w14:textId="77777777" w:rsidR="006118A4" w:rsidRDefault="006118A4" w:rsidP="00925720">
                              <w:r>
                                <w:rPr>
                                  <w:rFonts w:ascii="Liberation Sans" w:eastAsia="Liberation Sans" w:hAnsi="Liberation Sans" w:cs="Liberation Sans"/>
                                </w:rPr>
                                <w:t>Exponatreferenz ändern</w:t>
                              </w:r>
                            </w:p>
                          </w:txbxContent>
                        </wps:txbx>
                        <wps:bodyPr horzOverflow="overflow" vert="horz" lIns="0" tIns="0" rIns="0" bIns="0" rtlCol="0">
                          <a:noAutofit/>
                        </wps:bodyPr>
                      </wps:wsp>
                      <wps:wsp>
                        <wps:cNvPr id="750" name="Rectangle 750"/>
                        <wps:cNvSpPr/>
                        <wps:spPr>
                          <a:xfrm>
                            <a:off x="3035160" y="2781640"/>
                            <a:ext cx="1127978" cy="207536"/>
                          </a:xfrm>
                          <a:prstGeom prst="rect">
                            <a:avLst/>
                          </a:prstGeom>
                          <a:ln>
                            <a:noFill/>
                          </a:ln>
                        </wps:spPr>
                        <wps:txbx>
                          <w:txbxContent>
                            <w:p w14:paraId="1EF47CAF" w14:textId="77777777" w:rsidR="006118A4" w:rsidRDefault="006118A4" w:rsidP="00925720">
                              <w:r>
                                <w:rPr>
                                  <w:rFonts w:ascii="Liberation Sans" w:eastAsia="Liberation Sans" w:hAnsi="Liberation Sans" w:cs="Liberation Sans"/>
                                </w:rPr>
                                <w:t>Name ändern</w:t>
                              </w:r>
                            </w:p>
                          </w:txbxContent>
                        </wps:txbx>
                        <wps:bodyPr horzOverflow="overflow" vert="horz" lIns="0" tIns="0" rIns="0" bIns="0" rtlCol="0">
                          <a:noAutofit/>
                        </wps:bodyPr>
                      </wps:wsp>
                      <wps:wsp>
                        <wps:cNvPr id="751" name="Rectangle 751"/>
                        <wps:cNvSpPr/>
                        <wps:spPr>
                          <a:xfrm>
                            <a:off x="380886" y="3378516"/>
                            <a:ext cx="527022" cy="207536"/>
                          </a:xfrm>
                          <a:prstGeom prst="rect">
                            <a:avLst/>
                          </a:prstGeom>
                          <a:ln>
                            <a:noFill/>
                          </a:ln>
                        </wps:spPr>
                        <wps:txbx>
                          <w:txbxContent>
                            <w:p w14:paraId="245FFCCC" w14:textId="77777777" w:rsidR="006118A4" w:rsidRDefault="006118A4" w:rsidP="00925720">
                              <w:r>
                                <w:rPr>
                                  <w:rFonts w:ascii="Liberation Sans" w:eastAsia="Liberation Sans" w:hAnsi="Liberation Sans" w:cs="Liberation Sans"/>
                                </w:rPr>
                                <w:t>Admin</w:t>
                              </w:r>
                            </w:p>
                          </w:txbxContent>
                        </wps:txbx>
                        <wps:bodyPr horzOverflow="overflow" vert="horz" lIns="0" tIns="0" rIns="0" bIns="0" rtlCol="0">
                          <a:noAutofit/>
                        </wps:bodyPr>
                      </wps:wsp>
                      <wps:wsp>
                        <wps:cNvPr id="752" name="Shape 752"/>
                        <wps:cNvSpPr/>
                        <wps:spPr>
                          <a:xfrm>
                            <a:off x="571322" y="2069999"/>
                            <a:ext cx="0" cy="520916"/>
                          </a:xfrm>
                          <a:custGeom>
                            <a:avLst/>
                            <a:gdLst/>
                            <a:ahLst/>
                            <a:cxnLst/>
                            <a:rect l="0" t="0" r="0" b="0"/>
                            <a:pathLst>
                              <a:path h="520916">
                                <a:moveTo>
                                  <a:pt x="0" y="0"/>
                                </a:moveTo>
                                <a:lnTo>
                                  <a:pt x="0" y="52091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3" name="Shape 753"/>
                        <wps:cNvSpPr/>
                        <wps:spPr>
                          <a:xfrm>
                            <a:off x="495008" y="2069999"/>
                            <a:ext cx="152997" cy="152997"/>
                          </a:xfrm>
                          <a:custGeom>
                            <a:avLst/>
                            <a:gdLst/>
                            <a:ahLst/>
                            <a:cxnLst/>
                            <a:rect l="0" t="0" r="0" b="0"/>
                            <a:pathLst>
                              <a:path w="152997" h="152997">
                                <a:moveTo>
                                  <a:pt x="76683" y="0"/>
                                </a:moveTo>
                                <a:lnTo>
                                  <a:pt x="152997" y="152997"/>
                                </a:lnTo>
                                <a:lnTo>
                                  <a:pt x="0" y="152997"/>
                                </a:lnTo>
                                <a:lnTo>
                                  <a:pt x="7668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 name="Shape 754"/>
                        <wps:cNvSpPr/>
                        <wps:spPr>
                          <a:xfrm>
                            <a:off x="495008" y="2069999"/>
                            <a:ext cx="152997" cy="152997"/>
                          </a:xfrm>
                          <a:custGeom>
                            <a:avLst/>
                            <a:gdLst/>
                            <a:ahLst/>
                            <a:cxnLst/>
                            <a:rect l="0" t="0" r="0" b="0"/>
                            <a:pathLst>
                              <a:path w="152997" h="152997">
                                <a:moveTo>
                                  <a:pt x="76683" y="0"/>
                                </a:moveTo>
                                <a:lnTo>
                                  <a:pt x="0" y="152997"/>
                                </a:lnTo>
                                <a:lnTo>
                                  <a:pt x="152997" y="152997"/>
                                </a:lnTo>
                                <a:lnTo>
                                  <a:pt x="76683"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5" name="Shape 755"/>
                        <wps:cNvSpPr/>
                        <wps:spPr>
                          <a:xfrm>
                            <a:off x="761771" y="546126"/>
                            <a:ext cx="2197430" cy="533870"/>
                          </a:xfrm>
                          <a:custGeom>
                            <a:avLst/>
                            <a:gdLst/>
                            <a:ahLst/>
                            <a:cxnLst/>
                            <a:rect l="0" t="0" r="0" b="0"/>
                            <a:pathLst>
                              <a:path w="2197430" h="533870">
                                <a:moveTo>
                                  <a:pt x="0" y="533870"/>
                                </a:moveTo>
                                <a:lnTo>
                                  <a:pt x="219743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6" name="Shape 756"/>
                        <wps:cNvSpPr/>
                        <wps:spPr>
                          <a:xfrm>
                            <a:off x="2793962" y="495364"/>
                            <a:ext cx="165240" cy="51117"/>
                          </a:xfrm>
                          <a:custGeom>
                            <a:avLst/>
                            <a:gdLst/>
                            <a:ahLst/>
                            <a:cxnLst/>
                            <a:rect l="0" t="0" r="0" b="0"/>
                            <a:pathLst>
                              <a:path w="165240" h="51117">
                                <a:moveTo>
                                  <a:pt x="165240" y="51117"/>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7" name="Shape 757"/>
                        <wps:cNvSpPr/>
                        <wps:spPr>
                          <a:xfrm>
                            <a:off x="2832126" y="546126"/>
                            <a:ext cx="127076" cy="101879"/>
                          </a:xfrm>
                          <a:custGeom>
                            <a:avLst/>
                            <a:gdLst/>
                            <a:ahLst/>
                            <a:cxnLst/>
                            <a:rect l="0" t="0" r="0" b="0"/>
                            <a:pathLst>
                              <a:path w="127076" h="101879">
                                <a:moveTo>
                                  <a:pt x="127076" y="0"/>
                                </a:moveTo>
                                <a:lnTo>
                                  <a:pt x="0" y="101879"/>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8" name="Shape 758"/>
                        <wps:cNvSpPr/>
                        <wps:spPr>
                          <a:xfrm>
                            <a:off x="774725" y="1308240"/>
                            <a:ext cx="1879917" cy="12954"/>
                          </a:xfrm>
                          <a:custGeom>
                            <a:avLst/>
                            <a:gdLst/>
                            <a:ahLst/>
                            <a:cxnLst/>
                            <a:rect l="0" t="0" r="0" b="0"/>
                            <a:pathLst>
                              <a:path w="1879917" h="12954">
                                <a:moveTo>
                                  <a:pt x="0" y="0"/>
                                </a:moveTo>
                                <a:lnTo>
                                  <a:pt x="1879917" y="12954"/>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59" name="Shape 759"/>
                        <wps:cNvSpPr/>
                        <wps:spPr>
                          <a:xfrm>
                            <a:off x="2501646" y="1244524"/>
                            <a:ext cx="152997" cy="76670"/>
                          </a:xfrm>
                          <a:custGeom>
                            <a:avLst/>
                            <a:gdLst/>
                            <a:ahLst/>
                            <a:cxnLst/>
                            <a:rect l="0" t="0" r="0" b="0"/>
                            <a:pathLst>
                              <a:path w="152997" h="76670">
                                <a:moveTo>
                                  <a:pt x="152997" y="76670"/>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0" name="Shape 760"/>
                        <wps:cNvSpPr/>
                        <wps:spPr>
                          <a:xfrm>
                            <a:off x="2501646" y="1320838"/>
                            <a:ext cx="152997" cy="76683"/>
                          </a:xfrm>
                          <a:custGeom>
                            <a:avLst/>
                            <a:gdLst/>
                            <a:ahLst/>
                            <a:cxnLst/>
                            <a:rect l="0" t="0" r="0" b="0"/>
                            <a:pathLst>
                              <a:path w="152997" h="76683">
                                <a:moveTo>
                                  <a:pt x="152997" y="0"/>
                                </a:moveTo>
                                <a:lnTo>
                                  <a:pt x="0" y="7668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1" name="Shape 761"/>
                        <wps:cNvSpPr/>
                        <wps:spPr>
                          <a:xfrm>
                            <a:off x="774725" y="1854365"/>
                            <a:ext cx="1638364" cy="228956"/>
                          </a:xfrm>
                          <a:custGeom>
                            <a:avLst/>
                            <a:gdLst/>
                            <a:ahLst/>
                            <a:cxnLst/>
                            <a:rect l="0" t="0" r="0" b="0"/>
                            <a:pathLst>
                              <a:path w="1638364" h="228956">
                                <a:moveTo>
                                  <a:pt x="0" y="0"/>
                                </a:moveTo>
                                <a:lnTo>
                                  <a:pt x="1638364" y="22895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2" name="Shape 762"/>
                        <wps:cNvSpPr/>
                        <wps:spPr>
                          <a:xfrm>
                            <a:off x="2273046" y="1981085"/>
                            <a:ext cx="140043" cy="102236"/>
                          </a:xfrm>
                          <a:custGeom>
                            <a:avLst/>
                            <a:gdLst/>
                            <a:ahLst/>
                            <a:cxnLst/>
                            <a:rect l="0" t="0" r="0" b="0"/>
                            <a:pathLst>
                              <a:path w="140043" h="102236">
                                <a:moveTo>
                                  <a:pt x="140043" y="102236"/>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3" name="Shape 763"/>
                        <wps:cNvSpPr/>
                        <wps:spPr>
                          <a:xfrm>
                            <a:off x="2260448" y="2082965"/>
                            <a:ext cx="152641" cy="51118"/>
                          </a:xfrm>
                          <a:custGeom>
                            <a:avLst/>
                            <a:gdLst/>
                            <a:ahLst/>
                            <a:cxnLst/>
                            <a:rect l="0" t="0" r="0" b="0"/>
                            <a:pathLst>
                              <a:path w="152641" h="51118">
                                <a:moveTo>
                                  <a:pt x="152641" y="0"/>
                                </a:moveTo>
                                <a:lnTo>
                                  <a:pt x="0" y="51118"/>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4" name="Shape 764"/>
                        <wps:cNvSpPr/>
                        <wps:spPr>
                          <a:xfrm>
                            <a:off x="774725" y="1854365"/>
                            <a:ext cx="2146326" cy="990714"/>
                          </a:xfrm>
                          <a:custGeom>
                            <a:avLst/>
                            <a:gdLst/>
                            <a:ahLst/>
                            <a:cxnLst/>
                            <a:rect l="0" t="0" r="0" b="0"/>
                            <a:pathLst>
                              <a:path w="2146326" h="990714">
                                <a:moveTo>
                                  <a:pt x="0" y="0"/>
                                </a:moveTo>
                                <a:lnTo>
                                  <a:pt x="2146326" y="990714"/>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5" name="Shape 765"/>
                        <wps:cNvSpPr/>
                        <wps:spPr>
                          <a:xfrm>
                            <a:off x="2819172" y="2717635"/>
                            <a:ext cx="101879" cy="127444"/>
                          </a:xfrm>
                          <a:custGeom>
                            <a:avLst/>
                            <a:gdLst/>
                            <a:ahLst/>
                            <a:cxnLst/>
                            <a:rect l="0" t="0" r="0" b="0"/>
                            <a:pathLst>
                              <a:path w="101879" h="127444">
                                <a:moveTo>
                                  <a:pt x="101879" y="127444"/>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6" name="Shape 766"/>
                        <wps:cNvSpPr/>
                        <wps:spPr>
                          <a:xfrm>
                            <a:off x="2755811" y="2844724"/>
                            <a:ext cx="165240" cy="13309"/>
                          </a:xfrm>
                          <a:custGeom>
                            <a:avLst/>
                            <a:gdLst/>
                            <a:ahLst/>
                            <a:cxnLst/>
                            <a:rect l="0" t="0" r="0" b="0"/>
                            <a:pathLst>
                              <a:path w="165240" h="13309">
                                <a:moveTo>
                                  <a:pt x="165240" y="0"/>
                                </a:moveTo>
                                <a:lnTo>
                                  <a:pt x="0" y="13309"/>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767" name="Rectangle 767"/>
                        <wps:cNvSpPr/>
                        <wps:spPr>
                          <a:xfrm>
                            <a:off x="0" y="1879839"/>
                            <a:ext cx="1541496" cy="207536"/>
                          </a:xfrm>
                          <a:prstGeom prst="rect">
                            <a:avLst/>
                          </a:prstGeom>
                          <a:ln>
                            <a:noFill/>
                          </a:ln>
                        </wps:spPr>
                        <wps:txbx>
                          <w:txbxContent>
                            <w:p w14:paraId="1171F2EE" w14:textId="77777777" w:rsidR="006118A4" w:rsidRDefault="006118A4" w:rsidP="00925720">
                              <w:r>
                                <w:rPr>
                                  <w:rFonts w:ascii="Liberation Sans" w:eastAsia="Liberation Sans" w:hAnsi="Liberation Sans" w:cs="Liberation Sans"/>
                                </w:rPr>
                                <w:t>Human Resources</w:t>
                              </w:r>
                            </w:p>
                          </w:txbxContent>
                        </wps:txbx>
                        <wps:bodyPr horzOverflow="overflow" vert="horz" lIns="0" tIns="0" rIns="0" bIns="0" rtlCol="0">
                          <a:noAutofit/>
                        </wps:bodyPr>
                      </wps:wsp>
                    </wpg:wgp>
                  </a:graphicData>
                </a:graphic>
              </wp:inline>
            </w:drawing>
          </mc:Choice>
          <mc:Fallback>
            <w:pict>
              <v:group w14:anchorId="7D5B723C" id="Group 41789" o:spid="_x0000_s1153" style="width:365pt;height:278.3pt;mso-position-horizontal-relative:char;mso-position-vertical-relative:line" coordsize="46357,35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">
                <v:shape id="Shape 45912" o:spid="_x0000_s1154" style="position:absolute;left:21970;width:24387;height:33912;visibility:visible;mso-wrap-style:square;v-text-anchor:top" coordsize="2438641,339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" path="m,l2438641,r,3391205l,3391205,,e" fillcolor="#ccc" stroked="f" strokeweight="0">
                  <v:stroke miterlimit="83231f" joinstyle="miter"/>
                  <v:path arrowok="t" textboxrect="0,0,2438641,3391205"/>
                </v:shape>
                <v:shape id="Shape 724" o:spid="_x0000_s1155" style="position:absolute;left:21970;width:24387;height:33912;visibility:visible;mso-wrap-style:square;v-text-anchor:top" coordsize="2438641,339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" path="m,l2438641,r,3391205l,3391205,,xe" filled="f" strokeweight=".35mm">
                  <v:path arrowok="t" textboxrect="0,0,2438641,3391205"/>
                </v:shape>
                <v:shape id="Shape 725" o:spid="_x0000_s1156" style="position:absolute;left:4824;top:25909;width:1908;height:1908;visibility:visible;mso-wrap-style:square;v-text-anchor:top" coordsize="190792,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" path="m95390,v52565,,95402,42482,95402,95047c190792,148324,147955,190805,95390,190805,42837,190805,,148324,,95047,,42482,42837,,95390,xe" fillcolor="#7acff5" stroked="f" strokeweight="0">
                  <v:stroke miterlimit="83231f" joinstyle="miter"/>
                  <v:path arrowok="t" textboxrect="0,0,190792,190805"/>
                </v:shape>
                <v:shape id="Shape 726" o:spid="_x0000_s1157" style="position:absolute;left:4824;top:25909;width:1908;height:1908;visibility:visible;mso-wrap-style:square;v-text-anchor:top" coordsize="190792,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" path="m190792,95047v,53277,-42837,95758,-95402,95758c42837,190805,,148324,,95047,,42482,42837,,95390,v52565,,95402,42482,95402,95047xe" filled="f" strokeweight=".35mm">
                  <v:path arrowok="t" textboxrect="0,0,190792,190805"/>
                </v:shape>
                <v:shape id="Shape 727" o:spid="_x0000_s1158" style="position:absolute;left:5839;top:27813;width:0;height:3175;visibility:visible;mso-wrap-style:square;v-text-anchor:top" coordsize="0,317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" path="m,l,317512e" filled="f" strokeweight=".35mm">
                  <v:path arrowok="t" textboxrect="0,0,0,317512"/>
                </v:shape>
                <v:shape id="Shape 728" o:spid="_x0000_s1159" style="position:absolute;left:3934;top:28954;width:3813;height:0;visibility:visible;mso-wrap-style:square;v-text-anchor:top" coordsize="381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" path="m,l381241,e" filled="f" strokeweight=".35mm">
                  <v:path arrowok="t" textboxrect="0,0,381241,0"/>
                </v:shape>
                <v:shape id="Shape 729" o:spid="_x0000_s1160" style="position:absolute;left:3934;top:30988;width:1908;height:2542;visibility:visible;mso-wrap-style:square;v-text-anchor:top" coordsize="190805,2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" path="m190805,l,254165e" filled="f" strokeweight=".35mm">
                  <v:path arrowok="t" textboxrect="0,0,190805,254165"/>
                </v:shape>
                <v:shape id="Shape 730" o:spid="_x0000_s1161" style="position:absolute;left:5839;top:30988;width:1911;height:2542;visibility:visible;mso-wrap-style:square;v-text-anchor:top" coordsize="191160,2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" path="m,l191160,254165e" filled="f" strokeweight=".35mm">
                  <v:path arrowok="t" textboxrect="0,0,191160,254165"/>
                </v:shape>
                <v:shape id="Shape 731" o:spid="_x0000_s1162" style="position:absolute;left:4824;top:10922;width:1908;height:1908;visibility:visible;mso-wrap-style:square;v-text-anchor:top" coordsize="190792,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" path="m95390,v52565,,95402,42482,95402,95403c190792,148324,147955,190805,95390,190805,42837,190805,,148324,,95403,,42482,42837,,95390,xe" fillcolor="#7acff5" stroked="f" strokeweight="0">
                  <v:stroke miterlimit="83231f" joinstyle="miter"/>
                  <v:path arrowok="t" textboxrect="0,0,190792,190805"/>
                </v:shape>
                <v:shape id="Shape 732" o:spid="_x0000_s1163" style="position:absolute;left:4824;top:10922;width:1908;height:1908;visibility:visible;mso-wrap-style:square;v-text-anchor:top" coordsize="190792,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" path="m190792,95403v,52921,-42837,95402,-95402,95402c42837,190805,,148324,,95403,,42482,42837,,95390,v52565,,95402,42482,95402,95403xe" filled="f" strokeweight=".35mm">
                  <v:path arrowok="t" textboxrect="0,0,190792,190805"/>
                </v:shape>
                <v:shape id="Shape 733" o:spid="_x0000_s1164" style="position:absolute;left:5839;top:12826;width:0;height:3176;visibility:visible;mso-wrap-style:square;v-text-anchor:top" coordsize="0,3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" path="m,l,317526e" filled="f" strokeweight=".35mm">
                  <v:path arrowok="t" textboxrect="0,0,0,317526"/>
                </v:shape>
                <v:shape id="Shape 734" o:spid="_x0000_s1165" style="position:absolute;left:3934;top:13971;width:3813;height:0;visibility:visible;mso-wrap-style:square;v-text-anchor:top" coordsize="381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" path="m,l381241,e" filled="f" strokeweight=".35mm">
                  <v:path arrowok="t" textboxrect="0,0,381241,0"/>
                </v:shape>
                <v:shape id="Shape 735" o:spid="_x0000_s1166" style="position:absolute;left:3934;top:16002;width:1908;height:2545;visibility:visible;mso-wrap-style:square;v-text-anchor:top" coordsize="190805,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" path="m190805,l,254521e" filled="f" strokeweight=".35mm">
                  <v:path arrowok="t" textboxrect="0,0,190805,254521"/>
                </v:shape>
                <v:shape id="Shape 736" o:spid="_x0000_s1167" style="position:absolute;left:5839;top:16002;width:1911;height:2545;visibility:visible;mso-wrap-style:square;v-text-anchor:top" coordsize="191160,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" path="m,l191160,254521e" filled="f" strokeweight=".35mm">
                  <v:path arrowok="t" textboxrect="0,0,191160,254521"/>
                </v:shape>
                <v:shape id="Shape 737" o:spid="_x0000_s1168" style="position:absolute;left:29588;top:3049;width:10166;height:5083;visibility:visible;mso-wrap-style:square;v-text-anchor:top" coordsize="1016635,5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" path="m507962,v280797,,508673,114122,508673,254165c1016635,394564,788759,508330,507962,508330,227521,508330,,394564,,254165,,114122,227521,,507962,xe" fillcolor="#7acff5" stroked="f" strokeweight="0">
                  <v:stroke miterlimit="83231f" joinstyle="miter"/>
                  <v:path arrowok="t" textboxrect="0,0,1016635,508330"/>
                </v:shape>
                <v:shape id="Shape 738" o:spid="_x0000_s1169" style="position:absolute;left:29588;top:3049;width:10166;height:5083;visibility:visible;mso-wrap-style:square;v-text-anchor:top" coordsize="1016635,5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" path="m1016635,254165v,140399,-227876,254165,-508673,254165c227521,508330,,394564,,254165,,114122,227521,,507962,v280797,,508673,114122,508673,254165xe" filled="f" strokeweight=".35mm">
                  <v:path arrowok="t" textboxrect="0,0,1016635,508330"/>
                </v:shape>
                <v:rect id="Rectangle 739" o:spid="_x0000_s1170" style="position:absolute;left:27306;top:258;width:1813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0834EECC" w14:textId="77777777" w:rsidR="006118A4" w:rsidRDefault="006118A4" w:rsidP="00925720">
                        <w:r>
                          <w:rPr>
                            <w:rFonts w:ascii="Liberation Sans" w:eastAsia="Liberation Sans" w:hAnsi="Liberation Sans" w:cs="Liberation Sans"/>
                          </w:rPr>
                          <w:t>Fördererdaten ändern</w:t>
                        </w:r>
                      </w:p>
                    </w:txbxContent>
                  </v:textbox>
                </v:rect>
                <v:rect id="Rectangle 740" o:spid="_x0000_s1171" style="position:absolute;left:31240;top:3941;width:896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71B9B058" w14:textId="77777777" w:rsidR="006118A4" w:rsidRDefault="006118A4" w:rsidP="00925720">
                        <w:r>
                          <w:rPr>
                            <w:rFonts w:ascii="Liberation Sans" w:eastAsia="Liberation Sans" w:hAnsi="Liberation Sans" w:cs="Liberation Sans"/>
                          </w:rPr>
                          <w:t>Neues Bild</w:t>
                        </w:r>
                      </w:p>
                    </w:txbxContent>
                  </v:textbox>
                </v:rect>
                <v:shape id="Shape 741" o:spid="_x0000_s1172" style="position:absolute;left:26542;top:10666;width:16132;height:5084;visibility:visible;mso-wrap-style:square;v-text-anchor:top" coordsize="1613154,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" path="m806755,v445325,,806399,113754,806399,254153c1613154,394919,1252080,508318,806755,508318,361074,508318,,394919,,254153,,113754,361074,,806755,xe" fillcolor="#7acff5" stroked="f" strokeweight="0">
                  <v:stroke miterlimit="83231f" joinstyle="miter"/>
                  <v:path arrowok="t" textboxrect="0,0,1613154,508318"/>
                </v:shape>
                <v:shape id="Shape 742" o:spid="_x0000_s1173" style="position:absolute;left:26542;top:10666;width:16132;height:5084;visibility:visible;mso-wrap-style:square;v-text-anchor:top" coordsize="1613154,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" path="m1613154,254153v,140766,-361074,254165,-806399,254165c361074,508318,,394919,,254153,,113754,361074,,806755,v445325,,806399,113754,806399,254153xe" filled="f" strokeweight=".35mm">
                  <v:path arrowok="t" textboxrect="0,0,1613154,508318"/>
                </v:shape>
                <v:rect id="Rectangle 743" o:spid="_x0000_s1174" style="position:absolute;left:31752;top:5845;width:775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7BAF0E8F" w14:textId="77777777" w:rsidR="006118A4" w:rsidRDefault="006118A4" w:rsidP="00925720">
                        <w:r>
                          <w:rPr>
                            <w:rFonts w:ascii="Liberation Sans" w:eastAsia="Liberation Sans" w:hAnsi="Liberation Sans" w:cs="Liberation Sans"/>
                          </w:rPr>
                          <w:t>zuordnen</w:t>
                        </w:r>
                      </w:p>
                    </w:txbxContent>
                  </v:textbox>
                </v:rect>
                <v:shape id="Shape 744" o:spid="_x0000_s1175" style="position:absolute;left:24127;top:18288;width:21215;height:5083;visibility:visible;mso-wrap-style:square;v-text-anchor:top" coordsize="2121484,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" path="m1060920,v585724,,1060564,114122,1060564,254521c2121484,394564,1646644,508318,1060920,508318,475209,508318,,394564,,254521,,114122,475209,,1060920,xe" fillcolor="#7acff5" stroked="f" strokeweight="0">
                  <v:stroke miterlimit="83231f" joinstyle="miter"/>
                  <v:path arrowok="t" textboxrect="0,0,2121484,508318"/>
                </v:shape>
                <v:shape id="Shape 745" o:spid="_x0000_s1176" style="position:absolute;left:24127;top:18288;width:21215;height:5083;visibility:visible;mso-wrap-style:square;v-text-anchor:top" coordsize="2121484,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" path="m2121484,254521v,140043,-474840,253797,-1060564,253797c475209,508318,,394564,,254521,,114122,475209,,1060920,v585724,,1060564,114122,1060564,254521xe" filled="f" strokeweight=".35mm">
                  <v:path arrowok="t" textboxrect="0,0,2121484,508318"/>
                </v:shape>
                <v:rect id="Rectangle 746" o:spid="_x0000_s1177" style="position:absolute;left:27939;top:12448;width:1729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05CE880D" w14:textId="77777777" w:rsidR="006118A4" w:rsidRDefault="006118A4" w:rsidP="00925720">
                        <w:r>
                          <w:rPr>
                            <w:rFonts w:ascii="Liberation Sans" w:eastAsia="Liberation Sans" w:hAnsi="Liberation Sans" w:cs="Liberation Sans"/>
                          </w:rPr>
                          <w:t>Kontaktdaten ändern</w:t>
                        </w:r>
                      </w:p>
                    </w:txbxContent>
                  </v:textbox>
                </v:rect>
                <v:shape id="Shape 747" o:spid="_x0000_s1178" style="position:absolute;left:29206;top:26035;width:10800;height:5083;visibility:visible;mso-wrap-style:square;v-text-anchor:top" coordsize="108000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" path="m540360,v298081,,539648,113754,539648,254152c1080008,394550,838441,508317,540360,508317,241922,508317,,394550,,254152,,113754,241922,,540360,xe" fillcolor="#7acff5" stroked="f" strokeweight="0">
                  <v:stroke miterlimit="83231f" joinstyle="miter"/>
                  <v:path arrowok="t" textboxrect="0,0,1080008,508317"/>
                </v:shape>
                <v:shape id="Shape 748" o:spid="_x0000_s1179" style="position:absolute;left:29206;top:26035;width:10800;height:5083;visibility:visible;mso-wrap-style:square;v-text-anchor:top" coordsize="108000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" path="m1080008,254152v,140398,-241567,254165,-539648,254165c241922,508317,,394550,,254152,,113754,241922,,540360,v298081,,539648,113754,539648,254152xe" filled="f" strokeweight=".35mm">
                  <v:path arrowok="t" textboxrect="0,0,1080008,508317"/>
                </v:shape>
                <v:rect id="Rectangle 749" o:spid="_x0000_s1180" style="position:absolute;left:27050;top:20069;width:1999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5F461730" w14:textId="77777777" w:rsidR="006118A4" w:rsidRDefault="006118A4" w:rsidP="00925720">
                        <w:r>
                          <w:rPr>
                            <w:rFonts w:ascii="Liberation Sans" w:eastAsia="Liberation Sans" w:hAnsi="Liberation Sans" w:cs="Liberation Sans"/>
                          </w:rPr>
                          <w:t>Exponatreferenz ändern</w:t>
                        </w:r>
                      </w:p>
                    </w:txbxContent>
                  </v:textbox>
                </v:rect>
                <v:rect id="Rectangle 750" o:spid="_x0000_s1181" style="position:absolute;left:30351;top:27816;width:1128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1EF47CAF" w14:textId="77777777" w:rsidR="006118A4" w:rsidRDefault="006118A4" w:rsidP="00925720">
                        <w:r>
                          <w:rPr>
                            <w:rFonts w:ascii="Liberation Sans" w:eastAsia="Liberation Sans" w:hAnsi="Liberation Sans" w:cs="Liberation Sans"/>
                          </w:rPr>
                          <w:t>Name ändern</w:t>
                        </w:r>
                      </w:p>
                    </w:txbxContent>
                  </v:textbox>
                </v:rect>
                <v:rect id="Rectangle 751" o:spid="_x0000_s1182" style="position:absolute;left:3808;top:33785;width:5271;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245FFCCC" w14:textId="77777777" w:rsidR="006118A4" w:rsidRDefault="006118A4" w:rsidP="00925720">
                        <w:r>
                          <w:rPr>
                            <w:rFonts w:ascii="Liberation Sans" w:eastAsia="Liberation Sans" w:hAnsi="Liberation Sans" w:cs="Liberation Sans"/>
                          </w:rPr>
                          <w:t>Admin</w:t>
                        </w:r>
                      </w:p>
                    </w:txbxContent>
                  </v:textbox>
                </v:rect>
                <v:shape id="Shape 752" o:spid="_x0000_s1183" style="position:absolute;left:5713;top:20699;width:0;height:5210;visibility:visible;mso-wrap-style:square;v-text-anchor:top" coordsize="0,520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" path="m,l,520916e" filled="f" strokeweight=".35mm">
                  <v:path arrowok="t" textboxrect="0,0,0,520916"/>
                </v:shape>
                <v:shape id="Shape 753" o:spid="_x0000_s1184" style="position:absolute;left:4950;top:20699;width:1530;height:1530;visibility:visible;mso-wrap-style:square;v-text-anchor:top" coordsize="152997,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" path="m76683,r76314,152997l,152997,76683,xe" stroked="f" strokeweight="0">
                  <v:stroke miterlimit="83231f" joinstyle="miter"/>
                  <v:path arrowok="t" textboxrect="0,0,152997,152997"/>
                </v:shape>
                <v:shape id="Shape 754" o:spid="_x0000_s1185" style="position:absolute;left:4950;top:20699;width:1530;height:1530;visibility:visible;mso-wrap-style:square;v-text-anchor:top" coordsize="152997,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" path="m76683,l,152997r152997,l76683,xe" filled="f" strokeweight=".35mm">
                  <v:path arrowok="t" textboxrect="0,0,152997,152997"/>
                </v:shape>
                <v:shape id="Shape 755" o:spid="_x0000_s1186" style="position:absolute;left:7617;top:5461;width:21975;height:5338;visibility:visible;mso-wrap-style:square;v-text-anchor:top" coordsize="2197430,53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" path="m,533870l2197430,e" filled="f" strokeweight=".35mm">
                  <v:path arrowok="t" textboxrect="0,0,2197430,533870"/>
                </v:shape>
                <v:shape id="Shape 756" o:spid="_x0000_s1187" style="position:absolute;left:27939;top:4953;width:1653;height:511;visibility:visible;mso-wrap-style:square;v-text-anchor:top" coordsize="165240,51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" path="m165240,51117l,e" filled="f" strokeweight=".35mm">
                  <v:path arrowok="t" textboxrect="0,0,165240,51117"/>
                </v:shape>
                <v:shape id="Shape 757" o:spid="_x0000_s1188" style="position:absolute;left:28321;top:5461;width:1271;height:1019;visibility:visible;mso-wrap-style:square;v-text-anchor:top" coordsize="127076,101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" path="m127076,l,101879e" filled="f" strokeweight=".35mm">
                  <v:path arrowok="t" textboxrect="0,0,127076,101879"/>
                </v:shape>
                <v:shape id="Shape 758" o:spid="_x0000_s1189" style="position:absolute;left:7747;top:13082;width:18799;height:129;visibility:visible;mso-wrap-style:square;v-text-anchor:top" coordsize="1879917,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" path="m,l1879917,12954e" filled="f" strokeweight=".35mm">
                  <v:path arrowok="t" textboxrect="0,0,1879917,12954"/>
                </v:shape>
                <v:shape id="Shape 759" o:spid="_x0000_s1190" style="position:absolute;left:25016;top:12445;width:1530;height:766;visibility:visible;mso-wrap-style:square;v-text-anchor:top" coordsize="152997,7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" path="m152997,76670l,e" filled="f" strokeweight=".35mm">
                  <v:path arrowok="t" textboxrect="0,0,152997,76670"/>
                </v:shape>
                <v:shape id="Shape 760" o:spid="_x0000_s1191" style="position:absolute;left:25016;top:13208;width:1530;height:767;visibility:visible;mso-wrap-style:square;v-text-anchor:top" coordsize="152997,7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" path="m152997,l,76683e" filled="f" strokeweight=".35mm">
                  <v:path arrowok="t" textboxrect="0,0,152997,76683"/>
                </v:shape>
                <v:shape id="Shape 761" o:spid="_x0000_s1192" style="position:absolute;left:7747;top:18543;width:16383;height:2290;visibility:visible;mso-wrap-style:square;v-text-anchor:top" coordsize="1638364,2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" path="m,l1638364,228956e" filled="f" strokeweight=".35mm">
                  <v:path arrowok="t" textboxrect="0,0,1638364,228956"/>
                </v:shape>
                <v:shape id="Shape 762" o:spid="_x0000_s1193" style="position:absolute;left:22730;top:19810;width:1400;height:1023;visibility:visible;mso-wrap-style:square;v-text-anchor:top" coordsize="140043,102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" path="m140043,102236l,e" filled="f" strokeweight=".35mm">
                  <v:path arrowok="t" textboxrect="0,0,140043,102236"/>
                </v:shape>
                <v:shape id="Shape 763" o:spid="_x0000_s1194" style="position:absolute;left:22604;top:20829;width:1526;height:511;visibility:visible;mso-wrap-style:square;v-text-anchor:top" coordsize="152641,5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" path="m152641,l,51118e" filled="f" strokeweight=".35mm">
                  <v:path arrowok="t" textboxrect="0,0,152641,51118"/>
                </v:shape>
                <v:shape id="Shape 764" o:spid="_x0000_s1195" style="position:absolute;left:7747;top:18543;width:21463;height:9907;visibility:visible;mso-wrap-style:square;v-text-anchor:top" coordsize="2146326,990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" path="m,l2146326,990714e" filled="f" strokeweight=".35mm">
                  <v:path arrowok="t" textboxrect="0,0,2146326,990714"/>
                </v:shape>
                <v:shape id="Shape 765" o:spid="_x0000_s1196" style="position:absolute;left:28191;top:27176;width:1019;height:1274;visibility:visible;mso-wrap-style:square;v-text-anchor:top" coordsize="101879,12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" path="m101879,127444l,e" filled="f" strokeweight=".35mm">
                  <v:path arrowok="t" textboxrect="0,0,101879,127444"/>
                </v:shape>
                <v:shape id="Shape 766" o:spid="_x0000_s1197" style="position:absolute;left:27558;top:28447;width:1652;height:133;visibility:visible;mso-wrap-style:square;v-text-anchor:top" coordsize="165240,13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" path="m165240,l,13309e" filled="f" strokeweight=".35mm">
                  <v:path arrowok="t" textboxrect="0,0,165240,13309"/>
                </v:shape>
                <v:rect id="Rectangle 767" o:spid="_x0000_s1198" style="position:absolute;top:18798;width:1541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" filled="f" stroked="f">
                  <v:textbox inset="0,0,0,0">
                    <w:txbxContent>
                      <w:p w14:paraId="1171F2EE" w14:textId="77777777" w:rsidR="006118A4" w:rsidRDefault="006118A4" w:rsidP="00925720">
                        <w:r>
                          <w:rPr>
                            <w:rFonts w:ascii="Liberation Sans" w:eastAsia="Liberation Sans" w:hAnsi="Liberation Sans" w:cs="Liberation Sans"/>
                          </w:rPr>
                          <w:t>Human Resources</w:t>
                        </w:r>
                      </w:p>
                    </w:txbxContent>
                  </v:textbox>
                </v:rect>
                <w10:anchorlock/>
              </v:group>
            </w:pict>
          </mc:Fallback>
        </mc:AlternateContent>
      </w:r>
    </w:p>
    <w:p w14:paraId="1B6CEDC3" w14:textId="77777777" w:rsidR="00925720" w:rsidRPr="00C50B0B" w:rsidRDefault="00925720" w:rsidP="00925720">
      <w:pPr>
        <w:pStyle w:val="Beschriftung"/>
        <w:rPr>
          <w:rFonts w:cs="Arial"/>
        </w:rPr>
      </w:pPr>
      <w:r w:rsidRPr="00C50B0B">
        <w:rPr>
          <w:rFonts w:cs="Arial"/>
        </w:rPr>
        <w:t xml:space="preserve">Abbildung </w:t>
      </w:r>
      <w:r w:rsidRPr="00C50B0B">
        <w:rPr>
          <w:rFonts w:cs="Arial"/>
        </w:rPr>
        <w:fldChar w:fldCharType="begin"/>
      </w:r>
      <w:r w:rsidRPr="00C50B0B">
        <w:rPr>
          <w:rFonts w:cs="Arial"/>
        </w:rPr>
        <w:instrText xml:space="preserve"> SEQ Abbildung \* ARABIC </w:instrText>
      </w:r>
      <w:r w:rsidRPr="00C50B0B">
        <w:rPr>
          <w:rFonts w:cs="Arial"/>
        </w:rPr>
        <w:fldChar w:fldCharType="separate"/>
      </w:r>
      <w:r w:rsidRPr="00C50B0B">
        <w:rPr>
          <w:rFonts w:cs="Arial"/>
          <w:noProof/>
        </w:rPr>
        <w:t>2</w:t>
      </w:r>
      <w:r w:rsidRPr="00C50B0B">
        <w:rPr>
          <w:rFonts w:cs="Arial"/>
        </w:rPr>
        <w:fldChar w:fldCharType="end"/>
      </w:r>
      <w:r w:rsidRPr="00C50B0B">
        <w:rPr>
          <w:rFonts w:cs="Arial"/>
        </w:rPr>
        <w:t xml:space="preserve">: </w:t>
      </w:r>
      <w:proofErr w:type="spellStart"/>
      <w:r w:rsidRPr="00C50B0B">
        <w:rPr>
          <w:rFonts w:cs="Arial"/>
        </w:rPr>
        <w:t>UseCase</w:t>
      </w:r>
      <w:proofErr w:type="spellEnd"/>
      <w:r w:rsidRPr="00C50B0B">
        <w:rPr>
          <w:rFonts w:cs="Arial"/>
        </w:rPr>
        <w:t>-Diagramm - Fördererdaten ändern</w:t>
      </w:r>
    </w:p>
    <w:p w14:paraId="4AE32CA7" w14:textId="33333FA4" w:rsidR="00925720" w:rsidRPr="00C50B0B" w:rsidRDefault="00925720" w:rsidP="00925720">
      <w:pPr>
        <w:rPr>
          <w:rFonts w:cs="Arial"/>
        </w:rPr>
      </w:pPr>
      <w:r w:rsidRPr="00C50B0B">
        <w:rPr>
          <w:rFonts w:cs="Arial"/>
        </w:rPr>
        <w:t xml:space="preserve">Human Resources kümmert sich um die Bearbeitung, Pflege und Instandhaltung der </w:t>
      </w:r>
      <w:proofErr w:type="spellStart"/>
      <w:r w:rsidRPr="00C50B0B">
        <w:rPr>
          <w:rFonts w:cs="Arial"/>
        </w:rPr>
        <w:t>Förderedaten</w:t>
      </w:r>
      <w:proofErr w:type="spellEnd"/>
      <w:r w:rsidRPr="00C50B0B">
        <w:rPr>
          <w:rFonts w:cs="Arial"/>
        </w:rPr>
        <w:t xml:space="preserve"> und hat dem entsprechend auf diese Funktionen Zugriff so wie auch der Admin.</w:t>
      </w:r>
    </w:p>
    <w:p w14:paraId="0DF50B1D" w14:textId="03400A98" w:rsidR="00925720" w:rsidRPr="00C50B0B" w:rsidRDefault="00925720" w:rsidP="00925720">
      <w:pPr>
        <w:pStyle w:val="berschrift3"/>
        <w:rPr>
          <w:rFonts w:cs="Arial"/>
        </w:rPr>
      </w:pPr>
      <w:bookmarkStart w:id="163" w:name="_Toc44320806"/>
      <w:proofErr w:type="spellStart"/>
      <w:r w:rsidRPr="00C50B0B">
        <w:rPr>
          <w:rFonts w:cs="Arial"/>
        </w:rPr>
        <w:lastRenderedPageBreak/>
        <w:t>Exponatverwaltung</w:t>
      </w:r>
      <w:bookmarkEnd w:id="163"/>
      <w:proofErr w:type="spellEnd"/>
    </w:p>
    <w:p w14:paraId="0CB8186D" w14:textId="77777777" w:rsidR="00925720" w:rsidRPr="00C50B0B" w:rsidRDefault="00925720" w:rsidP="00925720">
      <w:pPr>
        <w:keepNext/>
        <w:rPr>
          <w:rFonts w:cs="Arial"/>
        </w:rPr>
      </w:pPr>
      <w:r w:rsidRPr="00C50B0B">
        <w:rPr>
          <w:rFonts w:cs="Arial"/>
          <w:noProof/>
        </w:rPr>
        <w:drawing>
          <wp:inline distT="0" distB="0" distL="0" distR="0" wp14:anchorId="6434DEF4" wp14:editId="5B5A1832">
            <wp:extent cx="5760720" cy="5064524"/>
            <wp:effectExtent l="0" t="0" r="0" b="3175"/>
            <wp:docPr id="7343" name="Picture 7343"/>
            <wp:cNvGraphicFramePr/>
            <a:graphic xmlns:a="http://schemas.openxmlformats.org/drawingml/2006/main">
              <a:graphicData uri="http://schemas.openxmlformats.org/drawingml/2006/picture">
                <pic:pic xmlns:pic="http://schemas.openxmlformats.org/drawingml/2006/picture">
                  <pic:nvPicPr>
                    <pic:cNvPr id="7343" name="Picture 7343"/>
                    <pic:cNvPicPr/>
                  </pic:nvPicPr>
                  <pic:blipFill>
                    <a:blip r:embed="rId15"/>
                    <a:stretch>
                      <a:fillRect/>
                    </a:stretch>
                  </pic:blipFill>
                  <pic:spPr>
                    <a:xfrm>
                      <a:off x="0" y="0"/>
                      <a:ext cx="5760720" cy="5064524"/>
                    </a:xfrm>
                    <a:prstGeom prst="rect">
                      <a:avLst/>
                    </a:prstGeom>
                  </pic:spPr>
                </pic:pic>
              </a:graphicData>
            </a:graphic>
          </wp:inline>
        </w:drawing>
      </w:r>
    </w:p>
    <w:p w14:paraId="0D8DCC9E" w14:textId="77777777" w:rsidR="00925720" w:rsidRPr="00C50B0B" w:rsidRDefault="00925720" w:rsidP="00925720">
      <w:pPr>
        <w:pStyle w:val="Beschriftung"/>
        <w:rPr>
          <w:rFonts w:cs="Arial"/>
        </w:rPr>
      </w:pPr>
      <w:r w:rsidRPr="00C50B0B">
        <w:rPr>
          <w:rFonts w:cs="Arial"/>
        </w:rPr>
        <w:t xml:space="preserve">Abbildung </w:t>
      </w:r>
      <w:r w:rsidRPr="00C50B0B">
        <w:rPr>
          <w:rFonts w:cs="Arial"/>
        </w:rPr>
        <w:fldChar w:fldCharType="begin"/>
      </w:r>
      <w:r w:rsidRPr="00C50B0B">
        <w:rPr>
          <w:rFonts w:cs="Arial"/>
        </w:rPr>
        <w:instrText xml:space="preserve"> SEQ Abbildung \* ARABIC </w:instrText>
      </w:r>
      <w:r w:rsidRPr="00C50B0B">
        <w:rPr>
          <w:rFonts w:cs="Arial"/>
        </w:rPr>
        <w:fldChar w:fldCharType="separate"/>
      </w:r>
      <w:r w:rsidRPr="00C50B0B">
        <w:rPr>
          <w:rFonts w:cs="Arial"/>
          <w:noProof/>
        </w:rPr>
        <w:t>6</w:t>
      </w:r>
      <w:r w:rsidRPr="00C50B0B">
        <w:rPr>
          <w:rFonts w:cs="Arial"/>
        </w:rPr>
        <w:fldChar w:fldCharType="end"/>
      </w:r>
      <w:r w:rsidRPr="00C50B0B">
        <w:rPr>
          <w:rFonts w:cs="Arial"/>
        </w:rPr>
        <w:t xml:space="preserve">: </w:t>
      </w:r>
      <w:proofErr w:type="spellStart"/>
      <w:r w:rsidRPr="00C50B0B">
        <w:rPr>
          <w:rFonts w:cs="Arial"/>
        </w:rPr>
        <w:t>UseCase</w:t>
      </w:r>
      <w:proofErr w:type="spellEnd"/>
      <w:r w:rsidRPr="00C50B0B">
        <w:rPr>
          <w:rFonts w:cs="Arial"/>
        </w:rPr>
        <w:t xml:space="preserve">-Diagramm – </w:t>
      </w:r>
      <w:proofErr w:type="spellStart"/>
      <w:r w:rsidRPr="00C50B0B">
        <w:rPr>
          <w:rFonts w:cs="Arial"/>
        </w:rPr>
        <w:t>Exponatverwaltung</w:t>
      </w:r>
      <w:proofErr w:type="spellEnd"/>
    </w:p>
    <w:p w14:paraId="2693C4E3" w14:textId="2A5F2309" w:rsidR="00925720" w:rsidRPr="00C50B0B" w:rsidRDefault="00925720" w:rsidP="00925720">
      <w:pPr>
        <w:rPr>
          <w:rFonts w:cs="Arial"/>
        </w:rPr>
      </w:pPr>
      <w:r w:rsidRPr="00C50B0B">
        <w:rPr>
          <w:rFonts w:cs="Arial"/>
        </w:rPr>
        <w:t xml:space="preserve">Die Haupt-Use-Cases in der </w:t>
      </w:r>
      <w:proofErr w:type="spellStart"/>
      <w:r w:rsidRPr="00C50B0B">
        <w:rPr>
          <w:rFonts w:cs="Arial"/>
        </w:rPr>
        <w:t>Exponatverwaltung</w:t>
      </w:r>
      <w:proofErr w:type="spellEnd"/>
      <w:r w:rsidRPr="00C50B0B">
        <w:rPr>
          <w:rFonts w:cs="Arial"/>
        </w:rPr>
        <w:t xml:space="preserve"> sind Exponat löschen, Exponat anlegen und Exponat suchen. </w:t>
      </w:r>
      <w:proofErr w:type="spellStart"/>
      <w:r w:rsidRPr="00C50B0B">
        <w:rPr>
          <w:rFonts w:cs="Arial"/>
        </w:rPr>
        <w:t>Exponatdaten</w:t>
      </w:r>
      <w:proofErr w:type="spellEnd"/>
      <w:r w:rsidRPr="00C50B0B">
        <w:rPr>
          <w:rFonts w:cs="Arial"/>
        </w:rPr>
        <w:t xml:space="preserve"> ändern ist bereits in einem eigenen Diagramm beschrieben. Die </w:t>
      </w:r>
      <w:proofErr w:type="spellStart"/>
      <w:r w:rsidRPr="00C50B0B">
        <w:rPr>
          <w:rFonts w:cs="Arial"/>
        </w:rPr>
        <w:t>Exponatsuche</w:t>
      </w:r>
      <w:proofErr w:type="spellEnd"/>
      <w:r w:rsidRPr="00C50B0B">
        <w:rPr>
          <w:rFonts w:cs="Arial"/>
        </w:rPr>
        <w:t xml:space="preserve"> nutzt die entsprechende Teilsuche aus der allgemeineren Elementsuche. Bei „Exponat anlegen“ und „</w:t>
      </w:r>
      <w:proofErr w:type="spellStart"/>
      <w:r w:rsidRPr="00C50B0B">
        <w:rPr>
          <w:rFonts w:cs="Arial"/>
        </w:rPr>
        <w:t>Exponatdaten</w:t>
      </w:r>
      <w:proofErr w:type="spellEnd"/>
      <w:r w:rsidRPr="00C50B0B">
        <w:rPr>
          <w:rFonts w:cs="Arial"/>
        </w:rPr>
        <w:t xml:space="preserve"> ändern“ werden aus dem „Personen verwalten“-</w:t>
      </w:r>
      <w:proofErr w:type="spellStart"/>
      <w:r w:rsidRPr="00C50B0B">
        <w:rPr>
          <w:rFonts w:cs="Arial"/>
        </w:rPr>
        <w:t>UseCase</w:t>
      </w:r>
      <w:proofErr w:type="spellEnd"/>
      <w:r w:rsidRPr="00C50B0B">
        <w:rPr>
          <w:rFonts w:cs="Arial"/>
        </w:rPr>
        <w:t xml:space="preserve"> nur die Funktionen in Bezug auf Exponate genutzt. Das heißt ein User kann Förderer Suchen und ihnen neue Exponate zuweisen, deren Attribute aber nicht ändern oder Förderer löschen.</w:t>
      </w:r>
    </w:p>
    <w:p w14:paraId="422E212A" w14:textId="7D61A8C0" w:rsidR="00FE30FE" w:rsidRPr="00C50B0B" w:rsidRDefault="00FE30FE" w:rsidP="00FE30FE">
      <w:pPr>
        <w:pStyle w:val="berschrift3"/>
        <w:rPr>
          <w:rFonts w:cs="Arial"/>
        </w:rPr>
      </w:pPr>
      <w:bookmarkStart w:id="164" w:name="_Toc44320807"/>
      <w:r w:rsidRPr="00C50B0B">
        <w:rPr>
          <w:rFonts w:cs="Arial"/>
        </w:rPr>
        <w:lastRenderedPageBreak/>
        <w:t>Exponate ändern</w:t>
      </w:r>
      <w:bookmarkEnd w:id="164"/>
    </w:p>
    <w:p w14:paraId="24739C5E" w14:textId="7D203AE1" w:rsidR="003B4418" w:rsidRPr="00C50B0B" w:rsidRDefault="001B7E86" w:rsidP="003B4418">
      <w:pPr>
        <w:keepNext/>
        <w:rPr>
          <w:rFonts w:cs="Arial"/>
        </w:rPr>
      </w:pPr>
      <w:r w:rsidRPr="00C50B0B">
        <w:rPr>
          <w:rFonts w:cs="Arial"/>
          <w:noProof/>
        </w:rPr>
        <w:drawing>
          <wp:inline distT="0" distB="0" distL="0" distR="0" wp14:anchorId="587FC9DD" wp14:editId="304E5671">
            <wp:extent cx="5760720" cy="6973620"/>
            <wp:effectExtent l="0" t="0" r="0" b="0"/>
            <wp:docPr id="45711" name="Picture 45711"/>
            <wp:cNvGraphicFramePr/>
            <a:graphic xmlns:a="http://schemas.openxmlformats.org/drawingml/2006/main">
              <a:graphicData uri="http://schemas.openxmlformats.org/drawingml/2006/picture">
                <pic:pic xmlns:pic="http://schemas.openxmlformats.org/drawingml/2006/picture">
                  <pic:nvPicPr>
                    <pic:cNvPr id="45711" name="Picture 45711"/>
                    <pic:cNvPicPr/>
                  </pic:nvPicPr>
                  <pic:blipFill>
                    <a:blip r:embed="rId16"/>
                    <a:stretch>
                      <a:fillRect/>
                    </a:stretch>
                  </pic:blipFill>
                  <pic:spPr>
                    <a:xfrm>
                      <a:off x="0" y="0"/>
                      <a:ext cx="5760720" cy="6973620"/>
                    </a:xfrm>
                    <a:prstGeom prst="rect">
                      <a:avLst/>
                    </a:prstGeom>
                  </pic:spPr>
                </pic:pic>
              </a:graphicData>
            </a:graphic>
          </wp:inline>
        </w:drawing>
      </w:r>
    </w:p>
    <w:p w14:paraId="3C999B37" w14:textId="44B50285" w:rsidR="00B42D73" w:rsidRPr="00C50B0B" w:rsidRDefault="003B4418" w:rsidP="003B4418">
      <w:pPr>
        <w:pStyle w:val="Beschriftung"/>
        <w:rPr>
          <w:rFonts w:cs="Arial"/>
        </w:rPr>
      </w:pPr>
      <w:r w:rsidRPr="00C50B0B">
        <w:rPr>
          <w:rFonts w:cs="Arial"/>
        </w:rPr>
        <w:t xml:space="preserve">Abbildung </w:t>
      </w:r>
      <w:r w:rsidRPr="00C50B0B">
        <w:rPr>
          <w:rFonts w:cs="Arial"/>
        </w:rPr>
        <w:fldChar w:fldCharType="begin"/>
      </w:r>
      <w:r w:rsidRPr="00C50B0B">
        <w:rPr>
          <w:rFonts w:cs="Arial"/>
        </w:rPr>
        <w:instrText xml:space="preserve"> SEQ Abbildung \* ARABIC </w:instrText>
      </w:r>
      <w:r w:rsidRPr="00C50B0B">
        <w:rPr>
          <w:rFonts w:cs="Arial"/>
        </w:rPr>
        <w:fldChar w:fldCharType="separate"/>
      </w:r>
      <w:r w:rsidR="00257541" w:rsidRPr="00C50B0B">
        <w:rPr>
          <w:rFonts w:cs="Arial"/>
          <w:noProof/>
        </w:rPr>
        <w:t>5</w:t>
      </w:r>
      <w:r w:rsidRPr="00C50B0B">
        <w:rPr>
          <w:rFonts w:cs="Arial"/>
        </w:rPr>
        <w:fldChar w:fldCharType="end"/>
      </w:r>
      <w:r w:rsidRPr="00C50B0B">
        <w:rPr>
          <w:rFonts w:cs="Arial"/>
        </w:rPr>
        <w:t xml:space="preserve">: </w:t>
      </w:r>
      <w:proofErr w:type="spellStart"/>
      <w:r w:rsidR="036C3A79" w:rsidRPr="00C50B0B">
        <w:rPr>
          <w:rFonts w:cs="Arial"/>
        </w:rPr>
        <w:t>UseCase</w:t>
      </w:r>
      <w:proofErr w:type="spellEnd"/>
      <w:r w:rsidR="036C3A79" w:rsidRPr="00C50B0B">
        <w:rPr>
          <w:rFonts w:cs="Arial"/>
        </w:rPr>
        <w:t xml:space="preserve">-Diagramm - </w:t>
      </w:r>
      <w:r w:rsidRPr="00C50B0B">
        <w:rPr>
          <w:rFonts w:cs="Arial"/>
        </w:rPr>
        <w:t>Exponate ändern</w:t>
      </w:r>
    </w:p>
    <w:p w14:paraId="25CB0958" w14:textId="54785B4F" w:rsidR="615B012D" w:rsidRPr="00C50B0B" w:rsidRDefault="615B012D" w:rsidP="615B012D">
      <w:pPr>
        <w:rPr>
          <w:rFonts w:cs="Arial"/>
        </w:rPr>
      </w:pPr>
      <w:r w:rsidRPr="00C50B0B">
        <w:rPr>
          <w:rFonts w:cs="Arial"/>
        </w:rPr>
        <w:t>Der User kann alle in dem Diagramm aufgeführten Daten des Exponats ändern.</w:t>
      </w:r>
      <w:r w:rsidR="004B460B" w:rsidRPr="00C50B0B">
        <w:rPr>
          <w:rFonts w:cs="Arial"/>
        </w:rPr>
        <w:t xml:space="preserve"> Dies inkludiert auch die einzelnen Historien der Exponate. Der Admin hat wie immer auch Zugriff auf alle Funktionen die der User hat.</w:t>
      </w:r>
    </w:p>
    <w:p w14:paraId="033A2CB0" w14:textId="77777777" w:rsidR="00925720" w:rsidRPr="00C50B0B" w:rsidRDefault="00925720" w:rsidP="00925720">
      <w:pPr>
        <w:pStyle w:val="berschrift3"/>
        <w:rPr>
          <w:rFonts w:cs="Arial"/>
        </w:rPr>
      </w:pPr>
      <w:bookmarkStart w:id="165" w:name="_Toc44320808"/>
      <w:r w:rsidRPr="00C50B0B">
        <w:rPr>
          <w:rFonts w:cs="Arial"/>
        </w:rPr>
        <w:lastRenderedPageBreak/>
        <w:t>Historie ändern</w:t>
      </w:r>
      <w:bookmarkEnd w:id="165"/>
    </w:p>
    <w:p w14:paraId="69D11B66" w14:textId="77777777" w:rsidR="00925720" w:rsidRPr="00C50B0B" w:rsidRDefault="00925720" w:rsidP="00925720">
      <w:pPr>
        <w:keepNext/>
        <w:rPr>
          <w:rFonts w:cs="Arial"/>
        </w:rPr>
      </w:pPr>
      <w:r w:rsidRPr="00C50B0B">
        <w:rPr>
          <w:rFonts w:cs="Arial"/>
          <w:noProof/>
        </w:rPr>
        <mc:AlternateContent>
          <mc:Choice Requires="wpg">
            <w:drawing>
              <wp:inline distT="0" distB="0" distL="0" distR="0" wp14:anchorId="7ACFF168" wp14:editId="166D21B6">
                <wp:extent cx="5841010" cy="5851501"/>
                <wp:effectExtent l="0" t="0" r="0" b="16510"/>
                <wp:docPr id="45935" name="Group 41973"/>
                <wp:cNvGraphicFramePr/>
                <a:graphic xmlns:a="http://schemas.openxmlformats.org/drawingml/2006/main">
                  <a:graphicData uri="http://schemas.microsoft.com/office/word/2010/wordprocessingGroup">
                    <wpg:wgp>
                      <wpg:cNvGrpSpPr/>
                      <wpg:grpSpPr>
                        <a:xfrm>
                          <a:off x="0" y="0"/>
                          <a:ext cx="5841010" cy="5851501"/>
                          <a:chOff x="0" y="0"/>
                          <a:chExt cx="6700627" cy="6712915"/>
                        </a:xfrm>
                      </wpg:grpSpPr>
                      <wps:wsp>
                        <wps:cNvPr id="45936" name="Shape 45914"/>
                        <wps:cNvSpPr/>
                        <wps:spPr>
                          <a:xfrm>
                            <a:off x="772198" y="0"/>
                            <a:ext cx="4152240" cy="6712915"/>
                          </a:xfrm>
                          <a:custGeom>
                            <a:avLst/>
                            <a:gdLst/>
                            <a:ahLst/>
                            <a:cxnLst/>
                            <a:rect l="0" t="0" r="0" b="0"/>
                            <a:pathLst>
                              <a:path w="4152240" h="6712915">
                                <a:moveTo>
                                  <a:pt x="0" y="0"/>
                                </a:moveTo>
                                <a:lnTo>
                                  <a:pt x="4152240" y="0"/>
                                </a:lnTo>
                                <a:lnTo>
                                  <a:pt x="4152240" y="6712915"/>
                                </a:lnTo>
                                <a:lnTo>
                                  <a:pt x="0" y="6712915"/>
                                </a:lnTo>
                                <a:lnTo>
                                  <a:pt x="0" y="0"/>
                                </a:lnTo>
                              </a:path>
                            </a:pathLst>
                          </a:custGeom>
                          <a:ln w="0" cap="flat">
                            <a:miter lim="127000"/>
                          </a:ln>
                        </wps:spPr>
                        <wps:style>
                          <a:lnRef idx="0">
                            <a:srgbClr val="000000">
                              <a:alpha val="0"/>
                            </a:srgbClr>
                          </a:lnRef>
                          <a:fillRef idx="1">
                            <a:srgbClr val="CCFF99"/>
                          </a:fillRef>
                          <a:effectRef idx="0">
                            <a:scrgbClr r="0" g="0" b="0"/>
                          </a:effectRef>
                          <a:fontRef idx="none"/>
                        </wps:style>
                        <wps:bodyPr/>
                      </wps:wsp>
                      <wps:wsp>
                        <wps:cNvPr id="45937" name="Shape 773"/>
                        <wps:cNvSpPr/>
                        <wps:spPr>
                          <a:xfrm>
                            <a:off x="772198" y="0"/>
                            <a:ext cx="4152240" cy="6712915"/>
                          </a:xfrm>
                          <a:custGeom>
                            <a:avLst/>
                            <a:gdLst/>
                            <a:ahLst/>
                            <a:cxnLst/>
                            <a:rect l="0" t="0" r="0" b="0"/>
                            <a:pathLst>
                              <a:path w="4152240" h="6712915">
                                <a:moveTo>
                                  <a:pt x="0" y="0"/>
                                </a:moveTo>
                                <a:lnTo>
                                  <a:pt x="4152240" y="0"/>
                                </a:lnTo>
                                <a:lnTo>
                                  <a:pt x="4152240" y="6712915"/>
                                </a:lnTo>
                                <a:lnTo>
                                  <a:pt x="0" y="6712915"/>
                                </a:lnTo>
                                <a:lnTo>
                                  <a:pt x="0" y="0"/>
                                </a:ln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38" name="Shape 774"/>
                        <wps:cNvSpPr/>
                        <wps:spPr>
                          <a:xfrm>
                            <a:off x="5087874" y="3373920"/>
                            <a:ext cx="1520647" cy="467284"/>
                          </a:xfrm>
                          <a:custGeom>
                            <a:avLst/>
                            <a:gdLst/>
                            <a:ahLst/>
                            <a:cxnLst/>
                            <a:rect l="0" t="0" r="0" b="0"/>
                            <a:pathLst>
                              <a:path w="1520647" h="467284">
                                <a:moveTo>
                                  <a:pt x="759968" y="0"/>
                                </a:moveTo>
                                <a:cubicBezTo>
                                  <a:pt x="1179728" y="0"/>
                                  <a:pt x="1520647" y="104407"/>
                                  <a:pt x="1520647" y="233642"/>
                                </a:cubicBezTo>
                                <a:cubicBezTo>
                                  <a:pt x="1520647" y="362522"/>
                                  <a:pt x="1179728" y="467284"/>
                                  <a:pt x="759968" y="467284"/>
                                </a:cubicBezTo>
                                <a:cubicBezTo>
                                  <a:pt x="340208" y="467284"/>
                                  <a:pt x="0" y="362522"/>
                                  <a:pt x="0" y="233642"/>
                                </a:cubicBezTo>
                                <a:cubicBezTo>
                                  <a:pt x="0" y="104407"/>
                                  <a:pt x="340208" y="0"/>
                                  <a:pt x="75996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5939" name="Shape 775"/>
                        <wps:cNvSpPr/>
                        <wps:spPr>
                          <a:xfrm>
                            <a:off x="5087874" y="3373920"/>
                            <a:ext cx="1520647" cy="467284"/>
                          </a:xfrm>
                          <a:custGeom>
                            <a:avLst/>
                            <a:gdLst/>
                            <a:ahLst/>
                            <a:cxnLst/>
                            <a:rect l="0" t="0" r="0" b="0"/>
                            <a:pathLst>
                              <a:path w="1520647" h="467284">
                                <a:moveTo>
                                  <a:pt x="1520647" y="233642"/>
                                </a:moveTo>
                                <a:cubicBezTo>
                                  <a:pt x="1520647" y="362522"/>
                                  <a:pt x="1179728" y="467284"/>
                                  <a:pt x="759968" y="467284"/>
                                </a:cubicBezTo>
                                <a:cubicBezTo>
                                  <a:pt x="340208" y="467284"/>
                                  <a:pt x="0" y="362522"/>
                                  <a:pt x="0" y="233642"/>
                                </a:cubicBezTo>
                                <a:cubicBezTo>
                                  <a:pt x="0" y="104407"/>
                                  <a:pt x="340208" y="0"/>
                                  <a:pt x="759968" y="0"/>
                                </a:cubicBezTo>
                                <a:cubicBezTo>
                                  <a:pt x="1179728" y="0"/>
                                  <a:pt x="1520647" y="104407"/>
                                  <a:pt x="1520647" y="233642"/>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40" name="Rectangle 776"/>
                        <wps:cNvSpPr/>
                        <wps:spPr>
                          <a:xfrm>
                            <a:off x="2409482" y="3292105"/>
                            <a:ext cx="1158018" cy="190422"/>
                          </a:xfrm>
                          <a:prstGeom prst="rect">
                            <a:avLst/>
                          </a:prstGeom>
                          <a:ln>
                            <a:noFill/>
                          </a:ln>
                        </wps:spPr>
                        <wps:txbx>
                          <w:txbxContent>
                            <w:p w14:paraId="095BEEFD" w14:textId="77777777" w:rsidR="006118A4" w:rsidRDefault="006118A4" w:rsidP="00925720">
                              <w:r>
                                <w:rPr>
                                  <w:rFonts w:ascii="Liberation Sans" w:eastAsia="Liberation Sans" w:hAnsi="Liberation Sans" w:cs="Liberation Sans"/>
                                  <w:sz w:val="20"/>
                                </w:rPr>
                                <w:t>Historie ändern</w:t>
                              </w:r>
                            </w:p>
                          </w:txbxContent>
                        </wps:txbx>
                        <wps:bodyPr horzOverflow="overflow" vert="horz" lIns="0" tIns="0" rIns="0" bIns="0" rtlCol="0">
                          <a:noAutofit/>
                        </wps:bodyPr>
                      </wps:wsp>
                      <wps:wsp>
                        <wps:cNvPr id="45941" name="Shape 777"/>
                        <wps:cNvSpPr/>
                        <wps:spPr>
                          <a:xfrm>
                            <a:off x="1275118" y="1155599"/>
                            <a:ext cx="2795397" cy="817563"/>
                          </a:xfrm>
                          <a:custGeom>
                            <a:avLst/>
                            <a:gdLst/>
                            <a:ahLst/>
                            <a:cxnLst/>
                            <a:rect l="0" t="0" r="0" b="0"/>
                            <a:pathLst>
                              <a:path w="2795397" h="817563">
                                <a:moveTo>
                                  <a:pt x="1397521" y="0"/>
                                </a:moveTo>
                                <a:cubicBezTo>
                                  <a:pt x="2169363" y="0"/>
                                  <a:pt x="2795397" y="182880"/>
                                  <a:pt x="2795397" y="408597"/>
                                </a:cubicBezTo>
                                <a:cubicBezTo>
                                  <a:pt x="2795397" y="634682"/>
                                  <a:pt x="2169363" y="817563"/>
                                  <a:pt x="1397521" y="817563"/>
                                </a:cubicBezTo>
                                <a:cubicBezTo>
                                  <a:pt x="626047" y="817563"/>
                                  <a:pt x="0" y="634682"/>
                                  <a:pt x="0" y="408597"/>
                                </a:cubicBezTo>
                                <a:cubicBezTo>
                                  <a:pt x="0" y="182880"/>
                                  <a:pt x="626047" y="0"/>
                                  <a:pt x="139752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5942" name="Shape 778"/>
                        <wps:cNvSpPr/>
                        <wps:spPr>
                          <a:xfrm>
                            <a:off x="1275118" y="1155599"/>
                            <a:ext cx="2795397" cy="817563"/>
                          </a:xfrm>
                          <a:custGeom>
                            <a:avLst/>
                            <a:gdLst/>
                            <a:ahLst/>
                            <a:cxnLst/>
                            <a:rect l="0" t="0" r="0" b="0"/>
                            <a:pathLst>
                              <a:path w="2795397" h="817563">
                                <a:moveTo>
                                  <a:pt x="2795397" y="408597"/>
                                </a:moveTo>
                                <a:cubicBezTo>
                                  <a:pt x="2795397" y="634682"/>
                                  <a:pt x="2169363" y="817563"/>
                                  <a:pt x="1397521" y="817563"/>
                                </a:cubicBezTo>
                                <a:cubicBezTo>
                                  <a:pt x="626047" y="817563"/>
                                  <a:pt x="0" y="634682"/>
                                  <a:pt x="0" y="408597"/>
                                </a:cubicBezTo>
                                <a:cubicBezTo>
                                  <a:pt x="0" y="182880"/>
                                  <a:pt x="626047" y="0"/>
                                  <a:pt x="1397521" y="0"/>
                                </a:cubicBezTo>
                                <a:cubicBezTo>
                                  <a:pt x="2169363" y="0"/>
                                  <a:pt x="2795397" y="182880"/>
                                  <a:pt x="2795397" y="408597"/>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43" name="Shape 779"/>
                        <wps:cNvSpPr/>
                        <wps:spPr>
                          <a:xfrm>
                            <a:off x="1521003" y="1330922"/>
                            <a:ext cx="2280234" cy="0"/>
                          </a:xfrm>
                          <a:custGeom>
                            <a:avLst/>
                            <a:gdLst/>
                            <a:ahLst/>
                            <a:cxnLst/>
                            <a:rect l="0" t="0" r="0" b="0"/>
                            <a:pathLst>
                              <a:path w="2280234">
                                <a:moveTo>
                                  <a:pt x="0" y="0"/>
                                </a:moveTo>
                                <a:lnTo>
                                  <a:pt x="2280234"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44" name="Rectangle 780"/>
                        <wps:cNvSpPr/>
                        <wps:spPr>
                          <a:xfrm>
                            <a:off x="5193364" y="3517793"/>
                            <a:ext cx="1507263" cy="190422"/>
                          </a:xfrm>
                          <a:prstGeom prst="rect">
                            <a:avLst/>
                          </a:prstGeom>
                          <a:ln>
                            <a:noFill/>
                          </a:ln>
                        </wps:spPr>
                        <wps:txbx>
                          <w:txbxContent>
                            <w:p w14:paraId="26EC1D94" w14:textId="77777777" w:rsidR="006118A4" w:rsidRDefault="006118A4" w:rsidP="00925720">
                              <w:r>
                                <w:rPr>
                                  <w:rFonts w:ascii="Liberation Sans" w:eastAsia="Liberation Sans" w:hAnsi="Liberation Sans" w:cs="Liberation Sans"/>
                                  <w:sz w:val="20"/>
                                </w:rPr>
                                <w:t>Personen verwalten</w:t>
                              </w:r>
                            </w:p>
                          </w:txbxContent>
                        </wps:txbx>
                        <wps:bodyPr horzOverflow="overflow" vert="horz" lIns="0" tIns="0" rIns="0" bIns="0" rtlCol="0">
                          <a:noAutofit/>
                        </wps:bodyPr>
                      </wps:wsp>
                      <wps:wsp>
                        <wps:cNvPr id="45945" name="Rectangle 781"/>
                        <wps:cNvSpPr/>
                        <wps:spPr>
                          <a:xfrm>
                            <a:off x="1827274" y="1677259"/>
                            <a:ext cx="2139452" cy="190422"/>
                          </a:xfrm>
                          <a:prstGeom prst="rect">
                            <a:avLst/>
                          </a:prstGeom>
                          <a:ln>
                            <a:noFill/>
                          </a:ln>
                        </wps:spPr>
                        <wps:txbx>
                          <w:txbxContent>
                            <w:p w14:paraId="4B377D0C" w14:textId="77777777" w:rsidR="006118A4" w:rsidRDefault="006118A4" w:rsidP="00925720">
                              <w:r>
                                <w:rPr>
                                  <w:rFonts w:ascii="Liberation Sans" w:eastAsia="Liberation Sans" w:hAnsi="Liberation Sans" w:cs="Liberation Sans"/>
                                  <w:sz w:val="20"/>
                                </w:rPr>
                                <w:t>Geschichtshistorie erweitern</w:t>
                              </w:r>
                            </w:p>
                          </w:txbxContent>
                        </wps:txbx>
                        <wps:bodyPr horzOverflow="overflow" vert="horz" lIns="0" tIns="0" rIns="0" bIns="0" rtlCol="0">
                          <a:noAutofit/>
                        </wps:bodyPr>
                      </wps:wsp>
                      <wps:wsp>
                        <wps:cNvPr id="45946" name="Rectangle 782"/>
                        <wps:cNvSpPr/>
                        <wps:spPr>
                          <a:xfrm>
                            <a:off x="1958143" y="1542779"/>
                            <a:ext cx="1761741" cy="190422"/>
                          </a:xfrm>
                          <a:prstGeom prst="rect">
                            <a:avLst/>
                          </a:prstGeom>
                          <a:ln>
                            <a:noFill/>
                          </a:ln>
                        </wps:spPr>
                        <wps:txbx>
                          <w:txbxContent>
                            <w:p w14:paraId="2AC51DBC" w14:textId="77777777" w:rsidR="006118A4" w:rsidRDefault="006118A4" w:rsidP="00925720">
                              <w:r>
                                <w:rPr>
                                  <w:rFonts w:ascii="Liberation Sans" w:eastAsia="Liberation Sans" w:hAnsi="Liberation Sans" w:cs="Liberation Sans"/>
                                  <w:sz w:val="20"/>
                                </w:rPr>
                                <w:t>Besitzhistorie erweitern</w:t>
                              </w:r>
                            </w:p>
                          </w:txbxContent>
                        </wps:txbx>
                        <wps:bodyPr horzOverflow="overflow" vert="horz" lIns="0" tIns="0" rIns="0" bIns="0" rtlCol="0">
                          <a:noAutofit/>
                        </wps:bodyPr>
                      </wps:wsp>
                      <wps:wsp>
                        <wps:cNvPr id="45947" name="Rectangle 783"/>
                        <wps:cNvSpPr/>
                        <wps:spPr>
                          <a:xfrm>
                            <a:off x="2128686" y="1370776"/>
                            <a:ext cx="1346361" cy="190422"/>
                          </a:xfrm>
                          <a:prstGeom prst="rect">
                            <a:avLst/>
                          </a:prstGeom>
                          <a:ln>
                            <a:noFill/>
                          </a:ln>
                        </wps:spPr>
                        <wps:txbx>
                          <w:txbxContent>
                            <w:p w14:paraId="6712901C" w14:textId="77777777" w:rsidR="006118A4" w:rsidRDefault="006118A4" w:rsidP="00925720">
                              <w:r>
                                <w:rPr>
                                  <w:rFonts w:ascii="Liberation Sans" w:eastAsia="Liberation Sans" w:hAnsi="Liberation Sans" w:cs="Liberation Sans"/>
                                  <w:b/>
                                  <w:sz w:val="20"/>
                                </w:rPr>
                                <w:t>extension points</w:t>
                              </w:r>
                            </w:p>
                          </w:txbxContent>
                        </wps:txbx>
                        <wps:bodyPr horzOverflow="overflow" vert="horz" lIns="0" tIns="0" rIns="0" bIns="0" rtlCol="0">
                          <a:noAutofit/>
                        </wps:bodyPr>
                      </wps:wsp>
                      <wps:wsp>
                        <wps:cNvPr id="45948" name="Shape 784"/>
                        <wps:cNvSpPr/>
                        <wps:spPr>
                          <a:xfrm>
                            <a:off x="1357198" y="4950003"/>
                            <a:ext cx="2619718" cy="817563"/>
                          </a:xfrm>
                          <a:custGeom>
                            <a:avLst/>
                            <a:gdLst/>
                            <a:ahLst/>
                            <a:cxnLst/>
                            <a:rect l="0" t="0" r="0" b="0"/>
                            <a:pathLst>
                              <a:path w="2619718" h="817563">
                                <a:moveTo>
                                  <a:pt x="1309688" y="0"/>
                                </a:moveTo>
                                <a:cubicBezTo>
                                  <a:pt x="2033283" y="0"/>
                                  <a:pt x="2619718" y="182880"/>
                                  <a:pt x="2619718" y="408242"/>
                                </a:cubicBezTo>
                                <a:cubicBezTo>
                                  <a:pt x="2619718" y="633959"/>
                                  <a:pt x="2033283" y="817563"/>
                                  <a:pt x="1309688" y="817563"/>
                                </a:cubicBezTo>
                                <a:cubicBezTo>
                                  <a:pt x="586435" y="817563"/>
                                  <a:pt x="0" y="633959"/>
                                  <a:pt x="0" y="408242"/>
                                </a:cubicBezTo>
                                <a:cubicBezTo>
                                  <a:pt x="0" y="182880"/>
                                  <a:pt x="586435" y="0"/>
                                  <a:pt x="130968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45949" name="Shape 785"/>
                        <wps:cNvSpPr/>
                        <wps:spPr>
                          <a:xfrm>
                            <a:off x="1357198" y="4950003"/>
                            <a:ext cx="2619718" cy="817563"/>
                          </a:xfrm>
                          <a:custGeom>
                            <a:avLst/>
                            <a:gdLst/>
                            <a:ahLst/>
                            <a:cxnLst/>
                            <a:rect l="0" t="0" r="0" b="0"/>
                            <a:pathLst>
                              <a:path w="2619718" h="817563">
                                <a:moveTo>
                                  <a:pt x="2619718" y="408242"/>
                                </a:moveTo>
                                <a:cubicBezTo>
                                  <a:pt x="2619718" y="633959"/>
                                  <a:pt x="2033283" y="817563"/>
                                  <a:pt x="1309688" y="817563"/>
                                </a:cubicBezTo>
                                <a:cubicBezTo>
                                  <a:pt x="586435" y="817563"/>
                                  <a:pt x="0" y="633959"/>
                                  <a:pt x="0" y="408242"/>
                                </a:cubicBezTo>
                                <a:cubicBezTo>
                                  <a:pt x="0" y="182880"/>
                                  <a:pt x="586435" y="0"/>
                                  <a:pt x="1309688" y="0"/>
                                </a:cubicBezTo>
                                <a:cubicBezTo>
                                  <a:pt x="2033283" y="0"/>
                                  <a:pt x="2619718" y="182880"/>
                                  <a:pt x="2619718" y="408242"/>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50" name="Shape 786"/>
                        <wps:cNvSpPr/>
                        <wps:spPr>
                          <a:xfrm>
                            <a:off x="1590840" y="5124958"/>
                            <a:ext cx="2140204" cy="0"/>
                          </a:xfrm>
                          <a:custGeom>
                            <a:avLst/>
                            <a:gdLst/>
                            <a:ahLst/>
                            <a:cxnLst/>
                            <a:rect l="0" t="0" r="0" b="0"/>
                            <a:pathLst>
                              <a:path w="2140204">
                                <a:moveTo>
                                  <a:pt x="0" y="0"/>
                                </a:moveTo>
                                <a:lnTo>
                                  <a:pt x="2140204"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45951" name="Rectangle 787"/>
                        <wps:cNvSpPr/>
                        <wps:spPr>
                          <a:xfrm>
                            <a:off x="2128685" y="1180349"/>
                            <a:ext cx="1420847" cy="190422"/>
                          </a:xfrm>
                          <a:prstGeom prst="rect">
                            <a:avLst/>
                          </a:prstGeom>
                          <a:ln>
                            <a:noFill/>
                          </a:ln>
                        </wps:spPr>
                        <wps:txbx>
                          <w:txbxContent>
                            <w:p w14:paraId="4E2F61B4" w14:textId="77777777" w:rsidR="006118A4" w:rsidRDefault="006118A4" w:rsidP="00925720">
                              <w:r>
                                <w:rPr>
                                  <w:rFonts w:ascii="Liberation Sans" w:eastAsia="Liberation Sans" w:hAnsi="Liberation Sans" w:cs="Liberation Sans"/>
                                  <w:sz w:val="20"/>
                                </w:rPr>
                                <w:t>Eintrag hinzufügen</w:t>
                              </w:r>
                            </w:p>
                          </w:txbxContent>
                        </wps:txbx>
                        <wps:bodyPr horzOverflow="overflow" vert="horz" lIns="0" tIns="0" rIns="0" bIns="0" rtlCol="0">
                          <a:noAutofit/>
                        </wps:bodyPr>
                      </wps:wsp>
                      <wps:wsp>
                        <wps:cNvPr id="521" name="Rectangle 788"/>
                        <wps:cNvSpPr/>
                        <wps:spPr>
                          <a:xfrm>
                            <a:off x="1919161" y="5545340"/>
                            <a:ext cx="1969175" cy="190421"/>
                          </a:xfrm>
                          <a:prstGeom prst="rect">
                            <a:avLst/>
                          </a:prstGeom>
                          <a:ln>
                            <a:noFill/>
                          </a:ln>
                        </wps:spPr>
                        <wps:txbx>
                          <w:txbxContent>
                            <w:p w14:paraId="0AC426F0" w14:textId="77777777" w:rsidR="006118A4" w:rsidRDefault="006118A4" w:rsidP="00925720">
                              <w:r>
                                <w:rPr>
                                  <w:rFonts w:ascii="Liberation Sans" w:eastAsia="Liberation Sans" w:hAnsi="Liberation Sans" w:cs="Liberation Sans"/>
                                  <w:sz w:val="20"/>
                                </w:rPr>
                                <w:t>Geschichtshistorie ändern</w:t>
                              </w:r>
                            </w:p>
                          </w:txbxContent>
                        </wps:txbx>
                        <wps:bodyPr horzOverflow="overflow" vert="horz" lIns="0" tIns="0" rIns="0" bIns="0" rtlCol="0">
                          <a:noAutofit/>
                        </wps:bodyPr>
                      </wps:wsp>
                      <wps:wsp>
                        <wps:cNvPr id="636" name="Rectangle 789"/>
                        <wps:cNvSpPr/>
                        <wps:spPr>
                          <a:xfrm>
                            <a:off x="2070354" y="5371108"/>
                            <a:ext cx="1591294" cy="190421"/>
                          </a:xfrm>
                          <a:prstGeom prst="rect">
                            <a:avLst/>
                          </a:prstGeom>
                          <a:ln>
                            <a:noFill/>
                          </a:ln>
                        </wps:spPr>
                        <wps:txbx>
                          <w:txbxContent>
                            <w:p w14:paraId="221671EC" w14:textId="77777777" w:rsidR="006118A4" w:rsidRDefault="006118A4" w:rsidP="00925720">
                              <w:r>
                                <w:rPr>
                                  <w:rFonts w:ascii="Liberation Sans" w:eastAsia="Liberation Sans" w:hAnsi="Liberation Sans" w:cs="Liberation Sans"/>
                                  <w:sz w:val="20"/>
                                </w:rPr>
                                <w:t>Besitzhistorie ändern</w:t>
                              </w:r>
                            </w:p>
                          </w:txbxContent>
                        </wps:txbx>
                        <wps:bodyPr horzOverflow="overflow" vert="horz" lIns="0" tIns="0" rIns="0" bIns="0" rtlCol="0">
                          <a:noAutofit/>
                        </wps:bodyPr>
                      </wps:wsp>
                      <wps:wsp>
                        <wps:cNvPr id="637" name="Rectangle 790"/>
                        <wps:cNvSpPr/>
                        <wps:spPr>
                          <a:xfrm>
                            <a:off x="2152803" y="5196140"/>
                            <a:ext cx="1346361" cy="190421"/>
                          </a:xfrm>
                          <a:prstGeom prst="rect">
                            <a:avLst/>
                          </a:prstGeom>
                          <a:ln>
                            <a:noFill/>
                          </a:ln>
                        </wps:spPr>
                        <wps:txbx>
                          <w:txbxContent>
                            <w:p w14:paraId="521D2F11" w14:textId="77777777" w:rsidR="006118A4" w:rsidRDefault="006118A4" w:rsidP="00925720">
                              <w:r>
                                <w:rPr>
                                  <w:rFonts w:ascii="Liberation Sans" w:eastAsia="Liberation Sans" w:hAnsi="Liberation Sans" w:cs="Liberation Sans"/>
                                  <w:b/>
                                  <w:sz w:val="20"/>
                                </w:rPr>
                                <w:t>extension points</w:t>
                              </w:r>
                            </w:p>
                          </w:txbxContent>
                        </wps:txbx>
                        <wps:bodyPr horzOverflow="overflow" vert="horz" lIns="0" tIns="0" rIns="0" bIns="0" rtlCol="0">
                          <a:noAutofit/>
                        </wps:bodyPr>
                      </wps:wsp>
                      <wps:wsp>
                        <wps:cNvPr id="638" name="Shape 791"/>
                        <wps:cNvSpPr/>
                        <wps:spPr>
                          <a:xfrm>
                            <a:off x="1135075" y="2976842"/>
                            <a:ext cx="3064319" cy="864362"/>
                          </a:xfrm>
                          <a:custGeom>
                            <a:avLst/>
                            <a:gdLst/>
                            <a:ahLst/>
                            <a:cxnLst/>
                            <a:rect l="0" t="0" r="0" b="0"/>
                            <a:pathLst>
                              <a:path w="3064319" h="864362">
                                <a:moveTo>
                                  <a:pt x="1531810" y="0"/>
                                </a:moveTo>
                                <a:cubicBezTo>
                                  <a:pt x="2377808" y="0"/>
                                  <a:pt x="3064319" y="193320"/>
                                  <a:pt x="3064319" y="432003"/>
                                </a:cubicBezTo>
                                <a:cubicBezTo>
                                  <a:pt x="3064319" y="671043"/>
                                  <a:pt x="2377808" y="864362"/>
                                  <a:pt x="1531810" y="864362"/>
                                </a:cubicBezTo>
                                <a:cubicBezTo>
                                  <a:pt x="685800" y="864362"/>
                                  <a:pt x="0" y="671043"/>
                                  <a:pt x="0" y="432003"/>
                                </a:cubicBezTo>
                                <a:cubicBezTo>
                                  <a:pt x="0" y="193320"/>
                                  <a:pt x="685800" y="0"/>
                                  <a:pt x="153181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639" name="Shape 792"/>
                        <wps:cNvSpPr/>
                        <wps:spPr>
                          <a:xfrm>
                            <a:off x="1135075" y="2976842"/>
                            <a:ext cx="3064319" cy="864362"/>
                          </a:xfrm>
                          <a:custGeom>
                            <a:avLst/>
                            <a:gdLst/>
                            <a:ahLst/>
                            <a:cxnLst/>
                            <a:rect l="0" t="0" r="0" b="0"/>
                            <a:pathLst>
                              <a:path w="3064319" h="864362">
                                <a:moveTo>
                                  <a:pt x="3064319" y="432003"/>
                                </a:moveTo>
                                <a:cubicBezTo>
                                  <a:pt x="3064319" y="671043"/>
                                  <a:pt x="2377808" y="864362"/>
                                  <a:pt x="1531810" y="864362"/>
                                </a:cubicBezTo>
                                <a:cubicBezTo>
                                  <a:pt x="685800" y="864362"/>
                                  <a:pt x="0" y="671043"/>
                                  <a:pt x="0" y="432003"/>
                                </a:cubicBezTo>
                                <a:cubicBezTo>
                                  <a:pt x="0" y="193320"/>
                                  <a:pt x="685800" y="0"/>
                                  <a:pt x="1531810" y="0"/>
                                </a:cubicBezTo>
                                <a:cubicBezTo>
                                  <a:pt x="2377808" y="0"/>
                                  <a:pt x="3064319" y="193320"/>
                                  <a:pt x="3064319" y="432003"/>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04" name="Shape 793"/>
                        <wps:cNvSpPr/>
                        <wps:spPr>
                          <a:xfrm>
                            <a:off x="1321918" y="3198596"/>
                            <a:ext cx="2678037" cy="0"/>
                          </a:xfrm>
                          <a:custGeom>
                            <a:avLst/>
                            <a:gdLst/>
                            <a:ahLst/>
                            <a:cxnLst/>
                            <a:rect l="0" t="0" r="0" b="0"/>
                            <a:pathLst>
                              <a:path w="2678037">
                                <a:moveTo>
                                  <a:pt x="0" y="0"/>
                                </a:moveTo>
                                <a:lnTo>
                                  <a:pt x="2678037"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05" name="Rectangle 794"/>
                        <wps:cNvSpPr/>
                        <wps:spPr>
                          <a:xfrm>
                            <a:off x="2141284" y="4973662"/>
                            <a:ext cx="1392723" cy="190421"/>
                          </a:xfrm>
                          <a:prstGeom prst="rect">
                            <a:avLst/>
                          </a:prstGeom>
                          <a:ln>
                            <a:noFill/>
                          </a:ln>
                        </wps:spPr>
                        <wps:txbx>
                          <w:txbxContent>
                            <w:p w14:paraId="44A39231" w14:textId="77777777" w:rsidR="006118A4" w:rsidRDefault="006118A4" w:rsidP="00925720">
                              <w:r>
                                <w:rPr>
                                  <w:rFonts w:ascii="Liberation Sans" w:eastAsia="Liberation Sans" w:hAnsi="Liberation Sans" w:cs="Liberation Sans"/>
                                  <w:sz w:val="20"/>
                                </w:rPr>
                                <w:t>Eintrag bearbeiten</w:t>
                              </w:r>
                            </w:p>
                          </w:txbxContent>
                        </wps:txbx>
                        <wps:bodyPr horzOverflow="overflow" vert="horz" lIns="0" tIns="0" rIns="0" bIns="0" rtlCol="0">
                          <a:noAutofit/>
                        </wps:bodyPr>
                      </wps:wsp>
                      <wps:wsp>
                        <wps:cNvPr id="706" name="Rectangle 795"/>
                        <wps:cNvSpPr/>
                        <wps:spPr>
                          <a:xfrm>
                            <a:off x="1690716" y="3594895"/>
                            <a:ext cx="2264047" cy="190422"/>
                          </a:xfrm>
                          <a:prstGeom prst="rect">
                            <a:avLst/>
                          </a:prstGeom>
                          <a:ln>
                            <a:noFill/>
                          </a:ln>
                        </wps:spPr>
                        <wps:txbx>
                          <w:txbxContent>
                            <w:p w14:paraId="522C34AC" w14:textId="77777777" w:rsidR="006118A4" w:rsidRDefault="006118A4" w:rsidP="00925720">
                              <w:r>
                                <w:rPr>
                                  <w:rFonts w:ascii="Liberation Sans" w:eastAsia="Liberation Sans" w:hAnsi="Liberation Sans" w:cs="Liberation Sans"/>
                                  <w:sz w:val="20"/>
                                </w:rPr>
                                <w:t>Besitzhistorieneintrag löschen</w:t>
                              </w:r>
                            </w:p>
                          </w:txbxContent>
                        </wps:txbx>
                        <wps:bodyPr horzOverflow="overflow" vert="horz" lIns="0" tIns="0" rIns="0" bIns="0" rtlCol="0">
                          <a:noAutofit/>
                        </wps:bodyPr>
                      </wps:wsp>
                      <wps:wsp>
                        <wps:cNvPr id="707" name="Rectangle 796"/>
                        <wps:cNvSpPr/>
                        <wps:spPr>
                          <a:xfrm>
                            <a:off x="1590072" y="3444746"/>
                            <a:ext cx="2643123" cy="190422"/>
                          </a:xfrm>
                          <a:prstGeom prst="rect">
                            <a:avLst/>
                          </a:prstGeom>
                          <a:ln>
                            <a:noFill/>
                          </a:ln>
                        </wps:spPr>
                        <wps:txbx>
                          <w:txbxContent>
                            <w:p w14:paraId="04ED8048" w14:textId="77777777" w:rsidR="006118A4" w:rsidRDefault="006118A4" w:rsidP="00925720">
                              <w:r>
                                <w:rPr>
                                  <w:rFonts w:ascii="Liberation Sans" w:eastAsia="Liberation Sans" w:hAnsi="Liberation Sans" w:cs="Liberation Sans"/>
                                  <w:sz w:val="20"/>
                                </w:rPr>
                                <w:t>Geschichtshistorieneintrag löschen</w:t>
                              </w:r>
                            </w:p>
                          </w:txbxContent>
                        </wps:txbx>
                        <wps:bodyPr horzOverflow="overflow" vert="horz" lIns="0" tIns="0" rIns="0" bIns="0" rtlCol="0">
                          <a:noAutofit/>
                        </wps:bodyPr>
                      </wps:wsp>
                      <wps:wsp>
                        <wps:cNvPr id="708" name="Rectangle 797"/>
                        <wps:cNvSpPr/>
                        <wps:spPr>
                          <a:xfrm>
                            <a:off x="2141284" y="3269423"/>
                            <a:ext cx="1346361" cy="190422"/>
                          </a:xfrm>
                          <a:prstGeom prst="rect">
                            <a:avLst/>
                          </a:prstGeom>
                          <a:ln>
                            <a:noFill/>
                          </a:ln>
                        </wps:spPr>
                        <wps:txbx>
                          <w:txbxContent>
                            <w:p w14:paraId="265EFCCF" w14:textId="77777777" w:rsidR="006118A4" w:rsidRDefault="006118A4" w:rsidP="00925720">
                              <w:r>
                                <w:rPr>
                                  <w:rFonts w:ascii="Liberation Sans" w:eastAsia="Liberation Sans" w:hAnsi="Liberation Sans" w:cs="Liberation Sans"/>
                                  <w:b/>
                                  <w:sz w:val="20"/>
                                </w:rPr>
                                <w:t>extension points</w:t>
                              </w:r>
                            </w:p>
                          </w:txbxContent>
                        </wps:txbx>
                        <wps:bodyPr horzOverflow="overflow" vert="horz" lIns="0" tIns="0" rIns="0" bIns="0" rtlCol="0">
                          <a:noAutofit/>
                        </wps:bodyPr>
                      </wps:wsp>
                      <wps:wsp>
                        <wps:cNvPr id="709" name="Shape 798"/>
                        <wps:cNvSpPr/>
                        <wps:spPr>
                          <a:xfrm>
                            <a:off x="3263405" y="291605"/>
                            <a:ext cx="1473835" cy="467640"/>
                          </a:xfrm>
                          <a:custGeom>
                            <a:avLst/>
                            <a:gdLst/>
                            <a:ahLst/>
                            <a:cxnLst/>
                            <a:rect l="0" t="0" r="0" b="0"/>
                            <a:pathLst>
                              <a:path w="1473835" h="467640">
                                <a:moveTo>
                                  <a:pt x="736549" y="0"/>
                                </a:moveTo>
                                <a:cubicBezTo>
                                  <a:pt x="1143711" y="0"/>
                                  <a:pt x="1473835" y="105118"/>
                                  <a:pt x="1473835" y="233997"/>
                                </a:cubicBezTo>
                                <a:cubicBezTo>
                                  <a:pt x="1473835" y="362877"/>
                                  <a:pt x="1143711" y="467640"/>
                                  <a:pt x="736549" y="467640"/>
                                </a:cubicBezTo>
                                <a:cubicBezTo>
                                  <a:pt x="329755" y="467640"/>
                                  <a:pt x="0" y="362877"/>
                                  <a:pt x="0" y="233997"/>
                                </a:cubicBezTo>
                                <a:cubicBezTo>
                                  <a:pt x="0" y="105118"/>
                                  <a:pt x="329755" y="0"/>
                                  <a:pt x="736549"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10" name="Shape 799"/>
                        <wps:cNvSpPr/>
                        <wps:spPr>
                          <a:xfrm>
                            <a:off x="3263405" y="291605"/>
                            <a:ext cx="1473835" cy="467640"/>
                          </a:xfrm>
                          <a:custGeom>
                            <a:avLst/>
                            <a:gdLst/>
                            <a:ahLst/>
                            <a:cxnLst/>
                            <a:rect l="0" t="0" r="0" b="0"/>
                            <a:pathLst>
                              <a:path w="1473835" h="467640">
                                <a:moveTo>
                                  <a:pt x="1473835" y="233997"/>
                                </a:moveTo>
                                <a:cubicBezTo>
                                  <a:pt x="1473835" y="362877"/>
                                  <a:pt x="1143711" y="467640"/>
                                  <a:pt x="736549" y="467640"/>
                                </a:cubicBezTo>
                                <a:cubicBezTo>
                                  <a:pt x="329755" y="467640"/>
                                  <a:pt x="0" y="362877"/>
                                  <a:pt x="0" y="233997"/>
                                </a:cubicBezTo>
                                <a:cubicBezTo>
                                  <a:pt x="0" y="105118"/>
                                  <a:pt x="329755" y="0"/>
                                  <a:pt x="736549" y="0"/>
                                </a:cubicBezTo>
                                <a:cubicBezTo>
                                  <a:pt x="1143711" y="0"/>
                                  <a:pt x="1473835" y="105118"/>
                                  <a:pt x="1473835" y="233997"/>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11" name="Rectangle 800"/>
                        <wps:cNvSpPr/>
                        <wps:spPr>
                          <a:xfrm>
                            <a:off x="2222640" y="3024262"/>
                            <a:ext cx="1175233" cy="190422"/>
                          </a:xfrm>
                          <a:prstGeom prst="rect">
                            <a:avLst/>
                          </a:prstGeom>
                          <a:ln>
                            <a:noFill/>
                          </a:ln>
                        </wps:spPr>
                        <wps:txbx>
                          <w:txbxContent>
                            <w:p w14:paraId="251562F3" w14:textId="77777777" w:rsidR="006118A4" w:rsidRDefault="006118A4" w:rsidP="00925720">
                              <w:r>
                                <w:rPr>
                                  <w:rFonts w:ascii="Liberation Sans" w:eastAsia="Liberation Sans" w:hAnsi="Liberation Sans" w:cs="Liberation Sans"/>
                                  <w:sz w:val="20"/>
                                </w:rPr>
                                <w:t>Eintrag löschen</w:t>
                              </w:r>
                            </w:p>
                          </w:txbxContent>
                        </wps:txbx>
                        <wps:bodyPr horzOverflow="overflow" vert="horz" lIns="0" tIns="0" rIns="0" bIns="0" rtlCol="0">
                          <a:noAutofit/>
                        </wps:bodyPr>
                      </wps:wsp>
                      <wps:wsp>
                        <wps:cNvPr id="712" name="Rectangle 801"/>
                        <wps:cNvSpPr/>
                        <wps:spPr>
                          <a:xfrm>
                            <a:off x="3462121" y="373950"/>
                            <a:ext cx="1391019" cy="190422"/>
                          </a:xfrm>
                          <a:prstGeom prst="rect">
                            <a:avLst/>
                          </a:prstGeom>
                          <a:ln>
                            <a:noFill/>
                          </a:ln>
                        </wps:spPr>
                        <wps:txbx>
                          <w:txbxContent>
                            <w:p w14:paraId="4081BE46" w14:textId="77777777" w:rsidR="006118A4" w:rsidRDefault="006118A4" w:rsidP="00925720">
                              <w:r>
                                <w:rPr>
                                  <w:rFonts w:ascii="Liberation Sans" w:eastAsia="Liberation Sans" w:hAnsi="Liberation Sans" w:cs="Liberation Sans"/>
                                  <w:sz w:val="20"/>
                                </w:rPr>
                                <w:t>Geschichtshistorie</w:t>
                              </w:r>
                            </w:p>
                          </w:txbxContent>
                        </wps:txbx>
                        <wps:bodyPr horzOverflow="overflow" vert="horz" lIns="0" tIns="0" rIns="0" bIns="0" rtlCol="0">
                          <a:noAutofit/>
                        </wps:bodyPr>
                      </wps:wsp>
                      <wps:wsp>
                        <wps:cNvPr id="713" name="Shape 802"/>
                        <wps:cNvSpPr/>
                        <wps:spPr>
                          <a:xfrm>
                            <a:off x="1672920" y="221755"/>
                            <a:ext cx="1181519" cy="467284"/>
                          </a:xfrm>
                          <a:custGeom>
                            <a:avLst/>
                            <a:gdLst/>
                            <a:ahLst/>
                            <a:cxnLst/>
                            <a:rect l="0" t="0" r="0" b="0"/>
                            <a:pathLst>
                              <a:path w="1181519" h="467284">
                                <a:moveTo>
                                  <a:pt x="590398" y="0"/>
                                </a:moveTo>
                                <a:cubicBezTo>
                                  <a:pt x="916915" y="0"/>
                                  <a:pt x="1181519" y="104762"/>
                                  <a:pt x="1181519" y="233642"/>
                                </a:cubicBezTo>
                                <a:cubicBezTo>
                                  <a:pt x="1181519" y="362889"/>
                                  <a:pt x="916915" y="467284"/>
                                  <a:pt x="590398" y="467284"/>
                                </a:cubicBezTo>
                                <a:cubicBezTo>
                                  <a:pt x="264605" y="467284"/>
                                  <a:pt x="0" y="362889"/>
                                  <a:pt x="0" y="233642"/>
                                </a:cubicBezTo>
                                <a:cubicBezTo>
                                  <a:pt x="0" y="104762"/>
                                  <a:pt x="264605" y="0"/>
                                  <a:pt x="59039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14" name="Shape 803"/>
                        <wps:cNvSpPr/>
                        <wps:spPr>
                          <a:xfrm>
                            <a:off x="1672920" y="221755"/>
                            <a:ext cx="1181519" cy="467284"/>
                          </a:xfrm>
                          <a:custGeom>
                            <a:avLst/>
                            <a:gdLst/>
                            <a:ahLst/>
                            <a:cxnLst/>
                            <a:rect l="0" t="0" r="0" b="0"/>
                            <a:pathLst>
                              <a:path w="1181519" h="467284">
                                <a:moveTo>
                                  <a:pt x="1181519" y="233642"/>
                                </a:moveTo>
                                <a:cubicBezTo>
                                  <a:pt x="1181519" y="362889"/>
                                  <a:pt x="916915" y="467284"/>
                                  <a:pt x="590398" y="467284"/>
                                </a:cubicBezTo>
                                <a:cubicBezTo>
                                  <a:pt x="264605" y="467284"/>
                                  <a:pt x="0" y="362889"/>
                                  <a:pt x="0" y="233642"/>
                                </a:cubicBezTo>
                                <a:cubicBezTo>
                                  <a:pt x="0" y="104762"/>
                                  <a:pt x="264605" y="0"/>
                                  <a:pt x="590398" y="0"/>
                                </a:cubicBezTo>
                                <a:cubicBezTo>
                                  <a:pt x="916915" y="0"/>
                                  <a:pt x="1181519" y="104762"/>
                                  <a:pt x="1181519" y="233642"/>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15" name="Rectangle 804"/>
                        <wps:cNvSpPr/>
                        <wps:spPr>
                          <a:xfrm>
                            <a:off x="3719881" y="548905"/>
                            <a:ext cx="701560" cy="190422"/>
                          </a:xfrm>
                          <a:prstGeom prst="rect">
                            <a:avLst/>
                          </a:prstGeom>
                          <a:ln>
                            <a:noFill/>
                          </a:ln>
                        </wps:spPr>
                        <wps:txbx>
                          <w:txbxContent>
                            <w:p w14:paraId="4C6D4D89" w14:textId="77777777" w:rsidR="006118A4" w:rsidRDefault="006118A4" w:rsidP="00925720">
                              <w:r>
                                <w:rPr>
                                  <w:rFonts w:ascii="Liberation Sans" w:eastAsia="Liberation Sans" w:hAnsi="Liberation Sans" w:cs="Liberation Sans"/>
                                  <w:sz w:val="20"/>
                                </w:rPr>
                                <w:t>erweitern</w:t>
                              </w:r>
                            </w:p>
                          </w:txbxContent>
                        </wps:txbx>
                        <wps:bodyPr horzOverflow="overflow" vert="horz" lIns="0" tIns="0" rIns="0" bIns="0" rtlCol="0">
                          <a:noAutofit/>
                        </wps:bodyPr>
                      </wps:wsp>
                      <wps:wsp>
                        <wps:cNvPr id="716" name="Rectangle 805"/>
                        <wps:cNvSpPr/>
                        <wps:spPr>
                          <a:xfrm>
                            <a:off x="1872006" y="304100"/>
                            <a:ext cx="1013308" cy="190422"/>
                          </a:xfrm>
                          <a:prstGeom prst="rect">
                            <a:avLst/>
                          </a:prstGeom>
                          <a:ln>
                            <a:noFill/>
                          </a:ln>
                        </wps:spPr>
                        <wps:txbx>
                          <w:txbxContent>
                            <w:p w14:paraId="18444CE6" w14:textId="77777777" w:rsidR="006118A4" w:rsidRDefault="006118A4" w:rsidP="00925720">
                              <w:r>
                                <w:rPr>
                                  <w:rFonts w:ascii="Liberation Sans" w:eastAsia="Liberation Sans" w:hAnsi="Liberation Sans" w:cs="Liberation Sans"/>
                                  <w:sz w:val="20"/>
                                </w:rPr>
                                <w:t>Besitzhistorie</w:t>
                              </w:r>
                            </w:p>
                          </w:txbxContent>
                        </wps:txbx>
                        <wps:bodyPr horzOverflow="overflow" vert="horz" lIns="0" tIns="0" rIns="0" bIns="0" rtlCol="0">
                          <a:noAutofit/>
                        </wps:bodyPr>
                      </wps:wsp>
                      <wps:wsp>
                        <wps:cNvPr id="717" name="Shape 806"/>
                        <wps:cNvSpPr/>
                        <wps:spPr>
                          <a:xfrm>
                            <a:off x="1135075" y="6140526"/>
                            <a:ext cx="1485367" cy="467271"/>
                          </a:xfrm>
                          <a:custGeom>
                            <a:avLst/>
                            <a:gdLst/>
                            <a:ahLst/>
                            <a:cxnLst/>
                            <a:rect l="0" t="0" r="0" b="0"/>
                            <a:pathLst>
                              <a:path w="1485367" h="467271">
                                <a:moveTo>
                                  <a:pt x="742683" y="0"/>
                                </a:moveTo>
                                <a:cubicBezTo>
                                  <a:pt x="1153084" y="0"/>
                                  <a:pt x="1485367" y="104749"/>
                                  <a:pt x="1485367" y="233997"/>
                                </a:cubicBezTo>
                                <a:cubicBezTo>
                                  <a:pt x="1485367" y="362877"/>
                                  <a:pt x="1153084" y="467271"/>
                                  <a:pt x="742683" y="467271"/>
                                </a:cubicBezTo>
                                <a:cubicBezTo>
                                  <a:pt x="332283" y="467271"/>
                                  <a:pt x="0" y="362877"/>
                                  <a:pt x="0" y="233997"/>
                                </a:cubicBezTo>
                                <a:cubicBezTo>
                                  <a:pt x="0" y="104749"/>
                                  <a:pt x="332283" y="0"/>
                                  <a:pt x="742683"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18" name="Shape 807"/>
                        <wps:cNvSpPr/>
                        <wps:spPr>
                          <a:xfrm>
                            <a:off x="1135075" y="6140526"/>
                            <a:ext cx="1485367" cy="467271"/>
                          </a:xfrm>
                          <a:custGeom>
                            <a:avLst/>
                            <a:gdLst/>
                            <a:ahLst/>
                            <a:cxnLst/>
                            <a:rect l="0" t="0" r="0" b="0"/>
                            <a:pathLst>
                              <a:path w="1485367" h="467271">
                                <a:moveTo>
                                  <a:pt x="1485367" y="233997"/>
                                </a:moveTo>
                                <a:cubicBezTo>
                                  <a:pt x="1485367" y="362877"/>
                                  <a:pt x="1153084" y="467271"/>
                                  <a:pt x="742683" y="467271"/>
                                </a:cubicBezTo>
                                <a:cubicBezTo>
                                  <a:pt x="332283" y="467271"/>
                                  <a:pt x="0" y="362877"/>
                                  <a:pt x="0" y="233997"/>
                                </a:cubicBezTo>
                                <a:cubicBezTo>
                                  <a:pt x="0" y="104749"/>
                                  <a:pt x="332283" y="0"/>
                                  <a:pt x="742683" y="0"/>
                                </a:cubicBezTo>
                                <a:cubicBezTo>
                                  <a:pt x="1153084" y="0"/>
                                  <a:pt x="1485367" y="104749"/>
                                  <a:pt x="1485367" y="233997"/>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19" name="Rectangle 808"/>
                        <wps:cNvSpPr/>
                        <wps:spPr>
                          <a:xfrm>
                            <a:off x="1988998" y="479068"/>
                            <a:ext cx="701560" cy="190422"/>
                          </a:xfrm>
                          <a:prstGeom prst="rect">
                            <a:avLst/>
                          </a:prstGeom>
                          <a:ln>
                            <a:noFill/>
                          </a:ln>
                        </wps:spPr>
                        <wps:txbx>
                          <w:txbxContent>
                            <w:p w14:paraId="0F46DC03" w14:textId="77777777" w:rsidR="006118A4" w:rsidRDefault="006118A4" w:rsidP="00925720">
                              <w:r>
                                <w:rPr>
                                  <w:rFonts w:ascii="Liberation Sans" w:eastAsia="Liberation Sans" w:hAnsi="Liberation Sans" w:cs="Liberation Sans"/>
                                  <w:sz w:val="20"/>
                                </w:rPr>
                                <w:t>erweitern</w:t>
                              </w:r>
                            </w:p>
                          </w:txbxContent>
                        </wps:txbx>
                        <wps:bodyPr horzOverflow="overflow" vert="horz" lIns="0" tIns="0" rIns="0" bIns="0" rtlCol="0">
                          <a:noAutofit/>
                        </wps:bodyPr>
                      </wps:wsp>
                      <wps:wsp>
                        <wps:cNvPr id="720" name="Shape 809"/>
                        <wps:cNvSpPr/>
                        <wps:spPr>
                          <a:xfrm>
                            <a:off x="2783878" y="6140526"/>
                            <a:ext cx="1801444" cy="467271"/>
                          </a:xfrm>
                          <a:custGeom>
                            <a:avLst/>
                            <a:gdLst/>
                            <a:ahLst/>
                            <a:cxnLst/>
                            <a:rect l="0" t="0" r="0" b="0"/>
                            <a:pathLst>
                              <a:path w="1801444" h="467271">
                                <a:moveTo>
                                  <a:pt x="900367" y="0"/>
                                </a:moveTo>
                                <a:cubicBezTo>
                                  <a:pt x="1398245" y="0"/>
                                  <a:pt x="1801444" y="104749"/>
                                  <a:pt x="1801444" y="233997"/>
                                </a:cubicBezTo>
                                <a:cubicBezTo>
                                  <a:pt x="1801444" y="362877"/>
                                  <a:pt x="1398245" y="467271"/>
                                  <a:pt x="900367" y="467271"/>
                                </a:cubicBezTo>
                                <a:cubicBezTo>
                                  <a:pt x="403200" y="467271"/>
                                  <a:pt x="0" y="362877"/>
                                  <a:pt x="0" y="233997"/>
                                </a:cubicBezTo>
                                <a:cubicBezTo>
                                  <a:pt x="0" y="104749"/>
                                  <a:pt x="403200" y="0"/>
                                  <a:pt x="900367"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721" name="Shape 810"/>
                        <wps:cNvSpPr/>
                        <wps:spPr>
                          <a:xfrm>
                            <a:off x="2783878" y="6140526"/>
                            <a:ext cx="1801444" cy="467271"/>
                          </a:xfrm>
                          <a:custGeom>
                            <a:avLst/>
                            <a:gdLst/>
                            <a:ahLst/>
                            <a:cxnLst/>
                            <a:rect l="0" t="0" r="0" b="0"/>
                            <a:pathLst>
                              <a:path w="1801444" h="467271">
                                <a:moveTo>
                                  <a:pt x="1801444" y="233997"/>
                                </a:moveTo>
                                <a:cubicBezTo>
                                  <a:pt x="1801444" y="362877"/>
                                  <a:pt x="1398245" y="467271"/>
                                  <a:pt x="900367" y="467271"/>
                                </a:cubicBezTo>
                                <a:cubicBezTo>
                                  <a:pt x="403200" y="467271"/>
                                  <a:pt x="0" y="362877"/>
                                  <a:pt x="0" y="233997"/>
                                </a:cubicBezTo>
                                <a:cubicBezTo>
                                  <a:pt x="0" y="104749"/>
                                  <a:pt x="403200" y="0"/>
                                  <a:pt x="900367" y="0"/>
                                </a:cubicBezTo>
                                <a:cubicBezTo>
                                  <a:pt x="1398245" y="0"/>
                                  <a:pt x="1801444" y="104749"/>
                                  <a:pt x="1801444" y="233997"/>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722" name="Rectangle 811"/>
                        <wps:cNvSpPr/>
                        <wps:spPr>
                          <a:xfrm>
                            <a:off x="1192418" y="6287801"/>
                            <a:ext cx="1591464" cy="190422"/>
                          </a:xfrm>
                          <a:prstGeom prst="rect">
                            <a:avLst/>
                          </a:prstGeom>
                          <a:ln>
                            <a:noFill/>
                          </a:ln>
                        </wps:spPr>
                        <wps:txbx>
                          <w:txbxContent>
                            <w:p w14:paraId="2C732B5E" w14:textId="77777777" w:rsidR="006118A4" w:rsidRDefault="006118A4" w:rsidP="00925720">
                              <w:r>
                                <w:rPr>
                                  <w:rFonts w:ascii="Liberation Sans" w:eastAsia="Liberation Sans" w:hAnsi="Liberation Sans" w:cs="Liberation Sans"/>
                                  <w:sz w:val="20"/>
                                </w:rPr>
                                <w:t>Besitzhistorie ändern</w:t>
                              </w:r>
                            </w:p>
                          </w:txbxContent>
                        </wps:txbx>
                        <wps:bodyPr horzOverflow="overflow" vert="horz" lIns="0" tIns="0" rIns="0" bIns="0" rtlCol="0">
                          <a:noAutofit/>
                        </wps:bodyPr>
                      </wps:wsp>
                      <wps:wsp>
                        <wps:cNvPr id="723" name="Shape 812"/>
                        <wps:cNvSpPr/>
                        <wps:spPr>
                          <a:xfrm>
                            <a:off x="1637995" y="2241359"/>
                            <a:ext cx="2069999" cy="467284"/>
                          </a:xfrm>
                          <a:custGeom>
                            <a:avLst/>
                            <a:gdLst/>
                            <a:ahLst/>
                            <a:cxnLst/>
                            <a:rect l="0" t="0" r="0" b="0"/>
                            <a:pathLst>
                              <a:path w="2069999" h="467284">
                                <a:moveTo>
                                  <a:pt x="1034999" y="0"/>
                                </a:moveTo>
                                <a:cubicBezTo>
                                  <a:pt x="1606690" y="0"/>
                                  <a:pt x="2069999" y="104407"/>
                                  <a:pt x="2069999" y="233642"/>
                                </a:cubicBezTo>
                                <a:cubicBezTo>
                                  <a:pt x="2069999" y="362521"/>
                                  <a:pt x="1606690" y="467284"/>
                                  <a:pt x="1034999" y="467284"/>
                                </a:cubicBezTo>
                                <a:cubicBezTo>
                                  <a:pt x="463322" y="467284"/>
                                  <a:pt x="0" y="362521"/>
                                  <a:pt x="0" y="233642"/>
                                </a:cubicBezTo>
                                <a:cubicBezTo>
                                  <a:pt x="0" y="104407"/>
                                  <a:pt x="463322" y="0"/>
                                  <a:pt x="1034999"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29711872" name="Shape 813"/>
                        <wps:cNvSpPr/>
                        <wps:spPr>
                          <a:xfrm>
                            <a:off x="1637995" y="2241359"/>
                            <a:ext cx="2069999" cy="467284"/>
                          </a:xfrm>
                          <a:custGeom>
                            <a:avLst/>
                            <a:gdLst/>
                            <a:ahLst/>
                            <a:cxnLst/>
                            <a:rect l="0" t="0" r="0" b="0"/>
                            <a:pathLst>
                              <a:path w="2069999" h="467284">
                                <a:moveTo>
                                  <a:pt x="2069999" y="233642"/>
                                </a:moveTo>
                                <a:cubicBezTo>
                                  <a:pt x="2069999" y="362521"/>
                                  <a:pt x="1606690" y="467284"/>
                                  <a:pt x="1034999" y="467284"/>
                                </a:cubicBezTo>
                                <a:cubicBezTo>
                                  <a:pt x="463322" y="467284"/>
                                  <a:pt x="0" y="362521"/>
                                  <a:pt x="0" y="233642"/>
                                </a:cubicBezTo>
                                <a:cubicBezTo>
                                  <a:pt x="0" y="104407"/>
                                  <a:pt x="463322" y="0"/>
                                  <a:pt x="1034999" y="0"/>
                                </a:cubicBezTo>
                                <a:cubicBezTo>
                                  <a:pt x="1606690" y="0"/>
                                  <a:pt x="2069999" y="104407"/>
                                  <a:pt x="2069999" y="233642"/>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73" name="Rectangle 814"/>
                        <wps:cNvSpPr/>
                        <wps:spPr>
                          <a:xfrm>
                            <a:off x="2882432" y="6271016"/>
                            <a:ext cx="1970709" cy="190422"/>
                          </a:xfrm>
                          <a:prstGeom prst="rect">
                            <a:avLst/>
                          </a:prstGeom>
                          <a:ln>
                            <a:noFill/>
                          </a:ln>
                        </wps:spPr>
                        <wps:txbx>
                          <w:txbxContent>
                            <w:p w14:paraId="59538B8A" w14:textId="77777777" w:rsidR="006118A4" w:rsidRDefault="006118A4" w:rsidP="00925720">
                              <w:r>
                                <w:rPr>
                                  <w:rFonts w:ascii="Liberation Sans" w:eastAsia="Liberation Sans" w:hAnsi="Liberation Sans" w:cs="Liberation Sans"/>
                                  <w:sz w:val="20"/>
                                </w:rPr>
                                <w:t>Geschichtshistorie ändern</w:t>
                              </w:r>
                            </w:p>
                          </w:txbxContent>
                        </wps:txbx>
                        <wps:bodyPr horzOverflow="overflow" vert="horz" lIns="0" tIns="0" rIns="0" bIns="0" rtlCol="0">
                          <a:noAutofit/>
                        </wps:bodyPr>
                      </wps:wsp>
                      <wps:wsp>
                        <wps:cNvPr id="1129711874" name="Shape 815"/>
                        <wps:cNvSpPr/>
                        <wps:spPr>
                          <a:xfrm>
                            <a:off x="1474203" y="4109402"/>
                            <a:ext cx="2386076" cy="467284"/>
                          </a:xfrm>
                          <a:custGeom>
                            <a:avLst/>
                            <a:gdLst/>
                            <a:ahLst/>
                            <a:cxnLst/>
                            <a:rect l="0" t="0" r="0" b="0"/>
                            <a:pathLst>
                              <a:path w="2386076" h="467284">
                                <a:moveTo>
                                  <a:pt x="1192682" y="0"/>
                                </a:moveTo>
                                <a:cubicBezTo>
                                  <a:pt x="1851838" y="0"/>
                                  <a:pt x="2386076" y="104394"/>
                                  <a:pt x="2386076" y="233274"/>
                                </a:cubicBezTo>
                                <a:cubicBezTo>
                                  <a:pt x="2386076" y="362153"/>
                                  <a:pt x="1851838" y="467284"/>
                                  <a:pt x="1192682" y="467284"/>
                                </a:cubicBezTo>
                                <a:cubicBezTo>
                                  <a:pt x="533883" y="467284"/>
                                  <a:pt x="0" y="362153"/>
                                  <a:pt x="0" y="233274"/>
                                </a:cubicBezTo>
                                <a:cubicBezTo>
                                  <a:pt x="0" y="104394"/>
                                  <a:pt x="533883" y="0"/>
                                  <a:pt x="119268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29711875" name="Shape 816"/>
                        <wps:cNvSpPr/>
                        <wps:spPr>
                          <a:xfrm>
                            <a:off x="1474203" y="4109402"/>
                            <a:ext cx="2386076" cy="467284"/>
                          </a:xfrm>
                          <a:custGeom>
                            <a:avLst/>
                            <a:gdLst/>
                            <a:ahLst/>
                            <a:cxnLst/>
                            <a:rect l="0" t="0" r="0" b="0"/>
                            <a:pathLst>
                              <a:path w="2386076" h="467284">
                                <a:moveTo>
                                  <a:pt x="2386076" y="233274"/>
                                </a:moveTo>
                                <a:cubicBezTo>
                                  <a:pt x="2386076" y="362153"/>
                                  <a:pt x="1851838" y="467284"/>
                                  <a:pt x="1192682" y="467284"/>
                                </a:cubicBezTo>
                                <a:cubicBezTo>
                                  <a:pt x="533883" y="467284"/>
                                  <a:pt x="0" y="362153"/>
                                  <a:pt x="0" y="233274"/>
                                </a:cubicBezTo>
                                <a:cubicBezTo>
                                  <a:pt x="0" y="104394"/>
                                  <a:pt x="533883" y="0"/>
                                  <a:pt x="1192682" y="0"/>
                                </a:cubicBezTo>
                                <a:cubicBezTo>
                                  <a:pt x="1851838" y="0"/>
                                  <a:pt x="2386076" y="104394"/>
                                  <a:pt x="2386076" y="233274"/>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76" name="Rectangle 817"/>
                        <wps:cNvSpPr/>
                        <wps:spPr>
                          <a:xfrm>
                            <a:off x="1802156" y="2405785"/>
                            <a:ext cx="2264049" cy="190422"/>
                          </a:xfrm>
                          <a:prstGeom prst="rect">
                            <a:avLst/>
                          </a:prstGeom>
                          <a:ln>
                            <a:noFill/>
                          </a:ln>
                        </wps:spPr>
                        <wps:txbx>
                          <w:txbxContent>
                            <w:p w14:paraId="751D1787" w14:textId="77777777" w:rsidR="006118A4" w:rsidRDefault="006118A4" w:rsidP="00925720">
                              <w:r>
                                <w:rPr>
                                  <w:rFonts w:ascii="Liberation Sans" w:eastAsia="Liberation Sans" w:hAnsi="Liberation Sans" w:cs="Liberation Sans"/>
                                  <w:sz w:val="20"/>
                                </w:rPr>
                                <w:t>Besitzhistorieneintrag löschen</w:t>
                              </w:r>
                            </w:p>
                          </w:txbxContent>
                        </wps:txbx>
                        <wps:bodyPr horzOverflow="overflow" vert="horz" lIns="0" tIns="0" rIns="0" bIns="0" rtlCol="0">
                          <a:noAutofit/>
                        </wps:bodyPr>
                      </wps:wsp>
                      <wps:wsp>
                        <wps:cNvPr id="1129711877" name="Shape 818"/>
                        <wps:cNvSpPr/>
                        <wps:spPr>
                          <a:xfrm>
                            <a:off x="94323" y="3047035"/>
                            <a:ext cx="175679" cy="175323"/>
                          </a:xfrm>
                          <a:custGeom>
                            <a:avLst/>
                            <a:gdLst/>
                            <a:ahLst/>
                            <a:cxnLst/>
                            <a:rect l="0" t="0" r="0" b="0"/>
                            <a:pathLst>
                              <a:path w="175679" h="175323">
                                <a:moveTo>
                                  <a:pt x="87478" y="0"/>
                                </a:moveTo>
                                <a:cubicBezTo>
                                  <a:pt x="136081" y="0"/>
                                  <a:pt x="175679" y="39243"/>
                                  <a:pt x="175679" y="87490"/>
                                </a:cubicBezTo>
                                <a:cubicBezTo>
                                  <a:pt x="175679" y="136080"/>
                                  <a:pt x="136081" y="175323"/>
                                  <a:pt x="87478" y="175323"/>
                                </a:cubicBezTo>
                                <a:cubicBezTo>
                                  <a:pt x="39243" y="175323"/>
                                  <a:pt x="0" y="136080"/>
                                  <a:pt x="0" y="87490"/>
                                </a:cubicBezTo>
                                <a:cubicBezTo>
                                  <a:pt x="0" y="39243"/>
                                  <a:pt x="39243" y="0"/>
                                  <a:pt x="8747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29711878" name="Shape 819"/>
                        <wps:cNvSpPr/>
                        <wps:spPr>
                          <a:xfrm>
                            <a:off x="94323" y="3047035"/>
                            <a:ext cx="175679" cy="175323"/>
                          </a:xfrm>
                          <a:custGeom>
                            <a:avLst/>
                            <a:gdLst/>
                            <a:ahLst/>
                            <a:cxnLst/>
                            <a:rect l="0" t="0" r="0" b="0"/>
                            <a:pathLst>
                              <a:path w="175679" h="175323">
                                <a:moveTo>
                                  <a:pt x="175679" y="87490"/>
                                </a:moveTo>
                                <a:cubicBezTo>
                                  <a:pt x="175679" y="136080"/>
                                  <a:pt x="136081" y="175323"/>
                                  <a:pt x="87478" y="175323"/>
                                </a:cubicBezTo>
                                <a:cubicBezTo>
                                  <a:pt x="39243" y="175323"/>
                                  <a:pt x="0" y="136080"/>
                                  <a:pt x="0" y="87490"/>
                                </a:cubicBezTo>
                                <a:cubicBezTo>
                                  <a:pt x="0" y="39243"/>
                                  <a:pt x="39243" y="0"/>
                                  <a:pt x="87478" y="0"/>
                                </a:cubicBezTo>
                                <a:cubicBezTo>
                                  <a:pt x="136081" y="0"/>
                                  <a:pt x="175679" y="39243"/>
                                  <a:pt x="175679" y="87490"/>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79" name="Shape 820"/>
                        <wps:cNvSpPr/>
                        <wps:spPr>
                          <a:xfrm>
                            <a:off x="187554" y="3222003"/>
                            <a:ext cx="0" cy="291960"/>
                          </a:xfrm>
                          <a:custGeom>
                            <a:avLst/>
                            <a:gdLst/>
                            <a:ahLst/>
                            <a:cxnLst/>
                            <a:rect l="0" t="0" r="0" b="0"/>
                            <a:pathLst>
                              <a:path h="291960">
                                <a:moveTo>
                                  <a:pt x="0" y="0"/>
                                </a:moveTo>
                                <a:lnTo>
                                  <a:pt x="0" y="29196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0" name="Shape 821"/>
                        <wps:cNvSpPr/>
                        <wps:spPr>
                          <a:xfrm>
                            <a:off x="12243" y="3327120"/>
                            <a:ext cx="351003" cy="0"/>
                          </a:xfrm>
                          <a:custGeom>
                            <a:avLst/>
                            <a:gdLst/>
                            <a:ahLst/>
                            <a:cxnLst/>
                            <a:rect l="0" t="0" r="0" b="0"/>
                            <a:pathLst>
                              <a:path w="351003">
                                <a:moveTo>
                                  <a:pt x="0" y="0"/>
                                </a:moveTo>
                                <a:lnTo>
                                  <a:pt x="351003"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1" name="Shape 822"/>
                        <wps:cNvSpPr/>
                        <wps:spPr>
                          <a:xfrm>
                            <a:off x="12243" y="3513963"/>
                            <a:ext cx="175679" cy="233997"/>
                          </a:xfrm>
                          <a:custGeom>
                            <a:avLst/>
                            <a:gdLst/>
                            <a:ahLst/>
                            <a:cxnLst/>
                            <a:rect l="0" t="0" r="0" b="0"/>
                            <a:pathLst>
                              <a:path w="175679" h="233997">
                                <a:moveTo>
                                  <a:pt x="175679" y="0"/>
                                </a:moveTo>
                                <a:lnTo>
                                  <a:pt x="0" y="23399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2" name="Shape 823"/>
                        <wps:cNvSpPr/>
                        <wps:spPr>
                          <a:xfrm>
                            <a:off x="187554" y="3513963"/>
                            <a:ext cx="176047" cy="233997"/>
                          </a:xfrm>
                          <a:custGeom>
                            <a:avLst/>
                            <a:gdLst/>
                            <a:ahLst/>
                            <a:cxnLst/>
                            <a:rect l="0" t="0" r="0" b="0"/>
                            <a:pathLst>
                              <a:path w="176047" h="233997">
                                <a:moveTo>
                                  <a:pt x="0" y="0"/>
                                </a:moveTo>
                                <a:lnTo>
                                  <a:pt x="176047" y="23399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3" name="Shape 824"/>
                        <wps:cNvSpPr/>
                        <wps:spPr>
                          <a:xfrm>
                            <a:off x="94323" y="1400760"/>
                            <a:ext cx="175679" cy="175678"/>
                          </a:xfrm>
                          <a:custGeom>
                            <a:avLst/>
                            <a:gdLst/>
                            <a:ahLst/>
                            <a:cxnLst/>
                            <a:rect l="0" t="0" r="0" b="0"/>
                            <a:pathLst>
                              <a:path w="175679" h="175678">
                                <a:moveTo>
                                  <a:pt x="87478" y="0"/>
                                </a:moveTo>
                                <a:cubicBezTo>
                                  <a:pt x="136081" y="0"/>
                                  <a:pt x="175679" y="39598"/>
                                  <a:pt x="175679" y="87846"/>
                                </a:cubicBezTo>
                                <a:cubicBezTo>
                                  <a:pt x="175679" y="136436"/>
                                  <a:pt x="136081" y="175678"/>
                                  <a:pt x="87478" y="175678"/>
                                </a:cubicBezTo>
                                <a:cubicBezTo>
                                  <a:pt x="39243" y="175678"/>
                                  <a:pt x="0" y="136436"/>
                                  <a:pt x="0" y="87846"/>
                                </a:cubicBezTo>
                                <a:cubicBezTo>
                                  <a:pt x="0" y="39598"/>
                                  <a:pt x="39243" y="0"/>
                                  <a:pt x="8747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29711884" name="Shape 825"/>
                        <wps:cNvSpPr/>
                        <wps:spPr>
                          <a:xfrm>
                            <a:off x="94323" y="1400760"/>
                            <a:ext cx="175679" cy="175678"/>
                          </a:xfrm>
                          <a:custGeom>
                            <a:avLst/>
                            <a:gdLst/>
                            <a:ahLst/>
                            <a:cxnLst/>
                            <a:rect l="0" t="0" r="0" b="0"/>
                            <a:pathLst>
                              <a:path w="175679" h="175678">
                                <a:moveTo>
                                  <a:pt x="175679" y="87846"/>
                                </a:moveTo>
                                <a:cubicBezTo>
                                  <a:pt x="175679" y="136436"/>
                                  <a:pt x="136081" y="175678"/>
                                  <a:pt x="87478" y="175678"/>
                                </a:cubicBezTo>
                                <a:cubicBezTo>
                                  <a:pt x="39243" y="175678"/>
                                  <a:pt x="0" y="136436"/>
                                  <a:pt x="0" y="87846"/>
                                </a:cubicBezTo>
                                <a:cubicBezTo>
                                  <a:pt x="0" y="39598"/>
                                  <a:pt x="39243" y="0"/>
                                  <a:pt x="87478" y="0"/>
                                </a:cubicBezTo>
                                <a:cubicBezTo>
                                  <a:pt x="136081" y="0"/>
                                  <a:pt x="175679" y="39598"/>
                                  <a:pt x="175679" y="87846"/>
                                </a:cubicBez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5" name="Shape 826"/>
                        <wps:cNvSpPr/>
                        <wps:spPr>
                          <a:xfrm>
                            <a:off x="187554" y="1576083"/>
                            <a:ext cx="0" cy="291592"/>
                          </a:xfrm>
                          <a:custGeom>
                            <a:avLst/>
                            <a:gdLst/>
                            <a:ahLst/>
                            <a:cxnLst/>
                            <a:rect l="0" t="0" r="0" b="0"/>
                            <a:pathLst>
                              <a:path h="291592">
                                <a:moveTo>
                                  <a:pt x="0" y="0"/>
                                </a:moveTo>
                                <a:lnTo>
                                  <a:pt x="0" y="291592"/>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6" name="Shape 827"/>
                        <wps:cNvSpPr/>
                        <wps:spPr>
                          <a:xfrm>
                            <a:off x="12243" y="1680845"/>
                            <a:ext cx="351003" cy="0"/>
                          </a:xfrm>
                          <a:custGeom>
                            <a:avLst/>
                            <a:gdLst/>
                            <a:ahLst/>
                            <a:cxnLst/>
                            <a:rect l="0" t="0" r="0" b="0"/>
                            <a:pathLst>
                              <a:path w="351003">
                                <a:moveTo>
                                  <a:pt x="0" y="0"/>
                                </a:moveTo>
                                <a:lnTo>
                                  <a:pt x="351003"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7" name="Shape 828"/>
                        <wps:cNvSpPr/>
                        <wps:spPr>
                          <a:xfrm>
                            <a:off x="12243" y="1867674"/>
                            <a:ext cx="175679" cy="234011"/>
                          </a:xfrm>
                          <a:custGeom>
                            <a:avLst/>
                            <a:gdLst/>
                            <a:ahLst/>
                            <a:cxnLst/>
                            <a:rect l="0" t="0" r="0" b="0"/>
                            <a:pathLst>
                              <a:path w="175679" h="234011">
                                <a:moveTo>
                                  <a:pt x="175679" y="0"/>
                                </a:moveTo>
                                <a:lnTo>
                                  <a:pt x="0" y="234011"/>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8" name="Shape 829"/>
                        <wps:cNvSpPr/>
                        <wps:spPr>
                          <a:xfrm>
                            <a:off x="187554" y="1867674"/>
                            <a:ext cx="176047" cy="234011"/>
                          </a:xfrm>
                          <a:custGeom>
                            <a:avLst/>
                            <a:gdLst/>
                            <a:ahLst/>
                            <a:cxnLst/>
                            <a:rect l="0" t="0" r="0" b="0"/>
                            <a:pathLst>
                              <a:path w="176047" h="234011">
                                <a:moveTo>
                                  <a:pt x="0" y="0"/>
                                </a:moveTo>
                                <a:lnTo>
                                  <a:pt x="176047" y="234011"/>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89" name="Rectangle 830"/>
                        <wps:cNvSpPr/>
                        <wps:spPr>
                          <a:xfrm>
                            <a:off x="1562777" y="4247573"/>
                            <a:ext cx="2643123" cy="190421"/>
                          </a:xfrm>
                          <a:prstGeom prst="rect">
                            <a:avLst/>
                          </a:prstGeom>
                          <a:ln>
                            <a:noFill/>
                          </a:ln>
                        </wps:spPr>
                        <wps:txbx>
                          <w:txbxContent>
                            <w:p w14:paraId="781C938B" w14:textId="77777777" w:rsidR="006118A4" w:rsidRDefault="006118A4" w:rsidP="00925720">
                              <w:r>
                                <w:rPr>
                                  <w:rFonts w:ascii="Liberation Sans" w:eastAsia="Liberation Sans" w:hAnsi="Liberation Sans" w:cs="Liberation Sans"/>
                                  <w:sz w:val="20"/>
                                </w:rPr>
                                <w:t>Geschichtshistorieneintrag löschen</w:t>
                              </w:r>
                            </w:p>
                          </w:txbxContent>
                        </wps:txbx>
                        <wps:bodyPr horzOverflow="overflow" vert="horz" lIns="0" tIns="0" rIns="0" bIns="0" rtlCol="0">
                          <a:noAutofit/>
                        </wps:bodyPr>
                      </wps:wsp>
                      <wps:wsp>
                        <wps:cNvPr id="1129711890" name="Rectangle 831"/>
                        <wps:cNvSpPr/>
                        <wps:spPr>
                          <a:xfrm>
                            <a:off x="47155" y="3770908"/>
                            <a:ext cx="360155" cy="190421"/>
                          </a:xfrm>
                          <a:prstGeom prst="rect">
                            <a:avLst/>
                          </a:prstGeom>
                          <a:ln>
                            <a:noFill/>
                          </a:ln>
                        </wps:spPr>
                        <wps:txbx>
                          <w:txbxContent>
                            <w:p w14:paraId="7B554549" w14:textId="77777777" w:rsidR="006118A4" w:rsidRDefault="006118A4" w:rsidP="00925720">
                              <w:r>
                                <w:rPr>
                                  <w:rFonts w:ascii="Liberation Sans" w:eastAsia="Liberation Sans" w:hAnsi="Liberation Sans" w:cs="Liberation Sans"/>
                                  <w:sz w:val="20"/>
                                </w:rPr>
                                <w:t>User</w:t>
                              </w:r>
                            </w:p>
                          </w:txbxContent>
                        </wps:txbx>
                        <wps:bodyPr horzOverflow="overflow" vert="horz" lIns="0" tIns="0" rIns="0" bIns="0" rtlCol="0">
                          <a:noAutofit/>
                        </wps:bodyPr>
                      </wps:wsp>
                      <wps:wsp>
                        <wps:cNvPr id="1129711891" name="Shape 832"/>
                        <wps:cNvSpPr/>
                        <wps:spPr>
                          <a:xfrm>
                            <a:off x="3906724" y="1751038"/>
                            <a:ext cx="1275118" cy="1751406"/>
                          </a:xfrm>
                          <a:custGeom>
                            <a:avLst/>
                            <a:gdLst/>
                            <a:ahLst/>
                            <a:cxnLst/>
                            <a:rect l="0" t="0" r="0" b="0"/>
                            <a:pathLst>
                              <a:path w="1275118" h="1751406">
                                <a:moveTo>
                                  <a:pt x="0" y="0"/>
                                </a:moveTo>
                                <a:lnTo>
                                  <a:pt x="1275118" y="1751406"/>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2" name="Shape 833"/>
                        <wps:cNvSpPr/>
                        <wps:spPr>
                          <a:xfrm>
                            <a:off x="5157724" y="3350527"/>
                            <a:ext cx="24117" cy="151918"/>
                          </a:xfrm>
                          <a:custGeom>
                            <a:avLst/>
                            <a:gdLst/>
                            <a:ahLst/>
                            <a:cxnLst/>
                            <a:rect l="0" t="0" r="0" b="0"/>
                            <a:pathLst>
                              <a:path w="24117" h="151918">
                                <a:moveTo>
                                  <a:pt x="24117" y="151918"/>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3" name="Shape 834"/>
                        <wps:cNvSpPr/>
                        <wps:spPr>
                          <a:xfrm>
                            <a:off x="5041075" y="3432239"/>
                            <a:ext cx="140767" cy="70206"/>
                          </a:xfrm>
                          <a:custGeom>
                            <a:avLst/>
                            <a:gdLst/>
                            <a:ahLst/>
                            <a:cxnLst/>
                            <a:rect l="0" t="0" r="0" b="0"/>
                            <a:pathLst>
                              <a:path w="140767" h="70206">
                                <a:moveTo>
                                  <a:pt x="140767" y="70206"/>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4" name="Shape 835"/>
                        <wps:cNvSpPr/>
                        <wps:spPr>
                          <a:xfrm>
                            <a:off x="3789718" y="3735718"/>
                            <a:ext cx="1403642" cy="1401483"/>
                          </a:xfrm>
                          <a:custGeom>
                            <a:avLst/>
                            <a:gdLst/>
                            <a:ahLst/>
                            <a:cxnLst/>
                            <a:rect l="0" t="0" r="0" b="0"/>
                            <a:pathLst>
                              <a:path w="1403642" h="1401483">
                                <a:moveTo>
                                  <a:pt x="0" y="1401483"/>
                                </a:moveTo>
                                <a:lnTo>
                                  <a:pt x="1403642"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5" name="Shape 836"/>
                        <wps:cNvSpPr/>
                        <wps:spPr>
                          <a:xfrm>
                            <a:off x="5041075" y="3735718"/>
                            <a:ext cx="152286" cy="35281"/>
                          </a:xfrm>
                          <a:custGeom>
                            <a:avLst/>
                            <a:gdLst/>
                            <a:ahLst/>
                            <a:cxnLst/>
                            <a:rect l="0" t="0" r="0" b="0"/>
                            <a:pathLst>
                              <a:path w="152286" h="35281">
                                <a:moveTo>
                                  <a:pt x="152286" y="0"/>
                                </a:moveTo>
                                <a:lnTo>
                                  <a:pt x="0" y="35281"/>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6" name="Shape 837"/>
                        <wps:cNvSpPr/>
                        <wps:spPr>
                          <a:xfrm>
                            <a:off x="5146206" y="3735718"/>
                            <a:ext cx="47155" cy="140398"/>
                          </a:xfrm>
                          <a:custGeom>
                            <a:avLst/>
                            <a:gdLst/>
                            <a:ahLst/>
                            <a:cxnLst/>
                            <a:rect l="0" t="0" r="0" b="0"/>
                            <a:pathLst>
                              <a:path w="47155" h="140398">
                                <a:moveTo>
                                  <a:pt x="47155" y="0"/>
                                </a:moveTo>
                                <a:lnTo>
                                  <a:pt x="0" y="140398"/>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7" name="Shape 838"/>
                        <wps:cNvSpPr/>
                        <wps:spPr>
                          <a:xfrm>
                            <a:off x="374764" y="1762557"/>
                            <a:ext cx="1064514" cy="1413002"/>
                          </a:xfrm>
                          <a:custGeom>
                            <a:avLst/>
                            <a:gdLst/>
                            <a:ahLst/>
                            <a:cxnLst/>
                            <a:rect l="0" t="0" r="0" b="0"/>
                            <a:pathLst>
                              <a:path w="1064514" h="1413002">
                                <a:moveTo>
                                  <a:pt x="0" y="1413002"/>
                                </a:moveTo>
                                <a:lnTo>
                                  <a:pt x="1064514"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8" name="Shape 839"/>
                        <wps:cNvSpPr/>
                        <wps:spPr>
                          <a:xfrm>
                            <a:off x="1298524" y="1762557"/>
                            <a:ext cx="140754" cy="59042"/>
                          </a:xfrm>
                          <a:custGeom>
                            <a:avLst/>
                            <a:gdLst/>
                            <a:ahLst/>
                            <a:cxnLst/>
                            <a:rect l="0" t="0" r="0" b="0"/>
                            <a:pathLst>
                              <a:path w="140754" h="59042">
                                <a:moveTo>
                                  <a:pt x="140754" y="0"/>
                                </a:moveTo>
                                <a:lnTo>
                                  <a:pt x="0" y="59042"/>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899" name="Shape 840"/>
                        <wps:cNvSpPr/>
                        <wps:spPr>
                          <a:xfrm>
                            <a:off x="1415517" y="1762557"/>
                            <a:ext cx="23762" cy="140767"/>
                          </a:xfrm>
                          <a:custGeom>
                            <a:avLst/>
                            <a:gdLst/>
                            <a:ahLst/>
                            <a:cxnLst/>
                            <a:rect l="0" t="0" r="0" b="0"/>
                            <a:pathLst>
                              <a:path w="23762" h="140767">
                                <a:moveTo>
                                  <a:pt x="23762" y="0"/>
                                </a:moveTo>
                                <a:lnTo>
                                  <a:pt x="0" y="14076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0" name="Shape 841"/>
                        <wps:cNvSpPr/>
                        <wps:spPr>
                          <a:xfrm>
                            <a:off x="468363" y="3945966"/>
                            <a:ext cx="1064514" cy="1202753"/>
                          </a:xfrm>
                          <a:custGeom>
                            <a:avLst/>
                            <a:gdLst/>
                            <a:ahLst/>
                            <a:cxnLst/>
                            <a:rect l="0" t="0" r="0" b="0"/>
                            <a:pathLst>
                              <a:path w="1064514" h="1202753">
                                <a:moveTo>
                                  <a:pt x="0" y="0"/>
                                </a:moveTo>
                                <a:lnTo>
                                  <a:pt x="1064514" y="1202753"/>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1" name="Shape 842"/>
                        <wps:cNvSpPr/>
                        <wps:spPr>
                          <a:xfrm>
                            <a:off x="1497597" y="4996447"/>
                            <a:ext cx="35281" cy="152273"/>
                          </a:xfrm>
                          <a:custGeom>
                            <a:avLst/>
                            <a:gdLst/>
                            <a:ahLst/>
                            <a:cxnLst/>
                            <a:rect l="0" t="0" r="0" b="0"/>
                            <a:pathLst>
                              <a:path w="35281" h="152273">
                                <a:moveTo>
                                  <a:pt x="35281" y="152273"/>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2" name="Shape 843"/>
                        <wps:cNvSpPr/>
                        <wps:spPr>
                          <a:xfrm>
                            <a:off x="1380604" y="5078159"/>
                            <a:ext cx="152273" cy="70561"/>
                          </a:xfrm>
                          <a:custGeom>
                            <a:avLst/>
                            <a:gdLst/>
                            <a:ahLst/>
                            <a:cxnLst/>
                            <a:rect l="0" t="0" r="0" b="0"/>
                            <a:pathLst>
                              <a:path w="152273" h="70561">
                                <a:moveTo>
                                  <a:pt x="152273" y="70561"/>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3" name="Shape 844"/>
                        <wps:cNvSpPr/>
                        <wps:spPr>
                          <a:xfrm>
                            <a:off x="363245" y="3408845"/>
                            <a:ext cx="771830" cy="0"/>
                          </a:xfrm>
                          <a:custGeom>
                            <a:avLst/>
                            <a:gdLst/>
                            <a:ahLst/>
                            <a:cxnLst/>
                            <a:rect l="0" t="0" r="0" b="0"/>
                            <a:pathLst>
                              <a:path w="771830">
                                <a:moveTo>
                                  <a:pt x="0" y="0"/>
                                </a:moveTo>
                                <a:lnTo>
                                  <a:pt x="77183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4" name="Shape 845"/>
                        <wps:cNvSpPr/>
                        <wps:spPr>
                          <a:xfrm>
                            <a:off x="994677" y="3338640"/>
                            <a:ext cx="140767" cy="70561"/>
                          </a:xfrm>
                          <a:custGeom>
                            <a:avLst/>
                            <a:gdLst/>
                            <a:ahLst/>
                            <a:cxnLst/>
                            <a:rect l="0" t="0" r="0" b="0"/>
                            <a:pathLst>
                              <a:path w="140767" h="70561">
                                <a:moveTo>
                                  <a:pt x="140767" y="70561"/>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5" name="Shape 846"/>
                        <wps:cNvSpPr/>
                        <wps:spPr>
                          <a:xfrm>
                            <a:off x="994677" y="3408845"/>
                            <a:ext cx="140767" cy="70193"/>
                          </a:xfrm>
                          <a:custGeom>
                            <a:avLst/>
                            <a:gdLst/>
                            <a:ahLst/>
                            <a:cxnLst/>
                            <a:rect l="0" t="0" r="0" b="0"/>
                            <a:pathLst>
                              <a:path w="140767" h="70193">
                                <a:moveTo>
                                  <a:pt x="140767" y="0"/>
                                </a:moveTo>
                                <a:lnTo>
                                  <a:pt x="0" y="70193"/>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6" name="Shape 847"/>
                        <wps:cNvSpPr/>
                        <wps:spPr>
                          <a:xfrm>
                            <a:off x="2257565" y="688683"/>
                            <a:ext cx="0" cy="478434"/>
                          </a:xfrm>
                          <a:custGeom>
                            <a:avLst/>
                            <a:gdLst/>
                            <a:ahLst/>
                            <a:cxnLst/>
                            <a:rect l="0" t="0" r="0" b="0"/>
                            <a:pathLst>
                              <a:path h="478434">
                                <a:moveTo>
                                  <a:pt x="0" y="0"/>
                                </a:moveTo>
                                <a:lnTo>
                                  <a:pt x="0" y="478434"/>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7" name="Shape 848"/>
                        <wps:cNvSpPr/>
                        <wps:spPr>
                          <a:xfrm>
                            <a:off x="2257565" y="1027087"/>
                            <a:ext cx="70561" cy="140398"/>
                          </a:xfrm>
                          <a:custGeom>
                            <a:avLst/>
                            <a:gdLst/>
                            <a:ahLst/>
                            <a:cxnLst/>
                            <a:rect l="0" t="0" r="0" b="0"/>
                            <a:pathLst>
                              <a:path w="70561" h="140398">
                                <a:moveTo>
                                  <a:pt x="0" y="140398"/>
                                </a:moveTo>
                                <a:lnTo>
                                  <a:pt x="70561"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8" name="Shape 849"/>
                        <wps:cNvSpPr/>
                        <wps:spPr>
                          <a:xfrm>
                            <a:off x="2187359" y="1027087"/>
                            <a:ext cx="70561" cy="140398"/>
                          </a:xfrm>
                          <a:custGeom>
                            <a:avLst/>
                            <a:gdLst/>
                            <a:ahLst/>
                            <a:cxnLst/>
                            <a:rect l="0" t="0" r="0" b="0"/>
                            <a:pathLst>
                              <a:path w="70561" h="140398">
                                <a:moveTo>
                                  <a:pt x="70561" y="140398"/>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09" name="Shape 850"/>
                        <wps:cNvSpPr/>
                        <wps:spPr>
                          <a:xfrm>
                            <a:off x="3988435" y="758875"/>
                            <a:ext cx="0" cy="665290"/>
                          </a:xfrm>
                          <a:custGeom>
                            <a:avLst/>
                            <a:gdLst/>
                            <a:ahLst/>
                            <a:cxnLst/>
                            <a:rect l="0" t="0" r="0" b="0"/>
                            <a:pathLst>
                              <a:path h="665290">
                                <a:moveTo>
                                  <a:pt x="0" y="0"/>
                                </a:moveTo>
                                <a:lnTo>
                                  <a:pt x="0" y="66529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0" name="Shape 851"/>
                        <wps:cNvSpPr/>
                        <wps:spPr>
                          <a:xfrm>
                            <a:off x="3988435" y="1284122"/>
                            <a:ext cx="70561" cy="140398"/>
                          </a:xfrm>
                          <a:custGeom>
                            <a:avLst/>
                            <a:gdLst/>
                            <a:ahLst/>
                            <a:cxnLst/>
                            <a:rect l="0" t="0" r="0" b="0"/>
                            <a:pathLst>
                              <a:path w="70561" h="140398">
                                <a:moveTo>
                                  <a:pt x="0" y="140398"/>
                                </a:moveTo>
                                <a:lnTo>
                                  <a:pt x="70561"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1" name="Shape 852"/>
                        <wps:cNvSpPr/>
                        <wps:spPr>
                          <a:xfrm>
                            <a:off x="3918242" y="1284122"/>
                            <a:ext cx="70561" cy="140398"/>
                          </a:xfrm>
                          <a:custGeom>
                            <a:avLst/>
                            <a:gdLst/>
                            <a:ahLst/>
                            <a:cxnLst/>
                            <a:rect l="0" t="0" r="0" b="0"/>
                            <a:pathLst>
                              <a:path w="70561" h="140398">
                                <a:moveTo>
                                  <a:pt x="70561" y="140398"/>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2" name="Shape 853"/>
                        <wps:cNvSpPr/>
                        <wps:spPr>
                          <a:xfrm>
                            <a:off x="1918437" y="5697004"/>
                            <a:ext cx="0" cy="443522"/>
                          </a:xfrm>
                          <a:custGeom>
                            <a:avLst/>
                            <a:gdLst/>
                            <a:ahLst/>
                            <a:cxnLst/>
                            <a:rect l="0" t="0" r="0" b="0"/>
                            <a:pathLst>
                              <a:path h="443522">
                                <a:moveTo>
                                  <a:pt x="0" y="443522"/>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3" name="Shape 854"/>
                        <wps:cNvSpPr/>
                        <wps:spPr>
                          <a:xfrm>
                            <a:off x="1848244" y="5697004"/>
                            <a:ext cx="70561" cy="140399"/>
                          </a:xfrm>
                          <a:custGeom>
                            <a:avLst/>
                            <a:gdLst/>
                            <a:ahLst/>
                            <a:cxnLst/>
                            <a:rect l="0" t="0" r="0" b="0"/>
                            <a:pathLst>
                              <a:path w="70561" h="140399">
                                <a:moveTo>
                                  <a:pt x="70561" y="0"/>
                                </a:moveTo>
                                <a:lnTo>
                                  <a:pt x="0" y="140399"/>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4" name="Shape 855"/>
                        <wps:cNvSpPr/>
                        <wps:spPr>
                          <a:xfrm>
                            <a:off x="1918437" y="5697004"/>
                            <a:ext cx="70561" cy="140399"/>
                          </a:xfrm>
                          <a:custGeom>
                            <a:avLst/>
                            <a:gdLst/>
                            <a:ahLst/>
                            <a:cxnLst/>
                            <a:rect l="0" t="0" r="0" b="0"/>
                            <a:pathLst>
                              <a:path w="70561" h="140399">
                                <a:moveTo>
                                  <a:pt x="0" y="0"/>
                                </a:moveTo>
                                <a:lnTo>
                                  <a:pt x="70561" y="140399"/>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6" name="Shape 856"/>
                        <wps:cNvSpPr/>
                        <wps:spPr>
                          <a:xfrm>
                            <a:off x="3672726" y="5626799"/>
                            <a:ext cx="0" cy="513728"/>
                          </a:xfrm>
                          <a:custGeom>
                            <a:avLst/>
                            <a:gdLst/>
                            <a:ahLst/>
                            <a:cxnLst/>
                            <a:rect l="0" t="0" r="0" b="0"/>
                            <a:pathLst>
                              <a:path h="513728">
                                <a:moveTo>
                                  <a:pt x="0" y="513728"/>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7" name="Shape 857"/>
                        <wps:cNvSpPr/>
                        <wps:spPr>
                          <a:xfrm>
                            <a:off x="3602521" y="5626799"/>
                            <a:ext cx="70561" cy="140767"/>
                          </a:xfrm>
                          <a:custGeom>
                            <a:avLst/>
                            <a:gdLst/>
                            <a:ahLst/>
                            <a:cxnLst/>
                            <a:rect l="0" t="0" r="0" b="0"/>
                            <a:pathLst>
                              <a:path w="70561" h="140767">
                                <a:moveTo>
                                  <a:pt x="70561" y="0"/>
                                </a:moveTo>
                                <a:lnTo>
                                  <a:pt x="0" y="14076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8" name="Shape 858"/>
                        <wps:cNvSpPr/>
                        <wps:spPr>
                          <a:xfrm>
                            <a:off x="3672726" y="5626799"/>
                            <a:ext cx="70548" cy="140767"/>
                          </a:xfrm>
                          <a:custGeom>
                            <a:avLst/>
                            <a:gdLst/>
                            <a:ahLst/>
                            <a:cxnLst/>
                            <a:rect l="0" t="0" r="0" b="0"/>
                            <a:pathLst>
                              <a:path w="70548" h="140767">
                                <a:moveTo>
                                  <a:pt x="0" y="0"/>
                                </a:moveTo>
                                <a:lnTo>
                                  <a:pt x="70548" y="14076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19" name="Shape 859"/>
                        <wps:cNvSpPr/>
                        <wps:spPr>
                          <a:xfrm>
                            <a:off x="2666886" y="3840835"/>
                            <a:ext cx="0" cy="268567"/>
                          </a:xfrm>
                          <a:custGeom>
                            <a:avLst/>
                            <a:gdLst/>
                            <a:ahLst/>
                            <a:cxnLst/>
                            <a:rect l="0" t="0" r="0" b="0"/>
                            <a:pathLst>
                              <a:path h="268567">
                                <a:moveTo>
                                  <a:pt x="0" y="268567"/>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0" name="Shape 860"/>
                        <wps:cNvSpPr/>
                        <wps:spPr>
                          <a:xfrm>
                            <a:off x="2596680" y="3840835"/>
                            <a:ext cx="70561" cy="140411"/>
                          </a:xfrm>
                          <a:custGeom>
                            <a:avLst/>
                            <a:gdLst/>
                            <a:ahLst/>
                            <a:cxnLst/>
                            <a:rect l="0" t="0" r="0" b="0"/>
                            <a:pathLst>
                              <a:path w="70561" h="140411">
                                <a:moveTo>
                                  <a:pt x="70561" y="0"/>
                                </a:moveTo>
                                <a:lnTo>
                                  <a:pt x="0" y="140411"/>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1" name="Shape 861"/>
                        <wps:cNvSpPr/>
                        <wps:spPr>
                          <a:xfrm>
                            <a:off x="2666886" y="3840835"/>
                            <a:ext cx="70549" cy="140411"/>
                          </a:xfrm>
                          <a:custGeom>
                            <a:avLst/>
                            <a:gdLst/>
                            <a:ahLst/>
                            <a:cxnLst/>
                            <a:rect l="0" t="0" r="0" b="0"/>
                            <a:pathLst>
                              <a:path w="70549" h="140411">
                                <a:moveTo>
                                  <a:pt x="0" y="0"/>
                                </a:moveTo>
                                <a:lnTo>
                                  <a:pt x="70549" y="140411"/>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2" name="Shape 862"/>
                        <wps:cNvSpPr/>
                        <wps:spPr>
                          <a:xfrm>
                            <a:off x="164160" y="2299678"/>
                            <a:ext cx="0" cy="735483"/>
                          </a:xfrm>
                          <a:custGeom>
                            <a:avLst/>
                            <a:gdLst/>
                            <a:ahLst/>
                            <a:cxnLst/>
                            <a:rect l="0" t="0" r="0" b="0"/>
                            <a:pathLst>
                              <a:path h="735483">
                                <a:moveTo>
                                  <a:pt x="0" y="735483"/>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3" name="Shape 863"/>
                        <wps:cNvSpPr/>
                        <wps:spPr>
                          <a:xfrm>
                            <a:off x="94323" y="2895117"/>
                            <a:ext cx="140399" cy="140398"/>
                          </a:xfrm>
                          <a:custGeom>
                            <a:avLst/>
                            <a:gdLst/>
                            <a:ahLst/>
                            <a:cxnLst/>
                            <a:rect l="0" t="0" r="0" b="0"/>
                            <a:pathLst>
                              <a:path w="140399" h="140398">
                                <a:moveTo>
                                  <a:pt x="0" y="0"/>
                                </a:moveTo>
                                <a:lnTo>
                                  <a:pt x="140399" y="0"/>
                                </a:lnTo>
                                <a:lnTo>
                                  <a:pt x="70193" y="14039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29711924" name="Shape 864"/>
                        <wps:cNvSpPr/>
                        <wps:spPr>
                          <a:xfrm>
                            <a:off x="94323" y="2895117"/>
                            <a:ext cx="140399" cy="140398"/>
                          </a:xfrm>
                          <a:custGeom>
                            <a:avLst/>
                            <a:gdLst/>
                            <a:ahLst/>
                            <a:cxnLst/>
                            <a:rect l="0" t="0" r="0" b="0"/>
                            <a:pathLst>
                              <a:path w="140399" h="140398">
                                <a:moveTo>
                                  <a:pt x="70193" y="140398"/>
                                </a:moveTo>
                                <a:lnTo>
                                  <a:pt x="140399" y="0"/>
                                </a:lnTo>
                                <a:lnTo>
                                  <a:pt x="0" y="0"/>
                                </a:lnTo>
                                <a:lnTo>
                                  <a:pt x="70193" y="140398"/>
                                </a:lnTo>
                                <a:close/>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5" name="Shape 865"/>
                        <wps:cNvSpPr/>
                        <wps:spPr>
                          <a:xfrm>
                            <a:off x="2666886" y="2708275"/>
                            <a:ext cx="0" cy="268567"/>
                          </a:xfrm>
                          <a:custGeom>
                            <a:avLst/>
                            <a:gdLst/>
                            <a:ahLst/>
                            <a:cxnLst/>
                            <a:rect l="0" t="0" r="0" b="0"/>
                            <a:pathLst>
                              <a:path h="268567">
                                <a:moveTo>
                                  <a:pt x="0" y="0"/>
                                </a:moveTo>
                                <a:lnTo>
                                  <a:pt x="0" y="268567"/>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6" name="Shape 866"/>
                        <wps:cNvSpPr/>
                        <wps:spPr>
                          <a:xfrm>
                            <a:off x="2666886" y="2836799"/>
                            <a:ext cx="70549" cy="140398"/>
                          </a:xfrm>
                          <a:custGeom>
                            <a:avLst/>
                            <a:gdLst/>
                            <a:ahLst/>
                            <a:cxnLst/>
                            <a:rect l="0" t="0" r="0" b="0"/>
                            <a:pathLst>
                              <a:path w="70549" h="140398">
                                <a:moveTo>
                                  <a:pt x="0" y="140398"/>
                                </a:moveTo>
                                <a:lnTo>
                                  <a:pt x="70549"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7" name="Shape 867"/>
                        <wps:cNvSpPr/>
                        <wps:spPr>
                          <a:xfrm>
                            <a:off x="2596680" y="2836799"/>
                            <a:ext cx="70561" cy="140398"/>
                          </a:xfrm>
                          <a:custGeom>
                            <a:avLst/>
                            <a:gdLst/>
                            <a:ahLst/>
                            <a:cxnLst/>
                            <a:rect l="0" t="0" r="0" b="0"/>
                            <a:pathLst>
                              <a:path w="70561" h="140398">
                                <a:moveTo>
                                  <a:pt x="70561" y="140398"/>
                                </a:moveTo>
                                <a:lnTo>
                                  <a:pt x="0" y="0"/>
                                </a:lnTo>
                              </a:path>
                            </a:pathLst>
                          </a:custGeom>
                          <a:ln w="11520" cap="flat">
                            <a:round/>
                          </a:ln>
                        </wps:spPr>
                        <wps:style>
                          <a:lnRef idx="1">
                            <a:srgbClr val="000000"/>
                          </a:lnRef>
                          <a:fillRef idx="0">
                            <a:srgbClr val="000000">
                              <a:alpha val="0"/>
                            </a:srgbClr>
                          </a:fillRef>
                          <a:effectRef idx="0">
                            <a:scrgbClr r="0" g="0" b="0"/>
                          </a:effectRef>
                          <a:fontRef idx="none"/>
                        </wps:style>
                        <wps:bodyPr/>
                      </wps:wsp>
                      <wps:wsp>
                        <wps:cNvPr id="1129711928" name="Rectangle 868"/>
                        <wps:cNvSpPr/>
                        <wps:spPr>
                          <a:xfrm>
                            <a:off x="0" y="2124987"/>
                            <a:ext cx="484240" cy="190422"/>
                          </a:xfrm>
                          <a:prstGeom prst="rect">
                            <a:avLst/>
                          </a:prstGeom>
                          <a:ln>
                            <a:noFill/>
                          </a:ln>
                        </wps:spPr>
                        <wps:txbx>
                          <w:txbxContent>
                            <w:p w14:paraId="11500339" w14:textId="77777777" w:rsidR="006118A4" w:rsidRDefault="006118A4" w:rsidP="00925720">
                              <w:r>
                                <w:rPr>
                                  <w:rFonts w:ascii="Liberation Sans" w:eastAsia="Liberation Sans" w:hAnsi="Liberation Sans" w:cs="Liberation Sans"/>
                                  <w:sz w:val="20"/>
                                </w:rPr>
                                <w:t>Admin</w:t>
                              </w:r>
                            </w:p>
                          </w:txbxContent>
                        </wps:txbx>
                        <wps:bodyPr horzOverflow="overflow" vert="horz" lIns="0" tIns="0" rIns="0" bIns="0" rtlCol="0">
                          <a:noAutofit/>
                        </wps:bodyPr>
                      </wps:wsp>
                      <wps:wsp>
                        <wps:cNvPr id="1129711929" name="Rectangle 41720"/>
                        <wps:cNvSpPr/>
                        <wps:spPr>
                          <a:xfrm>
                            <a:off x="2923566" y="2756419"/>
                            <a:ext cx="198741" cy="190422"/>
                          </a:xfrm>
                          <a:prstGeom prst="rect">
                            <a:avLst/>
                          </a:prstGeom>
                          <a:ln>
                            <a:noFill/>
                          </a:ln>
                        </wps:spPr>
                        <wps:txbx>
                          <w:txbxContent>
                            <w:p w14:paraId="4598655E" w14:textId="77777777" w:rsidR="006118A4" w:rsidRDefault="006118A4"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1129711930" name="Rectangle 41724"/>
                        <wps:cNvSpPr/>
                        <wps:spPr>
                          <a:xfrm>
                            <a:off x="3072995" y="2756419"/>
                            <a:ext cx="529579" cy="190422"/>
                          </a:xfrm>
                          <a:prstGeom prst="rect">
                            <a:avLst/>
                          </a:prstGeom>
                          <a:ln>
                            <a:noFill/>
                          </a:ln>
                        </wps:spPr>
                        <wps:txbx>
                          <w:txbxContent>
                            <w:p w14:paraId="0275A1D1" w14:textId="77777777" w:rsidR="006118A4" w:rsidRDefault="006118A4" w:rsidP="00925720">
                              <w:r>
                                <w:rPr>
                                  <w:rFonts w:ascii="Liberation Sans" w:eastAsia="Liberation Sans" w:hAnsi="Liberation Sans" w:cs="Liberation Sans"/>
                                  <w:sz w:val="20"/>
                                </w:rPr>
                                <w:t>Extend</w:t>
                              </w:r>
                            </w:p>
                          </w:txbxContent>
                        </wps:txbx>
                        <wps:bodyPr horzOverflow="overflow" vert="horz" lIns="0" tIns="0" rIns="0" bIns="0" rtlCol="0">
                          <a:noAutofit/>
                        </wps:bodyPr>
                      </wps:wsp>
                      <wps:wsp>
                        <wps:cNvPr id="1129711931" name="Rectangle 41722"/>
                        <wps:cNvSpPr/>
                        <wps:spPr>
                          <a:xfrm>
                            <a:off x="3541711" y="2748022"/>
                            <a:ext cx="237066" cy="198511"/>
                          </a:xfrm>
                          <a:prstGeom prst="rect">
                            <a:avLst/>
                          </a:prstGeom>
                          <a:ln>
                            <a:noFill/>
                          </a:ln>
                        </wps:spPr>
                        <wps:txbx>
                          <w:txbxContent>
                            <w:p w14:paraId="75CD7A28" w14:textId="77777777" w:rsidR="006118A4" w:rsidRDefault="006118A4"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1129711932" name="Rectangle 41732"/>
                        <wps:cNvSpPr/>
                        <wps:spPr>
                          <a:xfrm>
                            <a:off x="3097112" y="3923549"/>
                            <a:ext cx="528215" cy="190421"/>
                          </a:xfrm>
                          <a:prstGeom prst="rect">
                            <a:avLst/>
                          </a:prstGeom>
                          <a:ln>
                            <a:noFill/>
                          </a:ln>
                        </wps:spPr>
                        <wps:txbx>
                          <w:txbxContent>
                            <w:p w14:paraId="66D44951" w14:textId="77777777" w:rsidR="006118A4" w:rsidRDefault="006118A4" w:rsidP="00925720">
                              <w:r>
                                <w:rPr>
                                  <w:rFonts w:ascii="Liberation Sans" w:eastAsia="Liberation Sans" w:hAnsi="Liberation Sans" w:cs="Liberation Sans"/>
                                  <w:sz w:val="20"/>
                                </w:rPr>
                                <w:t>Extend</w:t>
                              </w:r>
                            </w:p>
                          </w:txbxContent>
                        </wps:txbx>
                        <wps:bodyPr horzOverflow="overflow" vert="horz" lIns="0" tIns="0" rIns="0" bIns="0" rtlCol="0">
                          <a:noAutofit/>
                        </wps:bodyPr>
                      </wps:wsp>
                      <wps:wsp>
                        <wps:cNvPr id="1129711933" name="Rectangle 41731"/>
                        <wps:cNvSpPr/>
                        <wps:spPr>
                          <a:xfrm>
                            <a:off x="3567497" y="3918981"/>
                            <a:ext cx="198741" cy="190421"/>
                          </a:xfrm>
                          <a:prstGeom prst="rect">
                            <a:avLst/>
                          </a:prstGeom>
                          <a:ln>
                            <a:noFill/>
                          </a:ln>
                        </wps:spPr>
                        <wps:txbx>
                          <w:txbxContent>
                            <w:p w14:paraId="790D91D9" w14:textId="77777777" w:rsidR="006118A4" w:rsidRDefault="006118A4"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1129711934" name="Rectangle 41729"/>
                        <wps:cNvSpPr/>
                        <wps:spPr>
                          <a:xfrm>
                            <a:off x="2947683" y="3923549"/>
                            <a:ext cx="198741" cy="190421"/>
                          </a:xfrm>
                          <a:prstGeom prst="rect">
                            <a:avLst/>
                          </a:prstGeom>
                          <a:ln>
                            <a:noFill/>
                          </a:ln>
                        </wps:spPr>
                        <wps:txbx>
                          <w:txbxContent>
                            <w:p w14:paraId="18A1217A" w14:textId="77777777" w:rsidR="006118A4" w:rsidRDefault="006118A4"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1129711935" name="Rectangle 41739"/>
                        <wps:cNvSpPr/>
                        <wps:spPr>
                          <a:xfrm>
                            <a:off x="3754438" y="5872949"/>
                            <a:ext cx="198741" cy="190421"/>
                          </a:xfrm>
                          <a:prstGeom prst="rect">
                            <a:avLst/>
                          </a:prstGeom>
                          <a:ln>
                            <a:noFill/>
                          </a:ln>
                        </wps:spPr>
                        <wps:txbx>
                          <w:txbxContent>
                            <w:p w14:paraId="788E11AB" w14:textId="77777777" w:rsidR="006118A4" w:rsidRDefault="006118A4"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832" name="Rectangle 41741"/>
                        <wps:cNvSpPr/>
                        <wps:spPr>
                          <a:xfrm>
                            <a:off x="3903867" y="5872949"/>
                            <a:ext cx="529579" cy="190421"/>
                          </a:xfrm>
                          <a:prstGeom prst="rect">
                            <a:avLst/>
                          </a:prstGeom>
                          <a:ln>
                            <a:noFill/>
                          </a:ln>
                        </wps:spPr>
                        <wps:txbx>
                          <w:txbxContent>
                            <w:p w14:paraId="7D48D0D7" w14:textId="77777777" w:rsidR="006118A4" w:rsidRDefault="006118A4" w:rsidP="00925720">
                              <w:r>
                                <w:rPr>
                                  <w:rFonts w:ascii="Liberation Sans" w:eastAsia="Liberation Sans" w:hAnsi="Liberation Sans" w:cs="Liberation Sans"/>
                                  <w:sz w:val="20"/>
                                </w:rPr>
                                <w:t>Extend</w:t>
                              </w:r>
                            </w:p>
                          </w:txbxContent>
                        </wps:txbx>
                        <wps:bodyPr horzOverflow="overflow" vert="horz" lIns="0" tIns="0" rIns="0" bIns="0" rtlCol="0">
                          <a:noAutofit/>
                        </wps:bodyPr>
                      </wps:wsp>
                      <wps:wsp>
                        <wps:cNvPr id="833" name="Rectangle 41740"/>
                        <wps:cNvSpPr/>
                        <wps:spPr>
                          <a:xfrm>
                            <a:off x="4359709" y="5872949"/>
                            <a:ext cx="198741" cy="190421"/>
                          </a:xfrm>
                          <a:prstGeom prst="rect">
                            <a:avLst/>
                          </a:prstGeom>
                          <a:ln>
                            <a:noFill/>
                          </a:ln>
                        </wps:spPr>
                        <wps:txbx>
                          <w:txbxContent>
                            <w:p w14:paraId="6D80D4E5" w14:textId="77777777" w:rsidR="006118A4" w:rsidRDefault="006118A4"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34" name="Rectangle 41736"/>
                        <wps:cNvSpPr/>
                        <wps:spPr>
                          <a:xfrm>
                            <a:off x="1046961" y="5902066"/>
                            <a:ext cx="198741" cy="190421"/>
                          </a:xfrm>
                          <a:prstGeom prst="rect">
                            <a:avLst/>
                          </a:prstGeom>
                          <a:ln>
                            <a:noFill/>
                          </a:ln>
                        </wps:spPr>
                        <wps:txbx>
                          <w:txbxContent>
                            <w:p w14:paraId="02743AB9" w14:textId="77777777" w:rsidR="006118A4" w:rsidRDefault="006118A4"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835" name="Rectangle 41738"/>
                        <wps:cNvSpPr/>
                        <wps:spPr>
                          <a:xfrm>
                            <a:off x="1215694" y="5895631"/>
                            <a:ext cx="529579" cy="190421"/>
                          </a:xfrm>
                          <a:prstGeom prst="rect">
                            <a:avLst/>
                          </a:prstGeom>
                          <a:ln>
                            <a:noFill/>
                          </a:ln>
                        </wps:spPr>
                        <wps:txbx>
                          <w:txbxContent>
                            <w:p w14:paraId="3FFD837A" w14:textId="77777777" w:rsidR="006118A4" w:rsidRDefault="006118A4" w:rsidP="00925720">
                              <w:r>
                                <w:rPr>
                                  <w:rFonts w:ascii="Liberation Sans" w:eastAsia="Liberation Sans" w:hAnsi="Liberation Sans" w:cs="Liberation Sans"/>
                                  <w:sz w:val="20"/>
                                </w:rPr>
                                <w:t>Extend</w:t>
                              </w:r>
                            </w:p>
                          </w:txbxContent>
                        </wps:txbx>
                        <wps:bodyPr horzOverflow="overflow" vert="horz" lIns="0" tIns="0" rIns="0" bIns="0" rtlCol="0">
                          <a:noAutofit/>
                        </wps:bodyPr>
                      </wps:wsp>
                      <wps:wsp>
                        <wps:cNvPr id="836" name="Rectangle 41737"/>
                        <wps:cNvSpPr/>
                        <wps:spPr>
                          <a:xfrm>
                            <a:off x="1658667" y="5895631"/>
                            <a:ext cx="198741" cy="190421"/>
                          </a:xfrm>
                          <a:prstGeom prst="rect">
                            <a:avLst/>
                          </a:prstGeom>
                          <a:ln>
                            <a:noFill/>
                          </a:ln>
                        </wps:spPr>
                        <wps:txbx>
                          <w:txbxContent>
                            <w:p w14:paraId="7BA9C8F8" w14:textId="77777777" w:rsidR="006118A4" w:rsidRDefault="006118A4"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37" name="Rectangle 41702"/>
                        <wps:cNvSpPr/>
                        <wps:spPr>
                          <a:xfrm>
                            <a:off x="3190688" y="957870"/>
                            <a:ext cx="198741" cy="190422"/>
                          </a:xfrm>
                          <a:prstGeom prst="rect">
                            <a:avLst/>
                          </a:prstGeom>
                          <a:ln>
                            <a:noFill/>
                          </a:ln>
                        </wps:spPr>
                        <wps:txbx>
                          <w:txbxContent>
                            <w:p w14:paraId="3B8FC748" w14:textId="77777777" w:rsidR="006118A4" w:rsidRDefault="006118A4"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838" name="Rectangle 41706"/>
                        <wps:cNvSpPr/>
                        <wps:spPr>
                          <a:xfrm>
                            <a:off x="3344380" y="944998"/>
                            <a:ext cx="529749" cy="190422"/>
                          </a:xfrm>
                          <a:prstGeom prst="rect">
                            <a:avLst/>
                          </a:prstGeom>
                          <a:ln>
                            <a:noFill/>
                          </a:ln>
                        </wps:spPr>
                        <wps:txbx>
                          <w:txbxContent>
                            <w:p w14:paraId="15DCF24C" w14:textId="77777777" w:rsidR="006118A4" w:rsidRDefault="006118A4" w:rsidP="00925720">
                              <w:r>
                                <w:rPr>
                                  <w:rFonts w:ascii="Liberation Sans" w:eastAsia="Liberation Sans" w:hAnsi="Liberation Sans" w:cs="Liberation Sans"/>
                                  <w:sz w:val="20"/>
                                </w:rPr>
                                <w:t>Extend</w:t>
                              </w:r>
                            </w:p>
                          </w:txbxContent>
                        </wps:txbx>
                        <wps:bodyPr horzOverflow="overflow" vert="horz" lIns="0" tIns="0" rIns="0" bIns="0" rtlCol="0">
                          <a:noAutofit/>
                        </wps:bodyPr>
                      </wps:wsp>
                      <wps:wsp>
                        <wps:cNvPr id="839" name="Rectangle 41705"/>
                        <wps:cNvSpPr/>
                        <wps:spPr>
                          <a:xfrm>
                            <a:off x="3787480" y="957870"/>
                            <a:ext cx="198741" cy="190422"/>
                          </a:xfrm>
                          <a:prstGeom prst="rect">
                            <a:avLst/>
                          </a:prstGeom>
                          <a:ln>
                            <a:noFill/>
                          </a:ln>
                        </wps:spPr>
                        <wps:txbx>
                          <w:txbxContent>
                            <w:p w14:paraId="5847F89E" w14:textId="77777777" w:rsidR="006118A4" w:rsidRDefault="006118A4"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40" name="Rectangle 41693"/>
                        <wps:cNvSpPr/>
                        <wps:spPr>
                          <a:xfrm>
                            <a:off x="1412409" y="818183"/>
                            <a:ext cx="198741" cy="190422"/>
                          </a:xfrm>
                          <a:prstGeom prst="rect">
                            <a:avLst/>
                          </a:prstGeom>
                          <a:ln>
                            <a:noFill/>
                          </a:ln>
                        </wps:spPr>
                        <wps:txbx>
                          <w:txbxContent>
                            <w:p w14:paraId="5C19A947" w14:textId="77777777" w:rsidR="006118A4" w:rsidRDefault="006118A4"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841" name="Rectangle 41698"/>
                        <wps:cNvSpPr/>
                        <wps:spPr>
                          <a:xfrm>
                            <a:off x="1571153" y="818183"/>
                            <a:ext cx="529750" cy="190422"/>
                          </a:xfrm>
                          <a:prstGeom prst="rect">
                            <a:avLst/>
                          </a:prstGeom>
                          <a:ln>
                            <a:noFill/>
                          </a:ln>
                        </wps:spPr>
                        <wps:txbx>
                          <w:txbxContent>
                            <w:p w14:paraId="5F7FE780" w14:textId="77777777" w:rsidR="006118A4" w:rsidRDefault="006118A4" w:rsidP="00925720">
                              <w:r>
                                <w:rPr>
                                  <w:rFonts w:ascii="Liberation Sans" w:eastAsia="Liberation Sans" w:hAnsi="Liberation Sans" w:cs="Liberation Sans"/>
                                  <w:sz w:val="20"/>
                                </w:rPr>
                                <w:t>Extend</w:t>
                              </w:r>
                            </w:p>
                          </w:txbxContent>
                        </wps:txbx>
                        <wps:bodyPr horzOverflow="overflow" vert="horz" lIns="0" tIns="0" rIns="0" bIns="0" rtlCol="0">
                          <a:noAutofit/>
                        </wps:bodyPr>
                      </wps:wsp>
                      <wps:wsp>
                        <wps:cNvPr id="842" name="Rectangle 41696"/>
                        <wps:cNvSpPr/>
                        <wps:spPr>
                          <a:xfrm>
                            <a:off x="2033559" y="818183"/>
                            <a:ext cx="198741" cy="190422"/>
                          </a:xfrm>
                          <a:prstGeom prst="rect">
                            <a:avLst/>
                          </a:prstGeom>
                          <a:ln>
                            <a:noFill/>
                          </a:ln>
                        </wps:spPr>
                        <wps:txbx>
                          <w:txbxContent>
                            <w:p w14:paraId="48E10A1E" w14:textId="77777777" w:rsidR="006118A4" w:rsidRDefault="006118A4"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43" name="Rectangle 41735"/>
                        <wps:cNvSpPr/>
                        <wps:spPr>
                          <a:xfrm>
                            <a:off x="3475051" y="4699396"/>
                            <a:ext cx="548158" cy="190421"/>
                          </a:xfrm>
                          <a:prstGeom prst="rect">
                            <a:avLst/>
                          </a:prstGeom>
                          <a:ln>
                            <a:noFill/>
                          </a:ln>
                        </wps:spPr>
                        <wps:txbx>
                          <w:txbxContent>
                            <w:p w14:paraId="7C4DFAF5" w14:textId="77777777" w:rsidR="006118A4" w:rsidRDefault="006118A4" w:rsidP="00925720">
                              <w:r>
                                <w:rPr>
                                  <w:rFonts w:ascii="Liberation Sans" w:eastAsia="Liberation Sans" w:hAnsi="Liberation Sans" w:cs="Liberation Sans"/>
                                  <w:sz w:val="20"/>
                                </w:rPr>
                                <w:t>Include</w:t>
                              </w:r>
                            </w:p>
                          </w:txbxContent>
                        </wps:txbx>
                        <wps:bodyPr horzOverflow="overflow" vert="horz" lIns="0" tIns="0" rIns="0" bIns="0" rtlCol="0">
                          <a:noAutofit/>
                        </wps:bodyPr>
                      </wps:wsp>
                      <wps:wsp>
                        <wps:cNvPr id="844" name="Rectangle 41734"/>
                        <wps:cNvSpPr/>
                        <wps:spPr>
                          <a:xfrm>
                            <a:off x="3954760" y="4705832"/>
                            <a:ext cx="198741" cy="190421"/>
                          </a:xfrm>
                          <a:prstGeom prst="rect">
                            <a:avLst/>
                          </a:prstGeom>
                          <a:ln>
                            <a:noFill/>
                          </a:ln>
                        </wps:spPr>
                        <wps:txbx>
                          <w:txbxContent>
                            <w:p w14:paraId="56A195F1" w14:textId="77777777" w:rsidR="006118A4" w:rsidRDefault="006118A4"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45" name="Rectangle 41733"/>
                        <wps:cNvSpPr/>
                        <wps:spPr>
                          <a:xfrm>
                            <a:off x="3308624" y="4699396"/>
                            <a:ext cx="198741" cy="190421"/>
                          </a:xfrm>
                          <a:prstGeom prst="rect">
                            <a:avLst/>
                          </a:prstGeom>
                          <a:ln>
                            <a:noFill/>
                          </a:ln>
                        </wps:spPr>
                        <wps:txbx>
                          <w:txbxContent>
                            <w:p w14:paraId="10023205" w14:textId="77777777" w:rsidR="006118A4" w:rsidRDefault="006118A4" w:rsidP="00925720">
                              <w:r>
                                <w:rPr>
                                  <w:rFonts w:ascii="Liberation Sans" w:eastAsia="Liberation Sans" w:hAnsi="Liberation Sans" w:cs="Liberation Sans"/>
                                  <w:sz w:val="20"/>
                                </w:rPr>
                                <w:t>&lt;&lt;</w:t>
                              </w:r>
                            </w:p>
                          </w:txbxContent>
                        </wps:txbx>
                        <wps:bodyPr horzOverflow="overflow" vert="horz" lIns="0" tIns="0" rIns="0" bIns="0" rtlCol="0">
                          <a:noAutofit/>
                        </wps:bodyPr>
                      </wps:wsp>
                      <wps:wsp>
                        <wps:cNvPr id="846" name="Rectangle 41716"/>
                        <wps:cNvSpPr/>
                        <wps:spPr>
                          <a:xfrm>
                            <a:off x="4737240" y="1890399"/>
                            <a:ext cx="198741" cy="190422"/>
                          </a:xfrm>
                          <a:prstGeom prst="rect">
                            <a:avLst/>
                          </a:prstGeom>
                          <a:ln>
                            <a:noFill/>
                          </a:ln>
                        </wps:spPr>
                        <wps:txbx>
                          <w:txbxContent>
                            <w:p w14:paraId="3F4599C5" w14:textId="77777777" w:rsidR="006118A4" w:rsidRDefault="006118A4" w:rsidP="00925720">
                              <w:r>
                                <w:rPr>
                                  <w:rFonts w:ascii="Liberation Sans" w:eastAsia="Liberation Sans" w:hAnsi="Liberation Sans" w:cs="Liberation Sans"/>
                                  <w:sz w:val="20"/>
                                </w:rPr>
                                <w:t>&gt;&gt;</w:t>
                              </w:r>
                            </w:p>
                          </w:txbxContent>
                        </wps:txbx>
                        <wps:bodyPr horzOverflow="overflow" vert="horz" lIns="0" tIns="0" rIns="0" bIns="0" rtlCol="0">
                          <a:noAutofit/>
                        </wps:bodyPr>
                      </wps:wsp>
                      <wps:wsp>
                        <wps:cNvPr id="847" name="Rectangle 41717"/>
                        <wps:cNvSpPr/>
                        <wps:spPr>
                          <a:xfrm>
                            <a:off x="4266360" y="1877519"/>
                            <a:ext cx="549862" cy="190422"/>
                          </a:xfrm>
                          <a:prstGeom prst="rect">
                            <a:avLst/>
                          </a:prstGeom>
                          <a:ln>
                            <a:noFill/>
                          </a:ln>
                        </wps:spPr>
                        <wps:txbx>
                          <w:txbxContent>
                            <w:p w14:paraId="6C28FDFE" w14:textId="77777777" w:rsidR="006118A4" w:rsidRDefault="006118A4" w:rsidP="00925720">
                              <w:r>
                                <w:rPr>
                                  <w:rFonts w:ascii="Liberation Sans" w:eastAsia="Liberation Sans" w:hAnsi="Liberation Sans" w:cs="Liberation Sans"/>
                                  <w:sz w:val="20"/>
                                </w:rPr>
                                <w:t>Include</w:t>
                              </w:r>
                            </w:p>
                          </w:txbxContent>
                        </wps:txbx>
                        <wps:bodyPr horzOverflow="overflow" vert="horz" lIns="0" tIns="0" rIns="0" bIns="0" rtlCol="0">
                          <a:noAutofit/>
                        </wps:bodyPr>
                      </wps:wsp>
                      <wps:wsp>
                        <wps:cNvPr id="848" name="Rectangle 41713"/>
                        <wps:cNvSpPr/>
                        <wps:spPr>
                          <a:xfrm>
                            <a:off x="4105213" y="1890390"/>
                            <a:ext cx="197208" cy="190422"/>
                          </a:xfrm>
                          <a:prstGeom prst="rect">
                            <a:avLst/>
                          </a:prstGeom>
                          <a:ln>
                            <a:noFill/>
                          </a:ln>
                        </wps:spPr>
                        <wps:txbx>
                          <w:txbxContent>
                            <w:p w14:paraId="7BA4FAE5" w14:textId="77777777" w:rsidR="006118A4" w:rsidRDefault="006118A4" w:rsidP="00925720">
                              <w:r>
                                <w:rPr>
                                  <w:rFonts w:ascii="Liberation Sans" w:eastAsia="Liberation Sans" w:hAnsi="Liberation Sans" w:cs="Liberation Sans"/>
                                  <w:sz w:val="20"/>
                                </w:rPr>
                                <w:t>&lt;&lt;</w:t>
                              </w:r>
                            </w:p>
                          </w:txbxContent>
                        </wps:txbx>
                        <wps:bodyPr horzOverflow="overflow" vert="horz" lIns="0" tIns="0" rIns="0" bIns="0" rtlCol="0">
                          <a:noAutofit/>
                        </wps:bodyPr>
                      </wps:wsp>
                    </wpg:wgp>
                  </a:graphicData>
                </a:graphic>
              </wp:inline>
            </w:drawing>
          </mc:Choice>
          <mc:Fallback>
            <w:pict>
              <v:group w14:anchorId="7ACFF168" id="Group 41973" o:spid="_x0000_s1199" style="width:459.9pt;height:460.75pt;mso-position-horizontal-relative:char;mso-position-vertical-relative:line" coordsize="67006,67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">
                <v:shape id="Shape 45914" o:spid="_x0000_s1200" style="position:absolute;left:7721;width:41523;height:67129;visibility:visible;mso-wrap-style:square;v-text-anchor:top" coordsize="4152240,671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" path="m,l4152240,r,6712915l,6712915,,e" fillcolor="#cf9" stroked="f" strokeweight="0">
                  <v:stroke miterlimit="83231f" joinstyle="miter"/>
                  <v:path arrowok="t" textboxrect="0,0,4152240,6712915"/>
                </v:shape>
                <v:shape id="Shape 773" o:spid="_x0000_s1201" style="position:absolute;left:7721;width:41523;height:67129;visibility:visible;mso-wrap-style:square;v-text-anchor:top" coordsize="4152240,671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" path="m,l4152240,r,6712915l,6712915,,xe" filled="f" strokeweight=".32mm">
                  <v:path arrowok="t" textboxrect="0,0,4152240,6712915"/>
                </v:shape>
                <v:shape id="Shape 774" o:spid="_x0000_s1202" style="position:absolute;left:50878;top:33739;width:15207;height:4673;visibility:visible;mso-wrap-style:square;v-text-anchor:top" coordsize="1520647,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" path="m759968,v419760,,760679,104407,760679,233642c1520647,362522,1179728,467284,759968,467284,340208,467284,,362522,,233642,,104407,340208,,759968,xe" fillcolor="#7acff5" stroked="f" strokeweight="0">
                  <v:stroke miterlimit="83231f" joinstyle="miter"/>
                  <v:path arrowok="t" textboxrect="0,0,1520647,467284"/>
                </v:shape>
                <v:shape id="Shape 775" o:spid="_x0000_s1203" style="position:absolute;left:50878;top:33739;width:15207;height:4673;visibility:visible;mso-wrap-style:square;v-text-anchor:top" coordsize="1520647,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" path="m1520647,233642v,128880,-340919,233642,-760679,233642c340208,467284,,362522,,233642,,104407,340208,,759968,v419760,,760679,104407,760679,233642xe" filled="f" strokeweight=".32mm">
                  <v:path arrowok="t" textboxrect="0,0,1520647,467284"/>
                </v:shape>
                <v:rect id="Rectangle 776" o:spid="_x0000_s1204" style="position:absolute;left:24094;top:32921;width:11581;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" filled="f" stroked="f">
                  <v:textbox inset="0,0,0,0">
                    <w:txbxContent>
                      <w:p w14:paraId="095BEEFD" w14:textId="77777777" w:rsidR="006118A4" w:rsidRDefault="006118A4" w:rsidP="00925720">
                        <w:r>
                          <w:rPr>
                            <w:rFonts w:ascii="Liberation Sans" w:eastAsia="Liberation Sans" w:hAnsi="Liberation Sans" w:cs="Liberation Sans"/>
                            <w:sz w:val="20"/>
                          </w:rPr>
                          <w:t>Historie ändern</w:t>
                        </w:r>
                      </w:p>
                    </w:txbxContent>
                  </v:textbox>
                </v:rect>
                <v:shape id="Shape 777" o:spid="_x0000_s1205" style="position:absolute;left:12751;top:11555;width:27954;height:8176;visibility:visible;mso-wrap-style:square;v-text-anchor:top" coordsize="2795397,817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" path="m1397521,v771842,,1397876,182880,1397876,408597c2795397,634682,2169363,817563,1397521,817563,626047,817563,,634682,,408597,,182880,626047,,1397521,xe" fillcolor="#7acff5" stroked="f" strokeweight="0">
                  <v:stroke miterlimit="83231f" joinstyle="miter"/>
                  <v:path arrowok="t" textboxrect="0,0,2795397,817563"/>
                </v:shape>
                <v:shape id="Shape 778" o:spid="_x0000_s1206" style="position:absolute;left:12751;top:11555;width:27954;height:8176;visibility:visible;mso-wrap-style:square;v-text-anchor:top" coordsize="2795397,817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" path="m2795397,408597v,226085,-626034,408966,-1397876,408966c626047,817563,,634682,,408597,,182880,626047,,1397521,v771842,,1397876,182880,1397876,408597xe" filled="f" strokeweight=".32mm">
                  <v:path arrowok="t" textboxrect="0,0,2795397,817563"/>
                </v:shape>
                <v:shape id="Shape 779" o:spid="_x0000_s1207" style="position:absolute;left:15210;top:13309;width:22802;height:0;visibility:visible;mso-wrap-style:square;v-text-anchor:top" coordsize="228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" path="m,l2280234,e" filled="f" strokeweight=".32mm">
                  <v:path arrowok="t" textboxrect="0,0,2280234,0"/>
                </v:shape>
                <v:rect id="Rectangle 780" o:spid="_x0000_s1208" style="position:absolute;left:51933;top:35177;width:1507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" filled="f" stroked="f">
                  <v:textbox inset="0,0,0,0">
                    <w:txbxContent>
                      <w:p w14:paraId="26EC1D94" w14:textId="77777777" w:rsidR="006118A4" w:rsidRDefault="006118A4" w:rsidP="00925720">
                        <w:r>
                          <w:rPr>
                            <w:rFonts w:ascii="Liberation Sans" w:eastAsia="Liberation Sans" w:hAnsi="Liberation Sans" w:cs="Liberation Sans"/>
                            <w:sz w:val="20"/>
                          </w:rPr>
                          <w:t>Personen verwalten</w:t>
                        </w:r>
                      </w:p>
                    </w:txbxContent>
                  </v:textbox>
                </v:rect>
                <v:rect id="Rectangle 781" o:spid="_x0000_s1209" style="position:absolute;left:18272;top:16772;width:21395;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" filled="f" stroked="f">
                  <v:textbox inset="0,0,0,0">
                    <w:txbxContent>
                      <w:p w14:paraId="4B377D0C" w14:textId="77777777" w:rsidR="006118A4" w:rsidRDefault="006118A4" w:rsidP="00925720">
                        <w:r>
                          <w:rPr>
                            <w:rFonts w:ascii="Liberation Sans" w:eastAsia="Liberation Sans" w:hAnsi="Liberation Sans" w:cs="Liberation Sans"/>
                            <w:sz w:val="20"/>
                          </w:rPr>
                          <w:t>Geschichtshistorie erweitern</w:t>
                        </w:r>
                      </w:p>
                    </w:txbxContent>
                  </v:textbox>
                </v:rect>
                <v:rect id="Rectangle 782" o:spid="_x0000_s1210" style="position:absolute;left:19581;top:15427;width:176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" filled="f" stroked="f">
                  <v:textbox inset="0,0,0,0">
                    <w:txbxContent>
                      <w:p w14:paraId="2AC51DBC" w14:textId="77777777" w:rsidR="006118A4" w:rsidRDefault="006118A4" w:rsidP="00925720">
                        <w:r>
                          <w:rPr>
                            <w:rFonts w:ascii="Liberation Sans" w:eastAsia="Liberation Sans" w:hAnsi="Liberation Sans" w:cs="Liberation Sans"/>
                            <w:sz w:val="20"/>
                          </w:rPr>
                          <w:t>Besitzhistorie erweitern</w:t>
                        </w:r>
                      </w:p>
                    </w:txbxContent>
                  </v:textbox>
                </v:rect>
                <v:rect id="Rectangle 783" o:spid="_x0000_s1211" style="position:absolute;left:21286;top:13707;width:13464;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" filled="f" stroked="f">
                  <v:textbox inset="0,0,0,0">
                    <w:txbxContent>
                      <w:p w14:paraId="6712901C" w14:textId="77777777" w:rsidR="006118A4" w:rsidRDefault="006118A4" w:rsidP="00925720">
                        <w:r>
                          <w:rPr>
                            <w:rFonts w:ascii="Liberation Sans" w:eastAsia="Liberation Sans" w:hAnsi="Liberation Sans" w:cs="Liberation Sans"/>
                            <w:b/>
                            <w:sz w:val="20"/>
                          </w:rPr>
                          <w:t>extension points</w:t>
                        </w:r>
                      </w:p>
                    </w:txbxContent>
                  </v:textbox>
                </v:rect>
                <v:shape id="Shape 784" o:spid="_x0000_s1212" style="position:absolute;left:13571;top:49500;width:26198;height:8175;visibility:visible;mso-wrap-style:square;v-text-anchor:top" coordsize="2619718,817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" path="m1309688,v723595,,1310030,182880,1310030,408242c2619718,633959,2033283,817563,1309688,817563,586435,817563,,633959,,408242,,182880,586435,,1309688,xe" fillcolor="#7acff5" stroked="f" strokeweight="0">
                  <v:stroke miterlimit="83231f" joinstyle="miter"/>
                  <v:path arrowok="t" textboxrect="0,0,2619718,817563"/>
                </v:shape>
                <v:shape id="Shape 785" o:spid="_x0000_s1213" style="position:absolute;left:13571;top:49500;width:26198;height:8175;visibility:visible;mso-wrap-style:square;v-text-anchor:top" coordsize="2619718,817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" path="m2619718,408242v,225717,-586435,409321,-1310030,409321c586435,817563,,633959,,408242,,182880,586435,,1309688,v723595,,1310030,182880,1310030,408242xe" filled="f" strokeweight=".32mm">
                  <v:path arrowok="t" textboxrect="0,0,2619718,817563"/>
                </v:shape>
                <v:shape id="Shape 786" o:spid="_x0000_s1214" style="position:absolute;left:15908;top:51249;width:21402;height:0;visibility:visible;mso-wrap-style:square;v-text-anchor:top" coordsize="2140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" path="m,l2140204,e" filled="f" strokeweight=".32mm">
                  <v:path arrowok="t" textboxrect="0,0,2140204,0"/>
                </v:shape>
                <v:rect id="Rectangle 787" o:spid="_x0000_s1215" style="position:absolute;left:21286;top:11803;width:14209;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" filled="f" stroked="f">
                  <v:textbox inset="0,0,0,0">
                    <w:txbxContent>
                      <w:p w14:paraId="4E2F61B4" w14:textId="77777777" w:rsidR="006118A4" w:rsidRDefault="006118A4" w:rsidP="00925720">
                        <w:r>
                          <w:rPr>
                            <w:rFonts w:ascii="Liberation Sans" w:eastAsia="Liberation Sans" w:hAnsi="Liberation Sans" w:cs="Liberation Sans"/>
                            <w:sz w:val="20"/>
                          </w:rPr>
                          <w:t>Eintrag hinzufügen</w:t>
                        </w:r>
                      </w:p>
                    </w:txbxContent>
                  </v:textbox>
                </v:rect>
                <v:rect id="Rectangle 788" o:spid="_x0000_s1216" style="position:absolute;left:19191;top:55453;width:1969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0AC426F0" w14:textId="77777777" w:rsidR="006118A4" w:rsidRDefault="006118A4" w:rsidP="00925720">
                        <w:r>
                          <w:rPr>
                            <w:rFonts w:ascii="Liberation Sans" w:eastAsia="Liberation Sans" w:hAnsi="Liberation Sans" w:cs="Liberation Sans"/>
                            <w:sz w:val="20"/>
                          </w:rPr>
                          <w:t>Geschichtshistorie ändern</w:t>
                        </w:r>
                      </w:p>
                    </w:txbxContent>
                  </v:textbox>
                </v:rect>
                <v:rect id="Rectangle 789" o:spid="_x0000_s1217" style="position:absolute;left:20703;top:53711;width:1591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Z9xgAAANwAAAAPAAAAZHJzL2Rvd25yZXYueG1sRI/NasMw&#10;EITvgb6D2EJvidwU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VjWfcYAAADcAAAA&#10;DwAAAAAAAAAAAAAAAAAHAgAAZHJzL2Rvd25yZXYueG1sUEsFBgAAAAADAAMAtwAAAPoCAAAAAA==&#10;" filled="f" stroked="f">
                  <v:textbox inset="0,0,0,0">
                    <w:txbxContent>
                      <w:p w14:paraId="221671EC" w14:textId="77777777" w:rsidR="006118A4" w:rsidRDefault="006118A4" w:rsidP="00925720">
                        <w:r>
                          <w:rPr>
                            <w:rFonts w:ascii="Liberation Sans" w:eastAsia="Liberation Sans" w:hAnsi="Liberation Sans" w:cs="Liberation Sans"/>
                            <w:sz w:val="20"/>
                          </w:rPr>
                          <w:t>Besitzhistorie ändern</w:t>
                        </w:r>
                      </w:p>
                    </w:txbxContent>
                  </v:textbox>
                </v:rect>
                <v:rect id="Rectangle 790" o:spid="_x0000_s1218" style="position:absolute;left:21528;top:51961;width:1346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PmxQAAANwAAAAPAAAAZHJzL2Rvd25yZXYueG1sRI9Pi8Iw&#10;FMTvC36H8ARva6qC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BOFHPmxQAAANwAAAAP&#10;AAAAAAAAAAAAAAAAAAcCAABkcnMvZG93bnJldi54bWxQSwUGAAAAAAMAAwC3AAAA+QIAAAAA&#10;" filled="f" stroked="f">
                  <v:textbox inset="0,0,0,0">
                    <w:txbxContent>
                      <w:p w14:paraId="521D2F11" w14:textId="77777777" w:rsidR="006118A4" w:rsidRDefault="006118A4" w:rsidP="00925720">
                        <w:r>
                          <w:rPr>
                            <w:rFonts w:ascii="Liberation Sans" w:eastAsia="Liberation Sans" w:hAnsi="Liberation Sans" w:cs="Liberation Sans"/>
                            <w:b/>
                            <w:sz w:val="20"/>
                          </w:rPr>
                          <w:t>extension points</w:t>
                        </w:r>
                      </w:p>
                    </w:txbxContent>
                  </v:textbox>
                </v:rect>
                <v:shape id="Shape 791" o:spid="_x0000_s1219" style="position:absolute;left:11350;top:29768;width:30643;height:8644;visibility:visible;mso-wrap-style:square;v-text-anchor:top" coordsize="3064319,86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" path="m1531810,v845998,,1532509,193320,1532509,432003c3064319,671043,2377808,864362,1531810,864362,685800,864362,,671043,,432003,,193320,685800,,1531810,xe" fillcolor="#7acff5" stroked="f" strokeweight="0">
                  <v:stroke miterlimit="83231f" joinstyle="miter"/>
                  <v:path arrowok="t" textboxrect="0,0,3064319,864362"/>
                </v:shape>
                <v:shape id="Shape 792" o:spid="_x0000_s1220" style="position:absolute;left:11350;top:29768;width:30643;height:8644;visibility:visible;mso-wrap-style:square;v-text-anchor:top" coordsize="3064319,86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" path="m3064319,432003v,239040,-686511,432359,-1532509,432359c685800,864362,,671043,,432003,,193320,685800,,1531810,v845998,,1532509,193320,1532509,432003xe" filled="f" strokeweight=".32mm">
                  <v:path arrowok="t" textboxrect="0,0,3064319,864362"/>
                </v:shape>
                <v:shape id="Shape 793" o:spid="_x0000_s1221" style="position:absolute;left:13219;top:31985;width:26780;height:0;visibility:visible;mso-wrap-style:square;v-text-anchor:top" coordsize="2678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" path="m,l2678037,e" filled="f" strokeweight=".32mm">
                  <v:path arrowok="t" textboxrect="0,0,2678037,0"/>
                </v:shape>
                <v:rect id="Rectangle 794" o:spid="_x0000_s1222" style="position:absolute;left:21412;top:49736;width:1392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44A39231" w14:textId="77777777" w:rsidR="006118A4" w:rsidRDefault="006118A4" w:rsidP="00925720">
                        <w:r>
                          <w:rPr>
                            <w:rFonts w:ascii="Liberation Sans" w:eastAsia="Liberation Sans" w:hAnsi="Liberation Sans" w:cs="Liberation Sans"/>
                            <w:sz w:val="20"/>
                          </w:rPr>
                          <w:t>Eintrag bearbeiten</w:t>
                        </w:r>
                      </w:p>
                    </w:txbxContent>
                  </v:textbox>
                </v:rect>
                <v:rect id="Rectangle 795" o:spid="_x0000_s1223" style="position:absolute;left:16907;top:35948;width:226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14:paraId="522C34AC" w14:textId="77777777" w:rsidR="006118A4" w:rsidRDefault="006118A4" w:rsidP="00925720">
                        <w:r>
                          <w:rPr>
                            <w:rFonts w:ascii="Liberation Sans" w:eastAsia="Liberation Sans" w:hAnsi="Liberation Sans" w:cs="Liberation Sans"/>
                            <w:sz w:val="20"/>
                          </w:rPr>
                          <w:t>Besitzhistorieneintrag löschen</w:t>
                        </w:r>
                      </w:p>
                    </w:txbxContent>
                  </v:textbox>
                </v:rect>
                <v:rect id="Rectangle 796" o:spid="_x0000_s1224" style="position:absolute;left:15900;top:34447;width:26431;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14:paraId="04ED8048" w14:textId="77777777" w:rsidR="006118A4" w:rsidRDefault="006118A4" w:rsidP="00925720">
                        <w:r>
                          <w:rPr>
                            <w:rFonts w:ascii="Liberation Sans" w:eastAsia="Liberation Sans" w:hAnsi="Liberation Sans" w:cs="Liberation Sans"/>
                            <w:sz w:val="20"/>
                          </w:rPr>
                          <w:t>Geschichtshistorieneintrag löschen</w:t>
                        </w:r>
                      </w:p>
                    </w:txbxContent>
                  </v:textbox>
                </v:rect>
                <v:rect id="Rectangle 797" o:spid="_x0000_s1225" style="position:absolute;left:21412;top:32694;width:13464;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" filled="f" stroked="f">
                  <v:textbox inset="0,0,0,0">
                    <w:txbxContent>
                      <w:p w14:paraId="265EFCCF" w14:textId="77777777" w:rsidR="006118A4" w:rsidRDefault="006118A4" w:rsidP="00925720">
                        <w:r>
                          <w:rPr>
                            <w:rFonts w:ascii="Liberation Sans" w:eastAsia="Liberation Sans" w:hAnsi="Liberation Sans" w:cs="Liberation Sans"/>
                            <w:b/>
                            <w:sz w:val="20"/>
                          </w:rPr>
                          <w:t>extension points</w:t>
                        </w:r>
                      </w:p>
                    </w:txbxContent>
                  </v:textbox>
                </v:rect>
                <v:shape id="Shape 798" o:spid="_x0000_s1226" style="position:absolute;left:32634;top:2916;width:14738;height:4676;visibility:visible;mso-wrap-style:square;v-text-anchor:top" coordsize="1473835,4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" path="m736549,v407162,,737286,105118,737286,233997c1473835,362877,1143711,467640,736549,467640,329755,467640,,362877,,233997,,105118,329755,,736549,xe" fillcolor="#7acff5" stroked="f" strokeweight="0">
                  <v:stroke miterlimit="83231f" joinstyle="miter"/>
                  <v:path arrowok="t" textboxrect="0,0,1473835,467640"/>
                </v:shape>
                <v:shape id="Shape 799" o:spid="_x0000_s1227" style="position:absolute;left:32634;top:2916;width:14738;height:4676;visibility:visible;mso-wrap-style:square;v-text-anchor:top" coordsize="1473835,4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" path="m1473835,233997v,128880,-330124,233643,-737286,233643c329755,467640,,362877,,233997,,105118,329755,,736549,v407162,,737286,105118,737286,233997xe" filled="f" strokeweight=".32mm">
                  <v:path arrowok="t" textboxrect="0,0,1473835,467640"/>
                </v:shape>
                <v:rect id="Rectangle 800" o:spid="_x0000_s1228" style="position:absolute;left:22226;top:30242;width:1175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251562F3" w14:textId="77777777" w:rsidR="006118A4" w:rsidRDefault="006118A4" w:rsidP="00925720">
                        <w:r>
                          <w:rPr>
                            <w:rFonts w:ascii="Liberation Sans" w:eastAsia="Liberation Sans" w:hAnsi="Liberation Sans" w:cs="Liberation Sans"/>
                            <w:sz w:val="20"/>
                          </w:rPr>
                          <w:t>Eintrag löschen</w:t>
                        </w:r>
                      </w:p>
                    </w:txbxContent>
                  </v:textbox>
                </v:rect>
                <v:rect id="Rectangle 801" o:spid="_x0000_s1229" style="position:absolute;left:34621;top:3739;width:13910;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4081BE46" w14:textId="77777777" w:rsidR="006118A4" w:rsidRDefault="006118A4" w:rsidP="00925720">
                        <w:r>
                          <w:rPr>
                            <w:rFonts w:ascii="Liberation Sans" w:eastAsia="Liberation Sans" w:hAnsi="Liberation Sans" w:cs="Liberation Sans"/>
                            <w:sz w:val="20"/>
                          </w:rPr>
                          <w:t>Geschichtshistorie</w:t>
                        </w:r>
                      </w:p>
                    </w:txbxContent>
                  </v:textbox>
                </v:rect>
                <v:shape id="Shape 802" o:spid="_x0000_s1230" style="position:absolute;left:16729;top:2217;width:11815;height:4673;visibility:visible;mso-wrap-style:square;v-text-anchor:top" coordsize="1181519,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" path="m590398,v326517,,591121,104762,591121,233642c1181519,362889,916915,467284,590398,467284,264605,467284,,362889,,233642,,104762,264605,,590398,xe" fillcolor="#7acff5" stroked="f" strokeweight="0">
                  <v:stroke miterlimit="83231f" joinstyle="miter"/>
                  <v:path arrowok="t" textboxrect="0,0,1181519,467284"/>
                </v:shape>
                <v:shape id="Shape 803" o:spid="_x0000_s1231" style="position:absolute;left:16729;top:2217;width:11815;height:4673;visibility:visible;mso-wrap-style:square;v-text-anchor:top" coordsize="1181519,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" path="m1181519,233642v,129247,-264604,233642,-591121,233642c264605,467284,,362889,,233642,,104762,264605,,590398,v326517,,591121,104762,591121,233642xe" filled="f" strokeweight=".32mm">
                  <v:path arrowok="t" textboxrect="0,0,1181519,467284"/>
                </v:shape>
                <v:rect id="Rectangle 804" o:spid="_x0000_s1232" style="position:absolute;left:37198;top:5489;width:7016;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4C6D4D89" w14:textId="77777777" w:rsidR="006118A4" w:rsidRDefault="006118A4" w:rsidP="00925720">
                        <w:r>
                          <w:rPr>
                            <w:rFonts w:ascii="Liberation Sans" w:eastAsia="Liberation Sans" w:hAnsi="Liberation Sans" w:cs="Liberation Sans"/>
                            <w:sz w:val="20"/>
                          </w:rPr>
                          <w:t>erweitern</w:t>
                        </w:r>
                      </w:p>
                    </w:txbxContent>
                  </v:textbox>
                </v:rect>
                <v:rect id="Rectangle 805" o:spid="_x0000_s1233" style="position:absolute;left:18720;top:3041;width:1013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18444CE6" w14:textId="77777777" w:rsidR="006118A4" w:rsidRDefault="006118A4" w:rsidP="00925720">
                        <w:r>
                          <w:rPr>
                            <w:rFonts w:ascii="Liberation Sans" w:eastAsia="Liberation Sans" w:hAnsi="Liberation Sans" w:cs="Liberation Sans"/>
                            <w:sz w:val="20"/>
                          </w:rPr>
                          <w:t>Besitzhistorie</w:t>
                        </w:r>
                      </w:p>
                    </w:txbxContent>
                  </v:textbox>
                </v:rect>
                <v:shape id="Shape 806" o:spid="_x0000_s1234" style="position:absolute;left:11350;top:61405;width:14854;height:4672;visibility:visible;mso-wrap-style:square;v-text-anchor:top" coordsize="1485367,467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" path="m742683,v410401,,742684,104749,742684,233997c1485367,362877,1153084,467271,742683,467271,332283,467271,,362877,,233997,,104749,332283,,742683,xe" fillcolor="#7acff5" stroked="f" strokeweight="0">
                  <v:stroke miterlimit="83231f" joinstyle="miter"/>
                  <v:path arrowok="t" textboxrect="0,0,1485367,467271"/>
                </v:shape>
                <v:shape id="Shape 807" o:spid="_x0000_s1235" style="position:absolute;left:11350;top:61405;width:14854;height:4672;visibility:visible;mso-wrap-style:square;v-text-anchor:top" coordsize="1485367,467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" path="m1485367,233997v,128880,-332283,233274,-742684,233274c332283,467271,,362877,,233997,,104749,332283,,742683,v410401,,742684,104749,742684,233997xe" filled="f" strokeweight=".32mm">
                  <v:path arrowok="t" textboxrect="0,0,1485367,467271"/>
                </v:shape>
                <v:rect id="Rectangle 808" o:spid="_x0000_s1236" style="position:absolute;left:19889;top:4790;width:7016;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0F46DC03" w14:textId="77777777" w:rsidR="006118A4" w:rsidRDefault="006118A4" w:rsidP="00925720">
                        <w:r>
                          <w:rPr>
                            <w:rFonts w:ascii="Liberation Sans" w:eastAsia="Liberation Sans" w:hAnsi="Liberation Sans" w:cs="Liberation Sans"/>
                            <w:sz w:val="20"/>
                          </w:rPr>
                          <w:t>erweitern</w:t>
                        </w:r>
                      </w:p>
                    </w:txbxContent>
                  </v:textbox>
                </v:rect>
                <v:shape id="Shape 809" o:spid="_x0000_s1237" style="position:absolute;left:27838;top:61405;width:18015;height:4672;visibility:visible;mso-wrap-style:square;v-text-anchor:top" coordsize="1801444,467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" path="m900367,v497878,,901077,104749,901077,233997c1801444,362877,1398245,467271,900367,467271,403200,467271,,362877,,233997,,104749,403200,,900367,xe" fillcolor="#7acff5" stroked="f" strokeweight="0">
                  <v:stroke miterlimit="83231f" joinstyle="miter"/>
                  <v:path arrowok="t" textboxrect="0,0,1801444,467271"/>
                </v:shape>
                <v:shape id="Shape 810" o:spid="_x0000_s1238" style="position:absolute;left:27838;top:61405;width:18015;height:4672;visibility:visible;mso-wrap-style:square;v-text-anchor:top" coordsize="1801444,467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" path="m1801444,233997v,128880,-403199,233274,-901077,233274c403200,467271,,362877,,233997,,104749,403200,,900367,v497878,,901077,104749,901077,233997xe" filled="f" strokeweight=".32mm">
                  <v:path arrowok="t" textboxrect="0,0,1801444,467271"/>
                </v:shape>
                <v:rect id="Rectangle 811" o:spid="_x0000_s1239" style="position:absolute;left:11924;top:62878;width:15914;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14:paraId="2C732B5E" w14:textId="77777777" w:rsidR="006118A4" w:rsidRDefault="006118A4" w:rsidP="00925720">
                        <w:r>
                          <w:rPr>
                            <w:rFonts w:ascii="Liberation Sans" w:eastAsia="Liberation Sans" w:hAnsi="Liberation Sans" w:cs="Liberation Sans"/>
                            <w:sz w:val="20"/>
                          </w:rPr>
                          <w:t>Besitzhistorie ändern</w:t>
                        </w:r>
                      </w:p>
                    </w:txbxContent>
                  </v:textbox>
                </v:rect>
                <v:shape id="Shape 812" o:spid="_x0000_s1240" style="position:absolute;left:16379;top:22413;width:20700;height:4673;visibility:visible;mso-wrap-style:square;v-text-anchor:top" coordsize="2069999,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" path="m1034999,v571691,,1035000,104407,1035000,233642c2069999,362521,1606690,467284,1034999,467284,463322,467284,,362521,,233642,,104407,463322,,1034999,xe" fillcolor="#7acff5" stroked="f" strokeweight="0">
                  <v:stroke miterlimit="83231f" joinstyle="miter"/>
                  <v:path arrowok="t" textboxrect="0,0,2069999,467284"/>
                </v:shape>
                <v:shape id="Shape 813" o:spid="_x0000_s1241" style="position:absolute;left:16379;top:22413;width:20700;height:4673;visibility:visible;mso-wrap-style:square;v-text-anchor:top" coordsize="2069999,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" path="m2069999,233642v,128879,-463309,233642,-1035000,233642c463322,467284,,362521,,233642,,104407,463322,,1034999,v571691,,1035000,104407,1035000,233642xe" filled="f" strokeweight=".32mm">
                  <v:path arrowok="t" textboxrect="0,0,2069999,467284"/>
                </v:shape>
                <v:rect id="Rectangle 814" o:spid="_x0000_s1242" style="position:absolute;left:28824;top:62710;width:19707;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" filled="f" stroked="f">
                  <v:textbox inset="0,0,0,0">
                    <w:txbxContent>
                      <w:p w14:paraId="59538B8A" w14:textId="77777777" w:rsidR="006118A4" w:rsidRDefault="006118A4" w:rsidP="00925720">
                        <w:r>
                          <w:rPr>
                            <w:rFonts w:ascii="Liberation Sans" w:eastAsia="Liberation Sans" w:hAnsi="Liberation Sans" w:cs="Liberation Sans"/>
                            <w:sz w:val="20"/>
                          </w:rPr>
                          <w:t>Geschichtshistorie ändern</w:t>
                        </w:r>
                      </w:p>
                    </w:txbxContent>
                  </v:textbox>
                </v:rect>
                <v:shape id="Shape 815" o:spid="_x0000_s1243" style="position:absolute;left:14742;top:41094;width:23860;height:4672;visibility:visible;mso-wrap-style:square;v-text-anchor:top" coordsize="2386076,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" path="m1192682,v659156,,1193394,104394,1193394,233274c2386076,362153,1851838,467284,1192682,467284,533883,467284,,362153,,233274,,104394,533883,,1192682,xe" fillcolor="#7acff5" stroked="f" strokeweight="0">
                  <v:stroke miterlimit="83231f" joinstyle="miter"/>
                  <v:path arrowok="t" textboxrect="0,0,2386076,467284"/>
                </v:shape>
                <v:shape id="Shape 816" o:spid="_x0000_s1244" style="position:absolute;left:14742;top:41094;width:23860;height:4672;visibility:visible;mso-wrap-style:square;v-text-anchor:top" coordsize="2386076,46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" path="m2386076,233274v,128879,-534238,234010,-1193394,234010c533883,467284,,362153,,233274,,104394,533883,,1192682,v659156,,1193394,104394,1193394,233274xe" filled="f" strokeweight=".32mm">
                  <v:path arrowok="t" textboxrect="0,0,2386076,467284"/>
                </v:shape>
                <v:rect id="Rectangle 817" o:spid="_x0000_s1245" style="position:absolute;left:18021;top:24057;width:226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" filled="f" stroked="f">
                  <v:textbox inset="0,0,0,0">
                    <w:txbxContent>
                      <w:p w14:paraId="751D1787" w14:textId="77777777" w:rsidR="006118A4" w:rsidRDefault="006118A4" w:rsidP="00925720">
                        <w:r>
                          <w:rPr>
                            <w:rFonts w:ascii="Liberation Sans" w:eastAsia="Liberation Sans" w:hAnsi="Liberation Sans" w:cs="Liberation Sans"/>
                            <w:sz w:val="20"/>
                          </w:rPr>
                          <w:t>Besitzhistorieneintrag löschen</w:t>
                        </w:r>
                      </w:p>
                    </w:txbxContent>
                  </v:textbox>
                </v:rect>
                <v:shape id="Shape 818" o:spid="_x0000_s1246" style="position:absolute;left:943;top:30470;width:1757;height:1753;visibility:visible;mso-wrap-style:square;v-text-anchor:top" coordsize="175679,175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" path="m87478,v48603,,88201,39243,88201,87490c175679,136080,136081,175323,87478,175323,39243,175323,,136080,,87490,,39243,39243,,87478,xe" fillcolor="#7acff5" stroked="f" strokeweight="0">
                  <v:stroke miterlimit="83231f" joinstyle="miter"/>
                  <v:path arrowok="t" textboxrect="0,0,175679,175323"/>
                </v:shape>
                <v:shape id="Shape 819" o:spid="_x0000_s1247" style="position:absolute;left:943;top:30470;width:1757;height:1753;visibility:visible;mso-wrap-style:square;v-text-anchor:top" coordsize="175679,175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" path="m175679,87490v,48590,-39598,87833,-88201,87833c39243,175323,,136080,,87490,,39243,39243,,87478,v48603,,88201,39243,88201,87490xe" filled="f" strokeweight=".32mm">
                  <v:path arrowok="t" textboxrect="0,0,175679,175323"/>
                </v:shape>
                <v:shape id="Shape 820" o:spid="_x0000_s1248" style="position:absolute;left:1875;top:32220;width:0;height:2919;visibility:visible;mso-wrap-style:square;v-text-anchor:top" coordsize="0,29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" path="m,l,291960e" filled="f" strokeweight=".32mm">
                  <v:path arrowok="t" textboxrect="0,0,0,291960"/>
                </v:shape>
                <v:shape id="Shape 821" o:spid="_x0000_s1249" style="position:absolute;left:122;top:33271;width:3510;height:0;visibility:visible;mso-wrap-style:square;v-text-anchor:top" coordsize="351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" path="m,l351003,e" filled="f" strokeweight=".32mm">
                  <v:path arrowok="t" textboxrect="0,0,351003,0"/>
                </v:shape>
                <v:shape id="Shape 822" o:spid="_x0000_s1250" style="position:absolute;left:122;top:35139;width:1757;height:2340;visibility:visible;mso-wrap-style:square;v-text-anchor:top" coordsize="175679,23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" path="m175679,l,233997e" filled="f" strokeweight=".32mm">
                  <v:path arrowok="t" textboxrect="0,0,175679,233997"/>
                </v:shape>
                <v:shape id="Shape 823" o:spid="_x0000_s1251" style="position:absolute;left:1875;top:35139;width:1761;height:2340;visibility:visible;mso-wrap-style:square;v-text-anchor:top" coordsize="176047,23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" path="m,l176047,233997e" filled="f" strokeweight=".32mm">
                  <v:path arrowok="t" textboxrect="0,0,176047,233997"/>
                </v:shape>
                <v:shape id="Shape 824" o:spid="_x0000_s1252" style="position:absolute;left:943;top:14007;width:1757;height:1757;visibility:visible;mso-wrap-style:square;v-text-anchor:top" coordsize="175679,175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" path="m87478,v48603,,88201,39598,88201,87846c175679,136436,136081,175678,87478,175678,39243,175678,,136436,,87846,,39598,39243,,87478,xe" fillcolor="#7acff5" stroked="f" strokeweight="0">
                  <v:stroke miterlimit="83231f" joinstyle="miter"/>
                  <v:path arrowok="t" textboxrect="0,0,175679,175678"/>
                </v:shape>
                <v:shape id="Shape 825" o:spid="_x0000_s1253" style="position:absolute;left:943;top:14007;width:1757;height:1757;visibility:visible;mso-wrap-style:square;v-text-anchor:top" coordsize="175679,175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" path="m175679,87846v,48590,-39598,87832,-88201,87832c39243,175678,,136436,,87846,,39598,39243,,87478,v48603,,88201,39598,88201,87846xe" filled="f" strokeweight=".32mm">
                  <v:path arrowok="t" textboxrect="0,0,175679,175678"/>
                </v:shape>
                <v:shape id="Shape 826" o:spid="_x0000_s1254" style="position:absolute;left:1875;top:15760;width:0;height:2916;visibility:visible;mso-wrap-style:square;v-text-anchor:top" coordsize="0,291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" path="m,l,291592e" filled="f" strokeweight=".32mm">
                  <v:path arrowok="t" textboxrect="0,0,0,291592"/>
                </v:shape>
                <v:shape id="Shape 827" o:spid="_x0000_s1255" style="position:absolute;left:122;top:16808;width:3510;height:0;visibility:visible;mso-wrap-style:square;v-text-anchor:top" coordsize="351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" path="m,l351003,e" filled="f" strokeweight=".32mm">
                  <v:path arrowok="t" textboxrect="0,0,351003,0"/>
                </v:shape>
                <v:shape id="Shape 828" o:spid="_x0000_s1256" style="position:absolute;left:122;top:18676;width:1757;height:2340;visibility:visible;mso-wrap-style:square;v-text-anchor:top" coordsize="175679,234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" path="m175679,l,234011e" filled="f" strokeweight=".32mm">
                  <v:path arrowok="t" textboxrect="0,0,175679,234011"/>
                </v:shape>
                <v:shape id="Shape 829" o:spid="_x0000_s1257" style="position:absolute;left:1875;top:18676;width:1761;height:2340;visibility:visible;mso-wrap-style:square;v-text-anchor:top" coordsize="176047,234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" path="m,l176047,234011e" filled="f" strokeweight=".32mm">
                  <v:path arrowok="t" textboxrect="0,0,176047,234011"/>
                </v:shape>
                <v:rect id="Rectangle 830" o:spid="_x0000_s1258" style="position:absolute;left:15627;top:42475;width:2643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" filled="f" stroked="f">
                  <v:textbox inset="0,0,0,0">
                    <w:txbxContent>
                      <w:p w14:paraId="781C938B" w14:textId="77777777" w:rsidR="006118A4" w:rsidRDefault="006118A4" w:rsidP="00925720">
                        <w:r>
                          <w:rPr>
                            <w:rFonts w:ascii="Liberation Sans" w:eastAsia="Liberation Sans" w:hAnsi="Liberation Sans" w:cs="Liberation Sans"/>
                            <w:sz w:val="20"/>
                          </w:rPr>
                          <w:t>Geschichtshistorieneintrag löschen</w:t>
                        </w:r>
                      </w:p>
                    </w:txbxContent>
                  </v:textbox>
                </v:rect>
                <v:rect id="Rectangle 831" o:spid="_x0000_s1259" style="position:absolute;left:471;top:37709;width:360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" filled="f" stroked="f">
                  <v:textbox inset="0,0,0,0">
                    <w:txbxContent>
                      <w:p w14:paraId="7B554549" w14:textId="77777777" w:rsidR="006118A4" w:rsidRDefault="006118A4" w:rsidP="00925720">
                        <w:r>
                          <w:rPr>
                            <w:rFonts w:ascii="Liberation Sans" w:eastAsia="Liberation Sans" w:hAnsi="Liberation Sans" w:cs="Liberation Sans"/>
                            <w:sz w:val="20"/>
                          </w:rPr>
                          <w:t>User</w:t>
                        </w:r>
                      </w:p>
                    </w:txbxContent>
                  </v:textbox>
                </v:rect>
                <v:shape id="Shape 832" o:spid="_x0000_s1260" style="position:absolute;left:39067;top:17510;width:12751;height:17514;visibility:visible;mso-wrap-style:square;v-text-anchor:top" coordsize="1275118,1751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" path="m,l1275118,1751406e" filled="f" strokeweight=".32mm">
                  <v:path arrowok="t" textboxrect="0,0,1275118,1751406"/>
                </v:shape>
                <v:shape id="Shape 833" o:spid="_x0000_s1261" style="position:absolute;left:51577;top:33505;width:241;height:1519;visibility:visible;mso-wrap-style:square;v-text-anchor:top" coordsize="24117,15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" path="m24117,151918l,e" filled="f" strokeweight=".32mm">
                  <v:path arrowok="t" textboxrect="0,0,24117,151918"/>
                </v:shape>
                <v:shape id="Shape 834" o:spid="_x0000_s1262" style="position:absolute;left:50410;top:34322;width:1408;height:702;visibility:visible;mso-wrap-style:square;v-text-anchor:top" coordsize="140767,7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" path="m140767,70206l,e" filled="f" strokeweight=".32mm">
                  <v:path arrowok="t" textboxrect="0,0,140767,70206"/>
                </v:shape>
                <v:shape id="Shape 835" o:spid="_x0000_s1263" style="position:absolute;left:37897;top:37357;width:14036;height:14015;visibility:visible;mso-wrap-style:square;v-text-anchor:top" coordsize="1403642,140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" path="m,1401483l1403642,e" filled="f" strokeweight=".32mm">
                  <v:path arrowok="t" textboxrect="0,0,1403642,1401483"/>
                </v:shape>
                <v:shape id="Shape 836" o:spid="_x0000_s1264" style="position:absolute;left:50410;top:37357;width:1523;height:352;visibility:visible;mso-wrap-style:square;v-text-anchor:top" coordsize="152286,35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" path="m152286,l,35281e" filled="f" strokeweight=".32mm">
                  <v:path arrowok="t" textboxrect="0,0,152286,35281"/>
                </v:shape>
                <v:shape id="Shape 837" o:spid="_x0000_s1265" style="position:absolute;left:51462;top:37357;width:471;height:1404;visibility:visible;mso-wrap-style:square;v-text-anchor:top" coordsize="47155,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" path="m47155,l,140398e" filled="f" strokeweight=".32mm">
                  <v:path arrowok="t" textboxrect="0,0,47155,140398"/>
                </v:shape>
                <v:shape id="Shape 838" o:spid="_x0000_s1266" style="position:absolute;left:3747;top:17625;width:10645;height:14130;visibility:visible;mso-wrap-style:square;v-text-anchor:top" coordsize="1064514,141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" path="m,1413002l1064514,e" filled="f" strokeweight=".32mm">
                  <v:path arrowok="t" textboxrect="0,0,1064514,1413002"/>
                </v:shape>
                <v:shape id="Shape 839" o:spid="_x0000_s1267" style="position:absolute;left:12985;top:17625;width:1407;height:590;visibility:visible;mso-wrap-style:square;v-text-anchor:top" coordsize="140754,5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" path="m140754,l,59042e" filled="f" strokeweight=".32mm">
                  <v:path arrowok="t" textboxrect="0,0,140754,59042"/>
                </v:shape>
                <v:shape id="Shape 840" o:spid="_x0000_s1268" style="position:absolute;left:14155;top:17625;width:237;height:1408;visibility:visible;mso-wrap-style:square;v-text-anchor:top" coordsize="23762,1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" path="m23762,l,140767e" filled="f" strokeweight=".32mm">
                  <v:path arrowok="t" textboxrect="0,0,23762,140767"/>
                </v:shape>
                <v:shape id="Shape 841" o:spid="_x0000_s1269" style="position:absolute;left:4683;top:39459;width:10645;height:12028;visibility:visible;mso-wrap-style:square;v-text-anchor:top" coordsize="1064514,1202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" path="m,l1064514,1202753e" filled="f" strokeweight=".32mm">
                  <v:path arrowok="t" textboxrect="0,0,1064514,1202753"/>
                </v:shape>
                <v:shape id="Shape 842" o:spid="_x0000_s1270" style="position:absolute;left:14975;top:49964;width:353;height:1523;visibility:visible;mso-wrap-style:square;v-text-anchor:top" coordsize="35281,15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" path="m35281,152273l,e" filled="f" strokeweight=".32mm">
                  <v:path arrowok="t" textboxrect="0,0,35281,152273"/>
                </v:shape>
                <v:shape id="Shape 843" o:spid="_x0000_s1271" style="position:absolute;left:13806;top:50781;width:1522;height:706;visibility:visible;mso-wrap-style:square;v-text-anchor:top" coordsize="152273,70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" path="m152273,70561l,e" filled="f" strokeweight=".32mm">
                  <v:path arrowok="t" textboxrect="0,0,152273,70561"/>
                </v:shape>
                <v:shape id="Shape 844" o:spid="_x0000_s1272" style="position:absolute;left:3632;top:34088;width:7718;height:0;visibility:visible;mso-wrap-style:square;v-text-anchor:top" coordsize="771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" path="m,l771830,e" filled="f" strokeweight=".32mm">
                  <v:path arrowok="t" textboxrect="0,0,771830,0"/>
                </v:shape>
                <v:shape id="Shape 845" o:spid="_x0000_s1273" style="position:absolute;left:9946;top:33386;width:1408;height:706;visibility:visible;mso-wrap-style:square;v-text-anchor:top" coordsize="140767,70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" path="m140767,70561l,e" filled="f" strokeweight=".32mm">
                  <v:path arrowok="t" textboxrect="0,0,140767,70561"/>
                </v:shape>
                <v:shape id="Shape 846" o:spid="_x0000_s1274" style="position:absolute;left:9946;top:34088;width:1408;height:702;visibility:visible;mso-wrap-style:square;v-text-anchor:top" coordsize="140767,7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" path="m140767,l,70193e" filled="f" strokeweight=".32mm">
                  <v:path arrowok="t" textboxrect="0,0,140767,70193"/>
                </v:shape>
                <v:shape id="Shape 847" o:spid="_x0000_s1275" style="position:absolute;left:22575;top:6886;width:0;height:4785;visibility:visible;mso-wrap-style:square;v-text-anchor:top" coordsize="0,47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" path="m,l,478434e" filled="f" strokeweight=".32mm">
                  <v:path arrowok="t" textboxrect="0,0,0,478434"/>
                </v:shape>
                <v:shape id="Shape 848" o:spid="_x0000_s1276" style="position:absolute;left:22575;top:10270;width:706;height:1404;visibility:visible;mso-wrap-style:square;v-text-anchor:top" coordsize="70561,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" path="m,140398l70561,e" filled="f" strokeweight=".32mm">
                  <v:path arrowok="t" textboxrect="0,0,70561,140398"/>
                </v:shape>
                <v:shape id="Shape 849" o:spid="_x0000_s1277" style="position:absolute;left:21873;top:10270;width:706;height:1404;visibility:visible;mso-wrap-style:square;v-text-anchor:top" coordsize="70561,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" path="m70561,140398l,e" filled="f" strokeweight=".32mm">
                  <v:path arrowok="t" textboxrect="0,0,70561,140398"/>
                </v:shape>
                <v:shape id="Shape 850" o:spid="_x0000_s1278" style="position:absolute;left:39884;top:7588;width:0;height:6653;visibility:visible;mso-wrap-style:square;v-text-anchor:top" coordsize="0,66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" path="m,l,665290e" filled="f" strokeweight=".32mm">
                  <v:path arrowok="t" textboxrect="0,0,0,665290"/>
                </v:shape>
                <v:shape id="Shape 851" o:spid="_x0000_s1279" style="position:absolute;left:39884;top:12841;width:705;height:1404;visibility:visible;mso-wrap-style:square;v-text-anchor:top" coordsize="70561,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" path="m,140398l70561,e" filled="f" strokeweight=".32mm">
                  <v:path arrowok="t" textboxrect="0,0,70561,140398"/>
                </v:shape>
                <v:shape id="Shape 852" o:spid="_x0000_s1280" style="position:absolute;left:39182;top:12841;width:706;height:1404;visibility:visible;mso-wrap-style:square;v-text-anchor:top" coordsize="70561,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" path="m70561,140398l,e" filled="f" strokeweight=".32mm">
                  <v:path arrowok="t" textboxrect="0,0,70561,140398"/>
                </v:shape>
                <v:shape id="Shape 853" o:spid="_x0000_s1281" style="position:absolute;left:19184;top:56970;width:0;height:4435;visibility:visible;mso-wrap-style:square;v-text-anchor:top" coordsize="0,443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" path="m,443522l,e" filled="f" strokeweight=".32mm">
                  <v:path arrowok="t" textboxrect="0,0,0,443522"/>
                </v:shape>
                <v:shape id="Shape 854" o:spid="_x0000_s1282" style="position:absolute;left:18482;top:56970;width:706;height:1404;visibility:visible;mso-wrap-style:square;v-text-anchor:top" coordsize="70561,14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" path="m70561,l,140399e" filled="f" strokeweight=".32mm">
                  <v:path arrowok="t" textboxrect="0,0,70561,140399"/>
                </v:shape>
                <v:shape id="Shape 855" o:spid="_x0000_s1283" style="position:absolute;left:19184;top:56970;width:705;height:1404;visibility:visible;mso-wrap-style:square;v-text-anchor:top" coordsize="70561,14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" path="m,l70561,140399e" filled="f" strokeweight=".32mm">
                  <v:path arrowok="t" textboxrect="0,0,70561,140399"/>
                </v:shape>
                <v:shape id="Shape 856" o:spid="_x0000_s1284" style="position:absolute;left:36727;top:56267;width:0;height:5138;visibility:visible;mso-wrap-style:square;v-text-anchor:top" coordsize="0,513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" path="m,513728l,e" filled="f" strokeweight=".32mm">
                  <v:path arrowok="t" textboxrect="0,0,0,513728"/>
                </v:shape>
                <v:shape id="Shape 857" o:spid="_x0000_s1285" style="position:absolute;left:36025;top:56267;width:705;height:1408;visibility:visible;mso-wrap-style:square;v-text-anchor:top" coordsize="70561,1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" path="m70561,l,140767e" filled="f" strokeweight=".32mm">
                  <v:path arrowok="t" textboxrect="0,0,70561,140767"/>
                </v:shape>
                <v:shape id="Shape 858" o:spid="_x0000_s1286" style="position:absolute;left:36727;top:56267;width:705;height:1408;visibility:visible;mso-wrap-style:square;v-text-anchor:top" coordsize="70548,1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" path="m,l70548,140767e" filled="f" strokeweight=".32mm">
                  <v:path arrowok="t" textboxrect="0,0,70548,140767"/>
                </v:shape>
                <v:shape id="Shape 859" o:spid="_x0000_s1287" style="position:absolute;left:26668;top:38408;width:0;height:2686;visibility:visible;mso-wrap-style:square;v-text-anchor:top" coordsize="0,268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" path="m,268567l,e" filled="f" strokeweight=".32mm">
                  <v:path arrowok="t" textboxrect="0,0,0,268567"/>
                </v:shape>
                <v:shape id="Shape 860" o:spid="_x0000_s1288" style="position:absolute;left:25966;top:38408;width:706;height:1404;visibility:visible;mso-wrap-style:square;v-text-anchor:top" coordsize="70561,140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" path="m70561,l,140411e" filled="f" strokeweight=".32mm">
                  <v:path arrowok="t" textboxrect="0,0,70561,140411"/>
                </v:shape>
                <v:shape id="Shape 861" o:spid="_x0000_s1289" style="position:absolute;left:26668;top:38408;width:706;height:1404;visibility:visible;mso-wrap-style:square;v-text-anchor:top" coordsize="70549,140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" path="m,l70549,140411e" filled="f" strokeweight=".32mm">
                  <v:path arrowok="t" textboxrect="0,0,70549,140411"/>
                </v:shape>
                <v:shape id="Shape 862" o:spid="_x0000_s1290" style="position:absolute;left:1641;top:22996;width:0;height:7355;visibility:visible;mso-wrap-style:square;v-text-anchor:top" coordsize="0,73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" path="m,735483l,e" filled="f" strokeweight=".32mm">
                  <v:path arrowok="t" textboxrect="0,0,0,735483"/>
                </v:shape>
                <v:shape id="Shape 863" o:spid="_x0000_s1291" style="position:absolute;left:943;top:28951;width:1404;height:1404;visibility:visible;mso-wrap-style:square;v-text-anchor:top" coordsize="140399,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" path="m,l140399,,70193,140398,,xe" stroked="f" strokeweight="0">
                  <v:stroke miterlimit="83231f" joinstyle="miter"/>
                  <v:path arrowok="t" textboxrect="0,0,140399,140398"/>
                </v:shape>
                <v:shape id="Shape 864" o:spid="_x0000_s1292" style="position:absolute;left:943;top:28951;width:1404;height:1404;visibility:visible;mso-wrap-style:square;v-text-anchor:top" coordsize="140399,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" path="m70193,140398l140399,,,,70193,140398xe" filled="f" strokeweight=".32mm">
                  <v:path arrowok="t" textboxrect="0,0,140399,140398"/>
                </v:shape>
                <v:shape id="Shape 865" o:spid="_x0000_s1293" style="position:absolute;left:26668;top:27082;width:0;height:2686;visibility:visible;mso-wrap-style:square;v-text-anchor:top" coordsize="0,268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" path="m,l,268567e" filled="f" strokeweight=".32mm">
                  <v:path arrowok="t" textboxrect="0,0,0,268567"/>
                </v:shape>
                <v:shape id="Shape 866" o:spid="_x0000_s1294" style="position:absolute;left:26668;top:28367;width:706;height:1404;visibility:visible;mso-wrap-style:square;v-text-anchor:top" coordsize="70549,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" path="m,140398l70549,e" filled="f" strokeweight=".32mm">
                  <v:path arrowok="t" textboxrect="0,0,70549,140398"/>
                </v:shape>
                <v:shape id="Shape 867" o:spid="_x0000_s1295" style="position:absolute;left:25966;top:28367;width:706;height:1404;visibility:visible;mso-wrap-style:square;v-text-anchor:top" coordsize="70561,14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" path="m70561,140398l,e" filled="f" strokeweight=".32mm">
                  <v:path arrowok="t" textboxrect="0,0,70561,140398"/>
                </v:shape>
                <v:rect id="Rectangle 868" o:spid="_x0000_s1296" style="position:absolute;top:21249;width:48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" filled="f" stroked="f">
                  <v:textbox inset="0,0,0,0">
                    <w:txbxContent>
                      <w:p w14:paraId="11500339" w14:textId="77777777" w:rsidR="006118A4" w:rsidRDefault="006118A4" w:rsidP="00925720">
                        <w:r>
                          <w:rPr>
                            <w:rFonts w:ascii="Liberation Sans" w:eastAsia="Liberation Sans" w:hAnsi="Liberation Sans" w:cs="Liberation Sans"/>
                            <w:sz w:val="20"/>
                          </w:rPr>
                          <w:t>Admin</w:t>
                        </w:r>
                      </w:p>
                    </w:txbxContent>
                  </v:textbox>
                </v:rect>
                <v:rect id="Rectangle 41720" o:spid="_x0000_s1297" style="position:absolute;left:29235;top:27564;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" filled="f" stroked="f">
                  <v:textbox inset="0,0,0,0">
                    <w:txbxContent>
                      <w:p w14:paraId="4598655E" w14:textId="77777777" w:rsidR="006118A4" w:rsidRDefault="006118A4" w:rsidP="00925720">
                        <w:r>
                          <w:rPr>
                            <w:rFonts w:ascii="Liberation Sans" w:eastAsia="Liberation Sans" w:hAnsi="Liberation Sans" w:cs="Liberation Sans"/>
                            <w:sz w:val="20"/>
                          </w:rPr>
                          <w:t>&lt;&lt;</w:t>
                        </w:r>
                      </w:p>
                    </w:txbxContent>
                  </v:textbox>
                </v:rect>
                <v:rect id="Rectangle 41724" o:spid="_x0000_s1298" style="position:absolute;left:30729;top:27564;width:5296;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" filled="f" stroked="f">
                  <v:textbox inset="0,0,0,0">
                    <w:txbxContent>
                      <w:p w14:paraId="0275A1D1" w14:textId="77777777" w:rsidR="006118A4" w:rsidRDefault="006118A4" w:rsidP="00925720">
                        <w:r>
                          <w:rPr>
                            <w:rFonts w:ascii="Liberation Sans" w:eastAsia="Liberation Sans" w:hAnsi="Liberation Sans" w:cs="Liberation Sans"/>
                            <w:sz w:val="20"/>
                          </w:rPr>
                          <w:t>Extend</w:t>
                        </w:r>
                      </w:p>
                    </w:txbxContent>
                  </v:textbox>
                </v:rect>
                <v:rect id="Rectangle 41722" o:spid="_x0000_s1299" style="position:absolute;left:35417;top:27480;width:2370;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" filled="f" stroked="f">
                  <v:textbox inset="0,0,0,0">
                    <w:txbxContent>
                      <w:p w14:paraId="75CD7A28" w14:textId="77777777" w:rsidR="006118A4" w:rsidRDefault="006118A4" w:rsidP="00925720">
                        <w:r>
                          <w:rPr>
                            <w:rFonts w:ascii="Liberation Sans" w:eastAsia="Liberation Sans" w:hAnsi="Liberation Sans" w:cs="Liberation Sans"/>
                            <w:sz w:val="20"/>
                          </w:rPr>
                          <w:t>&gt;&gt;</w:t>
                        </w:r>
                      </w:p>
                    </w:txbxContent>
                  </v:textbox>
                </v:rect>
                <v:rect id="Rectangle 41732" o:spid="_x0000_s1300" style="position:absolute;left:30971;top:39235;width:528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" filled="f" stroked="f">
                  <v:textbox inset="0,0,0,0">
                    <w:txbxContent>
                      <w:p w14:paraId="66D44951" w14:textId="77777777" w:rsidR="006118A4" w:rsidRDefault="006118A4" w:rsidP="00925720">
                        <w:r>
                          <w:rPr>
                            <w:rFonts w:ascii="Liberation Sans" w:eastAsia="Liberation Sans" w:hAnsi="Liberation Sans" w:cs="Liberation Sans"/>
                            <w:sz w:val="20"/>
                          </w:rPr>
                          <w:t>Extend</w:t>
                        </w:r>
                      </w:p>
                    </w:txbxContent>
                  </v:textbox>
                </v:rect>
                <v:rect id="Rectangle 41731" o:spid="_x0000_s1301" style="position:absolute;left:35674;top:39189;width:19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" filled="f" stroked="f">
                  <v:textbox inset="0,0,0,0">
                    <w:txbxContent>
                      <w:p w14:paraId="790D91D9" w14:textId="77777777" w:rsidR="006118A4" w:rsidRDefault="006118A4" w:rsidP="00925720">
                        <w:r>
                          <w:rPr>
                            <w:rFonts w:ascii="Liberation Sans" w:eastAsia="Liberation Sans" w:hAnsi="Liberation Sans" w:cs="Liberation Sans"/>
                            <w:sz w:val="20"/>
                          </w:rPr>
                          <w:t>&gt;&gt;</w:t>
                        </w:r>
                      </w:p>
                    </w:txbxContent>
                  </v:textbox>
                </v:rect>
                <v:rect id="Rectangle 41729" o:spid="_x0000_s1302" style="position:absolute;left:29476;top:39235;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" filled="f" stroked="f">
                  <v:textbox inset="0,0,0,0">
                    <w:txbxContent>
                      <w:p w14:paraId="18A1217A" w14:textId="77777777" w:rsidR="006118A4" w:rsidRDefault="006118A4" w:rsidP="00925720">
                        <w:r>
                          <w:rPr>
                            <w:rFonts w:ascii="Liberation Sans" w:eastAsia="Liberation Sans" w:hAnsi="Liberation Sans" w:cs="Liberation Sans"/>
                            <w:sz w:val="20"/>
                          </w:rPr>
                          <w:t>&lt;&lt;</w:t>
                        </w:r>
                      </w:p>
                    </w:txbxContent>
                  </v:textbox>
                </v:rect>
                <v:rect id="Rectangle 41739" o:spid="_x0000_s1303" style="position:absolute;left:37544;top:58729;width:1987;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" filled="f" stroked="f">
                  <v:textbox inset="0,0,0,0">
                    <w:txbxContent>
                      <w:p w14:paraId="788E11AB" w14:textId="77777777" w:rsidR="006118A4" w:rsidRDefault="006118A4" w:rsidP="00925720">
                        <w:r>
                          <w:rPr>
                            <w:rFonts w:ascii="Liberation Sans" w:eastAsia="Liberation Sans" w:hAnsi="Liberation Sans" w:cs="Liberation Sans"/>
                            <w:sz w:val="20"/>
                          </w:rPr>
                          <w:t>&lt;&lt;</w:t>
                        </w:r>
                      </w:p>
                    </w:txbxContent>
                  </v:textbox>
                </v:rect>
                <v:rect id="Rectangle 41741" o:spid="_x0000_s1304" style="position:absolute;left:39038;top:58729;width:5296;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u1xgAAANwAAAAPAAAAZHJzL2Rvd25yZXYueG1sRI9Ba8JA&#10;FITvBf/D8oTe6qYR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3jZLtcYAAADcAAAA&#10;DwAAAAAAAAAAAAAAAAAHAgAAZHJzL2Rvd25yZXYueG1sUEsFBgAAAAADAAMAtwAAAPoCAAAAAA==&#10;" filled="f" stroked="f">
                  <v:textbox inset="0,0,0,0">
                    <w:txbxContent>
                      <w:p w14:paraId="7D48D0D7" w14:textId="77777777" w:rsidR="006118A4" w:rsidRDefault="006118A4" w:rsidP="00925720">
                        <w:r>
                          <w:rPr>
                            <w:rFonts w:ascii="Liberation Sans" w:eastAsia="Liberation Sans" w:hAnsi="Liberation Sans" w:cs="Liberation Sans"/>
                            <w:sz w:val="20"/>
                          </w:rPr>
                          <w:t>Extend</w:t>
                        </w:r>
                      </w:p>
                    </w:txbxContent>
                  </v:textbox>
                </v:rect>
                <v:rect id="Rectangle 41740" o:spid="_x0000_s1305" style="position:absolute;left:43597;top:58729;width:1987;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4uxgAAANwAAAAPAAAAZHJzL2Rvd25yZXYueG1sRI9Ba8JA&#10;FITvBf/D8oTemk0r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sXruLsYAAADcAAAA&#10;DwAAAAAAAAAAAAAAAAAHAgAAZHJzL2Rvd25yZXYueG1sUEsFBgAAAAADAAMAtwAAAPoCAAAAAA==&#10;" filled="f" stroked="f">
                  <v:textbox inset="0,0,0,0">
                    <w:txbxContent>
                      <w:p w14:paraId="6D80D4E5" w14:textId="77777777" w:rsidR="006118A4" w:rsidRDefault="006118A4" w:rsidP="00925720">
                        <w:r>
                          <w:rPr>
                            <w:rFonts w:ascii="Liberation Sans" w:eastAsia="Liberation Sans" w:hAnsi="Liberation Sans" w:cs="Liberation Sans"/>
                            <w:sz w:val="20"/>
                          </w:rPr>
                          <w:t>&gt;&gt;</w:t>
                        </w:r>
                      </w:p>
                    </w:txbxContent>
                  </v:textbox>
                </v:rect>
                <v:rect id="Rectangle 41736" o:spid="_x0000_s1306" style="position:absolute;left:10469;top:59020;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14:paraId="02743AB9" w14:textId="77777777" w:rsidR="006118A4" w:rsidRDefault="006118A4" w:rsidP="00925720">
                        <w:r>
                          <w:rPr>
                            <w:rFonts w:ascii="Liberation Sans" w:eastAsia="Liberation Sans" w:hAnsi="Liberation Sans" w:cs="Liberation Sans"/>
                            <w:sz w:val="20"/>
                          </w:rPr>
                          <w:t>&lt;&lt;</w:t>
                        </w:r>
                      </w:p>
                    </w:txbxContent>
                  </v:textbox>
                </v:rect>
                <v:rect id="Rectangle 41738" o:spid="_x0000_s1307" style="position:absolute;left:12156;top:58956;width:5296;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9PBxgAAANwAAAAPAAAAZHJzL2Rvd25yZXYueG1sRI9Pa8JA&#10;FMTvhX6H5RW81Y0V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Ud/TwcYAAADcAAAA&#10;DwAAAAAAAAAAAAAAAAAHAgAAZHJzL2Rvd25yZXYueG1sUEsFBgAAAAADAAMAtwAAAPoCAAAAAA==&#10;" filled="f" stroked="f">
                  <v:textbox inset="0,0,0,0">
                    <w:txbxContent>
                      <w:p w14:paraId="3FFD837A" w14:textId="77777777" w:rsidR="006118A4" w:rsidRDefault="006118A4" w:rsidP="00925720">
                        <w:r>
                          <w:rPr>
                            <w:rFonts w:ascii="Liberation Sans" w:eastAsia="Liberation Sans" w:hAnsi="Liberation Sans" w:cs="Liberation Sans"/>
                            <w:sz w:val="20"/>
                          </w:rPr>
                          <w:t>Extend</w:t>
                        </w:r>
                      </w:p>
                    </w:txbxContent>
                  </v:textbox>
                </v:rect>
                <v:rect id="Rectangle 41737" o:spid="_x0000_s1308" style="position:absolute;left:16586;top:58956;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22xQAAANwAAAAPAAAAZHJzL2Rvd25yZXYueG1sRI9Pi8Iw&#10;FMTvwn6H8Ba8aaqC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ChDU22xQAAANwAAAAP&#10;AAAAAAAAAAAAAAAAAAcCAABkcnMvZG93bnJldi54bWxQSwUGAAAAAAMAAwC3AAAA+QIAAAAA&#10;" filled="f" stroked="f">
                  <v:textbox inset="0,0,0,0">
                    <w:txbxContent>
                      <w:p w14:paraId="7BA9C8F8" w14:textId="77777777" w:rsidR="006118A4" w:rsidRDefault="006118A4" w:rsidP="00925720">
                        <w:r>
                          <w:rPr>
                            <w:rFonts w:ascii="Liberation Sans" w:eastAsia="Liberation Sans" w:hAnsi="Liberation Sans" w:cs="Liberation Sans"/>
                            <w:sz w:val="20"/>
                          </w:rPr>
                          <w:t>&gt;&gt;</w:t>
                        </w:r>
                      </w:p>
                    </w:txbxContent>
                  </v:textbox>
                </v:rect>
                <v:rect id="Rectangle 41702" o:spid="_x0000_s1309" style="position:absolute;left:31906;top:9578;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gt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zkHoLcYAAADcAAAA&#10;DwAAAAAAAAAAAAAAAAAHAgAAZHJzL2Rvd25yZXYueG1sUEsFBgAAAAADAAMAtwAAAPoCAAAAAA==&#10;" filled="f" stroked="f">
                  <v:textbox inset="0,0,0,0">
                    <w:txbxContent>
                      <w:p w14:paraId="3B8FC748" w14:textId="77777777" w:rsidR="006118A4" w:rsidRDefault="006118A4" w:rsidP="00925720">
                        <w:r>
                          <w:rPr>
                            <w:rFonts w:ascii="Liberation Sans" w:eastAsia="Liberation Sans" w:hAnsi="Liberation Sans" w:cs="Liberation Sans"/>
                            <w:sz w:val="20"/>
                          </w:rPr>
                          <w:t>&lt;&lt;</w:t>
                        </w:r>
                      </w:p>
                    </w:txbxContent>
                  </v:textbox>
                </v:rect>
                <v:rect id="Rectangle 41706" o:spid="_x0000_s1310" style="position:absolute;left:33443;top:9449;width:529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14:paraId="15DCF24C" w14:textId="77777777" w:rsidR="006118A4" w:rsidRDefault="006118A4" w:rsidP="00925720">
                        <w:r>
                          <w:rPr>
                            <w:rFonts w:ascii="Liberation Sans" w:eastAsia="Liberation Sans" w:hAnsi="Liberation Sans" w:cs="Liberation Sans"/>
                            <w:sz w:val="20"/>
                          </w:rPr>
                          <w:t>Extend</w:t>
                        </w:r>
                      </w:p>
                    </w:txbxContent>
                  </v:textbox>
                </v:rect>
                <v:rect id="Rectangle 41705" o:spid="_x0000_s1311" style="position:absolute;left:37874;top:9578;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nExQAAANwAAAAPAAAAZHJzL2Rvd25yZXYueG1sRI9Pa8JA&#10;FMTvgt9heYI33ahQ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DQktnExQAAANwAAAAP&#10;AAAAAAAAAAAAAAAAAAcCAABkcnMvZG93bnJldi54bWxQSwUGAAAAAAMAAwC3AAAA+QIAAAAA&#10;" filled="f" stroked="f">
                  <v:textbox inset="0,0,0,0">
                    <w:txbxContent>
                      <w:p w14:paraId="5847F89E" w14:textId="77777777" w:rsidR="006118A4" w:rsidRDefault="006118A4" w:rsidP="00925720">
                        <w:r>
                          <w:rPr>
                            <w:rFonts w:ascii="Liberation Sans" w:eastAsia="Liberation Sans" w:hAnsi="Liberation Sans" w:cs="Liberation Sans"/>
                            <w:sz w:val="20"/>
                          </w:rPr>
                          <w:t>&gt;&gt;</w:t>
                        </w:r>
                      </w:p>
                    </w:txbxContent>
                  </v:textbox>
                </v:rect>
                <v:rect id="Rectangle 41693" o:spid="_x0000_s1312" style="position:absolute;left:14124;top:8181;width:19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14:paraId="5C19A947" w14:textId="77777777" w:rsidR="006118A4" w:rsidRDefault="006118A4" w:rsidP="00925720">
                        <w:r>
                          <w:rPr>
                            <w:rFonts w:ascii="Liberation Sans" w:eastAsia="Liberation Sans" w:hAnsi="Liberation Sans" w:cs="Liberation Sans"/>
                            <w:sz w:val="20"/>
                          </w:rPr>
                          <w:t>&lt;&lt;</w:t>
                        </w:r>
                      </w:p>
                    </w:txbxContent>
                  </v:textbox>
                </v:rect>
                <v:rect id="Rectangle 41698" o:spid="_x0000_s1313" style="position:absolute;left:15711;top:8181;width:529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a/xAAAANwAAAAPAAAAZHJzL2Rvd25yZXYueG1sRI9Bi8Iw&#10;FITvgv8hPGFvmrrI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Hbipr/EAAAA3AAAAA8A&#10;AAAAAAAAAAAAAAAABwIAAGRycy9kb3ducmV2LnhtbFBLBQYAAAAAAwADALcAAAD4AgAAAAA=&#10;" filled="f" stroked="f">
                  <v:textbox inset="0,0,0,0">
                    <w:txbxContent>
                      <w:p w14:paraId="5F7FE780" w14:textId="77777777" w:rsidR="006118A4" w:rsidRDefault="006118A4" w:rsidP="00925720">
                        <w:r>
                          <w:rPr>
                            <w:rFonts w:ascii="Liberation Sans" w:eastAsia="Liberation Sans" w:hAnsi="Liberation Sans" w:cs="Liberation Sans"/>
                            <w:sz w:val="20"/>
                          </w:rPr>
                          <w:t>Extend</w:t>
                        </w:r>
                      </w:p>
                    </w:txbxContent>
                  </v:textbox>
                </v:rect>
                <v:rect id="Rectangle 41696" o:spid="_x0000_s1314" style="position:absolute;left:20335;top:8181;width:19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14:paraId="48E10A1E" w14:textId="77777777" w:rsidR="006118A4" w:rsidRDefault="006118A4" w:rsidP="00925720">
                        <w:r>
                          <w:rPr>
                            <w:rFonts w:ascii="Liberation Sans" w:eastAsia="Liberation Sans" w:hAnsi="Liberation Sans" w:cs="Liberation Sans"/>
                            <w:sz w:val="20"/>
                          </w:rPr>
                          <w:t>&gt;&gt;</w:t>
                        </w:r>
                      </w:p>
                    </w:txbxContent>
                  </v:textbox>
                </v:rect>
                <v:rect id="Rectangle 41735" o:spid="_x0000_s1315" style="position:absolute;left:34750;top:46993;width:548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14:paraId="7C4DFAF5" w14:textId="77777777" w:rsidR="006118A4" w:rsidRDefault="006118A4" w:rsidP="00925720">
                        <w:r>
                          <w:rPr>
                            <w:rFonts w:ascii="Liberation Sans" w:eastAsia="Liberation Sans" w:hAnsi="Liberation Sans" w:cs="Liberation Sans"/>
                            <w:sz w:val="20"/>
                          </w:rPr>
                          <w:t>Include</w:t>
                        </w:r>
                      </w:p>
                    </w:txbxContent>
                  </v:textbox>
                </v:rect>
                <v:rect id="Rectangle 41734" o:spid="_x0000_s1316" style="position:absolute;left:39547;top:47058;width:1988;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14:paraId="56A195F1" w14:textId="77777777" w:rsidR="006118A4" w:rsidRDefault="006118A4" w:rsidP="00925720">
                        <w:r>
                          <w:rPr>
                            <w:rFonts w:ascii="Liberation Sans" w:eastAsia="Liberation Sans" w:hAnsi="Liberation Sans" w:cs="Liberation Sans"/>
                            <w:sz w:val="20"/>
                          </w:rPr>
                          <w:t>&gt;&gt;</w:t>
                        </w:r>
                      </w:p>
                    </w:txbxContent>
                  </v:textbox>
                </v:rect>
                <v:rect id="Rectangle 41733" o:spid="_x0000_s1317" style="position:absolute;left:33086;top:46993;width:19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C8xgAAANwAAAAPAAAAZHJzL2Rvd25yZXYueG1sRI9Pa8JA&#10;FMTvhX6H5RW81Y1F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CdmgvMYAAADcAAAA&#10;DwAAAAAAAAAAAAAAAAAHAgAAZHJzL2Rvd25yZXYueG1sUEsFBgAAAAADAAMAtwAAAPoCAAAAAA==&#10;" filled="f" stroked="f">
                  <v:textbox inset="0,0,0,0">
                    <w:txbxContent>
                      <w:p w14:paraId="10023205" w14:textId="77777777" w:rsidR="006118A4" w:rsidRDefault="006118A4" w:rsidP="00925720">
                        <w:r>
                          <w:rPr>
                            <w:rFonts w:ascii="Liberation Sans" w:eastAsia="Liberation Sans" w:hAnsi="Liberation Sans" w:cs="Liberation Sans"/>
                            <w:sz w:val="20"/>
                          </w:rPr>
                          <w:t>&lt;&lt;</w:t>
                        </w:r>
                      </w:p>
                    </w:txbxContent>
                  </v:textbox>
                </v:rect>
                <v:rect id="Rectangle 41716" o:spid="_x0000_s1318" style="position:absolute;left:47372;top:18903;width:19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14:paraId="3F4599C5" w14:textId="77777777" w:rsidR="006118A4" w:rsidRDefault="006118A4" w:rsidP="00925720">
                        <w:r>
                          <w:rPr>
                            <w:rFonts w:ascii="Liberation Sans" w:eastAsia="Liberation Sans" w:hAnsi="Liberation Sans" w:cs="Liberation Sans"/>
                            <w:sz w:val="20"/>
                          </w:rPr>
                          <w:t>&gt;&gt;</w:t>
                        </w:r>
                      </w:p>
                    </w:txbxContent>
                  </v:textbox>
                </v:rect>
                <v:rect id="Rectangle 41717" o:spid="_x0000_s1319" style="position:absolute;left:42663;top:18775;width:5499;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14:paraId="6C28FDFE" w14:textId="77777777" w:rsidR="006118A4" w:rsidRDefault="006118A4" w:rsidP="00925720">
                        <w:r>
                          <w:rPr>
                            <w:rFonts w:ascii="Liberation Sans" w:eastAsia="Liberation Sans" w:hAnsi="Liberation Sans" w:cs="Liberation Sans"/>
                            <w:sz w:val="20"/>
                          </w:rPr>
                          <w:t>Include</w:t>
                        </w:r>
                      </w:p>
                    </w:txbxContent>
                  </v:textbox>
                </v:rect>
                <v:rect id="Rectangle 41713" o:spid="_x0000_s1320" style="position:absolute;left:41052;top:18903;width:197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14:paraId="7BA4FAE5" w14:textId="77777777" w:rsidR="006118A4" w:rsidRDefault="006118A4" w:rsidP="00925720">
                        <w:r>
                          <w:rPr>
                            <w:rFonts w:ascii="Liberation Sans" w:eastAsia="Liberation Sans" w:hAnsi="Liberation Sans" w:cs="Liberation Sans"/>
                            <w:sz w:val="20"/>
                          </w:rPr>
                          <w:t>&lt;&lt;</w:t>
                        </w:r>
                      </w:p>
                    </w:txbxContent>
                  </v:textbox>
                </v:rect>
                <w10:anchorlock/>
              </v:group>
            </w:pict>
          </mc:Fallback>
        </mc:AlternateContent>
      </w:r>
    </w:p>
    <w:p w14:paraId="1615127E" w14:textId="77777777" w:rsidR="00925720" w:rsidRPr="00C50B0B" w:rsidRDefault="00925720" w:rsidP="00925720">
      <w:pPr>
        <w:pStyle w:val="Beschriftung"/>
        <w:rPr>
          <w:rFonts w:cs="Arial"/>
        </w:rPr>
      </w:pPr>
      <w:r w:rsidRPr="00C50B0B">
        <w:rPr>
          <w:rFonts w:cs="Arial"/>
        </w:rPr>
        <w:t xml:space="preserve">Abbildung </w:t>
      </w:r>
      <w:r w:rsidRPr="00C50B0B">
        <w:rPr>
          <w:rFonts w:cs="Arial"/>
        </w:rPr>
        <w:fldChar w:fldCharType="begin"/>
      </w:r>
      <w:r w:rsidRPr="00C50B0B">
        <w:rPr>
          <w:rFonts w:cs="Arial"/>
        </w:rPr>
        <w:instrText xml:space="preserve"> SEQ Abbildung \* ARABIC </w:instrText>
      </w:r>
      <w:r w:rsidRPr="00C50B0B">
        <w:rPr>
          <w:rFonts w:cs="Arial"/>
        </w:rPr>
        <w:fldChar w:fldCharType="separate"/>
      </w:r>
      <w:r w:rsidRPr="00C50B0B">
        <w:rPr>
          <w:rFonts w:cs="Arial"/>
          <w:noProof/>
        </w:rPr>
        <w:t>8</w:t>
      </w:r>
      <w:r w:rsidRPr="00C50B0B">
        <w:rPr>
          <w:rFonts w:cs="Arial"/>
        </w:rPr>
        <w:fldChar w:fldCharType="end"/>
      </w:r>
      <w:r w:rsidRPr="00C50B0B">
        <w:rPr>
          <w:rFonts w:cs="Arial"/>
        </w:rPr>
        <w:t xml:space="preserve">: </w:t>
      </w:r>
      <w:proofErr w:type="spellStart"/>
      <w:r w:rsidRPr="00C50B0B">
        <w:rPr>
          <w:rFonts w:cs="Arial"/>
        </w:rPr>
        <w:t>UseCase</w:t>
      </w:r>
      <w:proofErr w:type="spellEnd"/>
      <w:r w:rsidRPr="00C50B0B">
        <w:rPr>
          <w:rFonts w:cs="Arial"/>
        </w:rPr>
        <w:t>-Diagramm - Historie ändern</w:t>
      </w:r>
    </w:p>
    <w:p w14:paraId="1298C220" w14:textId="73B31190" w:rsidR="00925720" w:rsidRPr="00C50B0B" w:rsidRDefault="00925720" w:rsidP="00925720">
      <w:pPr>
        <w:rPr>
          <w:rFonts w:cs="Arial"/>
        </w:rPr>
      </w:pPr>
      <w:r w:rsidRPr="00C50B0B">
        <w:rPr>
          <w:rFonts w:cs="Arial"/>
        </w:rPr>
        <w:t>Das Exponat hat drei Historien, die Fördererhistorie ist allerdings erst später hinzugekommen und hier deshalb noch nicht berücksichtigt. Historien bestehen bei uns auch chronologischen Einträgen die der User bearbeiten, löschen oder hinzufügen kann. Die Historien zu bearbeiten ist eine Unterfunktion von „Personen verwalten“.</w:t>
      </w:r>
    </w:p>
    <w:p w14:paraId="3A4F90BF" w14:textId="77777777" w:rsidR="00925720" w:rsidRPr="00C50B0B" w:rsidRDefault="00925720" w:rsidP="00925720">
      <w:pPr>
        <w:pStyle w:val="berschrift3"/>
        <w:rPr>
          <w:rFonts w:cs="Arial"/>
        </w:rPr>
      </w:pPr>
      <w:bookmarkStart w:id="166" w:name="_Toc44320809"/>
      <w:r w:rsidRPr="00C50B0B">
        <w:rPr>
          <w:rFonts w:cs="Arial"/>
        </w:rPr>
        <w:lastRenderedPageBreak/>
        <w:t>Räume verwalten</w:t>
      </w:r>
      <w:bookmarkEnd w:id="166"/>
    </w:p>
    <w:p w14:paraId="1970CE53" w14:textId="77777777" w:rsidR="00925720" w:rsidRPr="00C50B0B" w:rsidRDefault="00925720" w:rsidP="00925720">
      <w:pPr>
        <w:keepNext/>
        <w:rPr>
          <w:rFonts w:cs="Arial"/>
        </w:rPr>
      </w:pPr>
      <w:r w:rsidRPr="00C50B0B">
        <w:rPr>
          <w:rFonts w:cs="Arial"/>
          <w:noProof/>
        </w:rPr>
        <mc:AlternateContent>
          <mc:Choice Requires="wpg">
            <w:drawing>
              <wp:inline distT="0" distB="0" distL="0" distR="0" wp14:anchorId="65A9C785" wp14:editId="3D582224">
                <wp:extent cx="4762792" cy="4813923"/>
                <wp:effectExtent l="0" t="0" r="0" b="0"/>
                <wp:docPr id="1068" name="Group 42277"/>
                <wp:cNvGraphicFramePr/>
                <a:graphic xmlns:a="http://schemas.openxmlformats.org/drawingml/2006/main">
                  <a:graphicData uri="http://schemas.microsoft.com/office/word/2010/wordprocessingGroup">
                    <wpg:wgp>
                      <wpg:cNvGrpSpPr/>
                      <wpg:grpSpPr>
                        <a:xfrm>
                          <a:off x="0" y="0"/>
                          <a:ext cx="4762792" cy="4813923"/>
                          <a:chOff x="0" y="0"/>
                          <a:chExt cx="4762792" cy="4813923"/>
                        </a:xfrm>
                      </wpg:grpSpPr>
                      <wps:wsp>
                        <wps:cNvPr id="1070" name="Shape 45928"/>
                        <wps:cNvSpPr/>
                        <wps:spPr>
                          <a:xfrm>
                            <a:off x="685800" y="0"/>
                            <a:ext cx="2756154" cy="3581997"/>
                          </a:xfrm>
                          <a:custGeom>
                            <a:avLst/>
                            <a:gdLst/>
                            <a:ahLst/>
                            <a:cxnLst/>
                            <a:rect l="0" t="0" r="0" b="0"/>
                            <a:pathLst>
                              <a:path w="2756154" h="3581997">
                                <a:moveTo>
                                  <a:pt x="0" y="0"/>
                                </a:moveTo>
                                <a:lnTo>
                                  <a:pt x="2756154" y="0"/>
                                </a:lnTo>
                                <a:lnTo>
                                  <a:pt x="2756154" y="3581997"/>
                                </a:lnTo>
                                <a:lnTo>
                                  <a:pt x="0" y="3581997"/>
                                </a:lnTo>
                                <a:lnTo>
                                  <a:pt x="0" y="0"/>
                                </a:lnTo>
                              </a:path>
                            </a:pathLst>
                          </a:custGeom>
                          <a:ln w="0" cap="flat">
                            <a:miter lim="127000"/>
                          </a:ln>
                        </wps:spPr>
                        <wps:style>
                          <a:lnRef idx="0">
                            <a:srgbClr val="000000">
                              <a:alpha val="0"/>
                            </a:srgbClr>
                          </a:lnRef>
                          <a:fillRef idx="1">
                            <a:srgbClr val="FFE0C0"/>
                          </a:fillRef>
                          <a:effectRef idx="0">
                            <a:scrgbClr r="0" g="0" b="0"/>
                          </a:effectRef>
                          <a:fontRef idx="none"/>
                        </wps:style>
                        <wps:bodyPr/>
                      </wps:wsp>
                      <wps:wsp>
                        <wps:cNvPr id="1072" name="Shape 1871"/>
                        <wps:cNvSpPr/>
                        <wps:spPr>
                          <a:xfrm>
                            <a:off x="685800" y="0"/>
                            <a:ext cx="2756154" cy="3581997"/>
                          </a:xfrm>
                          <a:custGeom>
                            <a:avLst/>
                            <a:gdLst/>
                            <a:ahLst/>
                            <a:cxnLst/>
                            <a:rect l="0" t="0" r="0" b="0"/>
                            <a:pathLst>
                              <a:path w="2756154" h="3581997">
                                <a:moveTo>
                                  <a:pt x="0" y="0"/>
                                </a:moveTo>
                                <a:lnTo>
                                  <a:pt x="2756154" y="0"/>
                                </a:lnTo>
                                <a:lnTo>
                                  <a:pt x="2756154" y="3581997"/>
                                </a:lnTo>
                                <a:lnTo>
                                  <a:pt x="0" y="3581997"/>
                                </a:lnTo>
                                <a:lnTo>
                                  <a:pt x="0"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79" name="Shape 1872"/>
                        <wps:cNvSpPr/>
                        <wps:spPr>
                          <a:xfrm>
                            <a:off x="101511" y="2337118"/>
                            <a:ext cx="190805" cy="190805"/>
                          </a:xfrm>
                          <a:custGeom>
                            <a:avLst/>
                            <a:gdLst/>
                            <a:ahLst/>
                            <a:cxnLst/>
                            <a:rect l="0" t="0" r="0" b="0"/>
                            <a:pathLst>
                              <a:path w="190805" h="190805">
                                <a:moveTo>
                                  <a:pt x="95771" y="0"/>
                                </a:moveTo>
                                <a:cubicBezTo>
                                  <a:pt x="148323" y="0"/>
                                  <a:pt x="190805" y="42837"/>
                                  <a:pt x="190805" y="95403"/>
                                </a:cubicBezTo>
                                <a:cubicBezTo>
                                  <a:pt x="190805" y="147955"/>
                                  <a:pt x="148323" y="190805"/>
                                  <a:pt x="95771" y="190805"/>
                                </a:cubicBezTo>
                                <a:cubicBezTo>
                                  <a:pt x="42850" y="190805"/>
                                  <a:pt x="0" y="147955"/>
                                  <a:pt x="0" y="95403"/>
                                </a:cubicBezTo>
                                <a:cubicBezTo>
                                  <a:pt x="0" y="42837"/>
                                  <a:pt x="42850" y="0"/>
                                  <a:pt x="9577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6" name="Shape 1873"/>
                        <wps:cNvSpPr/>
                        <wps:spPr>
                          <a:xfrm>
                            <a:off x="101511" y="2337118"/>
                            <a:ext cx="190805" cy="190805"/>
                          </a:xfrm>
                          <a:custGeom>
                            <a:avLst/>
                            <a:gdLst/>
                            <a:ahLst/>
                            <a:cxnLst/>
                            <a:rect l="0" t="0" r="0" b="0"/>
                            <a:pathLst>
                              <a:path w="190805" h="190805">
                                <a:moveTo>
                                  <a:pt x="190805" y="95403"/>
                                </a:moveTo>
                                <a:cubicBezTo>
                                  <a:pt x="190805" y="147955"/>
                                  <a:pt x="148323" y="190805"/>
                                  <a:pt x="95771" y="190805"/>
                                </a:cubicBezTo>
                                <a:cubicBezTo>
                                  <a:pt x="42850" y="190805"/>
                                  <a:pt x="0" y="147955"/>
                                  <a:pt x="0" y="95403"/>
                                </a:cubicBezTo>
                                <a:cubicBezTo>
                                  <a:pt x="0" y="42837"/>
                                  <a:pt x="42850" y="0"/>
                                  <a:pt x="95771" y="0"/>
                                </a:cubicBezTo>
                                <a:cubicBezTo>
                                  <a:pt x="148323" y="0"/>
                                  <a:pt x="190805" y="42837"/>
                                  <a:pt x="190805" y="95403"/>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89" name="Shape 1874"/>
                        <wps:cNvSpPr/>
                        <wps:spPr>
                          <a:xfrm>
                            <a:off x="203035" y="2527554"/>
                            <a:ext cx="0" cy="317526"/>
                          </a:xfrm>
                          <a:custGeom>
                            <a:avLst/>
                            <a:gdLst/>
                            <a:ahLst/>
                            <a:cxnLst/>
                            <a:rect l="0" t="0" r="0" b="0"/>
                            <a:pathLst>
                              <a:path h="317526">
                                <a:moveTo>
                                  <a:pt x="0" y="0"/>
                                </a:moveTo>
                                <a:lnTo>
                                  <a:pt x="0" y="31752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92" name="Shape 1875"/>
                        <wps:cNvSpPr/>
                        <wps:spPr>
                          <a:xfrm>
                            <a:off x="12598" y="2641677"/>
                            <a:ext cx="380873" cy="0"/>
                          </a:xfrm>
                          <a:custGeom>
                            <a:avLst/>
                            <a:gdLst/>
                            <a:ahLst/>
                            <a:cxnLst/>
                            <a:rect l="0" t="0" r="0" b="0"/>
                            <a:pathLst>
                              <a:path w="380873">
                                <a:moveTo>
                                  <a:pt x="0" y="0"/>
                                </a:moveTo>
                                <a:lnTo>
                                  <a:pt x="38087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95" name="Shape 1876"/>
                        <wps:cNvSpPr/>
                        <wps:spPr>
                          <a:xfrm>
                            <a:off x="12598" y="2845080"/>
                            <a:ext cx="190792" cy="254152"/>
                          </a:xfrm>
                          <a:custGeom>
                            <a:avLst/>
                            <a:gdLst/>
                            <a:ahLst/>
                            <a:cxnLst/>
                            <a:rect l="0" t="0" r="0" b="0"/>
                            <a:pathLst>
                              <a:path w="190792" h="254152">
                                <a:moveTo>
                                  <a:pt x="190792" y="0"/>
                                </a:moveTo>
                                <a:lnTo>
                                  <a:pt x="0" y="25415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097" name="Shape 1877"/>
                        <wps:cNvSpPr/>
                        <wps:spPr>
                          <a:xfrm>
                            <a:off x="203035" y="2845080"/>
                            <a:ext cx="190805" cy="254152"/>
                          </a:xfrm>
                          <a:custGeom>
                            <a:avLst/>
                            <a:gdLst/>
                            <a:ahLst/>
                            <a:cxnLst/>
                            <a:rect l="0" t="0" r="0" b="0"/>
                            <a:pathLst>
                              <a:path w="190805" h="254152">
                                <a:moveTo>
                                  <a:pt x="0" y="0"/>
                                </a:moveTo>
                                <a:lnTo>
                                  <a:pt x="190805" y="25415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00" name="Shape 1878"/>
                        <wps:cNvSpPr/>
                        <wps:spPr>
                          <a:xfrm>
                            <a:off x="101511" y="470154"/>
                            <a:ext cx="190805" cy="190805"/>
                          </a:xfrm>
                          <a:custGeom>
                            <a:avLst/>
                            <a:gdLst/>
                            <a:ahLst/>
                            <a:cxnLst/>
                            <a:rect l="0" t="0" r="0" b="0"/>
                            <a:pathLst>
                              <a:path w="190805" h="190805">
                                <a:moveTo>
                                  <a:pt x="95771" y="0"/>
                                </a:moveTo>
                                <a:cubicBezTo>
                                  <a:pt x="148323" y="0"/>
                                  <a:pt x="190805" y="42482"/>
                                  <a:pt x="190805" y="95047"/>
                                </a:cubicBezTo>
                                <a:cubicBezTo>
                                  <a:pt x="190805" y="147600"/>
                                  <a:pt x="148323" y="190805"/>
                                  <a:pt x="95771" y="190805"/>
                                </a:cubicBezTo>
                                <a:cubicBezTo>
                                  <a:pt x="42850" y="190805"/>
                                  <a:pt x="0" y="147600"/>
                                  <a:pt x="0" y="95047"/>
                                </a:cubicBezTo>
                                <a:cubicBezTo>
                                  <a:pt x="0" y="42482"/>
                                  <a:pt x="42850" y="0"/>
                                  <a:pt x="9577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02" name="Shape 1879"/>
                        <wps:cNvSpPr/>
                        <wps:spPr>
                          <a:xfrm>
                            <a:off x="101511" y="470154"/>
                            <a:ext cx="190805" cy="190805"/>
                          </a:xfrm>
                          <a:custGeom>
                            <a:avLst/>
                            <a:gdLst/>
                            <a:ahLst/>
                            <a:cxnLst/>
                            <a:rect l="0" t="0" r="0" b="0"/>
                            <a:pathLst>
                              <a:path w="190805" h="190805">
                                <a:moveTo>
                                  <a:pt x="190805" y="95047"/>
                                </a:moveTo>
                                <a:cubicBezTo>
                                  <a:pt x="190805" y="147600"/>
                                  <a:pt x="148323" y="190805"/>
                                  <a:pt x="95771" y="190805"/>
                                </a:cubicBezTo>
                                <a:cubicBezTo>
                                  <a:pt x="42850" y="190805"/>
                                  <a:pt x="0" y="147600"/>
                                  <a:pt x="0" y="95047"/>
                                </a:cubicBezTo>
                                <a:cubicBezTo>
                                  <a:pt x="0" y="42482"/>
                                  <a:pt x="42850" y="0"/>
                                  <a:pt x="95771" y="0"/>
                                </a:cubicBezTo>
                                <a:cubicBezTo>
                                  <a:pt x="148323" y="0"/>
                                  <a:pt x="190805" y="42482"/>
                                  <a:pt x="190805" y="95047"/>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05" name="Shape 1880"/>
                        <wps:cNvSpPr/>
                        <wps:spPr>
                          <a:xfrm>
                            <a:off x="203035" y="660604"/>
                            <a:ext cx="0" cy="317512"/>
                          </a:xfrm>
                          <a:custGeom>
                            <a:avLst/>
                            <a:gdLst/>
                            <a:ahLst/>
                            <a:cxnLst/>
                            <a:rect l="0" t="0" r="0" b="0"/>
                            <a:pathLst>
                              <a:path h="317512">
                                <a:moveTo>
                                  <a:pt x="0" y="0"/>
                                </a:moveTo>
                                <a:lnTo>
                                  <a:pt x="0" y="31751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07" name="Shape 1881"/>
                        <wps:cNvSpPr/>
                        <wps:spPr>
                          <a:xfrm>
                            <a:off x="12598" y="774713"/>
                            <a:ext cx="380873" cy="0"/>
                          </a:xfrm>
                          <a:custGeom>
                            <a:avLst/>
                            <a:gdLst/>
                            <a:ahLst/>
                            <a:cxnLst/>
                            <a:rect l="0" t="0" r="0" b="0"/>
                            <a:pathLst>
                              <a:path w="380873">
                                <a:moveTo>
                                  <a:pt x="0" y="0"/>
                                </a:moveTo>
                                <a:lnTo>
                                  <a:pt x="38087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09" name="Shape 1882"/>
                        <wps:cNvSpPr/>
                        <wps:spPr>
                          <a:xfrm>
                            <a:off x="12598" y="978116"/>
                            <a:ext cx="190792" cy="254165"/>
                          </a:xfrm>
                          <a:custGeom>
                            <a:avLst/>
                            <a:gdLst/>
                            <a:ahLst/>
                            <a:cxnLst/>
                            <a:rect l="0" t="0" r="0" b="0"/>
                            <a:pathLst>
                              <a:path w="190792" h="254165">
                                <a:moveTo>
                                  <a:pt x="190792" y="0"/>
                                </a:moveTo>
                                <a:lnTo>
                                  <a:pt x="0" y="25416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11" name="Shape 1883"/>
                        <wps:cNvSpPr/>
                        <wps:spPr>
                          <a:xfrm>
                            <a:off x="203035" y="978116"/>
                            <a:ext cx="190805" cy="254165"/>
                          </a:xfrm>
                          <a:custGeom>
                            <a:avLst/>
                            <a:gdLst/>
                            <a:ahLst/>
                            <a:cxnLst/>
                            <a:rect l="0" t="0" r="0" b="0"/>
                            <a:pathLst>
                              <a:path w="190805" h="254165">
                                <a:moveTo>
                                  <a:pt x="0" y="0"/>
                                </a:moveTo>
                                <a:lnTo>
                                  <a:pt x="190805" y="25416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12" name="Shape 1884"/>
                        <wps:cNvSpPr/>
                        <wps:spPr>
                          <a:xfrm>
                            <a:off x="3670199" y="1117804"/>
                            <a:ext cx="1016279" cy="508317"/>
                          </a:xfrm>
                          <a:custGeom>
                            <a:avLst/>
                            <a:gdLst/>
                            <a:ahLst/>
                            <a:cxnLst/>
                            <a:rect l="0" t="0" r="0" b="0"/>
                            <a:pathLst>
                              <a:path w="1016279" h="508317">
                                <a:moveTo>
                                  <a:pt x="508317" y="0"/>
                                </a:moveTo>
                                <a:cubicBezTo>
                                  <a:pt x="788759" y="0"/>
                                  <a:pt x="1016279" y="113754"/>
                                  <a:pt x="1016279" y="253796"/>
                                </a:cubicBezTo>
                                <a:cubicBezTo>
                                  <a:pt x="1016279" y="394550"/>
                                  <a:pt x="788759" y="508317"/>
                                  <a:pt x="508317" y="508317"/>
                                </a:cubicBezTo>
                                <a:cubicBezTo>
                                  <a:pt x="227521" y="508317"/>
                                  <a:pt x="0" y="394550"/>
                                  <a:pt x="0" y="253796"/>
                                </a:cubicBezTo>
                                <a:cubicBezTo>
                                  <a:pt x="0" y="113754"/>
                                  <a:pt x="227521" y="0"/>
                                  <a:pt x="508317" y="0"/>
                                </a:cubicBezTo>
                                <a:close/>
                              </a:path>
                            </a:pathLst>
                          </a:custGeom>
                          <a:ln w="0" cap="flat">
                            <a:miter lim="127000"/>
                          </a:ln>
                        </wps:spPr>
                        <wps:style>
                          <a:lnRef idx="0">
                            <a:srgbClr val="000000">
                              <a:alpha val="0"/>
                            </a:srgbClr>
                          </a:lnRef>
                          <a:fillRef idx="1">
                            <a:srgbClr val="C0C0FF"/>
                          </a:fillRef>
                          <a:effectRef idx="0">
                            <a:scrgbClr r="0" g="0" b="0"/>
                          </a:effectRef>
                          <a:fontRef idx="none"/>
                        </wps:style>
                        <wps:bodyPr/>
                      </wps:wsp>
                      <wps:wsp>
                        <wps:cNvPr id="1113" name="Shape 1885"/>
                        <wps:cNvSpPr/>
                        <wps:spPr>
                          <a:xfrm>
                            <a:off x="3670199" y="1117804"/>
                            <a:ext cx="1016279" cy="508317"/>
                          </a:xfrm>
                          <a:custGeom>
                            <a:avLst/>
                            <a:gdLst/>
                            <a:ahLst/>
                            <a:cxnLst/>
                            <a:rect l="0" t="0" r="0" b="0"/>
                            <a:pathLst>
                              <a:path w="1016279" h="508317">
                                <a:moveTo>
                                  <a:pt x="1016279" y="253796"/>
                                </a:moveTo>
                                <a:cubicBezTo>
                                  <a:pt x="1016279" y="394550"/>
                                  <a:pt x="788759" y="508317"/>
                                  <a:pt x="508317" y="508317"/>
                                </a:cubicBezTo>
                                <a:cubicBezTo>
                                  <a:pt x="227521" y="508317"/>
                                  <a:pt x="0" y="394550"/>
                                  <a:pt x="0" y="253796"/>
                                </a:cubicBezTo>
                                <a:cubicBezTo>
                                  <a:pt x="0" y="113754"/>
                                  <a:pt x="227521" y="0"/>
                                  <a:pt x="508317" y="0"/>
                                </a:cubicBezTo>
                                <a:cubicBezTo>
                                  <a:pt x="788759" y="0"/>
                                  <a:pt x="1016279" y="113754"/>
                                  <a:pt x="1016279" y="253796"/>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17" name="Rectangle 1886"/>
                        <wps:cNvSpPr/>
                        <wps:spPr>
                          <a:xfrm>
                            <a:off x="1498676" y="26198"/>
                            <a:ext cx="1478893" cy="207536"/>
                          </a:xfrm>
                          <a:prstGeom prst="rect">
                            <a:avLst/>
                          </a:prstGeom>
                          <a:ln>
                            <a:noFill/>
                          </a:ln>
                        </wps:spPr>
                        <wps:txbx>
                          <w:txbxContent>
                            <w:p w14:paraId="186D651B" w14:textId="77777777" w:rsidR="006118A4" w:rsidRDefault="006118A4" w:rsidP="00925720">
                              <w:r>
                                <w:rPr>
                                  <w:rFonts w:ascii="Liberation Sans" w:eastAsia="Liberation Sans" w:hAnsi="Liberation Sans" w:cs="Liberation Sans"/>
                                </w:rPr>
                                <w:t>Räume Verwalten</w:t>
                              </w:r>
                            </w:p>
                          </w:txbxContent>
                        </wps:txbx>
                        <wps:bodyPr horzOverflow="overflow" vert="horz" lIns="0" tIns="0" rIns="0" bIns="0" rtlCol="0">
                          <a:noAutofit/>
                        </wps:bodyPr>
                      </wps:wsp>
                      <wps:wsp>
                        <wps:cNvPr id="1122" name="Rectangle 1887"/>
                        <wps:cNvSpPr/>
                        <wps:spPr>
                          <a:xfrm>
                            <a:off x="3873602" y="1207349"/>
                            <a:ext cx="787282" cy="207536"/>
                          </a:xfrm>
                          <a:prstGeom prst="rect">
                            <a:avLst/>
                          </a:prstGeom>
                          <a:ln>
                            <a:noFill/>
                          </a:ln>
                        </wps:spPr>
                        <wps:txbx>
                          <w:txbxContent>
                            <w:p w14:paraId="37CC7275" w14:textId="77777777" w:rsidR="006118A4" w:rsidRDefault="006118A4" w:rsidP="00925720">
                              <w:r>
                                <w:rPr>
                                  <w:rFonts w:ascii="Liberation Sans" w:eastAsia="Liberation Sans" w:hAnsi="Liberation Sans" w:cs="Liberation Sans"/>
                                </w:rPr>
                                <w:t>Exponate</w:t>
                              </w:r>
                            </w:p>
                          </w:txbxContent>
                        </wps:txbx>
                        <wps:bodyPr horzOverflow="overflow" vert="horz" lIns="0" tIns="0" rIns="0" bIns="0" rtlCol="0">
                          <a:noAutofit/>
                        </wps:bodyPr>
                      </wps:wsp>
                      <wps:wsp>
                        <wps:cNvPr id="1126" name="Shape 1888"/>
                        <wps:cNvSpPr/>
                        <wps:spPr>
                          <a:xfrm>
                            <a:off x="3746513" y="190792"/>
                            <a:ext cx="1016279" cy="508330"/>
                          </a:xfrm>
                          <a:custGeom>
                            <a:avLst/>
                            <a:gdLst/>
                            <a:ahLst/>
                            <a:cxnLst/>
                            <a:rect l="0" t="0" r="0" b="0"/>
                            <a:pathLst>
                              <a:path w="1016279" h="508330">
                                <a:moveTo>
                                  <a:pt x="508317" y="0"/>
                                </a:moveTo>
                                <a:cubicBezTo>
                                  <a:pt x="788759" y="0"/>
                                  <a:pt x="1016279" y="113411"/>
                                  <a:pt x="1016279" y="254165"/>
                                </a:cubicBezTo>
                                <a:cubicBezTo>
                                  <a:pt x="1016279" y="394564"/>
                                  <a:pt x="788759" y="508330"/>
                                  <a:pt x="508317" y="508330"/>
                                </a:cubicBezTo>
                                <a:cubicBezTo>
                                  <a:pt x="227165" y="508330"/>
                                  <a:pt x="0" y="394564"/>
                                  <a:pt x="0" y="254165"/>
                                </a:cubicBezTo>
                                <a:cubicBezTo>
                                  <a:pt x="0" y="113411"/>
                                  <a:pt x="227165" y="0"/>
                                  <a:pt x="508317" y="0"/>
                                </a:cubicBezTo>
                                <a:close/>
                              </a:path>
                            </a:pathLst>
                          </a:custGeom>
                          <a:ln w="0" cap="flat">
                            <a:miter lim="127000"/>
                          </a:ln>
                        </wps:spPr>
                        <wps:style>
                          <a:lnRef idx="0">
                            <a:srgbClr val="000000">
                              <a:alpha val="0"/>
                            </a:srgbClr>
                          </a:lnRef>
                          <a:fillRef idx="1">
                            <a:srgbClr val="FFC0FF"/>
                          </a:fillRef>
                          <a:effectRef idx="0">
                            <a:scrgbClr r="0" g="0" b="0"/>
                          </a:effectRef>
                          <a:fontRef idx="none"/>
                        </wps:style>
                        <wps:bodyPr/>
                      </wps:wsp>
                      <wps:wsp>
                        <wps:cNvPr id="1127" name="Shape 1889"/>
                        <wps:cNvSpPr/>
                        <wps:spPr>
                          <a:xfrm>
                            <a:off x="3746513" y="190792"/>
                            <a:ext cx="1016279" cy="508330"/>
                          </a:xfrm>
                          <a:custGeom>
                            <a:avLst/>
                            <a:gdLst/>
                            <a:ahLst/>
                            <a:cxnLst/>
                            <a:rect l="0" t="0" r="0" b="0"/>
                            <a:pathLst>
                              <a:path w="1016279" h="508330">
                                <a:moveTo>
                                  <a:pt x="1016279" y="254165"/>
                                </a:moveTo>
                                <a:cubicBezTo>
                                  <a:pt x="1016279" y="394564"/>
                                  <a:pt x="788759" y="508330"/>
                                  <a:pt x="508317" y="508330"/>
                                </a:cubicBezTo>
                                <a:cubicBezTo>
                                  <a:pt x="227165" y="508330"/>
                                  <a:pt x="0" y="394564"/>
                                  <a:pt x="0" y="254165"/>
                                </a:cubicBezTo>
                                <a:cubicBezTo>
                                  <a:pt x="0" y="113411"/>
                                  <a:pt x="227165" y="0"/>
                                  <a:pt x="508317" y="0"/>
                                </a:cubicBezTo>
                                <a:cubicBezTo>
                                  <a:pt x="788759" y="0"/>
                                  <a:pt x="1016279" y="113411"/>
                                  <a:pt x="1016279"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31" name="Rectangle 1890"/>
                        <wps:cNvSpPr/>
                        <wps:spPr>
                          <a:xfrm>
                            <a:off x="3873602" y="1397798"/>
                            <a:ext cx="795269" cy="207536"/>
                          </a:xfrm>
                          <a:prstGeom prst="rect">
                            <a:avLst/>
                          </a:prstGeom>
                          <a:ln>
                            <a:noFill/>
                          </a:ln>
                        </wps:spPr>
                        <wps:txbx>
                          <w:txbxContent>
                            <w:p w14:paraId="394FCE71" w14:textId="77777777" w:rsidR="006118A4" w:rsidRDefault="006118A4" w:rsidP="00925720">
                              <w:r>
                                <w:rPr>
                                  <w:rFonts w:ascii="Liberation Sans" w:eastAsia="Liberation Sans" w:hAnsi="Liberation Sans" w:cs="Liberation Sans"/>
                                </w:rPr>
                                <w:t>verwalten</w:t>
                              </w:r>
                            </w:p>
                          </w:txbxContent>
                        </wps:txbx>
                        <wps:bodyPr horzOverflow="overflow" vert="horz" lIns="0" tIns="0" rIns="0" bIns="0" rtlCol="0">
                          <a:noAutofit/>
                        </wps:bodyPr>
                      </wps:wsp>
                      <wps:wsp>
                        <wps:cNvPr id="1132" name="Shape 1891"/>
                        <wps:cNvSpPr/>
                        <wps:spPr>
                          <a:xfrm>
                            <a:off x="330111" y="3746513"/>
                            <a:ext cx="2629091" cy="1067409"/>
                          </a:xfrm>
                          <a:custGeom>
                            <a:avLst/>
                            <a:gdLst/>
                            <a:ahLst/>
                            <a:cxnLst/>
                            <a:rect l="0" t="0" r="0" b="0"/>
                            <a:pathLst>
                              <a:path w="2629091" h="1067409">
                                <a:moveTo>
                                  <a:pt x="1314730" y="0"/>
                                </a:moveTo>
                                <a:cubicBezTo>
                                  <a:pt x="2040839" y="0"/>
                                  <a:pt x="2629091" y="239039"/>
                                  <a:pt x="2629091" y="533527"/>
                                </a:cubicBezTo>
                                <a:cubicBezTo>
                                  <a:pt x="2629091" y="828370"/>
                                  <a:pt x="2040839" y="1067409"/>
                                  <a:pt x="1314730" y="1067409"/>
                                </a:cubicBezTo>
                                <a:cubicBezTo>
                                  <a:pt x="588963" y="1067409"/>
                                  <a:pt x="0" y="828370"/>
                                  <a:pt x="0" y="533527"/>
                                </a:cubicBezTo>
                                <a:cubicBezTo>
                                  <a:pt x="0" y="239039"/>
                                  <a:pt x="588963" y="0"/>
                                  <a:pt x="1314730" y="0"/>
                                </a:cubicBezTo>
                                <a:close/>
                              </a:path>
                            </a:pathLst>
                          </a:custGeom>
                          <a:ln w="0" cap="flat">
                            <a:miter lim="127000"/>
                          </a:ln>
                        </wps:spPr>
                        <wps:style>
                          <a:lnRef idx="0">
                            <a:srgbClr val="000000">
                              <a:alpha val="0"/>
                            </a:srgbClr>
                          </a:lnRef>
                          <a:fillRef idx="1">
                            <a:srgbClr val="C0FFC0"/>
                          </a:fillRef>
                          <a:effectRef idx="0">
                            <a:scrgbClr r="0" g="0" b="0"/>
                          </a:effectRef>
                          <a:fontRef idx="none"/>
                        </wps:style>
                        <wps:bodyPr/>
                      </wps:wsp>
                      <wps:wsp>
                        <wps:cNvPr id="1137" name="Shape 1892"/>
                        <wps:cNvSpPr/>
                        <wps:spPr>
                          <a:xfrm>
                            <a:off x="330111" y="3746513"/>
                            <a:ext cx="2629091" cy="1067409"/>
                          </a:xfrm>
                          <a:custGeom>
                            <a:avLst/>
                            <a:gdLst/>
                            <a:ahLst/>
                            <a:cxnLst/>
                            <a:rect l="0" t="0" r="0" b="0"/>
                            <a:pathLst>
                              <a:path w="2629091" h="1067409">
                                <a:moveTo>
                                  <a:pt x="2629091" y="533527"/>
                                </a:moveTo>
                                <a:cubicBezTo>
                                  <a:pt x="2629091" y="828370"/>
                                  <a:pt x="2040839" y="1067409"/>
                                  <a:pt x="1314730" y="1067409"/>
                                </a:cubicBezTo>
                                <a:cubicBezTo>
                                  <a:pt x="588963" y="1067409"/>
                                  <a:pt x="0" y="828370"/>
                                  <a:pt x="0" y="533527"/>
                                </a:cubicBezTo>
                                <a:cubicBezTo>
                                  <a:pt x="0" y="239039"/>
                                  <a:pt x="588963" y="0"/>
                                  <a:pt x="1314730" y="0"/>
                                </a:cubicBezTo>
                                <a:cubicBezTo>
                                  <a:pt x="2040839" y="0"/>
                                  <a:pt x="2629091" y="239039"/>
                                  <a:pt x="2629091" y="533527"/>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38" name="Shape 1893"/>
                        <wps:cNvSpPr/>
                        <wps:spPr>
                          <a:xfrm>
                            <a:off x="635038" y="3937318"/>
                            <a:ext cx="1993684" cy="0"/>
                          </a:xfrm>
                          <a:custGeom>
                            <a:avLst/>
                            <a:gdLst/>
                            <a:ahLst/>
                            <a:cxnLst/>
                            <a:rect l="0" t="0" r="0" b="0"/>
                            <a:pathLst>
                              <a:path w="1993684">
                                <a:moveTo>
                                  <a:pt x="0" y="0"/>
                                </a:moveTo>
                                <a:lnTo>
                                  <a:pt x="1993684"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39" name="Rectangle 1894"/>
                        <wps:cNvSpPr/>
                        <wps:spPr>
                          <a:xfrm>
                            <a:off x="3936962" y="369276"/>
                            <a:ext cx="828522" cy="207536"/>
                          </a:xfrm>
                          <a:prstGeom prst="rect">
                            <a:avLst/>
                          </a:prstGeom>
                          <a:ln>
                            <a:noFill/>
                          </a:ln>
                        </wps:spPr>
                        <wps:txbx>
                          <w:txbxContent>
                            <w:p w14:paraId="45AF9A05" w14:textId="77777777" w:rsidR="006118A4" w:rsidRDefault="006118A4" w:rsidP="00925720">
                              <w:r>
                                <w:rPr>
                                  <w:rFonts w:ascii="Liberation Sans" w:eastAsia="Liberation Sans" w:hAnsi="Liberation Sans" w:cs="Liberation Sans"/>
                                </w:rPr>
                                <w:t>importiern</w:t>
                              </w:r>
                            </w:p>
                          </w:txbxContent>
                        </wps:txbx>
                        <wps:bodyPr horzOverflow="overflow" vert="horz" lIns="0" tIns="0" rIns="0" bIns="0" rtlCol="0">
                          <a:noAutofit/>
                        </wps:bodyPr>
                      </wps:wsp>
                      <wps:wsp>
                        <wps:cNvPr id="1140" name="Rectangle 1895"/>
                        <wps:cNvSpPr/>
                        <wps:spPr>
                          <a:xfrm>
                            <a:off x="1206716" y="4585600"/>
                            <a:ext cx="1148227" cy="207537"/>
                          </a:xfrm>
                          <a:prstGeom prst="rect">
                            <a:avLst/>
                          </a:prstGeom>
                          <a:ln>
                            <a:noFill/>
                          </a:ln>
                        </wps:spPr>
                        <wps:txbx>
                          <w:txbxContent>
                            <w:p w14:paraId="7CB48AE7" w14:textId="77777777" w:rsidR="006118A4" w:rsidRDefault="006118A4" w:rsidP="00925720">
                              <w:r>
                                <w:rPr>
                                  <w:rFonts w:ascii="Liberation Sans" w:eastAsia="Liberation Sans" w:hAnsi="Liberation Sans" w:cs="Liberation Sans"/>
                                </w:rPr>
                                <w:t>Raum suchen</w:t>
                              </w:r>
                            </w:p>
                          </w:txbxContent>
                        </wps:txbx>
                        <wps:bodyPr horzOverflow="overflow" vert="horz" lIns="0" tIns="0" rIns="0" bIns="0" rtlCol="0">
                          <a:noAutofit/>
                        </wps:bodyPr>
                      </wps:wsp>
                      <wps:wsp>
                        <wps:cNvPr id="1141" name="Rectangle 1896"/>
                        <wps:cNvSpPr/>
                        <wps:spPr>
                          <a:xfrm>
                            <a:off x="1143000" y="4395151"/>
                            <a:ext cx="1336038" cy="207537"/>
                          </a:xfrm>
                          <a:prstGeom prst="rect">
                            <a:avLst/>
                          </a:prstGeom>
                          <a:ln>
                            <a:noFill/>
                          </a:ln>
                        </wps:spPr>
                        <wps:txbx>
                          <w:txbxContent>
                            <w:p w14:paraId="3541BEFF" w14:textId="77777777" w:rsidR="006118A4" w:rsidRDefault="006118A4" w:rsidP="00925720">
                              <w:r>
                                <w:rPr>
                                  <w:rFonts w:ascii="Liberation Sans" w:eastAsia="Liberation Sans" w:hAnsi="Liberation Sans" w:cs="Liberation Sans"/>
                                </w:rPr>
                                <w:t>Exponat suchen</w:t>
                              </w:r>
                            </w:p>
                          </w:txbxContent>
                        </wps:txbx>
                        <wps:bodyPr horzOverflow="overflow" vert="horz" lIns="0" tIns="0" rIns="0" bIns="0" rtlCol="0">
                          <a:noAutofit/>
                        </wps:bodyPr>
                      </wps:wsp>
                      <wps:wsp>
                        <wps:cNvPr id="1142" name="Rectangle 1897"/>
                        <wps:cNvSpPr/>
                        <wps:spPr>
                          <a:xfrm>
                            <a:off x="1130402" y="4204714"/>
                            <a:ext cx="1376535" cy="207537"/>
                          </a:xfrm>
                          <a:prstGeom prst="rect">
                            <a:avLst/>
                          </a:prstGeom>
                          <a:ln>
                            <a:noFill/>
                          </a:ln>
                        </wps:spPr>
                        <wps:txbx>
                          <w:txbxContent>
                            <w:p w14:paraId="364918E0" w14:textId="77777777" w:rsidR="006118A4" w:rsidRDefault="006118A4" w:rsidP="00925720">
                              <w:r>
                                <w:rPr>
                                  <w:rFonts w:ascii="Liberation Sans" w:eastAsia="Liberation Sans" w:hAnsi="Liberation Sans" w:cs="Liberation Sans"/>
                                </w:rPr>
                                <w:t>Personen Suche</w:t>
                              </w:r>
                            </w:p>
                          </w:txbxContent>
                        </wps:txbx>
                        <wps:bodyPr horzOverflow="overflow" vert="horz" lIns="0" tIns="0" rIns="0" bIns="0" rtlCol="0">
                          <a:noAutofit/>
                        </wps:bodyPr>
                      </wps:wsp>
                      <wps:wsp>
                        <wps:cNvPr id="1143" name="Rectangle 1898"/>
                        <wps:cNvSpPr/>
                        <wps:spPr>
                          <a:xfrm>
                            <a:off x="1079640" y="4013909"/>
                            <a:ext cx="1480193" cy="207537"/>
                          </a:xfrm>
                          <a:prstGeom prst="rect">
                            <a:avLst/>
                          </a:prstGeom>
                          <a:ln>
                            <a:noFill/>
                          </a:ln>
                        </wps:spPr>
                        <wps:txbx>
                          <w:txbxContent>
                            <w:p w14:paraId="2D4C13DB" w14:textId="77777777" w:rsidR="006118A4" w:rsidRDefault="006118A4" w:rsidP="00925720">
                              <w:r>
                                <w:rPr>
                                  <w:rFonts w:ascii="Liberation Sans" w:eastAsia="Liberation Sans" w:hAnsi="Liberation Sans" w:cs="Liberation Sans"/>
                                  <w:b/>
                                </w:rPr>
                                <w:t>extension points</w:t>
                              </w:r>
                            </w:p>
                          </w:txbxContent>
                        </wps:txbx>
                        <wps:bodyPr horzOverflow="overflow" vert="horz" lIns="0" tIns="0" rIns="0" bIns="0" rtlCol="0">
                          <a:noAutofit/>
                        </wps:bodyPr>
                      </wps:wsp>
                      <wps:wsp>
                        <wps:cNvPr id="1144" name="Shape 1899"/>
                        <wps:cNvSpPr/>
                        <wps:spPr>
                          <a:xfrm>
                            <a:off x="914400" y="1955877"/>
                            <a:ext cx="1486078" cy="508317"/>
                          </a:xfrm>
                          <a:custGeom>
                            <a:avLst/>
                            <a:gdLst/>
                            <a:ahLst/>
                            <a:cxnLst/>
                            <a:rect l="0" t="0" r="0" b="0"/>
                            <a:pathLst>
                              <a:path w="1486078" h="508317">
                                <a:moveTo>
                                  <a:pt x="742671" y="0"/>
                                </a:moveTo>
                                <a:cubicBezTo>
                                  <a:pt x="1153439" y="0"/>
                                  <a:pt x="1486078" y="113767"/>
                                  <a:pt x="1486078" y="254165"/>
                                </a:cubicBezTo>
                                <a:cubicBezTo>
                                  <a:pt x="1486078" y="394564"/>
                                  <a:pt x="1153439" y="508317"/>
                                  <a:pt x="742671" y="508317"/>
                                </a:cubicBezTo>
                                <a:cubicBezTo>
                                  <a:pt x="332638" y="508317"/>
                                  <a:pt x="0" y="394564"/>
                                  <a:pt x="0" y="254165"/>
                                </a:cubicBezTo>
                                <a:cubicBezTo>
                                  <a:pt x="0" y="113767"/>
                                  <a:pt x="332638" y="0"/>
                                  <a:pt x="74267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45" name="Shape 1900"/>
                        <wps:cNvSpPr/>
                        <wps:spPr>
                          <a:xfrm>
                            <a:off x="914400" y="1955877"/>
                            <a:ext cx="1486078" cy="508317"/>
                          </a:xfrm>
                          <a:custGeom>
                            <a:avLst/>
                            <a:gdLst/>
                            <a:ahLst/>
                            <a:cxnLst/>
                            <a:rect l="0" t="0" r="0" b="0"/>
                            <a:pathLst>
                              <a:path w="1486078" h="508317">
                                <a:moveTo>
                                  <a:pt x="1486078" y="254165"/>
                                </a:moveTo>
                                <a:cubicBezTo>
                                  <a:pt x="1486078" y="394564"/>
                                  <a:pt x="1153439" y="508317"/>
                                  <a:pt x="742671" y="508317"/>
                                </a:cubicBezTo>
                                <a:cubicBezTo>
                                  <a:pt x="332638" y="508317"/>
                                  <a:pt x="0" y="394564"/>
                                  <a:pt x="0" y="254165"/>
                                </a:cubicBezTo>
                                <a:cubicBezTo>
                                  <a:pt x="0" y="113767"/>
                                  <a:pt x="332638" y="0"/>
                                  <a:pt x="742671" y="0"/>
                                </a:cubicBezTo>
                                <a:cubicBezTo>
                                  <a:pt x="1153439" y="0"/>
                                  <a:pt x="1486078" y="113767"/>
                                  <a:pt x="1486078"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46" name="Rectangle 1901"/>
                        <wps:cNvSpPr/>
                        <wps:spPr>
                          <a:xfrm>
                            <a:off x="1104837" y="3772711"/>
                            <a:ext cx="1438767" cy="207536"/>
                          </a:xfrm>
                          <a:prstGeom prst="rect">
                            <a:avLst/>
                          </a:prstGeom>
                          <a:ln>
                            <a:noFill/>
                          </a:ln>
                        </wps:spPr>
                        <wps:txbx>
                          <w:txbxContent>
                            <w:p w14:paraId="5AA2812A" w14:textId="77777777" w:rsidR="006118A4" w:rsidRDefault="006118A4" w:rsidP="00925720">
                              <w:r>
                                <w:rPr>
                                  <w:rFonts w:ascii="Liberation Sans" w:eastAsia="Liberation Sans" w:hAnsi="Liberation Sans" w:cs="Liberation Sans"/>
                                </w:rPr>
                                <w:t>Elemente suchen</w:t>
                              </w:r>
                            </w:p>
                          </w:txbxContent>
                        </wps:txbx>
                        <wps:bodyPr horzOverflow="overflow" vert="horz" lIns="0" tIns="0" rIns="0" bIns="0" rtlCol="0">
                          <a:noAutofit/>
                        </wps:bodyPr>
                      </wps:wsp>
                      <wps:wsp>
                        <wps:cNvPr id="1147" name="Shape 1902"/>
                        <wps:cNvSpPr/>
                        <wps:spPr>
                          <a:xfrm>
                            <a:off x="1079271" y="279718"/>
                            <a:ext cx="1143368" cy="508318"/>
                          </a:xfrm>
                          <a:custGeom>
                            <a:avLst/>
                            <a:gdLst/>
                            <a:ahLst/>
                            <a:cxnLst/>
                            <a:rect l="0" t="0" r="0" b="0"/>
                            <a:pathLst>
                              <a:path w="1143368" h="508318">
                                <a:moveTo>
                                  <a:pt x="572046" y="0"/>
                                </a:moveTo>
                                <a:cubicBezTo>
                                  <a:pt x="887400" y="0"/>
                                  <a:pt x="1143368" y="113754"/>
                                  <a:pt x="1143368" y="254165"/>
                                </a:cubicBezTo>
                                <a:cubicBezTo>
                                  <a:pt x="1143368" y="394564"/>
                                  <a:pt x="887400" y="508318"/>
                                  <a:pt x="572046" y="508318"/>
                                </a:cubicBezTo>
                                <a:cubicBezTo>
                                  <a:pt x="256324" y="508318"/>
                                  <a:pt x="0" y="394564"/>
                                  <a:pt x="0" y="254165"/>
                                </a:cubicBezTo>
                                <a:cubicBezTo>
                                  <a:pt x="0" y="113754"/>
                                  <a:pt x="256324" y="0"/>
                                  <a:pt x="57204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48" name="Shape 1903"/>
                        <wps:cNvSpPr/>
                        <wps:spPr>
                          <a:xfrm>
                            <a:off x="1079271" y="279718"/>
                            <a:ext cx="1143368" cy="508318"/>
                          </a:xfrm>
                          <a:custGeom>
                            <a:avLst/>
                            <a:gdLst/>
                            <a:ahLst/>
                            <a:cxnLst/>
                            <a:rect l="0" t="0" r="0" b="0"/>
                            <a:pathLst>
                              <a:path w="1143368" h="508318">
                                <a:moveTo>
                                  <a:pt x="1143368" y="254165"/>
                                </a:moveTo>
                                <a:cubicBezTo>
                                  <a:pt x="1143368" y="394564"/>
                                  <a:pt x="887400" y="508318"/>
                                  <a:pt x="572046" y="508318"/>
                                </a:cubicBezTo>
                                <a:cubicBezTo>
                                  <a:pt x="256324" y="508318"/>
                                  <a:pt x="0" y="394564"/>
                                  <a:pt x="0" y="254165"/>
                                </a:cubicBezTo>
                                <a:cubicBezTo>
                                  <a:pt x="0" y="113754"/>
                                  <a:pt x="256324" y="0"/>
                                  <a:pt x="572046" y="0"/>
                                </a:cubicBezTo>
                                <a:cubicBezTo>
                                  <a:pt x="887400" y="0"/>
                                  <a:pt x="1143368" y="113754"/>
                                  <a:pt x="1143368"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149" name="Rectangle 1904"/>
                        <wps:cNvSpPr/>
                        <wps:spPr>
                          <a:xfrm>
                            <a:off x="1041476" y="2134361"/>
                            <a:ext cx="1594069" cy="207536"/>
                          </a:xfrm>
                          <a:prstGeom prst="rect">
                            <a:avLst/>
                          </a:prstGeom>
                          <a:ln>
                            <a:noFill/>
                          </a:ln>
                        </wps:spPr>
                        <wps:txbx>
                          <w:txbxContent>
                            <w:p w14:paraId="27420279" w14:textId="77777777" w:rsidR="006118A4" w:rsidRDefault="006118A4" w:rsidP="00925720">
                              <w:r>
                                <w:rPr>
                                  <w:rFonts w:ascii="Liberation Sans" w:eastAsia="Liberation Sans" w:hAnsi="Liberation Sans" w:cs="Liberation Sans"/>
                                </w:rPr>
                                <w:t>Raumdaten ändern</w:t>
                              </w:r>
                            </w:p>
                          </w:txbxContent>
                        </wps:txbx>
                        <wps:bodyPr horzOverflow="overflow" vert="horz" lIns="0" tIns="0" rIns="0" bIns="0" rtlCol="0">
                          <a:noAutofit/>
                        </wps:bodyPr>
                      </wps:wsp>
                      <wps:wsp>
                        <wps:cNvPr id="1150" name="Shape 1905"/>
                        <wps:cNvSpPr/>
                        <wps:spPr>
                          <a:xfrm>
                            <a:off x="1092238" y="914400"/>
                            <a:ext cx="1117803" cy="508674"/>
                          </a:xfrm>
                          <a:custGeom>
                            <a:avLst/>
                            <a:gdLst/>
                            <a:ahLst/>
                            <a:cxnLst/>
                            <a:rect l="0" t="0" r="0" b="0"/>
                            <a:pathLst>
                              <a:path w="1117803" h="508674">
                                <a:moveTo>
                                  <a:pt x="559079" y="0"/>
                                </a:moveTo>
                                <a:cubicBezTo>
                                  <a:pt x="867601" y="0"/>
                                  <a:pt x="1117803" y="113754"/>
                                  <a:pt x="1117803" y="254153"/>
                                </a:cubicBezTo>
                                <a:cubicBezTo>
                                  <a:pt x="1117803" y="394564"/>
                                  <a:pt x="867601" y="508674"/>
                                  <a:pt x="559079" y="508674"/>
                                </a:cubicBezTo>
                                <a:cubicBezTo>
                                  <a:pt x="250558" y="508674"/>
                                  <a:pt x="0" y="394564"/>
                                  <a:pt x="0" y="254153"/>
                                </a:cubicBezTo>
                                <a:cubicBezTo>
                                  <a:pt x="0" y="113754"/>
                                  <a:pt x="250558" y="0"/>
                                  <a:pt x="559079"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151" name="Shape 1906"/>
                        <wps:cNvSpPr/>
                        <wps:spPr>
                          <a:xfrm>
                            <a:off x="1092238" y="914400"/>
                            <a:ext cx="1117803" cy="508674"/>
                          </a:xfrm>
                          <a:custGeom>
                            <a:avLst/>
                            <a:gdLst/>
                            <a:ahLst/>
                            <a:cxnLst/>
                            <a:rect l="0" t="0" r="0" b="0"/>
                            <a:pathLst>
                              <a:path w="1117803" h="508674">
                                <a:moveTo>
                                  <a:pt x="1117803" y="254153"/>
                                </a:moveTo>
                                <a:cubicBezTo>
                                  <a:pt x="1117803" y="394564"/>
                                  <a:pt x="867601" y="508674"/>
                                  <a:pt x="559079" y="508674"/>
                                </a:cubicBezTo>
                                <a:cubicBezTo>
                                  <a:pt x="250558" y="508674"/>
                                  <a:pt x="0" y="394564"/>
                                  <a:pt x="0" y="254153"/>
                                </a:cubicBezTo>
                                <a:cubicBezTo>
                                  <a:pt x="0" y="113754"/>
                                  <a:pt x="250558" y="0"/>
                                  <a:pt x="559079" y="0"/>
                                </a:cubicBezTo>
                                <a:cubicBezTo>
                                  <a:pt x="867601" y="0"/>
                                  <a:pt x="1117803" y="113754"/>
                                  <a:pt x="1117803" y="254153"/>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64" name="Rectangle 1907"/>
                        <wps:cNvSpPr/>
                        <wps:spPr>
                          <a:xfrm>
                            <a:off x="1193762" y="458188"/>
                            <a:ext cx="1209345" cy="207536"/>
                          </a:xfrm>
                          <a:prstGeom prst="rect">
                            <a:avLst/>
                          </a:prstGeom>
                          <a:ln>
                            <a:noFill/>
                          </a:ln>
                        </wps:spPr>
                        <wps:txbx>
                          <w:txbxContent>
                            <w:p w14:paraId="2A65AA1C" w14:textId="77777777" w:rsidR="006118A4" w:rsidRDefault="006118A4" w:rsidP="00925720">
                              <w:r>
                                <w:rPr>
                                  <w:rFonts w:ascii="Liberation Sans" w:eastAsia="Liberation Sans" w:hAnsi="Liberation Sans" w:cs="Liberation Sans"/>
                                </w:rPr>
                                <w:t>Raum anlegen</w:t>
                              </w:r>
                            </w:p>
                          </w:txbxContent>
                        </wps:txbx>
                        <wps:bodyPr horzOverflow="overflow" vert="horz" lIns="0" tIns="0" rIns="0" bIns="0" rtlCol="0">
                          <a:noAutofit/>
                        </wps:bodyPr>
                      </wps:wsp>
                      <wps:wsp>
                        <wps:cNvPr id="12969665" name="Shape 1908"/>
                        <wps:cNvSpPr/>
                        <wps:spPr>
                          <a:xfrm>
                            <a:off x="1066673" y="2718004"/>
                            <a:ext cx="1143368" cy="508317"/>
                          </a:xfrm>
                          <a:custGeom>
                            <a:avLst/>
                            <a:gdLst/>
                            <a:ahLst/>
                            <a:cxnLst/>
                            <a:rect l="0" t="0" r="0" b="0"/>
                            <a:pathLst>
                              <a:path w="1143368" h="508317">
                                <a:moveTo>
                                  <a:pt x="572046" y="0"/>
                                </a:moveTo>
                                <a:cubicBezTo>
                                  <a:pt x="887400" y="0"/>
                                  <a:pt x="1143368" y="113754"/>
                                  <a:pt x="1143368" y="254152"/>
                                </a:cubicBezTo>
                                <a:cubicBezTo>
                                  <a:pt x="1143368" y="394550"/>
                                  <a:pt x="887400" y="508317"/>
                                  <a:pt x="572046" y="508317"/>
                                </a:cubicBezTo>
                                <a:cubicBezTo>
                                  <a:pt x="256324" y="508317"/>
                                  <a:pt x="0" y="394550"/>
                                  <a:pt x="0" y="254152"/>
                                </a:cubicBezTo>
                                <a:cubicBezTo>
                                  <a:pt x="0" y="113754"/>
                                  <a:pt x="256324" y="0"/>
                                  <a:pt x="57204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2969666" name="Shape 1909"/>
                        <wps:cNvSpPr/>
                        <wps:spPr>
                          <a:xfrm>
                            <a:off x="1066673" y="2718004"/>
                            <a:ext cx="1143368" cy="508317"/>
                          </a:xfrm>
                          <a:custGeom>
                            <a:avLst/>
                            <a:gdLst/>
                            <a:ahLst/>
                            <a:cxnLst/>
                            <a:rect l="0" t="0" r="0" b="0"/>
                            <a:pathLst>
                              <a:path w="1143368" h="508317">
                                <a:moveTo>
                                  <a:pt x="1143368" y="254152"/>
                                </a:moveTo>
                                <a:cubicBezTo>
                                  <a:pt x="1143368" y="394550"/>
                                  <a:pt x="887400" y="508317"/>
                                  <a:pt x="572046" y="508317"/>
                                </a:cubicBezTo>
                                <a:cubicBezTo>
                                  <a:pt x="256324" y="508317"/>
                                  <a:pt x="0" y="394550"/>
                                  <a:pt x="0" y="254152"/>
                                </a:cubicBezTo>
                                <a:cubicBezTo>
                                  <a:pt x="0" y="113754"/>
                                  <a:pt x="256324" y="0"/>
                                  <a:pt x="572046" y="0"/>
                                </a:cubicBezTo>
                                <a:cubicBezTo>
                                  <a:pt x="887400" y="0"/>
                                  <a:pt x="1143368" y="113754"/>
                                  <a:pt x="1143368" y="25415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67" name="Rectangle 1910"/>
                        <wps:cNvSpPr/>
                        <wps:spPr>
                          <a:xfrm>
                            <a:off x="1193762" y="1093240"/>
                            <a:ext cx="1188910" cy="207536"/>
                          </a:xfrm>
                          <a:prstGeom prst="rect">
                            <a:avLst/>
                          </a:prstGeom>
                          <a:ln>
                            <a:noFill/>
                          </a:ln>
                        </wps:spPr>
                        <wps:txbx>
                          <w:txbxContent>
                            <w:p w14:paraId="193BB8F5" w14:textId="77777777" w:rsidR="006118A4" w:rsidRDefault="006118A4" w:rsidP="00925720">
                              <w:r>
                                <w:rPr>
                                  <w:rFonts w:ascii="Liberation Sans" w:eastAsia="Liberation Sans" w:hAnsi="Liberation Sans" w:cs="Liberation Sans"/>
                                </w:rPr>
                                <w:t>Raum löschen</w:t>
                              </w:r>
                            </w:p>
                          </w:txbxContent>
                        </wps:txbx>
                        <wps:bodyPr horzOverflow="overflow" vert="horz" lIns="0" tIns="0" rIns="0" bIns="0" rtlCol="0">
                          <a:noAutofit/>
                        </wps:bodyPr>
                      </wps:wsp>
                      <wps:wsp>
                        <wps:cNvPr id="12969668" name="Rectangle 1911"/>
                        <wps:cNvSpPr/>
                        <wps:spPr>
                          <a:xfrm>
                            <a:off x="1206716" y="2896474"/>
                            <a:ext cx="1148227" cy="207536"/>
                          </a:xfrm>
                          <a:prstGeom prst="rect">
                            <a:avLst/>
                          </a:prstGeom>
                          <a:ln>
                            <a:noFill/>
                          </a:ln>
                        </wps:spPr>
                        <wps:txbx>
                          <w:txbxContent>
                            <w:p w14:paraId="23335F1B" w14:textId="77777777" w:rsidR="006118A4" w:rsidRDefault="006118A4" w:rsidP="00925720">
                              <w:r>
                                <w:rPr>
                                  <w:rFonts w:ascii="Liberation Sans" w:eastAsia="Liberation Sans" w:hAnsi="Liberation Sans" w:cs="Liberation Sans"/>
                                </w:rPr>
                                <w:t>Raum suchen</w:t>
                              </w:r>
                            </w:p>
                          </w:txbxContent>
                        </wps:txbx>
                        <wps:bodyPr horzOverflow="overflow" vert="horz" lIns="0" tIns="0" rIns="0" bIns="0" rtlCol="0">
                          <a:noAutofit/>
                        </wps:bodyPr>
                      </wps:wsp>
                      <wps:wsp>
                        <wps:cNvPr id="12969669" name="Rectangle 1912"/>
                        <wps:cNvSpPr/>
                        <wps:spPr>
                          <a:xfrm>
                            <a:off x="50762" y="3125074"/>
                            <a:ext cx="391226" cy="207536"/>
                          </a:xfrm>
                          <a:prstGeom prst="rect">
                            <a:avLst/>
                          </a:prstGeom>
                          <a:ln>
                            <a:noFill/>
                          </a:ln>
                        </wps:spPr>
                        <wps:txbx>
                          <w:txbxContent>
                            <w:p w14:paraId="04D448F5" w14:textId="77777777" w:rsidR="006118A4" w:rsidRDefault="006118A4" w:rsidP="00925720">
                              <w:r>
                                <w:rPr>
                                  <w:rFonts w:ascii="Liberation Sans" w:eastAsia="Liberation Sans" w:hAnsi="Liberation Sans" w:cs="Liberation Sans"/>
                                </w:rPr>
                                <w:t>User</w:t>
                              </w:r>
                            </w:p>
                          </w:txbxContent>
                        </wps:txbx>
                        <wps:bodyPr horzOverflow="overflow" vert="horz" lIns="0" tIns="0" rIns="0" bIns="0" rtlCol="0">
                          <a:noAutofit/>
                        </wps:bodyPr>
                      </wps:wsp>
                      <wps:wsp>
                        <wps:cNvPr id="12969670" name="Shape 1913"/>
                        <wps:cNvSpPr/>
                        <wps:spPr>
                          <a:xfrm>
                            <a:off x="393471" y="533515"/>
                            <a:ext cx="685800" cy="0"/>
                          </a:xfrm>
                          <a:custGeom>
                            <a:avLst/>
                            <a:gdLst/>
                            <a:ahLst/>
                            <a:cxnLst/>
                            <a:rect l="0" t="0" r="0" b="0"/>
                            <a:pathLst>
                              <a:path w="685800">
                                <a:moveTo>
                                  <a:pt x="685800" y="0"/>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1" name="Shape 1914"/>
                        <wps:cNvSpPr/>
                        <wps:spPr>
                          <a:xfrm>
                            <a:off x="926998" y="457200"/>
                            <a:ext cx="152641" cy="76683"/>
                          </a:xfrm>
                          <a:custGeom>
                            <a:avLst/>
                            <a:gdLst/>
                            <a:ahLst/>
                            <a:cxnLst/>
                            <a:rect l="0" t="0" r="0" b="0"/>
                            <a:pathLst>
                              <a:path w="152641" h="76683">
                                <a:moveTo>
                                  <a:pt x="152641" y="76683"/>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2" name="Shape 1915"/>
                        <wps:cNvSpPr/>
                        <wps:spPr>
                          <a:xfrm>
                            <a:off x="926998" y="533515"/>
                            <a:ext cx="152641" cy="76682"/>
                          </a:xfrm>
                          <a:custGeom>
                            <a:avLst/>
                            <a:gdLst/>
                            <a:ahLst/>
                            <a:cxnLst/>
                            <a:rect l="0" t="0" r="0" b="0"/>
                            <a:pathLst>
                              <a:path w="152641" h="76682">
                                <a:moveTo>
                                  <a:pt x="152641" y="0"/>
                                </a:moveTo>
                                <a:lnTo>
                                  <a:pt x="0" y="7668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3" name="Shape 1916"/>
                        <wps:cNvSpPr/>
                        <wps:spPr>
                          <a:xfrm>
                            <a:off x="393471" y="2349716"/>
                            <a:ext cx="635051" cy="0"/>
                          </a:xfrm>
                          <a:custGeom>
                            <a:avLst/>
                            <a:gdLst/>
                            <a:ahLst/>
                            <a:cxnLst/>
                            <a:rect l="0" t="0" r="0" b="0"/>
                            <a:pathLst>
                              <a:path w="635051">
                                <a:moveTo>
                                  <a:pt x="635051" y="0"/>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4" name="Shape 1917"/>
                        <wps:cNvSpPr/>
                        <wps:spPr>
                          <a:xfrm>
                            <a:off x="876236" y="2273402"/>
                            <a:ext cx="152641" cy="76671"/>
                          </a:xfrm>
                          <a:custGeom>
                            <a:avLst/>
                            <a:gdLst/>
                            <a:ahLst/>
                            <a:cxnLst/>
                            <a:rect l="0" t="0" r="0" b="0"/>
                            <a:pathLst>
                              <a:path w="152641" h="76671">
                                <a:moveTo>
                                  <a:pt x="152641" y="76671"/>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5" name="Shape 1918"/>
                        <wps:cNvSpPr/>
                        <wps:spPr>
                          <a:xfrm>
                            <a:off x="876236" y="2349716"/>
                            <a:ext cx="152641" cy="76327"/>
                          </a:xfrm>
                          <a:custGeom>
                            <a:avLst/>
                            <a:gdLst/>
                            <a:ahLst/>
                            <a:cxnLst/>
                            <a:rect l="0" t="0" r="0" b="0"/>
                            <a:pathLst>
                              <a:path w="152641" h="76327">
                                <a:moveTo>
                                  <a:pt x="152641" y="0"/>
                                </a:moveTo>
                                <a:lnTo>
                                  <a:pt x="0" y="76327"/>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6" name="Shape 1919"/>
                        <wps:cNvSpPr/>
                        <wps:spPr>
                          <a:xfrm>
                            <a:off x="393471" y="1168553"/>
                            <a:ext cx="698767" cy="0"/>
                          </a:xfrm>
                          <a:custGeom>
                            <a:avLst/>
                            <a:gdLst/>
                            <a:ahLst/>
                            <a:cxnLst/>
                            <a:rect l="0" t="0" r="0" b="0"/>
                            <a:pathLst>
                              <a:path w="698767">
                                <a:moveTo>
                                  <a:pt x="0" y="0"/>
                                </a:moveTo>
                                <a:lnTo>
                                  <a:pt x="698767"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7" name="Shape 1920"/>
                        <wps:cNvSpPr/>
                        <wps:spPr>
                          <a:xfrm>
                            <a:off x="939597" y="1092239"/>
                            <a:ext cx="152997" cy="76682"/>
                          </a:xfrm>
                          <a:custGeom>
                            <a:avLst/>
                            <a:gdLst/>
                            <a:ahLst/>
                            <a:cxnLst/>
                            <a:rect l="0" t="0" r="0" b="0"/>
                            <a:pathLst>
                              <a:path w="152997" h="76682">
                                <a:moveTo>
                                  <a:pt x="152997" y="76682"/>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8" name="Shape 1921"/>
                        <wps:cNvSpPr/>
                        <wps:spPr>
                          <a:xfrm>
                            <a:off x="939597" y="1168553"/>
                            <a:ext cx="152997" cy="76683"/>
                          </a:xfrm>
                          <a:custGeom>
                            <a:avLst/>
                            <a:gdLst/>
                            <a:ahLst/>
                            <a:cxnLst/>
                            <a:rect l="0" t="0" r="0" b="0"/>
                            <a:pathLst>
                              <a:path w="152997" h="76683">
                                <a:moveTo>
                                  <a:pt x="152997" y="0"/>
                                </a:moveTo>
                                <a:lnTo>
                                  <a:pt x="0" y="7668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79" name="Shape 1922"/>
                        <wps:cNvSpPr/>
                        <wps:spPr>
                          <a:xfrm>
                            <a:off x="1638351" y="3225953"/>
                            <a:ext cx="0" cy="520560"/>
                          </a:xfrm>
                          <a:custGeom>
                            <a:avLst/>
                            <a:gdLst/>
                            <a:ahLst/>
                            <a:cxnLst/>
                            <a:rect l="0" t="0" r="0" b="0"/>
                            <a:pathLst>
                              <a:path h="520560">
                                <a:moveTo>
                                  <a:pt x="0" y="0"/>
                                </a:moveTo>
                                <a:lnTo>
                                  <a:pt x="0" y="52056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0" name="Shape 1923"/>
                        <wps:cNvSpPr/>
                        <wps:spPr>
                          <a:xfrm>
                            <a:off x="1638351" y="3594240"/>
                            <a:ext cx="76327" cy="152641"/>
                          </a:xfrm>
                          <a:custGeom>
                            <a:avLst/>
                            <a:gdLst/>
                            <a:ahLst/>
                            <a:cxnLst/>
                            <a:rect l="0" t="0" r="0" b="0"/>
                            <a:pathLst>
                              <a:path w="76327" h="152641">
                                <a:moveTo>
                                  <a:pt x="0" y="152641"/>
                                </a:moveTo>
                                <a:lnTo>
                                  <a:pt x="76327"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1" name="Shape 1924"/>
                        <wps:cNvSpPr/>
                        <wps:spPr>
                          <a:xfrm>
                            <a:off x="1562037" y="3594240"/>
                            <a:ext cx="76683" cy="152641"/>
                          </a:xfrm>
                          <a:custGeom>
                            <a:avLst/>
                            <a:gdLst/>
                            <a:ahLst/>
                            <a:cxnLst/>
                            <a:rect l="0" t="0" r="0" b="0"/>
                            <a:pathLst>
                              <a:path w="76683" h="152641">
                                <a:moveTo>
                                  <a:pt x="76683" y="152641"/>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2" name="Shape 1925"/>
                        <wps:cNvSpPr/>
                        <wps:spPr>
                          <a:xfrm>
                            <a:off x="393471" y="2971800"/>
                            <a:ext cx="673202" cy="0"/>
                          </a:xfrm>
                          <a:custGeom>
                            <a:avLst/>
                            <a:gdLst/>
                            <a:ahLst/>
                            <a:cxnLst/>
                            <a:rect l="0" t="0" r="0" b="0"/>
                            <a:pathLst>
                              <a:path w="673202">
                                <a:moveTo>
                                  <a:pt x="0" y="0"/>
                                </a:moveTo>
                                <a:lnTo>
                                  <a:pt x="673202"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3" name="Shape 1926"/>
                        <wps:cNvSpPr/>
                        <wps:spPr>
                          <a:xfrm>
                            <a:off x="914400" y="2895842"/>
                            <a:ext cx="152641" cy="76314"/>
                          </a:xfrm>
                          <a:custGeom>
                            <a:avLst/>
                            <a:gdLst/>
                            <a:ahLst/>
                            <a:cxnLst/>
                            <a:rect l="0" t="0" r="0" b="0"/>
                            <a:pathLst>
                              <a:path w="152641" h="76314">
                                <a:moveTo>
                                  <a:pt x="152641" y="76314"/>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4" name="Shape 1927"/>
                        <wps:cNvSpPr/>
                        <wps:spPr>
                          <a:xfrm>
                            <a:off x="914400" y="2971800"/>
                            <a:ext cx="152641" cy="76683"/>
                          </a:xfrm>
                          <a:custGeom>
                            <a:avLst/>
                            <a:gdLst/>
                            <a:ahLst/>
                            <a:cxnLst/>
                            <a:rect l="0" t="0" r="0" b="0"/>
                            <a:pathLst>
                              <a:path w="152641" h="76683">
                                <a:moveTo>
                                  <a:pt x="152641" y="0"/>
                                </a:moveTo>
                                <a:lnTo>
                                  <a:pt x="0" y="7668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5" name="Shape 1928"/>
                        <wps:cNvSpPr/>
                        <wps:spPr>
                          <a:xfrm>
                            <a:off x="2158911" y="1575004"/>
                            <a:ext cx="1676883" cy="444957"/>
                          </a:xfrm>
                          <a:custGeom>
                            <a:avLst/>
                            <a:gdLst/>
                            <a:ahLst/>
                            <a:cxnLst/>
                            <a:rect l="0" t="0" r="0" b="0"/>
                            <a:pathLst>
                              <a:path w="1676883" h="444957">
                                <a:moveTo>
                                  <a:pt x="0" y="444957"/>
                                </a:moveTo>
                                <a:lnTo>
                                  <a:pt x="167688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6" name="Shape 1929"/>
                        <wps:cNvSpPr/>
                        <wps:spPr>
                          <a:xfrm>
                            <a:off x="3670199" y="1536840"/>
                            <a:ext cx="165595" cy="38519"/>
                          </a:xfrm>
                          <a:custGeom>
                            <a:avLst/>
                            <a:gdLst/>
                            <a:ahLst/>
                            <a:cxnLst/>
                            <a:rect l="0" t="0" r="0" b="0"/>
                            <a:pathLst>
                              <a:path w="165595" h="38519">
                                <a:moveTo>
                                  <a:pt x="165595" y="38519"/>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7" name="Shape 1930"/>
                        <wps:cNvSpPr/>
                        <wps:spPr>
                          <a:xfrm>
                            <a:off x="3708362" y="1575004"/>
                            <a:ext cx="127432" cy="101879"/>
                          </a:xfrm>
                          <a:custGeom>
                            <a:avLst/>
                            <a:gdLst/>
                            <a:ahLst/>
                            <a:cxnLst/>
                            <a:rect l="0" t="0" r="0" b="0"/>
                            <a:pathLst>
                              <a:path w="127432" h="101879">
                                <a:moveTo>
                                  <a:pt x="127432" y="0"/>
                                </a:moveTo>
                                <a:lnTo>
                                  <a:pt x="0" y="101879"/>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8" name="Shape 1931"/>
                        <wps:cNvSpPr/>
                        <wps:spPr>
                          <a:xfrm>
                            <a:off x="2006638" y="736918"/>
                            <a:ext cx="1841754" cy="432003"/>
                          </a:xfrm>
                          <a:custGeom>
                            <a:avLst/>
                            <a:gdLst/>
                            <a:ahLst/>
                            <a:cxnLst/>
                            <a:rect l="0" t="0" r="0" b="0"/>
                            <a:pathLst>
                              <a:path w="1841754" h="432003">
                                <a:moveTo>
                                  <a:pt x="0" y="0"/>
                                </a:moveTo>
                                <a:lnTo>
                                  <a:pt x="1841754" y="432003"/>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89" name="Shape 1932"/>
                        <wps:cNvSpPr/>
                        <wps:spPr>
                          <a:xfrm>
                            <a:off x="3720961" y="1054075"/>
                            <a:ext cx="127432" cy="114846"/>
                          </a:xfrm>
                          <a:custGeom>
                            <a:avLst/>
                            <a:gdLst/>
                            <a:ahLst/>
                            <a:cxnLst/>
                            <a:rect l="0" t="0" r="0" b="0"/>
                            <a:pathLst>
                              <a:path w="127432" h="114846">
                                <a:moveTo>
                                  <a:pt x="127432" y="114846"/>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0" name="Shape 1933"/>
                        <wps:cNvSpPr/>
                        <wps:spPr>
                          <a:xfrm>
                            <a:off x="3682797" y="1168553"/>
                            <a:ext cx="165595" cy="38519"/>
                          </a:xfrm>
                          <a:custGeom>
                            <a:avLst/>
                            <a:gdLst/>
                            <a:ahLst/>
                            <a:cxnLst/>
                            <a:rect l="0" t="0" r="0" b="0"/>
                            <a:pathLst>
                              <a:path w="165595" h="38519">
                                <a:moveTo>
                                  <a:pt x="165595" y="0"/>
                                </a:moveTo>
                                <a:lnTo>
                                  <a:pt x="0" y="38519"/>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1" name="Shape 1934"/>
                        <wps:cNvSpPr/>
                        <wps:spPr>
                          <a:xfrm>
                            <a:off x="2171522" y="419392"/>
                            <a:ext cx="1574991" cy="0"/>
                          </a:xfrm>
                          <a:custGeom>
                            <a:avLst/>
                            <a:gdLst/>
                            <a:ahLst/>
                            <a:cxnLst/>
                            <a:rect l="0" t="0" r="0" b="0"/>
                            <a:pathLst>
                              <a:path w="1574991">
                                <a:moveTo>
                                  <a:pt x="0" y="0"/>
                                </a:moveTo>
                                <a:lnTo>
                                  <a:pt x="1574991"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2" name="Shape 1935"/>
                        <wps:cNvSpPr/>
                        <wps:spPr>
                          <a:xfrm>
                            <a:off x="3593872" y="343078"/>
                            <a:ext cx="153009" cy="76682"/>
                          </a:xfrm>
                          <a:custGeom>
                            <a:avLst/>
                            <a:gdLst/>
                            <a:ahLst/>
                            <a:cxnLst/>
                            <a:rect l="0" t="0" r="0" b="0"/>
                            <a:pathLst>
                              <a:path w="153009" h="76682">
                                <a:moveTo>
                                  <a:pt x="153009" y="76682"/>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3" name="Shape 1936"/>
                        <wps:cNvSpPr/>
                        <wps:spPr>
                          <a:xfrm>
                            <a:off x="3593872" y="419392"/>
                            <a:ext cx="153009" cy="76327"/>
                          </a:xfrm>
                          <a:custGeom>
                            <a:avLst/>
                            <a:gdLst/>
                            <a:ahLst/>
                            <a:cxnLst/>
                            <a:rect l="0" t="0" r="0" b="0"/>
                            <a:pathLst>
                              <a:path w="153009" h="76327">
                                <a:moveTo>
                                  <a:pt x="153009" y="0"/>
                                </a:moveTo>
                                <a:lnTo>
                                  <a:pt x="0" y="76327"/>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4" name="Shape 1937"/>
                        <wps:cNvSpPr/>
                        <wps:spPr>
                          <a:xfrm>
                            <a:off x="203035" y="1435316"/>
                            <a:ext cx="0" cy="888847"/>
                          </a:xfrm>
                          <a:custGeom>
                            <a:avLst/>
                            <a:gdLst/>
                            <a:ahLst/>
                            <a:cxnLst/>
                            <a:rect l="0" t="0" r="0" b="0"/>
                            <a:pathLst>
                              <a:path h="888847">
                                <a:moveTo>
                                  <a:pt x="0" y="888847"/>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5" name="Shape 1938"/>
                        <wps:cNvSpPr/>
                        <wps:spPr>
                          <a:xfrm>
                            <a:off x="127076" y="2171878"/>
                            <a:ext cx="152641" cy="152641"/>
                          </a:xfrm>
                          <a:custGeom>
                            <a:avLst/>
                            <a:gdLst/>
                            <a:ahLst/>
                            <a:cxnLst/>
                            <a:rect l="0" t="0" r="0" b="0"/>
                            <a:pathLst>
                              <a:path w="152641" h="152641">
                                <a:moveTo>
                                  <a:pt x="0" y="0"/>
                                </a:moveTo>
                                <a:lnTo>
                                  <a:pt x="152641" y="0"/>
                                </a:lnTo>
                                <a:lnTo>
                                  <a:pt x="75959" y="15264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69696" name="Shape 1939"/>
                        <wps:cNvSpPr/>
                        <wps:spPr>
                          <a:xfrm>
                            <a:off x="127076" y="2171878"/>
                            <a:ext cx="152641" cy="152641"/>
                          </a:xfrm>
                          <a:custGeom>
                            <a:avLst/>
                            <a:gdLst/>
                            <a:ahLst/>
                            <a:cxnLst/>
                            <a:rect l="0" t="0" r="0" b="0"/>
                            <a:pathLst>
                              <a:path w="152641" h="152641">
                                <a:moveTo>
                                  <a:pt x="75959" y="152641"/>
                                </a:moveTo>
                                <a:lnTo>
                                  <a:pt x="152641" y="0"/>
                                </a:lnTo>
                                <a:lnTo>
                                  <a:pt x="0" y="0"/>
                                </a:lnTo>
                                <a:lnTo>
                                  <a:pt x="75959" y="152641"/>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12969697" name="Rectangle 1940"/>
                        <wps:cNvSpPr/>
                        <wps:spPr>
                          <a:xfrm>
                            <a:off x="0" y="1258111"/>
                            <a:ext cx="527022" cy="207536"/>
                          </a:xfrm>
                          <a:prstGeom prst="rect">
                            <a:avLst/>
                          </a:prstGeom>
                          <a:ln>
                            <a:noFill/>
                          </a:ln>
                        </wps:spPr>
                        <wps:txbx>
                          <w:txbxContent>
                            <w:p w14:paraId="5EFF90AE" w14:textId="77777777" w:rsidR="006118A4" w:rsidRDefault="006118A4" w:rsidP="00925720">
                              <w:r>
                                <w:rPr>
                                  <w:rFonts w:ascii="Liberation Sans" w:eastAsia="Liberation Sans" w:hAnsi="Liberation Sans" w:cs="Liberation Sans"/>
                                </w:rPr>
                                <w:t>Admin</w:t>
                              </w:r>
                            </w:p>
                          </w:txbxContent>
                        </wps:txbx>
                        <wps:bodyPr horzOverflow="overflow" vert="horz" lIns="0" tIns="0" rIns="0" bIns="0" rtlCol="0">
                          <a:noAutofit/>
                        </wps:bodyPr>
                      </wps:wsp>
                      <wps:wsp>
                        <wps:cNvPr id="12969698" name="Rectangle 42176"/>
                        <wps:cNvSpPr/>
                        <wps:spPr>
                          <a:xfrm>
                            <a:off x="2425675" y="534160"/>
                            <a:ext cx="217905" cy="207536"/>
                          </a:xfrm>
                          <a:prstGeom prst="rect">
                            <a:avLst/>
                          </a:prstGeom>
                          <a:ln>
                            <a:noFill/>
                          </a:ln>
                        </wps:spPr>
                        <wps:txbx>
                          <w:txbxContent>
                            <w:p w14:paraId="0D5E4D76" w14:textId="77777777" w:rsidR="006118A4" w:rsidRDefault="006118A4"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2969699" name="Rectangle 42178"/>
                        <wps:cNvSpPr/>
                        <wps:spPr>
                          <a:xfrm>
                            <a:off x="2589373" y="534160"/>
                            <a:ext cx="599842" cy="207536"/>
                          </a:xfrm>
                          <a:prstGeom prst="rect">
                            <a:avLst/>
                          </a:prstGeom>
                          <a:ln>
                            <a:noFill/>
                          </a:ln>
                        </wps:spPr>
                        <wps:txbx>
                          <w:txbxContent>
                            <w:p w14:paraId="75CE7112" w14:textId="77777777" w:rsidR="006118A4" w:rsidRDefault="006118A4"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2969700" name="Rectangle 42177"/>
                        <wps:cNvSpPr/>
                        <wps:spPr>
                          <a:xfrm>
                            <a:off x="3041360" y="534160"/>
                            <a:ext cx="217905" cy="207536"/>
                          </a:xfrm>
                          <a:prstGeom prst="rect">
                            <a:avLst/>
                          </a:prstGeom>
                          <a:ln>
                            <a:noFill/>
                          </a:ln>
                        </wps:spPr>
                        <wps:txbx>
                          <w:txbxContent>
                            <w:p w14:paraId="0BD4AB24" w14:textId="77777777" w:rsidR="006118A4" w:rsidRDefault="006118A4"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2969701" name="Rectangle 42179"/>
                        <wps:cNvSpPr/>
                        <wps:spPr>
                          <a:xfrm>
                            <a:off x="2425675" y="1093240"/>
                            <a:ext cx="217905" cy="207536"/>
                          </a:xfrm>
                          <a:prstGeom prst="rect">
                            <a:avLst/>
                          </a:prstGeom>
                          <a:ln>
                            <a:noFill/>
                          </a:ln>
                        </wps:spPr>
                        <wps:txbx>
                          <w:txbxContent>
                            <w:p w14:paraId="78B63142" w14:textId="77777777" w:rsidR="006118A4" w:rsidRDefault="006118A4"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2969702" name="Rectangle 42181"/>
                        <wps:cNvSpPr/>
                        <wps:spPr>
                          <a:xfrm>
                            <a:off x="2589373" y="1093240"/>
                            <a:ext cx="599842" cy="207536"/>
                          </a:xfrm>
                          <a:prstGeom prst="rect">
                            <a:avLst/>
                          </a:prstGeom>
                          <a:ln>
                            <a:noFill/>
                          </a:ln>
                        </wps:spPr>
                        <wps:txbx>
                          <w:txbxContent>
                            <w:p w14:paraId="008C9F20" w14:textId="77777777" w:rsidR="006118A4" w:rsidRDefault="006118A4"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2969703" name="Rectangle 42180"/>
                        <wps:cNvSpPr/>
                        <wps:spPr>
                          <a:xfrm>
                            <a:off x="3041360" y="1093240"/>
                            <a:ext cx="217905" cy="207536"/>
                          </a:xfrm>
                          <a:prstGeom prst="rect">
                            <a:avLst/>
                          </a:prstGeom>
                          <a:ln>
                            <a:noFill/>
                          </a:ln>
                        </wps:spPr>
                        <wps:txbx>
                          <w:txbxContent>
                            <w:p w14:paraId="2DC142B4" w14:textId="77777777" w:rsidR="006118A4" w:rsidRDefault="006118A4"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2969704" name="Rectangle 42182"/>
                        <wps:cNvSpPr/>
                        <wps:spPr>
                          <a:xfrm>
                            <a:off x="2616111" y="1994673"/>
                            <a:ext cx="217905" cy="207536"/>
                          </a:xfrm>
                          <a:prstGeom prst="rect">
                            <a:avLst/>
                          </a:prstGeom>
                          <a:ln>
                            <a:noFill/>
                          </a:ln>
                        </wps:spPr>
                        <wps:txbx>
                          <w:txbxContent>
                            <w:p w14:paraId="6A28B015" w14:textId="77777777" w:rsidR="006118A4" w:rsidRDefault="006118A4"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2969705" name="Rectangle 42184"/>
                        <wps:cNvSpPr/>
                        <wps:spPr>
                          <a:xfrm>
                            <a:off x="2779810" y="1994673"/>
                            <a:ext cx="599842" cy="207536"/>
                          </a:xfrm>
                          <a:prstGeom prst="rect">
                            <a:avLst/>
                          </a:prstGeom>
                          <a:ln>
                            <a:noFill/>
                          </a:ln>
                        </wps:spPr>
                        <wps:txbx>
                          <w:txbxContent>
                            <w:p w14:paraId="35F7FFEA" w14:textId="77777777" w:rsidR="006118A4" w:rsidRDefault="006118A4" w:rsidP="00925720">
                              <w:r>
                                <w:rPr>
                                  <w:rFonts w:ascii="Liberation Sans" w:eastAsia="Liberation Sans" w:hAnsi="Liberation Sans" w:cs="Liberation Sans"/>
                                </w:rPr>
                                <w:t>Include</w:t>
                              </w:r>
                            </w:p>
                          </w:txbxContent>
                        </wps:txbx>
                        <wps:bodyPr horzOverflow="overflow" vert="horz" lIns="0" tIns="0" rIns="0" bIns="0" rtlCol="0">
                          <a:noAutofit/>
                        </wps:bodyPr>
                      </wps:wsp>
                      <wps:wsp>
                        <wps:cNvPr id="12969706" name="Rectangle 42183"/>
                        <wps:cNvSpPr/>
                        <wps:spPr>
                          <a:xfrm>
                            <a:off x="3231797" y="1994673"/>
                            <a:ext cx="217905" cy="207536"/>
                          </a:xfrm>
                          <a:prstGeom prst="rect">
                            <a:avLst/>
                          </a:prstGeom>
                          <a:ln>
                            <a:noFill/>
                          </a:ln>
                        </wps:spPr>
                        <wps:txbx>
                          <w:txbxContent>
                            <w:p w14:paraId="062193EB" w14:textId="77777777" w:rsidR="006118A4" w:rsidRDefault="006118A4"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2969707" name="Rectangle 42185"/>
                        <wps:cNvSpPr/>
                        <wps:spPr>
                          <a:xfrm>
                            <a:off x="1968475" y="3302912"/>
                            <a:ext cx="217905" cy="207536"/>
                          </a:xfrm>
                          <a:prstGeom prst="rect">
                            <a:avLst/>
                          </a:prstGeom>
                          <a:ln>
                            <a:noFill/>
                          </a:ln>
                        </wps:spPr>
                        <wps:txbx>
                          <w:txbxContent>
                            <w:p w14:paraId="51346507" w14:textId="77777777" w:rsidR="006118A4" w:rsidRDefault="006118A4" w:rsidP="00925720">
                              <w:r>
                                <w:rPr>
                                  <w:rFonts w:ascii="Liberation Sans" w:eastAsia="Liberation Sans" w:hAnsi="Liberation Sans" w:cs="Liberation Sans"/>
                                </w:rPr>
                                <w:t>&lt;&lt;</w:t>
                              </w:r>
                            </w:p>
                          </w:txbxContent>
                        </wps:txbx>
                        <wps:bodyPr horzOverflow="overflow" vert="horz" lIns="0" tIns="0" rIns="0" bIns="0" rtlCol="0">
                          <a:noAutofit/>
                        </wps:bodyPr>
                      </wps:wsp>
                      <wps:wsp>
                        <wps:cNvPr id="12969708" name="Rectangle 42186"/>
                        <wps:cNvSpPr/>
                        <wps:spPr>
                          <a:xfrm>
                            <a:off x="2568796" y="3302912"/>
                            <a:ext cx="217905" cy="207536"/>
                          </a:xfrm>
                          <a:prstGeom prst="rect">
                            <a:avLst/>
                          </a:prstGeom>
                          <a:ln>
                            <a:noFill/>
                          </a:ln>
                        </wps:spPr>
                        <wps:txbx>
                          <w:txbxContent>
                            <w:p w14:paraId="6214A265" w14:textId="77777777" w:rsidR="006118A4" w:rsidRDefault="006118A4" w:rsidP="00925720">
                              <w:r>
                                <w:rPr>
                                  <w:rFonts w:ascii="Liberation Sans" w:eastAsia="Liberation Sans" w:hAnsi="Liberation Sans" w:cs="Liberation Sans"/>
                                </w:rPr>
                                <w:t>&gt;&gt;</w:t>
                              </w:r>
                            </w:p>
                          </w:txbxContent>
                        </wps:txbx>
                        <wps:bodyPr horzOverflow="overflow" vert="horz" lIns="0" tIns="0" rIns="0" bIns="0" rtlCol="0">
                          <a:noAutofit/>
                        </wps:bodyPr>
                      </wps:wsp>
                      <wps:wsp>
                        <wps:cNvPr id="12969709" name="Rectangle 42187"/>
                        <wps:cNvSpPr/>
                        <wps:spPr>
                          <a:xfrm>
                            <a:off x="2132173" y="3302912"/>
                            <a:ext cx="580894" cy="207536"/>
                          </a:xfrm>
                          <a:prstGeom prst="rect">
                            <a:avLst/>
                          </a:prstGeom>
                          <a:ln>
                            <a:noFill/>
                          </a:ln>
                        </wps:spPr>
                        <wps:txbx>
                          <w:txbxContent>
                            <w:p w14:paraId="4CA6E943" w14:textId="77777777" w:rsidR="006118A4" w:rsidRDefault="006118A4" w:rsidP="00925720">
                              <w:r>
                                <w:rPr>
                                  <w:rFonts w:ascii="Liberation Sans" w:eastAsia="Liberation Sans" w:hAnsi="Liberation Sans" w:cs="Liberation Sans"/>
                                </w:rPr>
                                <w:t>Extend</w:t>
                              </w:r>
                            </w:p>
                          </w:txbxContent>
                        </wps:txbx>
                        <wps:bodyPr horzOverflow="overflow" vert="horz" lIns="0" tIns="0" rIns="0" bIns="0" rtlCol="0">
                          <a:noAutofit/>
                        </wps:bodyPr>
                      </wps:wsp>
                    </wpg:wgp>
                  </a:graphicData>
                </a:graphic>
              </wp:inline>
            </w:drawing>
          </mc:Choice>
          <mc:Fallback>
            <w:pict>
              <v:group w14:anchorId="65A9C785" id="Group 42277" o:spid="_x0000_s1321" style="width:375pt;height:379.05pt;mso-position-horizontal-relative:char;mso-position-vertical-relative:line" coordsize="47627,48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">
                <v:shape id="Shape 45928" o:spid="_x0000_s1322" style="position:absolute;left:6858;width:27561;height:35819;visibility:visible;mso-wrap-style:square;v-text-anchor:top" coordsize="2756154,3581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" path="m,l2756154,r,3581997l,3581997,,e" fillcolor="#ffe0c0" stroked="f" strokeweight="0">
                  <v:stroke miterlimit="83231f" joinstyle="miter"/>
                  <v:path arrowok="t" textboxrect="0,0,2756154,3581997"/>
                </v:shape>
                <v:shape id="Shape 1871" o:spid="_x0000_s1323" style="position:absolute;left:6858;width:27561;height:35819;visibility:visible;mso-wrap-style:square;v-text-anchor:top" coordsize="2756154,3581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" path="m,l2756154,r,3581997l,3581997,,xe" filled="f" strokeweight=".35mm">
                  <v:path arrowok="t" textboxrect="0,0,2756154,3581997"/>
                </v:shape>
                <v:shape id="Shape 1872" o:spid="_x0000_s1324" style="position:absolute;left:1015;top:23371;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" path="m95771,v52552,,95034,42837,95034,95403c190805,147955,148323,190805,95771,190805,42850,190805,,147955,,95403,,42837,42850,,95771,xe" fillcolor="#7acff5" stroked="f" strokeweight="0">
                  <v:stroke miterlimit="83231f" joinstyle="miter"/>
                  <v:path arrowok="t" textboxrect="0,0,190805,190805"/>
                </v:shape>
                <v:shape id="Shape 1873" o:spid="_x0000_s1325" style="position:absolute;left:1015;top:23371;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" path="m190805,95403v,52552,-42482,95402,-95034,95402c42850,190805,,147955,,95403,,42837,42850,,95771,v52552,,95034,42837,95034,95403xe" filled="f" strokeweight=".35mm">
                  <v:path arrowok="t" textboxrect="0,0,190805,190805"/>
                </v:shape>
                <v:shape id="Shape 1874" o:spid="_x0000_s1326" style="position:absolute;left:2030;top:25275;width:0;height:3175;visibility:visible;mso-wrap-style:square;v-text-anchor:top" coordsize="0,3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" path="m,l,317526e" filled="f" strokeweight=".35mm">
                  <v:path arrowok="t" textboxrect="0,0,0,317526"/>
                </v:shape>
                <v:shape id="Shape 1875" o:spid="_x0000_s1327" style="position:absolute;left:125;top:26416;width:3809;height:0;visibility:visible;mso-wrap-style:square;v-text-anchor:top" coordsize="380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" path="m,l380873,e" filled="f" strokeweight=".35mm">
                  <v:path arrowok="t" textboxrect="0,0,380873,0"/>
                </v:shape>
                <v:shape id="Shape 1876" o:spid="_x0000_s1328" style="position:absolute;left:125;top:28450;width:1908;height:2542;visibility:visible;mso-wrap-style:square;v-text-anchor:top" coordsize="190792,2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" path="m190792,l,254152e" filled="f" strokeweight=".35mm">
                  <v:path arrowok="t" textboxrect="0,0,190792,254152"/>
                </v:shape>
                <v:shape id="Shape 1877" o:spid="_x0000_s1329" style="position:absolute;left:2030;top:28450;width:1908;height:2542;visibility:visible;mso-wrap-style:square;v-text-anchor:top" coordsize="190805,2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" path="m,l190805,254152e" filled="f" strokeweight=".35mm">
                  <v:path arrowok="t" textboxrect="0,0,190805,254152"/>
                </v:shape>
                <v:shape id="Shape 1878" o:spid="_x0000_s1330" style="position:absolute;left:1015;top:4701;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" path="m95771,v52552,,95034,42482,95034,95047c190805,147600,148323,190805,95771,190805,42850,190805,,147600,,95047,,42482,42850,,95771,xe" fillcolor="#7acff5" stroked="f" strokeweight="0">
                  <v:stroke miterlimit="83231f" joinstyle="miter"/>
                  <v:path arrowok="t" textboxrect="0,0,190805,190805"/>
                </v:shape>
                <v:shape id="Shape 1879" o:spid="_x0000_s1331" style="position:absolute;left:1015;top:4701;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" path="m190805,95047v,52553,-42482,95758,-95034,95758c42850,190805,,147600,,95047,,42482,42850,,95771,v52552,,95034,42482,95034,95047xe" filled="f" strokeweight=".35mm">
                  <v:path arrowok="t" textboxrect="0,0,190805,190805"/>
                </v:shape>
                <v:shape id="Shape 1880" o:spid="_x0000_s1332" style="position:absolute;left:2030;top:6606;width:0;height:3175;visibility:visible;mso-wrap-style:square;v-text-anchor:top" coordsize="0,317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" path="m,l,317512e" filled="f" strokeweight=".35mm">
                  <v:path arrowok="t" textboxrect="0,0,0,317512"/>
                </v:shape>
                <v:shape id="Shape 1881" o:spid="_x0000_s1333" style="position:absolute;left:125;top:7747;width:3809;height:0;visibility:visible;mso-wrap-style:square;v-text-anchor:top" coordsize="380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" path="m,l380873,e" filled="f" strokeweight=".35mm">
                  <v:path arrowok="t" textboxrect="0,0,380873,0"/>
                </v:shape>
                <v:shape id="Shape 1882" o:spid="_x0000_s1334" style="position:absolute;left:125;top:9781;width:1908;height:2541;visibility:visible;mso-wrap-style:square;v-text-anchor:top" coordsize="190792,2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" path="m190792,l,254165e" filled="f" strokeweight=".35mm">
                  <v:path arrowok="t" textboxrect="0,0,190792,254165"/>
                </v:shape>
                <v:shape id="Shape 1883" o:spid="_x0000_s1335" style="position:absolute;left:2030;top:9781;width:1908;height:2541;visibility:visible;mso-wrap-style:square;v-text-anchor:top" coordsize="190805,2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" path="m,l190805,254165e" filled="f" strokeweight=".35mm">
                  <v:path arrowok="t" textboxrect="0,0,190805,254165"/>
                </v:shape>
                <v:shape id="Shape 1884" o:spid="_x0000_s1336" style="position:absolute;left:36701;top:11178;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" path="m508317,v280442,,507962,113754,507962,253796c1016279,394550,788759,508317,508317,508317,227521,508317,,394550,,253796,,113754,227521,,508317,xe" fillcolor="#c0c0ff" stroked="f" strokeweight="0">
                  <v:stroke miterlimit="83231f" joinstyle="miter"/>
                  <v:path arrowok="t" textboxrect="0,0,1016279,508317"/>
                </v:shape>
                <v:shape id="Shape 1885" o:spid="_x0000_s1337" style="position:absolute;left:36701;top:11178;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" path="m1016279,253796v,140754,-227520,254521,-507962,254521c227521,508317,,394550,,253796,,113754,227521,,508317,v280442,,507962,113754,507962,253796xe" filled="f" strokeweight=".35mm">
                  <v:path arrowok="t" textboxrect="0,0,1016279,508317"/>
                </v:shape>
                <v:rect id="Rectangle 1886" o:spid="_x0000_s1338" style="position:absolute;left:14986;top:261;width:1478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" filled="f" stroked="f">
                  <v:textbox inset="0,0,0,0">
                    <w:txbxContent>
                      <w:p w14:paraId="186D651B" w14:textId="77777777" w:rsidR="006118A4" w:rsidRDefault="006118A4" w:rsidP="00925720">
                        <w:r>
                          <w:rPr>
                            <w:rFonts w:ascii="Liberation Sans" w:eastAsia="Liberation Sans" w:hAnsi="Liberation Sans" w:cs="Liberation Sans"/>
                          </w:rPr>
                          <w:t>Räume Verwalten</w:t>
                        </w:r>
                      </w:p>
                    </w:txbxContent>
                  </v:textbox>
                </v:rect>
                <v:rect id="Rectangle 1887" o:spid="_x0000_s1339" style="position:absolute;left:38736;top:12073;width:787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14:paraId="37CC7275" w14:textId="77777777" w:rsidR="006118A4" w:rsidRDefault="006118A4" w:rsidP="00925720">
                        <w:r>
                          <w:rPr>
                            <w:rFonts w:ascii="Liberation Sans" w:eastAsia="Liberation Sans" w:hAnsi="Liberation Sans" w:cs="Liberation Sans"/>
                          </w:rPr>
                          <w:t>Exponate</w:t>
                        </w:r>
                      </w:p>
                    </w:txbxContent>
                  </v:textbox>
                </v:rect>
                <v:shape id="Shape 1888" o:spid="_x0000_s1340" style="position:absolute;left:37465;top:1907;width:10162;height:5084;visibility:visible;mso-wrap-style:square;v-text-anchor:top" coordsize="1016279,5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" path="m508317,v280442,,507962,113411,507962,254165c1016279,394564,788759,508330,508317,508330,227165,508330,,394564,,254165,,113411,227165,,508317,xe" fillcolor="#ffc0ff" stroked="f" strokeweight="0">
                  <v:stroke miterlimit="83231f" joinstyle="miter"/>
                  <v:path arrowok="t" textboxrect="0,0,1016279,508330"/>
                </v:shape>
                <v:shape id="Shape 1889" o:spid="_x0000_s1341" style="position:absolute;left:37465;top:1907;width:10162;height:5084;visibility:visible;mso-wrap-style:square;v-text-anchor:top" coordsize="1016279,5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" path="m1016279,254165v,140399,-227520,254165,-507962,254165c227165,508330,,394564,,254165,,113411,227165,,508317,v280442,,507962,113411,507962,254165xe" filled="f" strokeweight=".35mm">
                  <v:path arrowok="t" textboxrect="0,0,1016279,508330"/>
                </v:shape>
                <v:rect id="Rectangle 1890" o:spid="_x0000_s1342" style="position:absolute;left:38736;top:13977;width:795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yxAAAAN0AAAAPAAAAZHJzL2Rvd25yZXYueG1sRE9Na8JA&#10;EL0X+h+WKXirm1gQ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H5qyjLEAAAA3QAAAA8A&#10;AAAAAAAAAAAAAAAABwIAAGRycy9kb3ducmV2LnhtbFBLBQYAAAAAAwADALcAAAD4AgAAAAA=&#10;" filled="f" stroked="f">
                  <v:textbox inset="0,0,0,0">
                    <w:txbxContent>
                      <w:p w14:paraId="394FCE71" w14:textId="77777777" w:rsidR="006118A4" w:rsidRDefault="006118A4" w:rsidP="00925720">
                        <w:r>
                          <w:rPr>
                            <w:rFonts w:ascii="Liberation Sans" w:eastAsia="Liberation Sans" w:hAnsi="Liberation Sans" w:cs="Liberation Sans"/>
                          </w:rPr>
                          <w:t>verwalten</w:t>
                        </w:r>
                      </w:p>
                    </w:txbxContent>
                  </v:textbox>
                </v:rect>
                <v:shape id="Shape 1891" o:spid="_x0000_s1343" style="position:absolute;left:3301;top:37465;width:26291;height:10674;visibility:visible;mso-wrap-style:square;v-text-anchor:top" coordsize="2629091,1067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" path="m1314730,v726109,,1314361,239039,1314361,533527c2629091,828370,2040839,1067409,1314730,1067409,588963,1067409,,828370,,533527,,239039,588963,,1314730,xe" fillcolor="#c0ffc0" stroked="f" strokeweight="0">
                  <v:stroke miterlimit="83231f" joinstyle="miter"/>
                  <v:path arrowok="t" textboxrect="0,0,2629091,1067409"/>
                </v:shape>
                <v:shape id="Shape 1892" o:spid="_x0000_s1344" style="position:absolute;left:3301;top:37465;width:26291;height:10674;visibility:visible;mso-wrap-style:square;v-text-anchor:top" coordsize="2629091,1067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" path="m2629091,533527v,294843,-588252,533882,-1314361,533882c588963,1067409,,828370,,533527,,239039,588963,,1314730,v726109,,1314361,239039,1314361,533527xe" filled="f" strokeweight=".35mm">
                  <v:path arrowok="t" textboxrect="0,0,2629091,1067409"/>
                </v:shape>
                <v:shape id="Shape 1893" o:spid="_x0000_s1345" style="position:absolute;left:6350;top:39373;width:19937;height:0;visibility:visible;mso-wrap-style:square;v-text-anchor:top" coordsize="1993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" path="m,l1993684,e" filled="f" strokeweight=".35mm">
                  <v:path arrowok="t" textboxrect="0,0,1993684,0"/>
                </v:shape>
                <v:rect id="Rectangle 1894" o:spid="_x0000_s1346" style="position:absolute;left:39369;top:3692;width:8285;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14:paraId="45AF9A05" w14:textId="77777777" w:rsidR="006118A4" w:rsidRDefault="006118A4" w:rsidP="00925720">
                        <w:r>
                          <w:rPr>
                            <w:rFonts w:ascii="Liberation Sans" w:eastAsia="Liberation Sans" w:hAnsi="Liberation Sans" w:cs="Liberation Sans"/>
                          </w:rPr>
                          <w:t>importiern</w:t>
                        </w:r>
                      </w:p>
                    </w:txbxContent>
                  </v:textbox>
                </v:rect>
                <v:rect id="Rectangle 1895" o:spid="_x0000_s1347" style="position:absolute;left:12067;top:45856;width:1148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zUxgAAAN0AAAAPAAAAZHJzL2Rvd25yZXYueG1sRI9Ba8JA&#10;EIXvBf/DMkJvdWMR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SSAc1MYAAADdAAAA&#10;DwAAAAAAAAAAAAAAAAAHAgAAZHJzL2Rvd25yZXYueG1sUEsFBgAAAAADAAMAtwAAAPoCAAAAAA==&#10;" filled="f" stroked="f">
                  <v:textbox inset="0,0,0,0">
                    <w:txbxContent>
                      <w:p w14:paraId="7CB48AE7" w14:textId="77777777" w:rsidR="006118A4" w:rsidRDefault="006118A4" w:rsidP="00925720">
                        <w:r>
                          <w:rPr>
                            <w:rFonts w:ascii="Liberation Sans" w:eastAsia="Liberation Sans" w:hAnsi="Liberation Sans" w:cs="Liberation Sans"/>
                          </w:rPr>
                          <w:t>Raum suchen</w:t>
                        </w:r>
                      </w:p>
                    </w:txbxContent>
                  </v:textbox>
                </v:rect>
                <v:rect id="Rectangle 1896" o:spid="_x0000_s1348" style="position:absolute;left:11430;top:43951;width:1336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LlPxAAAAN0AAAAPAAAAZHJzL2Rvd25yZXYueG1sRE9Na8JA&#10;EL0X+h+WKXirm0gR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CZsuU/EAAAA3QAAAA8A&#10;AAAAAAAAAAAAAAAABwIAAGRycy9kb3ducmV2LnhtbFBLBQYAAAAAAwADALcAAAD4AgAAAAA=&#10;" filled="f" stroked="f">
                  <v:textbox inset="0,0,0,0">
                    <w:txbxContent>
                      <w:p w14:paraId="3541BEFF" w14:textId="77777777" w:rsidR="006118A4" w:rsidRDefault="006118A4" w:rsidP="00925720">
                        <w:r>
                          <w:rPr>
                            <w:rFonts w:ascii="Liberation Sans" w:eastAsia="Liberation Sans" w:hAnsi="Liberation Sans" w:cs="Liberation Sans"/>
                          </w:rPr>
                          <w:t>Exponat suchen</w:t>
                        </w:r>
                      </w:p>
                    </w:txbxContent>
                  </v:textbox>
                </v:rect>
                <v:rect id="Rectangle 1897" o:spid="_x0000_s1349" style="position:absolute;left:11304;top:42047;width:1376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c4wwAAAN0AAAAPAAAAZHJzL2Rvd25yZXYueG1sRE9Ni8Iw&#10;EL0L/ocwwt40VUS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1r4nOMMAAADdAAAADwAA&#10;AAAAAAAAAAAAAAAHAgAAZHJzL2Rvd25yZXYueG1sUEsFBgAAAAADAAMAtwAAAPcCAAAAAA==&#10;" filled="f" stroked="f">
                  <v:textbox inset="0,0,0,0">
                    <w:txbxContent>
                      <w:p w14:paraId="364918E0" w14:textId="77777777" w:rsidR="006118A4" w:rsidRDefault="006118A4" w:rsidP="00925720">
                        <w:r>
                          <w:rPr>
                            <w:rFonts w:ascii="Liberation Sans" w:eastAsia="Liberation Sans" w:hAnsi="Liberation Sans" w:cs="Liberation Sans"/>
                          </w:rPr>
                          <w:t>Personen Suche</w:t>
                        </w:r>
                      </w:p>
                    </w:txbxContent>
                  </v:textbox>
                </v:rect>
                <v:rect id="Rectangle 1898" o:spid="_x0000_s1350" style="position:absolute;left:10796;top:40139;width:1480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oKjxQAAAN0AAAAPAAAAZHJzL2Rvd25yZXYueG1sRE9Na8JA&#10;EL0X/A/LCN7qRi0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58oKjxQAAAN0AAAAP&#10;AAAAAAAAAAAAAAAAAAcCAABkcnMvZG93bnJldi54bWxQSwUGAAAAAAMAAwC3AAAA+QIAAAAA&#10;" filled="f" stroked="f">
                  <v:textbox inset="0,0,0,0">
                    <w:txbxContent>
                      <w:p w14:paraId="2D4C13DB" w14:textId="77777777" w:rsidR="006118A4" w:rsidRDefault="006118A4" w:rsidP="00925720">
                        <w:r>
                          <w:rPr>
                            <w:rFonts w:ascii="Liberation Sans" w:eastAsia="Liberation Sans" w:hAnsi="Liberation Sans" w:cs="Liberation Sans"/>
                            <w:b/>
                          </w:rPr>
                          <w:t>extension points</w:t>
                        </w:r>
                      </w:p>
                    </w:txbxContent>
                  </v:textbox>
                </v:rect>
                <v:shape id="Shape 1899" o:spid="_x0000_s1351" style="position:absolute;left:9144;top:19558;width:14860;height:5083;visibility:visible;mso-wrap-style:square;v-text-anchor:top" coordsize="148607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" path="m742671,v410768,,743407,113767,743407,254165c1486078,394564,1153439,508317,742671,508317,332638,508317,,394564,,254165,,113767,332638,,742671,xe" fillcolor="#7acff5" stroked="f" strokeweight="0">
                  <v:stroke miterlimit="83231f" joinstyle="miter"/>
                  <v:path arrowok="t" textboxrect="0,0,1486078,508317"/>
                </v:shape>
                <v:shape id="Shape 1900" o:spid="_x0000_s1352" style="position:absolute;left:9144;top:19558;width:14860;height:5083;visibility:visible;mso-wrap-style:square;v-text-anchor:top" coordsize="148607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" path="m1486078,254165v,140399,-332639,254152,-743407,254152c332638,508317,,394564,,254165,,113767,332638,,742671,v410768,,743407,113767,743407,254165xe" filled="f" strokeweight=".35mm">
                  <v:path arrowok="t" textboxrect="0,0,1486078,508317"/>
                </v:shape>
                <v:rect id="Rectangle 1901" o:spid="_x0000_s1353" style="position:absolute;left:11048;top:37727;width:14388;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SE7wgAAAN0AAAAPAAAAZHJzL2Rvd25yZXYueG1sRE9Ni8Iw&#10;EL0L/ocwgjdNXUS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CphSE7wgAAAN0AAAAPAAAA&#10;AAAAAAAAAAAAAAcCAABkcnMvZG93bnJldi54bWxQSwUGAAAAAAMAAwC3AAAA9gIAAAAA&#10;" filled="f" stroked="f">
                  <v:textbox inset="0,0,0,0">
                    <w:txbxContent>
                      <w:p w14:paraId="5AA2812A" w14:textId="77777777" w:rsidR="006118A4" w:rsidRDefault="006118A4" w:rsidP="00925720">
                        <w:r>
                          <w:rPr>
                            <w:rFonts w:ascii="Liberation Sans" w:eastAsia="Liberation Sans" w:hAnsi="Liberation Sans" w:cs="Liberation Sans"/>
                          </w:rPr>
                          <w:t>Elemente suchen</w:t>
                        </w:r>
                      </w:p>
                    </w:txbxContent>
                  </v:textbox>
                </v:rect>
                <v:shape id="Shape 1902" o:spid="_x0000_s1354" style="position:absolute;left:10792;top:2797;width:11434;height:5083;visibility:visible;mso-wrap-style:square;v-text-anchor:top" coordsize="1143368,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" path="m572046,v315354,,571322,113754,571322,254165c1143368,394564,887400,508318,572046,508318,256324,508318,,394564,,254165,,113754,256324,,572046,xe" fillcolor="#7acff5" stroked="f" strokeweight="0">
                  <v:stroke miterlimit="83231f" joinstyle="miter"/>
                  <v:path arrowok="t" textboxrect="0,0,1143368,508318"/>
                </v:shape>
                <v:shape id="Shape 1903" o:spid="_x0000_s1355" style="position:absolute;left:10792;top:2797;width:11434;height:5083;visibility:visible;mso-wrap-style:square;v-text-anchor:top" coordsize="1143368,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" path="m1143368,254165v,140399,-255968,254153,-571322,254153c256324,508318,,394564,,254165,,113754,256324,,572046,v315354,,571322,113754,571322,254165xe" filled="f" strokeweight=".35mm">
                  <v:path arrowok="t" textboxrect="0,0,1143368,508318"/>
                </v:shape>
                <v:rect id="Rectangle 1904" o:spid="_x0000_s1356" style="position:absolute;left:10414;top:21343;width:15941;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14:paraId="27420279" w14:textId="77777777" w:rsidR="006118A4" w:rsidRDefault="006118A4" w:rsidP="00925720">
                        <w:r>
                          <w:rPr>
                            <w:rFonts w:ascii="Liberation Sans" w:eastAsia="Liberation Sans" w:hAnsi="Liberation Sans" w:cs="Liberation Sans"/>
                          </w:rPr>
                          <w:t>Raumdaten ändern</w:t>
                        </w:r>
                      </w:p>
                    </w:txbxContent>
                  </v:textbox>
                </v:rect>
                <v:shape id="Shape 1905" o:spid="_x0000_s1357" style="position:absolute;left:10922;top:9144;width:11178;height:5086;visibility:visible;mso-wrap-style:square;v-text-anchor:top" coordsize="1117803,50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" path="m559079,v308522,,558724,113754,558724,254153c1117803,394564,867601,508674,559079,508674,250558,508674,,394564,,254153,,113754,250558,,559079,xe" fillcolor="#7acff5" stroked="f" strokeweight="0">
                  <v:stroke miterlimit="83231f" joinstyle="miter"/>
                  <v:path arrowok="t" textboxrect="0,0,1117803,508674"/>
                </v:shape>
                <v:shape id="Shape 1906" o:spid="_x0000_s1358" style="position:absolute;left:10922;top:9144;width:11178;height:5086;visibility:visible;mso-wrap-style:square;v-text-anchor:top" coordsize="1117803,50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" path="m1117803,254153v,140411,-250202,254521,-558724,254521c250558,508674,,394564,,254153,,113754,250558,,559079,v308522,,558724,113754,558724,254153xe" filled="f" strokeweight=".35mm">
                  <v:path arrowok="t" textboxrect="0,0,1117803,508674"/>
                </v:shape>
                <v:rect id="Rectangle 1907" o:spid="_x0000_s1359" style="position:absolute;left:11937;top:4581;width:12094;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" filled="f" stroked="f">
                  <v:textbox inset="0,0,0,0">
                    <w:txbxContent>
                      <w:p w14:paraId="2A65AA1C" w14:textId="77777777" w:rsidR="006118A4" w:rsidRDefault="006118A4" w:rsidP="00925720">
                        <w:r>
                          <w:rPr>
                            <w:rFonts w:ascii="Liberation Sans" w:eastAsia="Liberation Sans" w:hAnsi="Liberation Sans" w:cs="Liberation Sans"/>
                          </w:rPr>
                          <w:t>Raum anlegen</w:t>
                        </w:r>
                      </w:p>
                    </w:txbxContent>
                  </v:textbox>
                </v:rect>
                <v:shape id="Shape 1908" o:spid="_x0000_s1360" style="position:absolute;left:10666;top:27180;width:11434;height:5083;visibility:visible;mso-wrap-style:square;v-text-anchor:top" coordsize="114336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" path="m572046,v315354,,571322,113754,571322,254152c1143368,394550,887400,508317,572046,508317,256324,508317,,394550,,254152,,113754,256324,,572046,xe" fillcolor="#7acff5" stroked="f" strokeweight="0">
                  <v:stroke miterlimit="83231f" joinstyle="miter"/>
                  <v:path arrowok="t" textboxrect="0,0,1143368,508317"/>
                </v:shape>
                <v:shape id="Shape 1909" o:spid="_x0000_s1361" style="position:absolute;left:10666;top:27180;width:11434;height:5083;visibility:visible;mso-wrap-style:square;v-text-anchor:top" coordsize="1143368,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" path="m1143368,254152v,140398,-255968,254165,-571322,254165c256324,508317,,394550,,254152,,113754,256324,,572046,v315354,,571322,113754,571322,254152xe" filled="f" strokeweight=".35mm">
                  <v:path arrowok="t" textboxrect="0,0,1143368,508317"/>
                </v:shape>
                <v:rect id="Rectangle 1910" o:spid="_x0000_s1362" style="position:absolute;left:11937;top:10932;width:1188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" filled="f" stroked="f">
                  <v:textbox inset="0,0,0,0">
                    <w:txbxContent>
                      <w:p w14:paraId="193BB8F5" w14:textId="77777777" w:rsidR="006118A4" w:rsidRDefault="006118A4" w:rsidP="00925720">
                        <w:r>
                          <w:rPr>
                            <w:rFonts w:ascii="Liberation Sans" w:eastAsia="Liberation Sans" w:hAnsi="Liberation Sans" w:cs="Liberation Sans"/>
                          </w:rPr>
                          <w:t>Raum löschen</w:t>
                        </w:r>
                      </w:p>
                    </w:txbxContent>
                  </v:textbox>
                </v:rect>
                <v:rect id="Rectangle 1911" o:spid="_x0000_s1363" style="position:absolute;left:12067;top:28964;width:1148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" filled="f" stroked="f">
                  <v:textbox inset="0,0,0,0">
                    <w:txbxContent>
                      <w:p w14:paraId="23335F1B" w14:textId="77777777" w:rsidR="006118A4" w:rsidRDefault="006118A4" w:rsidP="00925720">
                        <w:r>
                          <w:rPr>
                            <w:rFonts w:ascii="Liberation Sans" w:eastAsia="Liberation Sans" w:hAnsi="Liberation Sans" w:cs="Liberation Sans"/>
                          </w:rPr>
                          <w:t>Raum suchen</w:t>
                        </w:r>
                      </w:p>
                    </w:txbxContent>
                  </v:textbox>
                </v:rect>
                <v:rect id="Rectangle 1912" o:spid="_x0000_s1364" style="position:absolute;left:507;top:31250;width:391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" filled="f" stroked="f">
                  <v:textbox inset="0,0,0,0">
                    <w:txbxContent>
                      <w:p w14:paraId="04D448F5" w14:textId="77777777" w:rsidR="006118A4" w:rsidRDefault="006118A4" w:rsidP="00925720">
                        <w:r>
                          <w:rPr>
                            <w:rFonts w:ascii="Liberation Sans" w:eastAsia="Liberation Sans" w:hAnsi="Liberation Sans" w:cs="Liberation Sans"/>
                          </w:rPr>
                          <w:t>User</w:t>
                        </w:r>
                      </w:p>
                    </w:txbxContent>
                  </v:textbox>
                </v:rect>
                <v:shape id="Shape 1913" o:spid="_x0000_s1365" style="position:absolute;left:3934;top:5335;width:6858;height:0;visibility:visible;mso-wrap-style:square;v-text-anchor:top" coordsize="685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" path="m685800,l,e" filled="f" strokeweight=".35mm">
                  <v:path arrowok="t" textboxrect="0,0,685800,0"/>
                </v:shape>
                <v:shape id="Shape 1914" o:spid="_x0000_s1366" style="position:absolute;left:9269;top:4572;width:1527;height:766;visibility:visible;mso-wrap-style:square;v-text-anchor:top" coordsize="152641,7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" path="m152641,76683l,e" filled="f" strokeweight=".35mm">
                  <v:path arrowok="t" textboxrect="0,0,152641,76683"/>
                </v:shape>
                <v:shape id="Shape 1915" o:spid="_x0000_s1367" style="position:absolute;left:9269;top:5335;width:1527;height:766;visibility:visible;mso-wrap-style:square;v-text-anchor:top" coordsize="152641,76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" path="m152641,l,76682e" filled="f" strokeweight=".35mm">
                  <v:path arrowok="t" textboxrect="0,0,152641,76682"/>
                </v:shape>
                <v:shape id="Shape 1916" o:spid="_x0000_s1368" style="position:absolute;left:3934;top:23497;width:6351;height:0;visibility:visible;mso-wrap-style:square;v-text-anchor:top" coordsize="635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" path="m635051,l,e" filled="f" strokeweight=".35mm">
                  <v:path arrowok="t" textboxrect="0,0,635051,0"/>
                </v:shape>
                <v:shape id="Shape 1917" o:spid="_x0000_s1369" style="position:absolute;left:8762;top:22734;width:1526;height:766;visibility:visible;mso-wrap-style:square;v-text-anchor:top" coordsize="152641,7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" path="m152641,76671l,e" filled="f" strokeweight=".35mm">
                  <v:path arrowok="t" textboxrect="0,0,152641,76671"/>
                </v:shape>
                <v:shape id="Shape 1918" o:spid="_x0000_s1370" style="position:absolute;left:8762;top:23497;width:1526;height:763;visibility:visible;mso-wrap-style:square;v-text-anchor:top" coordsize="152641,7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" path="m152641,l,76327e" filled="f" strokeweight=".35mm">
                  <v:path arrowok="t" textboxrect="0,0,152641,76327"/>
                </v:shape>
                <v:shape id="Shape 1919" o:spid="_x0000_s1371" style="position:absolute;left:3934;top:11685;width:6988;height:0;visibility:visible;mso-wrap-style:square;v-text-anchor:top" coordsize="698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" path="m,l698767,e" filled="f" strokeweight=".35mm">
                  <v:path arrowok="t" textboxrect="0,0,698767,0"/>
                </v:shape>
                <v:shape id="Shape 1920" o:spid="_x0000_s1372" style="position:absolute;left:9395;top:10922;width:1530;height:767;visibility:visible;mso-wrap-style:square;v-text-anchor:top" coordsize="152997,76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" path="m152997,76682l,e" filled="f" strokeweight=".35mm">
                  <v:path arrowok="t" textboxrect="0,0,152997,76682"/>
                </v:shape>
                <v:shape id="Shape 1921" o:spid="_x0000_s1373" style="position:absolute;left:9395;top:11685;width:1530;height:767;visibility:visible;mso-wrap-style:square;v-text-anchor:top" coordsize="152997,7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" path="m152997,l,76683e" filled="f" strokeweight=".35mm">
                  <v:path arrowok="t" textboxrect="0,0,152997,76683"/>
                </v:shape>
                <v:shape id="Shape 1922" o:spid="_x0000_s1374" style="position:absolute;left:16383;top:32259;width:0;height:5206;visibility:visible;mso-wrap-style:square;v-text-anchor:top" coordsize="0,52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" path="m,l,520560e" filled="f" strokeweight=".35mm">
                  <v:path arrowok="t" textboxrect="0,0,0,520560"/>
                </v:shape>
                <v:shape id="Shape 1923" o:spid="_x0000_s1375" style="position:absolute;left:16383;top:35942;width:763;height:1526;visibility:visible;mso-wrap-style:square;v-text-anchor:top" coordsize="76327,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" path="m,152641l76327,e" filled="f" strokeweight=".35mm">
                  <v:path arrowok="t" textboxrect="0,0,76327,152641"/>
                </v:shape>
                <v:shape id="Shape 1924" o:spid="_x0000_s1376" style="position:absolute;left:15620;top:35942;width:767;height:1526;visibility:visible;mso-wrap-style:square;v-text-anchor:top" coordsize="76683,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" path="m76683,152641l,e" filled="f" strokeweight=".35mm">
                  <v:path arrowok="t" textboxrect="0,0,76683,152641"/>
                </v:shape>
                <v:shape id="Shape 1925" o:spid="_x0000_s1377" style="position:absolute;left:3934;top:29718;width:6732;height:0;visibility:visible;mso-wrap-style:square;v-text-anchor:top" coordsize="673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" path="m,l673202,e" filled="f" strokeweight=".35mm">
                  <v:path arrowok="t" textboxrect="0,0,673202,0"/>
                </v:shape>
                <v:shape id="Shape 1926" o:spid="_x0000_s1378" style="position:absolute;left:9144;top:28958;width:1526;height:763;visibility:visible;mso-wrap-style:square;v-text-anchor:top" coordsize="152641,76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" path="m152641,76314l,e" filled="f" strokeweight=".35mm">
                  <v:path arrowok="t" textboxrect="0,0,152641,76314"/>
                </v:shape>
                <v:shape id="Shape 1927" o:spid="_x0000_s1379" style="position:absolute;left:9144;top:29718;width:1526;height:766;visibility:visible;mso-wrap-style:square;v-text-anchor:top" coordsize="152641,76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" path="m152641,l,76683e" filled="f" strokeweight=".35mm">
                  <v:path arrowok="t" textboxrect="0,0,152641,76683"/>
                </v:shape>
                <v:shape id="Shape 1928" o:spid="_x0000_s1380" style="position:absolute;left:21589;top:15750;width:16768;height:4449;visibility:visible;mso-wrap-style:square;v-text-anchor:top" coordsize="1676883,444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" path="m,444957l1676883,e" filled="f" strokeweight=".35mm">
                  <v:path arrowok="t" textboxrect="0,0,1676883,444957"/>
                </v:shape>
                <v:shape id="Shape 1929" o:spid="_x0000_s1381" style="position:absolute;left:36701;top:15368;width:1656;height:385;visibility:visible;mso-wrap-style:square;v-text-anchor:top" coordsize="165595,3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" path="m165595,38519l,e" filled="f" strokeweight=".35mm">
                  <v:path arrowok="t" textboxrect="0,0,165595,38519"/>
                </v:shape>
                <v:shape id="Shape 1930" o:spid="_x0000_s1382" style="position:absolute;left:37083;top:15750;width:1274;height:1018;visibility:visible;mso-wrap-style:square;v-text-anchor:top" coordsize="127432,101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" path="m127432,l,101879e" filled="f" strokeweight=".35mm">
                  <v:path arrowok="t" textboxrect="0,0,127432,101879"/>
                </v:shape>
                <v:shape id="Shape 1931" o:spid="_x0000_s1383" style="position:absolute;left:20066;top:7369;width:18417;height:4320;visibility:visible;mso-wrap-style:square;v-text-anchor:top" coordsize="1841754,43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" path="m,l1841754,432003e" filled="f" strokeweight=".35mm">
                  <v:path arrowok="t" textboxrect="0,0,1841754,432003"/>
                </v:shape>
                <v:shape id="Shape 1932" o:spid="_x0000_s1384" style="position:absolute;left:37209;top:10540;width:1274;height:1149;visibility:visible;mso-wrap-style:square;v-text-anchor:top" coordsize="127432,11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" path="m127432,114846l,e" filled="f" strokeweight=".35mm">
                  <v:path arrowok="t" textboxrect="0,0,127432,114846"/>
                </v:shape>
                <v:shape id="Shape 1933" o:spid="_x0000_s1385" style="position:absolute;left:36827;top:11685;width:1656;height:385;visibility:visible;mso-wrap-style:square;v-text-anchor:top" coordsize="165595,3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" path="m165595,l,38519e" filled="f" strokeweight=".35mm">
                  <v:path arrowok="t" textboxrect="0,0,165595,38519"/>
                </v:shape>
                <v:shape id="Shape 1934" o:spid="_x0000_s1386" style="position:absolute;left:21715;top:4193;width:15750;height:0;visibility:visible;mso-wrap-style:square;v-text-anchor:top" coordsize="1574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" path="m,l1574991,e" filled="f" strokeweight=".35mm">
                  <v:path arrowok="t" textboxrect="0,0,1574991,0"/>
                </v:shape>
                <v:shape id="Shape 1935" o:spid="_x0000_s1387" style="position:absolute;left:35938;top:3430;width:1530;height:767;visibility:visible;mso-wrap-style:square;v-text-anchor:top" coordsize="153009,76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" path="m153009,76682l,e" filled="f" strokeweight=".35mm">
                  <v:path arrowok="t" textboxrect="0,0,153009,76682"/>
                </v:shape>
                <v:shape id="Shape 1936" o:spid="_x0000_s1388" style="position:absolute;left:35938;top:4193;width:1530;height:764;visibility:visible;mso-wrap-style:square;v-text-anchor:top" coordsize="153009,7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" path="m153009,l,76327e" filled="f" strokeweight=".35mm">
                  <v:path arrowok="t" textboxrect="0,0,153009,76327"/>
                </v:shape>
                <v:shape id="Shape 1937" o:spid="_x0000_s1389" style="position:absolute;left:2030;top:14353;width:0;height:8888;visibility:visible;mso-wrap-style:square;v-text-anchor:top" coordsize="0,88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" path="m,888847l,e" filled="f" strokeweight=".35mm">
                  <v:path arrowok="t" textboxrect="0,0,0,888847"/>
                </v:shape>
                <v:shape id="Shape 1938" o:spid="_x0000_s1390" style="position:absolute;left:1270;top:21718;width:1527;height:1527;visibility:visible;mso-wrap-style:square;v-text-anchor:top" coordsize="152641,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" path="m,l152641,,75959,152641,,xe" stroked="f" strokeweight="0">
                  <v:stroke miterlimit="83231f" joinstyle="miter"/>
                  <v:path arrowok="t" textboxrect="0,0,152641,152641"/>
                </v:shape>
                <v:shape id="Shape 1939" o:spid="_x0000_s1391" style="position:absolute;left:1270;top:21718;width:1527;height:1527;visibility:visible;mso-wrap-style:square;v-text-anchor:top" coordsize="152641,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" path="m75959,152641l152641,,,,75959,152641xe" filled="f" strokeweight=".35mm">
                  <v:path arrowok="t" textboxrect="0,0,152641,152641"/>
                </v:shape>
                <v:rect id="Rectangle 1940" o:spid="_x0000_s1392" style="position:absolute;top:12581;width:527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" filled="f" stroked="f">
                  <v:textbox inset="0,0,0,0">
                    <w:txbxContent>
                      <w:p w14:paraId="5EFF90AE" w14:textId="77777777" w:rsidR="006118A4" w:rsidRDefault="006118A4" w:rsidP="00925720">
                        <w:r>
                          <w:rPr>
                            <w:rFonts w:ascii="Liberation Sans" w:eastAsia="Liberation Sans" w:hAnsi="Liberation Sans" w:cs="Liberation Sans"/>
                          </w:rPr>
                          <w:t>Admin</w:t>
                        </w:r>
                      </w:p>
                    </w:txbxContent>
                  </v:textbox>
                </v:rect>
                <v:rect id="Rectangle 42176" o:spid="_x0000_s1393" style="position:absolute;left:24256;top:5341;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" filled="f" stroked="f">
                  <v:textbox inset="0,0,0,0">
                    <w:txbxContent>
                      <w:p w14:paraId="0D5E4D76" w14:textId="77777777" w:rsidR="006118A4" w:rsidRDefault="006118A4" w:rsidP="00925720">
                        <w:r>
                          <w:rPr>
                            <w:rFonts w:ascii="Liberation Sans" w:eastAsia="Liberation Sans" w:hAnsi="Liberation Sans" w:cs="Liberation Sans"/>
                          </w:rPr>
                          <w:t>&lt;&lt;</w:t>
                        </w:r>
                      </w:p>
                    </w:txbxContent>
                  </v:textbox>
                </v:rect>
                <v:rect id="Rectangle 42178" o:spid="_x0000_s1394" style="position:absolute;left:25893;top:5341;width:599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" filled="f" stroked="f">
                  <v:textbox inset="0,0,0,0">
                    <w:txbxContent>
                      <w:p w14:paraId="75CE7112" w14:textId="77777777" w:rsidR="006118A4" w:rsidRDefault="006118A4" w:rsidP="00925720">
                        <w:r>
                          <w:rPr>
                            <w:rFonts w:ascii="Liberation Sans" w:eastAsia="Liberation Sans" w:hAnsi="Liberation Sans" w:cs="Liberation Sans"/>
                          </w:rPr>
                          <w:t>Include</w:t>
                        </w:r>
                      </w:p>
                    </w:txbxContent>
                  </v:textbox>
                </v:rect>
                <v:rect id="Rectangle 42177" o:spid="_x0000_s1395" style="position:absolute;left:30413;top:5341;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" filled="f" stroked="f">
                  <v:textbox inset="0,0,0,0">
                    <w:txbxContent>
                      <w:p w14:paraId="0BD4AB24" w14:textId="77777777" w:rsidR="006118A4" w:rsidRDefault="006118A4" w:rsidP="00925720">
                        <w:r>
                          <w:rPr>
                            <w:rFonts w:ascii="Liberation Sans" w:eastAsia="Liberation Sans" w:hAnsi="Liberation Sans" w:cs="Liberation Sans"/>
                          </w:rPr>
                          <w:t>&gt;&gt;</w:t>
                        </w:r>
                      </w:p>
                    </w:txbxContent>
                  </v:textbox>
                </v:rect>
                <v:rect id="Rectangle 42179" o:spid="_x0000_s1396" style="position:absolute;left:24256;top:10932;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" filled="f" stroked="f">
                  <v:textbox inset="0,0,0,0">
                    <w:txbxContent>
                      <w:p w14:paraId="78B63142" w14:textId="77777777" w:rsidR="006118A4" w:rsidRDefault="006118A4" w:rsidP="00925720">
                        <w:r>
                          <w:rPr>
                            <w:rFonts w:ascii="Liberation Sans" w:eastAsia="Liberation Sans" w:hAnsi="Liberation Sans" w:cs="Liberation Sans"/>
                          </w:rPr>
                          <w:t>&lt;&lt;</w:t>
                        </w:r>
                      </w:p>
                    </w:txbxContent>
                  </v:textbox>
                </v:rect>
                <v:rect id="Rectangle 42181" o:spid="_x0000_s1397" style="position:absolute;left:25893;top:10932;width:599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" filled="f" stroked="f">
                  <v:textbox inset="0,0,0,0">
                    <w:txbxContent>
                      <w:p w14:paraId="008C9F20" w14:textId="77777777" w:rsidR="006118A4" w:rsidRDefault="006118A4" w:rsidP="00925720">
                        <w:r>
                          <w:rPr>
                            <w:rFonts w:ascii="Liberation Sans" w:eastAsia="Liberation Sans" w:hAnsi="Liberation Sans" w:cs="Liberation Sans"/>
                          </w:rPr>
                          <w:t>Include</w:t>
                        </w:r>
                      </w:p>
                    </w:txbxContent>
                  </v:textbox>
                </v:rect>
                <v:rect id="Rectangle 42180" o:spid="_x0000_s1398" style="position:absolute;left:30413;top:10932;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" filled="f" stroked="f">
                  <v:textbox inset="0,0,0,0">
                    <w:txbxContent>
                      <w:p w14:paraId="2DC142B4" w14:textId="77777777" w:rsidR="006118A4" w:rsidRDefault="006118A4" w:rsidP="00925720">
                        <w:r>
                          <w:rPr>
                            <w:rFonts w:ascii="Liberation Sans" w:eastAsia="Liberation Sans" w:hAnsi="Liberation Sans" w:cs="Liberation Sans"/>
                          </w:rPr>
                          <w:t>&gt;&gt;</w:t>
                        </w:r>
                      </w:p>
                    </w:txbxContent>
                  </v:textbox>
                </v:rect>
                <v:rect id="Rectangle 42182" o:spid="_x0000_s1399" style="position:absolute;left:26161;top:19946;width:217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" filled="f" stroked="f">
                  <v:textbox inset="0,0,0,0">
                    <w:txbxContent>
                      <w:p w14:paraId="6A28B015" w14:textId="77777777" w:rsidR="006118A4" w:rsidRDefault="006118A4" w:rsidP="00925720">
                        <w:r>
                          <w:rPr>
                            <w:rFonts w:ascii="Liberation Sans" w:eastAsia="Liberation Sans" w:hAnsi="Liberation Sans" w:cs="Liberation Sans"/>
                          </w:rPr>
                          <w:t>&lt;&lt;</w:t>
                        </w:r>
                      </w:p>
                    </w:txbxContent>
                  </v:textbox>
                </v:rect>
                <v:rect id="Rectangle 42184" o:spid="_x0000_s1400" style="position:absolute;left:27798;top:19946;width:5998;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" filled="f" stroked="f">
                  <v:textbox inset="0,0,0,0">
                    <w:txbxContent>
                      <w:p w14:paraId="35F7FFEA" w14:textId="77777777" w:rsidR="006118A4" w:rsidRDefault="006118A4" w:rsidP="00925720">
                        <w:r>
                          <w:rPr>
                            <w:rFonts w:ascii="Liberation Sans" w:eastAsia="Liberation Sans" w:hAnsi="Liberation Sans" w:cs="Liberation Sans"/>
                          </w:rPr>
                          <w:t>Include</w:t>
                        </w:r>
                      </w:p>
                    </w:txbxContent>
                  </v:textbox>
                </v:rect>
                <v:rect id="Rectangle 42183" o:spid="_x0000_s1401" style="position:absolute;left:32317;top:19946;width:2180;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" filled="f" stroked="f">
                  <v:textbox inset="0,0,0,0">
                    <w:txbxContent>
                      <w:p w14:paraId="062193EB" w14:textId="77777777" w:rsidR="006118A4" w:rsidRDefault="006118A4" w:rsidP="00925720">
                        <w:r>
                          <w:rPr>
                            <w:rFonts w:ascii="Liberation Sans" w:eastAsia="Liberation Sans" w:hAnsi="Liberation Sans" w:cs="Liberation Sans"/>
                          </w:rPr>
                          <w:t>&gt;&gt;</w:t>
                        </w:r>
                      </w:p>
                    </w:txbxContent>
                  </v:textbox>
                </v:rect>
                <v:rect id="Rectangle 42185" o:spid="_x0000_s1402" style="position:absolute;left:19684;top:33029;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" filled="f" stroked="f">
                  <v:textbox inset="0,0,0,0">
                    <w:txbxContent>
                      <w:p w14:paraId="51346507" w14:textId="77777777" w:rsidR="006118A4" w:rsidRDefault="006118A4" w:rsidP="00925720">
                        <w:r>
                          <w:rPr>
                            <w:rFonts w:ascii="Liberation Sans" w:eastAsia="Liberation Sans" w:hAnsi="Liberation Sans" w:cs="Liberation Sans"/>
                          </w:rPr>
                          <w:t>&lt;&lt;</w:t>
                        </w:r>
                      </w:p>
                    </w:txbxContent>
                  </v:textbox>
                </v:rect>
                <v:rect id="Rectangle 42186" o:spid="_x0000_s1403" style="position:absolute;left:25687;top:33029;width:218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" filled="f" stroked="f">
                  <v:textbox inset="0,0,0,0">
                    <w:txbxContent>
                      <w:p w14:paraId="6214A265" w14:textId="77777777" w:rsidR="006118A4" w:rsidRDefault="006118A4" w:rsidP="00925720">
                        <w:r>
                          <w:rPr>
                            <w:rFonts w:ascii="Liberation Sans" w:eastAsia="Liberation Sans" w:hAnsi="Liberation Sans" w:cs="Liberation Sans"/>
                          </w:rPr>
                          <w:t>&gt;&gt;</w:t>
                        </w:r>
                      </w:p>
                    </w:txbxContent>
                  </v:textbox>
                </v:rect>
                <v:rect id="Rectangle 42187" o:spid="_x0000_s1404" style="position:absolute;left:21321;top:33029;width:580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" filled="f" stroked="f">
                  <v:textbox inset="0,0,0,0">
                    <w:txbxContent>
                      <w:p w14:paraId="4CA6E943" w14:textId="77777777" w:rsidR="006118A4" w:rsidRDefault="006118A4" w:rsidP="00925720">
                        <w:r>
                          <w:rPr>
                            <w:rFonts w:ascii="Liberation Sans" w:eastAsia="Liberation Sans" w:hAnsi="Liberation Sans" w:cs="Liberation Sans"/>
                          </w:rPr>
                          <w:t>Extend</w:t>
                        </w:r>
                      </w:p>
                    </w:txbxContent>
                  </v:textbox>
                </v:rect>
                <w10:anchorlock/>
              </v:group>
            </w:pict>
          </mc:Fallback>
        </mc:AlternateContent>
      </w:r>
    </w:p>
    <w:p w14:paraId="17A7FEF3" w14:textId="77777777" w:rsidR="00925720" w:rsidRPr="00C50B0B" w:rsidRDefault="00925720" w:rsidP="00925720">
      <w:pPr>
        <w:pStyle w:val="Beschriftung"/>
        <w:rPr>
          <w:rFonts w:cs="Arial"/>
        </w:rPr>
      </w:pPr>
      <w:r w:rsidRPr="00C50B0B">
        <w:rPr>
          <w:rFonts w:cs="Arial"/>
        </w:rPr>
        <w:t xml:space="preserve">Abbildung </w:t>
      </w:r>
      <w:r w:rsidRPr="00C50B0B">
        <w:rPr>
          <w:rFonts w:cs="Arial"/>
        </w:rPr>
        <w:fldChar w:fldCharType="begin"/>
      </w:r>
      <w:r w:rsidRPr="00C50B0B">
        <w:rPr>
          <w:rFonts w:cs="Arial"/>
        </w:rPr>
        <w:instrText xml:space="preserve"> SEQ Abbildung \* ARABIC </w:instrText>
      </w:r>
      <w:r w:rsidRPr="00C50B0B">
        <w:rPr>
          <w:rFonts w:cs="Arial"/>
        </w:rPr>
        <w:fldChar w:fldCharType="separate"/>
      </w:r>
      <w:r w:rsidRPr="00C50B0B">
        <w:rPr>
          <w:rFonts w:cs="Arial"/>
          <w:noProof/>
        </w:rPr>
        <w:t>11</w:t>
      </w:r>
      <w:r w:rsidRPr="00C50B0B">
        <w:rPr>
          <w:rFonts w:cs="Arial"/>
        </w:rPr>
        <w:fldChar w:fldCharType="end"/>
      </w:r>
      <w:r w:rsidRPr="00C50B0B">
        <w:rPr>
          <w:rFonts w:cs="Arial"/>
        </w:rPr>
        <w:t xml:space="preserve">: </w:t>
      </w:r>
      <w:proofErr w:type="spellStart"/>
      <w:r w:rsidRPr="00C50B0B">
        <w:rPr>
          <w:rFonts w:cs="Arial"/>
        </w:rPr>
        <w:t>UseCase</w:t>
      </w:r>
      <w:proofErr w:type="spellEnd"/>
      <w:r w:rsidRPr="00C50B0B">
        <w:rPr>
          <w:rFonts w:cs="Arial"/>
        </w:rPr>
        <w:t>-Diagramm - Räume verwalten</w:t>
      </w:r>
    </w:p>
    <w:p w14:paraId="596BD23D" w14:textId="79229D56" w:rsidR="00925720" w:rsidRPr="00C50B0B" w:rsidRDefault="00925720" w:rsidP="00925720">
      <w:pPr>
        <w:rPr>
          <w:rFonts w:cs="Arial"/>
        </w:rPr>
      </w:pPr>
      <w:r w:rsidRPr="00C50B0B">
        <w:rPr>
          <w:rFonts w:cs="Arial"/>
        </w:rPr>
        <w:t>Der User kann Räume verwalten und suchen. Dazu kann er alle hier gezeigten Aktionen verwenden. Um Raumdaten zu ädern braucht man auch Zugriff auf Exponate, um diese den Räumen zu zuweisen. Der Admin kann neue Räume erstellen und alte Räume löschen.</w:t>
      </w:r>
    </w:p>
    <w:p w14:paraId="612CFA10" w14:textId="029641ED" w:rsidR="00FE30FE" w:rsidRPr="00C50B0B" w:rsidRDefault="00FE30FE" w:rsidP="00FE30FE">
      <w:pPr>
        <w:pStyle w:val="berschrift3"/>
        <w:rPr>
          <w:rFonts w:cs="Arial"/>
        </w:rPr>
      </w:pPr>
      <w:bookmarkStart w:id="167" w:name="_Toc44320810"/>
      <w:r w:rsidRPr="00C50B0B">
        <w:rPr>
          <w:rFonts w:cs="Arial"/>
        </w:rPr>
        <w:lastRenderedPageBreak/>
        <w:t>exportieren</w:t>
      </w:r>
      <w:bookmarkEnd w:id="167"/>
    </w:p>
    <w:p w14:paraId="1478EA31" w14:textId="11AB3B0B" w:rsidR="003B4418" w:rsidRPr="00C50B0B" w:rsidRDefault="004A34A5" w:rsidP="003B4418">
      <w:pPr>
        <w:keepNext/>
        <w:rPr>
          <w:rFonts w:cs="Arial"/>
        </w:rPr>
      </w:pPr>
      <w:r w:rsidRPr="00C50B0B">
        <w:rPr>
          <w:rFonts w:cs="Arial"/>
          <w:noProof/>
        </w:rPr>
        <mc:AlternateContent>
          <mc:Choice Requires="wpg">
            <w:drawing>
              <wp:inline distT="0" distB="0" distL="0" distR="0" wp14:anchorId="7104D236" wp14:editId="3CD9AC4A">
                <wp:extent cx="5760720" cy="5009464"/>
                <wp:effectExtent l="0" t="0" r="11430" b="20320"/>
                <wp:docPr id="6704" name="Group 6704"/>
                <wp:cNvGraphicFramePr/>
                <a:graphic xmlns:a="http://schemas.openxmlformats.org/drawingml/2006/main">
                  <a:graphicData uri="http://schemas.microsoft.com/office/word/2010/wordprocessingGroup">
                    <wpg:wgp>
                      <wpg:cNvGrpSpPr/>
                      <wpg:grpSpPr>
                        <a:xfrm>
                          <a:off x="0" y="0"/>
                          <a:ext cx="5760720" cy="5009464"/>
                          <a:chOff x="0" y="0"/>
                          <a:chExt cx="6719761" cy="5843880"/>
                        </a:xfrm>
                      </wpg:grpSpPr>
                      <wps:wsp>
                        <wps:cNvPr id="309" name="Shape 309"/>
                        <wps:cNvSpPr/>
                        <wps:spPr>
                          <a:xfrm>
                            <a:off x="5017682" y="2139849"/>
                            <a:ext cx="188290" cy="187922"/>
                          </a:xfrm>
                          <a:custGeom>
                            <a:avLst/>
                            <a:gdLst/>
                            <a:ahLst/>
                            <a:cxnLst/>
                            <a:rect l="0" t="0" r="0" b="0"/>
                            <a:pathLst>
                              <a:path w="188290" h="187922">
                                <a:moveTo>
                                  <a:pt x="93967" y="0"/>
                                </a:moveTo>
                                <a:cubicBezTo>
                                  <a:pt x="146164" y="0"/>
                                  <a:pt x="188290" y="41758"/>
                                  <a:pt x="188290" y="93599"/>
                                </a:cubicBezTo>
                                <a:cubicBezTo>
                                  <a:pt x="188290" y="145796"/>
                                  <a:pt x="146164" y="187922"/>
                                  <a:pt x="93967" y="187922"/>
                                </a:cubicBezTo>
                                <a:cubicBezTo>
                                  <a:pt x="42126" y="187922"/>
                                  <a:pt x="0" y="145796"/>
                                  <a:pt x="0" y="93599"/>
                                </a:cubicBezTo>
                                <a:cubicBezTo>
                                  <a:pt x="0" y="41758"/>
                                  <a:pt x="42126" y="0"/>
                                  <a:pt x="93967"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10" name="Shape 310"/>
                        <wps:cNvSpPr/>
                        <wps:spPr>
                          <a:xfrm>
                            <a:off x="5017682" y="2139849"/>
                            <a:ext cx="188290" cy="187922"/>
                          </a:xfrm>
                          <a:custGeom>
                            <a:avLst/>
                            <a:gdLst/>
                            <a:ahLst/>
                            <a:cxnLst/>
                            <a:rect l="0" t="0" r="0" b="0"/>
                            <a:pathLst>
                              <a:path w="188290" h="187922">
                                <a:moveTo>
                                  <a:pt x="188290" y="93599"/>
                                </a:moveTo>
                                <a:cubicBezTo>
                                  <a:pt x="188290" y="145796"/>
                                  <a:pt x="146164" y="187922"/>
                                  <a:pt x="93967" y="187922"/>
                                </a:cubicBezTo>
                                <a:cubicBezTo>
                                  <a:pt x="42126" y="187922"/>
                                  <a:pt x="0" y="145796"/>
                                  <a:pt x="0" y="93599"/>
                                </a:cubicBezTo>
                                <a:cubicBezTo>
                                  <a:pt x="0" y="41758"/>
                                  <a:pt x="42126" y="0"/>
                                  <a:pt x="93967" y="0"/>
                                </a:cubicBezTo>
                                <a:cubicBezTo>
                                  <a:pt x="146164" y="0"/>
                                  <a:pt x="188290" y="41758"/>
                                  <a:pt x="188290" y="93599"/>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1" name="Shape 311"/>
                        <wps:cNvSpPr/>
                        <wps:spPr>
                          <a:xfrm>
                            <a:off x="5117770" y="2327402"/>
                            <a:ext cx="0" cy="312839"/>
                          </a:xfrm>
                          <a:custGeom>
                            <a:avLst/>
                            <a:gdLst/>
                            <a:ahLst/>
                            <a:cxnLst/>
                            <a:rect l="0" t="0" r="0" b="0"/>
                            <a:pathLst>
                              <a:path h="312839">
                                <a:moveTo>
                                  <a:pt x="0" y="0"/>
                                </a:moveTo>
                                <a:lnTo>
                                  <a:pt x="0" y="312839"/>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2" name="Shape 312"/>
                        <wps:cNvSpPr/>
                        <wps:spPr>
                          <a:xfrm>
                            <a:off x="4930204" y="2440089"/>
                            <a:ext cx="375488" cy="0"/>
                          </a:xfrm>
                          <a:custGeom>
                            <a:avLst/>
                            <a:gdLst/>
                            <a:ahLst/>
                            <a:cxnLst/>
                            <a:rect l="0" t="0" r="0" b="0"/>
                            <a:pathLst>
                              <a:path w="375488">
                                <a:moveTo>
                                  <a:pt x="0" y="0"/>
                                </a:moveTo>
                                <a:lnTo>
                                  <a:pt x="375488"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3" name="Shape 313"/>
                        <wps:cNvSpPr/>
                        <wps:spPr>
                          <a:xfrm>
                            <a:off x="4930204" y="2640241"/>
                            <a:ext cx="187922" cy="250571"/>
                          </a:xfrm>
                          <a:custGeom>
                            <a:avLst/>
                            <a:gdLst/>
                            <a:ahLst/>
                            <a:cxnLst/>
                            <a:rect l="0" t="0" r="0" b="0"/>
                            <a:pathLst>
                              <a:path w="187922" h="250571">
                                <a:moveTo>
                                  <a:pt x="187922" y="0"/>
                                </a:moveTo>
                                <a:lnTo>
                                  <a:pt x="0" y="250571"/>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4" name="Shape 314"/>
                        <wps:cNvSpPr/>
                        <wps:spPr>
                          <a:xfrm>
                            <a:off x="5117770" y="2640241"/>
                            <a:ext cx="188277" cy="250571"/>
                          </a:xfrm>
                          <a:custGeom>
                            <a:avLst/>
                            <a:gdLst/>
                            <a:ahLst/>
                            <a:cxnLst/>
                            <a:rect l="0" t="0" r="0" b="0"/>
                            <a:pathLst>
                              <a:path w="188277" h="250571">
                                <a:moveTo>
                                  <a:pt x="0" y="0"/>
                                </a:moveTo>
                                <a:lnTo>
                                  <a:pt x="188277" y="250571"/>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5" name="Shape 315"/>
                        <wps:cNvSpPr/>
                        <wps:spPr>
                          <a:xfrm>
                            <a:off x="4254488" y="3440888"/>
                            <a:ext cx="2465273" cy="1289164"/>
                          </a:xfrm>
                          <a:custGeom>
                            <a:avLst/>
                            <a:gdLst/>
                            <a:ahLst/>
                            <a:cxnLst/>
                            <a:rect l="0" t="0" r="0" b="0"/>
                            <a:pathLst>
                              <a:path w="2465273" h="1289164">
                                <a:moveTo>
                                  <a:pt x="1232636" y="0"/>
                                </a:moveTo>
                                <a:cubicBezTo>
                                  <a:pt x="1913763" y="0"/>
                                  <a:pt x="2465273" y="288722"/>
                                  <a:pt x="2465273" y="644398"/>
                                </a:cubicBezTo>
                                <a:cubicBezTo>
                                  <a:pt x="2465273" y="1000798"/>
                                  <a:pt x="1913763" y="1289164"/>
                                  <a:pt x="1232636" y="1289164"/>
                                </a:cubicBezTo>
                                <a:cubicBezTo>
                                  <a:pt x="551878" y="1289164"/>
                                  <a:pt x="0" y="1000798"/>
                                  <a:pt x="0" y="644398"/>
                                </a:cubicBezTo>
                                <a:cubicBezTo>
                                  <a:pt x="0" y="288722"/>
                                  <a:pt x="551878" y="0"/>
                                  <a:pt x="1232636" y="0"/>
                                </a:cubicBezTo>
                                <a:close/>
                              </a:path>
                            </a:pathLst>
                          </a:custGeom>
                          <a:ln w="0" cap="flat">
                            <a:miter lim="127000"/>
                          </a:ln>
                        </wps:spPr>
                        <wps:style>
                          <a:lnRef idx="0">
                            <a:srgbClr val="000000">
                              <a:alpha val="0"/>
                            </a:srgbClr>
                          </a:lnRef>
                          <a:fillRef idx="1">
                            <a:srgbClr val="C0FFC0"/>
                          </a:fillRef>
                          <a:effectRef idx="0">
                            <a:scrgbClr r="0" g="0" b="0"/>
                          </a:effectRef>
                          <a:fontRef idx="none"/>
                        </wps:style>
                        <wps:bodyPr/>
                      </wps:wsp>
                      <wps:wsp>
                        <wps:cNvPr id="316" name="Shape 316"/>
                        <wps:cNvSpPr/>
                        <wps:spPr>
                          <a:xfrm>
                            <a:off x="4254488" y="3440888"/>
                            <a:ext cx="2465273" cy="1289164"/>
                          </a:xfrm>
                          <a:custGeom>
                            <a:avLst/>
                            <a:gdLst/>
                            <a:ahLst/>
                            <a:cxnLst/>
                            <a:rect l="0" t="0" r="0" b="0"/>
                            <a:pathLst>
                              <a:path w="2465273" h="1289164">
                                <a:moveTo>
                                  <a:pt x="2465273" y="644398"/>
                                </a:moveTo>
                                <a:cubicBezTo>
                                  <a:pt x="2465273" y="1000798"/>
                                  <a:pt x="1913763" y="1289164"/>
                                  <a:pt x="1232636" y="1289164"/>
                                </a:cubicBezTo>
                                <a:cubicBezTo>
                                  <a:pt x="551878" y="1289164"/>
                                  <a:pt x="0" y="1000798"/>
                                  <a:pt x="0" y="644398"/>
                                </a:cubicBezTo>
                                <a:cubicBezTo>
                                  <a:pt x="0" y="288722"/>
                                  <a:pt x="551878" y="0"/>
                                  <a:pt x="1232636" y="0"/>
                                </a:cubicBezTo>
                                <a:cubicBezTo>
                                  <a:pt x="1913763" y="0"/>
                                  <a:pt x="2465273" y="288722"/>
                                  <a:pt x="2465273" y="644398"/>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7" name="Shape 317"/>
                        <wps:cNvSpPr/>
                        <wps:spPr>
                          <a:xfrm>
                            <a:off x="4329722" y="3853802"/>
                            <a:ext cx="2289607" cy="0"/>
                          </a:xfrm>
                          <a:custGeom>
                            <a:avLst/>
                            <a:gdLst/>
                            <a:ahLst/>
                            <a:cxnLst/>
                            <a:rect l="0" t="0" r="0" b="0"/>
                            <a:pathLst>
                              <a:path w="2289607">
                                <a:moveTo>
                                  <a:pt x="0" y="0"/>
                                </a:moveTo>
                                <a:lnTo>
                                  <a:pt x="2289607"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18" name="Rectangle 318"/>
                        <wps:cNvSpPr/>
                        <wps:spPr>
                          <a:xfrm>
                            <a:off x="5055121" y="4490463"/>
                            <a:ext cx="1126819" cy="205933"/>
                          </a:xfrm>
                          <a:prstGeom prst="rect">
                            <a:avLst/>
                          </a:prstGeom>
                          <a:ln>
                            <a:noFill/>
                          </a:ln>
                        </wps:spPr>
                        <wps:txbx>
                          <w:txbxContent>
                            <w:p w14:paraId="342D0BC9" w14:textId="77777777" w:rsidR="006118A4" w:rsidRDefault="006118A4" w:rsidP="004A34A5">
                              <w:r>
                                <w:rPr>
                                  <w:rFonts w:ascii="Liberation Sans" w:eastAsia="Liberation Sans" w:hAnsi="Liberation Sans" w:cs="Liberation Sans"/>
                                </w:rPr>
                                <w:t>Raum suchen</w:t>
                              </w:r>
                            </w:p>
                          </w:txbxContent>
                        </wps:txbx>
                        <wps:bodyPr horzOverflow="overflow" vert="horz" lIns="0" tIns="0" rIns="0" bIns="0" rtlCol="0">
                          <a:noAutofit/>
                        </wps:bodyPr>
                      </wps:wsp>
                      <wps:wsp>
                        <wps:cNvPr id="319" name="Rectangle 319"/>
                        <wps:cNvSpPr/>
                        <wps:spPr>
                          <a:xfrm>
                            <a:off x="4993209" y="4303621"/>
                            <a:ext cx="1309122" cy="205933"/>
                          </a:xfrm>
                          <a:prstGeom prst="rect">
                            <a:avLst/>
                          </a:prstGeom>
                          <a:ln>
                            <a:noFill/>
                          </a:ln>
                        </wps:spPr>
                        <wps:txbx>
                          <w:txbxContent>
                            <w:p w14:paraId="3F29E7D3" w14:textId="77777777" w:rsidR="006118A4" w:rsidRDefault="006118A4" w:rsidP="004A34A5">
                              <w:r>
                                <w:rPr>
                                  <w:rFonts w:ascii="Liberation Sans" w:eastAsia="Liberation Sans" w:hAnsi="Liberation Sans" w:cs="Liberation Sans"/>
                                </w:rPr>
                                <w:t>Exponat suchen</w:t>
                              </w:r>
                            </w:p>
                          </w:txbxContent>
                        </wps:txbx>
                        <wps:bodyPr horzOverflow="overflow" vert="horz" lIns="0" tIns="0" rIns="0" bIns="0" rtlCol="0">
                          <a:noAutofit/>
                        </wps:bodyPr>
                      </wps:wsp>
                      <wps:wsp>
                        <wps:cNvPr id="320" name="Rectangle 320"/>
                        <wps:cNvSpPr/>
                        <wps:spPr>
                          <a:xfrm>
                            <a:off x="4980242" y="4115699"/>
                            <a:ext cx="1349859" cy="205933"/>
                          </a:xfrm>
                          <a:prstGeom prst="rect">
                            <a:avLst/>
                          </a:prstGeom>
                          <a:ln>
                            <a:noFill/>
                          </a:ln>
                        </wps:spPr>
                        <wps:txbx>
                          <w:txbxContent>
                            <w:p w14:paraId="45AF6045" w14:textId="77777777" w:rsidR="006118A4" w:rsidRDefault="006118A4" w:rsidP="004A34A5">
                              <w:r>
                                <w:rPr>
                                  <w:rFonts w:ascii="Liberation Sans" w:eastAsia="Liberation Sans" w:hAnsi="Liberation Sans" w:cs="Liberation Sans"/>
                                </w:rPr>
                                <w:t>Personen Suche</w:t>
                              </w:r>
                            </w:p>
                          </w:txbxContent>
                        </wps:txbx>
                        <wps:bodyPr horzOverflow="overflow" vert="horz" lIns="0" tIns="0" rIns="0" bIns="0" rtlCol="0">
                          <a:noAutofit/>
                        </wps:bodyPr>
                      </wps:wsp>
                      <wps:wsp>
                        <wps:cNvPr id="321" name="Rectangle 321"/>
                        <wps:cNvSpPr/>
                        <wps:spPr>
                          <a:xfrm>
                            <a:off x="4930928" y="3927777"/>
                            <a:ext cx="1451979" cy="205933"/>
                          </a:xfrm>
                          <a:prstGeom prst="rect">
                            <a:avLst/>
                          </a:prstGeom>
                          <a:ln>
                            <a:noFill/>
                          </a:ln>
                        </wps:spPr>
                        <wps:txbx>
                          <w:txbxContent>
                            <w:p w14:paraId="740D1001" w14:textId="77777777" w:rsidR="006118A4" w:rsidRDefault="006118A4" w:rsidP="004A34A5">
                              <w:r>
                                <w:rPr>
                                  <w:rFonts w:ascii="Liberation Sans" w:eastAsia="Liberation Sans" w:hAnsi="Liberation Sans" w:cs="Liberation Sans"/>
                                  <w:b/>
                                </w:rPr>
                                <w:t>extension points</w:t>
                              </w:r>
                            </w:p>
                          </w:txbxContent>
                        </wps:txbx>
                        <wps:bodyPr horzOverflow="overflow" vert="horz" lIns="0" tIns="0" rIns="0" bIns="0" rtlCol="0">
                          <a:noAutofit/>
                        </wps:bodyPr>
                      </wps:wsp>
                      <wps:wsp>
                        <wps:cNvPr id="7375" name="Shape 7375"/>
                        <wps:cNvSpPr/>
                        <wps:spPr>
                          <a:xfrm>
                            <a:off x="0" y="0"/>
                            <a:ext cx="4092131" cy="5843880"/>
                          </a:xfrm>
                          <a:custGeom>
                            <a:avLst/>
                            <a:gdLst/>
                            <a:ahLst/>
                            <a:cxnLst/>
                            <a:rect l="0" t="0" r="0" b="0"/>
                            <a:pathLst>
                              <a:path w="4092131" h="5843880">
                                <a:moveTo>
                                  <a:pt x="0" y="0"/>
                                </a:moveTo>
                                <a:lnTo>
                                  <a:pt x="4092131" y="0"/>
                                </a:lnTo>
                                <a:lnTo>
                                  <a:pt x="4092131" y="5843880"/>
                                </a:lnTo>
                                <a:lnTo>
                                  <a:pt x="0" y="5843880"/>
                                </a:lnTo>
                                <a:lnTo>
                                  <a:pt x="0" y="0"/>
                                </a:lnTo>
                              </a:path>
                            </a:pathLst>
                          </a:custGeom>
                          <a:ln w="0" cap="flat">
                            <a:miter lim="127000"/>
                          </a:ln>
                        </wps:spPr>
                        <wps:style>
                          <a:lnRef idx="0">
                            <a:srgbClr val="000000">
                              <a:alpha val="0"/>
                            </a:srgbClr>
                          </a:lnRef>
                          <a:fillRef idx="1">
                            <a:srgbClr val="FFC0C0"/>
                          </a:fillRef>
                          <a:effectRef idx="0">
                            <a:scrgbClr r="0" g="0" b="0"/>
                          </a:effectRef>
                          <a:fontRef idx="none"/>
                        </wps:style>
                        <wps:bodyPr/>
                      </wps:wsp>
                      <wps:wsp>
                        <wps:cNvPr id="323" name="Shape 323"/>
                        <wps:cNvSpPr/>
                        <wps:spPr>
                          <a:xfrm>
                            <a:off x="0" y="0"/>
                            <a:ext cx="4092131" cy="5843880"/>
                          </a:xfrm>
                          <a:custGeom>
                            <a:avLst/>
                            <a:gdLst/>
                            <a:ahLst/>
                            <a:cxnLst/>
                            <a:rect l="0" t="0" r="0" b="0"/>
                            <a:pathLst>
                              <a:path w="4092131" h="5843880">
                                <a:moveTo>
                                  <a:pt x="0" y="0"/>
                                </a:moveTo>
                                <a:lnTo>
                                  <a:pt x="4092131" y="0"/>
                                </a:lnTo>
                                <a:lnTo>
                                  <a:pt x="4092131" y="5843880"/>
                                </a:lnTo>
                                <a:lnTo>
                                  <a:pt x="0" y="5843880"/>
                                </a:lnTo>
                                <a:lnTo>
                                  <a:pt x="0" y="0"/>
                                </a:ln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24" name="Rectangle 324"/>
                        <wps:cNvSpPr/>
                        <wps:spPr>
                          <a:xfrm>
                            <a:off x="4955045" y="3577142"/>
                            <a:ext cx="1410689" cy="205933"/>
                          </a:xfrm>
                          <a:prstGeom prst="rect">
                            <a:avLst/>
                          </a:prstGeom>
                          <a:ln>
                            <a:noFill/>
                          </a:ln>
                        </wps:spPr>
                        <wps:txbx>
                          <w:txbxContent>
                            <w:p w14:paraId="342BE782" w14:textId="77777777" w:rsidR="006118A4" w:rsidRDefault="006118A4" w:rsidP="004A34A5">
                              <w:r>
                                <w:rPr>
                                  <w:rFonts w:ascii="Liberation Sans" w:eastAsia="Liberation Sans" w:hAnsi="Liberation Sans" w:cs="Liberation Sans"/>
                                </w:rPr>
                                <w:t>Elemente suchen</w:t>
                              </w:r>
                            </w:p>
                          </w:txbxContent>
                        </wps:txbx>
                        <wps:bodyPr horzOverflow="overflow" vert="horz" lIns="0" tIns="0" rIns="0" bIns="0" rtlCol="0">
                          <a:noAutofit/>
                        </wps:bodyPr>
                      </wps:wsp>
                      <wps:wsp>
                        <wps:cNvPr id="325" name="Shape 325"/>
                        <wps:cNvSpPr/>
                        <wps:spPr>
                          <a:xfrm>
                            <a:off x="563410" y="625691"/>
                            <a:ext cx="1001154" cy="500761"/>
                          </a:xfrm>
                          <a:custGeom>
                            <a:avLst/>
                            <a:gdLst/>
                            <a:ahLst/>
                            <a:cxnLst/>
                            <a:rect l="0" t="0" r="0" b="0"/>
                            <a:pathLst>
                              <a:path w="1001154" h="500761">
                                <a:moveTo>
                                  <a:pt x="500393" y="0"/>
                                </a:moveTo>
                                <a:cubicBezTo>
                                  <a:pt x="776872" y="0"/>
                                  <a:pt x="1001154" y="111951"/>
                                  <a:pt x="1001154" y="250558"/>
                                </a:cubicBezTo>
                                <a:cubicBezTo>
                                  <a:pt x="1001154" y="388798"/>
                                  <a:pt x="776872" y="500761"/>
                                  <a:pt x="500393" y="500761"/>
                                </a:cubicBezTo>
                                <a:cubicBezTo>
                                  <a:pt x="223914" y="500761"/>
                                  <a:pt x="0" y="388798"/>
                                  <a:pt x="0" y="250558"/>
                                </a:cubicBezTo>
                                <a:cubicBezTo>
                                  <a:pt x="0" y="111951"/>
                                  <a:pt x="223914" y="0"/>
                                  <a:pt x="500393"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26" name="Shape 326"/>
                        <wps:cNvSpPr/>
                        <wps:spPr>
                          <a:xfrm>
                            <a:off x="563410" y="625691"/>
                            <a:ext cx="1001154" cy="500761"/>
                          </a:xfrm>
                          <a:custGeom>
                            <a:avLst/>
                            <a:gdLst/>
                            <a:ahLst/>
                            <a:cxnLst/>
                            <a:rect l="0" t="0" r="0" b="0"/>
                            <a:pathLst>
                              <a:path w="1001154" h="500761">
                                <a:moveTo>
                                  <a:pt x="1001154" y="250558"/>
                                </a:moveTo>
                                <a:cubicBezTo>
                                  <a:pt x="1001154" y="388798"/>
                                  <a:pt x="776872" y="500761"/>
                                  <a:pt x="500393" y="500761"/>
                                </a:cubicBezTo>
                                <a:cubicBezTo>
                                  <a:pt x="223914" y="500761"/>
                                  <a:pt x="0" y="388798"/>
                                  <a:pt x="0" y="250558"/>
                                </a:cubicBezTo>
                                <a:cubicBezTo>
                                  <a:pt x="0" y="111951"/>
                                  <a:pt x="223914" y="0"/>
                                  <a:pt x="500393" y="0"/>
                                </a:cubicBezTo>
                                <a:cubicBezTo>
                                  <a:pt x="776872" y="0"/>
                                  <a:pt x="1001154" y="111951"/>
                                  <a:pt x="1001154" y="250558"/>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27" name="Rectangle 327"/>
                        <wps:cNvSpPr/>
                        <wps:spPr>
                          <a:xfrm>
                            <a:off x="1689849" y="2852100"/>
                            <a:ext cx="913547" cy="205933"/>
                          </a:xfrm>
                          <a:prstGeom prst="rect">
                            <a:avLst/>
                          </a:prstGeom>
                          <a:ln>
                            <a:noFill/>
                          </a:ln>
                        </wps:spPr>
                        <wps:txbx>
                          <w:txbxContent>
                            <w:p w14:paraId="135D247F" w14:textId="77777777" w:rsidR="006118A4" w:rsidRDefault="006118A4" w:rsidP="004A34A5">
                              <w:r>
                                <w:rPr>
                                  <w:rFonts w:ascii="Liberation Sans" w:eastAsia="Liberation Sans" w:hAnsi="Liberation Sans" w:cs="Liberation Sans"/>
                                </w:rPr>
                                <w:t>exportieren</w:t>
                              </w:r>
                            </w:p>
                          </w:txbxContent>
                        </wps:txbx>
                        <wps:bodyPr horzOverflow="overflow" vert="horz" lIns="0" tIns="0" rIns="0" bIns="0" rtlCol="0">
                          <a:noAutofit/>
                        </wps:bodyPr>
                      </wps:wsp>
                      <wps:wsp>
                        <wps:cNvPr id="328" name="Shape 328"/>
                        <wps:cNvSpPr/>
                        <wps:spPr>
                          <a:xfrm>
                            <a:off x="388087" y="1501572"/>
                            <a:ext cx="3216237" cy="1739874"/>
                          </a:xfrm>
                          <a:custGeom>
                            <a:avLst/>
                            <a:gdLst/>
                            <a:ahLst/>
                            <a:cxnLst/>
                            <a:rect l="0" t="0" r="0" b="0"/>
                            <a:pathLst>
                              <a:path w="3216237" h="1739874">
                                <a:moveTo>
                                  <a:pt x="1608125" y="0"/>
                                </a:moveTo>
                                <a:cubicBezTo>
                                  <a:pt x="2496236" y="0"/>
                                  <a:pt x="3216237" y="389154"/>
                                  <a:pt x="3216237" y="870115"/>
                                </a:cubicBezTo>
                                <a:cubicBezTo>
                                  <a:pt x="3216237" y="1350353"/>
                                  <a:pt x="2496236" y="1739874"/>
                                  <a:pt x="1608125" y="1739874"/>
                                </a:cubicBezTo>
                                <a:cubicBezTo>
                                  <a:pt x="720001" y="1739874"/>
                                  <a:pt x="0" y="1350353"/>
                                  <a:pt x="0" y="870115"/>
                                </a:cubicBezTo>
                                <a:cubicBezTo>
                                  <a:pt x="0" y="389154"/>
                                  <a:pt x="720001" y="0"/>
                                  <a:pt x="1608125"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29" name="Shape 329"/>
                        <wps:cNvSpPr/>
                        <wps:spPr>
                          <a:xfrm>
                            <a:off x="388087" y="1501572"/>
                            <a:ext cx="3216237" cy="1739874"/>
                          </a:xfrm>
                          <a:custGeom>
                            <a:avLst/>
                            <a:gdLst/>
                            <a:ahLst/>
                            <a:cxnLst/>
                            <a:rect l="0" t="0" r="0" b="0"/>
                            <a:pathLst>
                              <a:path w="3216237" h="1739874">
                                <a:moveTo>
                                  <a:pt x="3216237" y="870115"/>
                                </a:moveTo>
                                <a:cubicBezTo>
                                  <a:pt x="3216237" y="1350353"/>
                                  <a:pt x="2496236" y="1739874"/>
                                  <a:pt x="1608125" y="1739874"/>
                                </a:cubicBezTo>
                                <a:cubicBezTo>
                                  <a:pt x="720001" y="1739874"/>
                                  <a:pt x="0" y="1350353"/>
                                  <a:pt x="0" y="870115"/>
                                </a:cubicBezTo>
                                <a:cubicBezTo>
                                  <a:pt x="0" y="389154"/>
                                  <a:pt x="720001" y="0"/>
                                  <a:pt x="1608125" y="0"/>
                                </a:cubicBezTo>
                                <a:cubicBezTo>
                                  <a:pt x="2496236" y="0"/>
                                  <a:pt x="3216237" y="389154"/>
                                  <a:pt x="3216237" y="870115"/>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30" name="Shape 330"/>
                        <wps:cNvSpPr/>
                        <wps:spPr>
                          <a:xfrm>
                            <a:off x="425526" y="2177288"/>
                            <a:ext cx="3115805" cy="0"/>
                          </a:xfrm>
                          <a:custGeom>
                            <a:avLst/>
                            <a:gdLst/>
                            <a:ahLst/>
                            <a:cxnLst/>
                            <a:rect l="0" t="0" r="0" b="0"/>
                            <a:pathLst>
                              <a:path w="3115805">
                                <a:moveTo>
                                  <a:pt x="0" y="0"/>
                                </a:moveTo>
                                <a:lnTo>
                                  <a:pt x="3115805"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31" name="Rectangle 331"/>
                        <wps:cNvSpPr/>
                        <wps:spPr>
                          <a:xfrm>
                            <a:off x="671108" y="753931"/>
                            <a:ext cx="893456" cy="205933"/>
                          </a:xfrm>
                          <a:prstGeom prst="rect">
                            <a:avLst/>
                          </a:prstGeom>
                          <a:ln>
                            <a:noFill/>
                          </a:ln>
                        </wps:spPr>
                        <wps:txbx>
                          <w:txbxContent>
                            <w:p w14:paraId="774DCD70" w14:textId="77777777" w:rsidR="006118A4" w:rsidRDefault="006118A4" w:rsidP="004A34A5">
                              <w:r>
                                <w:rPr>
                                  <w:rFonts w:ascii="Liberation Sans" w:eastAsia="Liberation Sans" w:hAnsi="Liberation Sans" w:cs="Liberation Sans"/>
                                </w:rPr>
                                <w:t>full Backup</w:t>
                              </w:r>
                            </w:p>
                          </w:txbxContent>
                        </wps:txbx>
                        <wps:bodyPr horzOverflow="overflow" vert="horz" lIns="0" tIns="0" rIns="0" bIns="0" rtlCol="0">
                          <a:noAutofit/>
                        </wps:bodyPr>
                      </wps:wsp>
                      <wps:wsp>
                        <wps:cNvPr id="332" name="Rectangle 332"/>
                        <wps:cNvSpPr/>
                        <wps:spPr>
                          <a:xfrm>
                            <a:off x="1302838" y="2890824"/>
                            <a:ext cx="1552624" cy="205933"/>
                          </a:xfrm>
                          <a:prstGeom prst="rect">
                            <a:avLst/>
                          </a:prstGeom>
                          <a:ln>
                            <a:noFill/>
                          </a:ln>
                        </wps:spPr>
                        <wps:txbx>
                          <w:txbxContent>
                            <w:p w14:paraId="7ECF2F74" w14:textId="77777777" w:rsidR="006118A4" w:rsidRDefault="006118A4" w:rsidP="004A34A5">
                              <w:r>
                                <w:rPr>
                                  <w:rFonts w:ascii="Liberation Sans" w:eastAsia="Liberation Sans" w:hAnsi="Liberation Sans" w:cs="Liberation Sans"/>
                                </w:rPr>
                                <w:t>Räume exportieren</w:t>
                              </w:r>
                            </w:p>
                          </w:txbxContent>
                        </wps:txbx>
                        <wps:bodyPr horzOverflow="overflow" vert="horz" lIns="0" tIns="0" rIns="0" bIns="0" rtlCol="0">
                          <a:noAutofit/>
                        </wps:bodyPr>
                      </wps:wsp>
                      <wps:wsp>
                        <wps:cNvPr id="333" name="Rectangle 333"/>
                        <wps:cNvSpPr/>
                        <wps:spPr>
                          <a:xfrm>
                            <a:off x="1559588" y="2722317"/>
                            <a:ext cx="893456" cy="205933"/>
                          </a:xfrm>
                          <a:prstGeom prst="rect">
                            <a:avLst/>
                          </a:prstGeom>
                          <a:ln>
                            <a:noFill/>
                          </a:ln>
                        </wps:spPr>
                        <wps:txbx>
                          <w:txbxContent>
                            <w:p w14:paraId="6D5C7963" w14:textId="77777777" w:rsidR="006118A4" w:rsidRDefault="006118A4" w:rsidP="004A34A5">
                              <w:r>
                                <w:rPr>
                                  <w:rFonts w:ascii="Liberation Sans" w:eastAsia="Liberation Sans" w:hAnsi="Liberation Sans" w:cs="Liberation Sans"/>
                                </w:rPr>
                                <w:t>full Backup</w:t>
                              </w:r>
                            </w:p>
                          </w:txbxContent>
                        </wps:txbx>
                        <wps:bodyPr horzOverflow="overflow" vert="horz" lIns="0" tIns="0" rIns="0" bIns="0" rtlCol="0">
                          <a:noAutofit/>
                        </wps:bodyPr>
                      </wps:wsp>
                      <wps:wsp>
                        <wps:cNvPr id="334" name="Rectangle 334"/>
                        <wps:cNvSpPr/>
                        <wps:spPr>
                          <a:xfrm>
                            <a:off x="1292607" y="2560572"/>
                            <a:ext cx="1633546" cy="205933"/>
                          </a:xfrm>
                          <a:prstGeom prst="rect">
                            <a:avLst/>
                          </a:prstGeom>
                          <a:ln>
                            <a:noFill/>
                          </a:ln>
                        </wps:spPr>
                        <wps:txbx>
                          <w:txbxContent>
                            <w:p w14:paraId="0FA9BBBC" w14:textId="77777777" w:rsidR="006118A4" w:rsidRDefault="006118A4" w:rsidP="004A34A5">
                              <w:r>
                                <w:rPr>
                                  <w:rFonts w:ascii="Liberation Sans" w:eastAsia="Liberation Sans" w:hAnsi="Liberation Sans" w:cs="Liberation Sans"/>
                                </w:rPr>
                                <w:t>Exponat exportieren</w:t>
                              </w:r>
                            </w:p>
                          </w:txbxContent>
                        </wps:txbx>
                        <wps:bodyPr horzOverflow="overflow" vert="horz" lIns="0" tIns="0" rIns="0" bIns="0" rtlCol="0">
                          <a:noAutofit/>
                        </wps:bodyPr>
                      </wps:wsp>
                      <wps:wsp>
                        <wps:cNvPr id="335" name="Rectangle 335"/>
                        <wps:cNvSpPr/>
                        <wps:spPr>
                          <a:xfrm>
                            <a:off x="1334345" y="2406464"/>
                            <a:ext cx="1512071" cy="205933"/>
                          </a:xfrm>
                          <a:prstGeom prst="rect">
                            <a:avLst/>
                          </a:prstGeom>
                          <a:ln>
                            <a:noFill/>
                          </a:ln>
                        </wps:spPr>
                        <wps:txbx>
                          <w:txbxContent>
                            <w:p w14:paraId="7D93DD01" w14:textId="77777777" w:rsidR="006118A4" w:rsidRDefault="006118A4" w:rsidP="004A34A5">
                              <w:r>
                                <w:rPr>
                                  <w:rFonts w:ascii="Liberation Sans" w:eastAsia="Liberation Sans" w:hAnsi="Liberation Sans" w:cs="Liberation Sans"/>
                                </w:rPr>
                                <w:t>Person Exporieren</w:t>
                              </w:r>
                            </w:p>
                          </w:txbxContent>
                        </wps:txbx>
                        <wps:bodyPr horzOverflow="overflow" vert="horz" lIns="0" tIns="0" rIns="0" bIns="0" rtlCol="0">
                          <a:noAutofit/>
                        </wps:bodyPr>
                      </wps:wsp>
                      <wps:wsp>
                        <wps:cNvPr id="336" name="Rectangle 336"/>
                        <wps:cNvSpPr/>
                        <wps:spPr>
                          <a:xfrm>
                            <a:off x="1379828" y="2211997"/>
                            <a:ext cx="1451979" cy="205933"/>
                          </a:xfrm>
                          <a:prstGeom prst="rect">
                            <a:avLst/>
                          </a:prstGeom>
                          <a:ln>
                            <a:noFill/>
                          </a:ln>
                        </wps:spPr>
                        <wps:txbx>
                          <w:txbxContent>
                            <w:p w14:paraId="2C927B08" w14:textId="77777777" w:rsidR="006118A4" w:rsidRDefault="006118A4" w:rsidP="004A34A5">
                              <w:r>
                                <w:rPr>
                                  <w:rFonts w:ascii="Liberation Sans" w:eastAsia="Liberation Sans" w:hAnsi="Liberation Sans" w:cs="Liberation Sans"/>
                                  <w:b/>
                                </w:rPr>
                                <w:t>extension points</w:t>
                              </w:r>
                            </w:p>
                          </w:txbxContent>
                        </wps:txbx>
                        <wps:bodyPr horzOverflow="overflow" vert="horz" lIns="0" tIns="0" rIns="0" bIns="0" rtlCol="0">
                          <a:noAutofit/>
                        </wps:bodyPr>
                      </wps:wsp>
                      <wps:wsp>
                        <wps:cNvPr id="337" name="Shape 337"/>
                        <wps:cNvSpPr/>
                        <wps:spPr>
                          <a:xfrm>
                            <a:off x="2314804" y="5055121"/>
                            <a:ext cx="1289520" cy="500761"/>
                          </a:xfrm>
                          <a:custGeom>
                            <a:avLst/>
                            <a:gdLst/>
                            <a:ahLst/>
                            <a:cxnLst/>
                            <a:rect l="0" t="0" r="0" b="0"/>
                            <a:pathLst>
                              <a:path w="1289520" h="500761">
                                <a:moveTo>
                                  <a:pt x="645122" y="0"/>
                                </a:moveTo>
                                <a:cubicBezTo>
                                  <a:pt x="1000798" y="0"/>
                                  <a:pt x="1289520" y="111963"/>
                                  <a:pt x="1289520" y="250203"/>
                                </a:cubicBezTo>
                                <a:cubicBezTo>
                                  <a:pt x="1289520" y="388810"/>
                                  <a:pt x="1000798" y="500761"/>
                                  <a:pt x="645122" y="500761"/>
                                </a:cubicBezTo>
                                <a:cubicBezTo>
                                  <a:pt x="288722" y="500761"/>
                                  <a:pt x="0" y="388810"/>
                                  <a:pt x="0" y="250203"/>
                                </a:cubicBezTo>
                                <a:cubicBezTo>
                                  <a:pt x="0" y="111963"/>
                                  <a:pt x="288722" y="0"/>
                                  <a:pt x="64512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38" name="Shape 338"/>
                        <wps:cNvSpPr/>
                        <wps:spPr>
                          <a:xfrm>
                            <a:off x="2314804" y="5055121"/>
                            <a:ext cx="1289520" cy="500761"/>
                          </a:xfrm>
                          <a:custGeom>
                            <a:avLst/>
                            <a:gdLst/>
                            <a:ahLst/>
                            <a:cxnLst/>
                            <a:rect l="0" t="0" r="0" b="0"/>
                            <a:pathLst>
                              <a:path w="1289520" h="500761">
                                <a:moveTo>
                                  <a:pt x="1289520" y="250203"/>
                                </a:moveTo>
                                <a:cubicBezTo>
                                  <a:pt x="1289520" y="388810"/>
                                  <a:pt x="1000798" y="500761"/>
                                  <a:pt x="645122" y="500761"/>
                                </a:cubicBezTo>
                                <a:cubicBezTo>
                                  <a:pt x="288722" y="500761"/>
                                  <a:pt x="0" y="388810"/>
                                  <a:pt x="0" y="250203"/>
                                </a:cubicBezTo>
                                <a:cubicBezTo>
                                  <a:pt x="0" y="111963"/>
                                  <a:pt x="288722" y="0"/>
                                  <a:pt x="645122" y="0"/>
                                </a:cubicBezTo>
                                <a:cubicBezTo>
                                  <a:pt x="1000798" y="0"/>
                                  <a:pt x="1289520" y="111963"/>
                                  <a:pt x="1289520" y="250203"/>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39" name="Rectangle 339"/>
                        <wps:cNvSpPr/>
                        <wps:spPr>
                          <a:xfrm>
                            <a:off x="1339202" y="1763823"/>
                            <a:ext cx="1735113" cy="205933"/>
                          </a:xfrm>
                          <a:prstGeom prst="rect">
                            <a:avLst/>
                          </a:prstGeom>
                          <a:ln>
                            <a:noFill/>
                          </a:ln>
                        </wps:spPr>
                        <wps:txbx>
                          <w:txbxContent>
                            <w:p w14:paraId="0A86AB90" w14:textId="77777777" w:rsidR="006118A4" w:rsidRDefault="006118A4" w:rsidP="004A34A5">
                              <w:r>
                                <w:rPr>
                                  <w:rFonts w:ascii="Liberation Sans" w:eastAsia="Liberation Sans" w:hAnsi="Liberation Sans" w:cs="Liberation Sans"/>
                                </w:rPr>
                                <w:t>Elemente exportieren</w:t>
                              </w:r>
                            </w:p>
                          </w:txbxContent>
                        </wps:txbx>
                        <wps:bodyPr horzOverflow="overflow" vert="horz" lIns="0" tIns="0" rIns="0" bIns="0" rtlCol="0">
                          <a:noAutofit/>
                        </wps:bodyPr>
                      </wps:wsp>
                      <wps:wsp>
                        <wps:cNvPr id="340" name="Rectangle 340"/>
                        <wps:cNvSpPr/>
                        <wps:spPr>
                          <a:xfrm>
                            <a:off x="2628367" y="5142062"/>
                            <a:ext cx="862487" cy="205933"/>
                          </a:xfrm>
                          <a:prstGeom prst="rect">
                            <a:avLst/>
                          </a:prstGeom>
                          <a:ln>
                            <a:noFill/>
                          </a:ln>
                        </wps:spPr>
                        <wps:txbx>
                          <w:txbxContent>
                            <w:p w14:paraId="6B707BFE" w14:textId="77777777" w:rsidR="006118A4" w:rsidRDefault="006118A4" w:rsidP="004A34A5">
                              <w:r>
                                <w:rPr>
                                  <w:rFonts w:ascii="Liberation Sans" w:eastAsia="Liberation Sans" w:hAnsi="Liberation Sans" w:cs="Liberation Sans"/>
                                </w:rPr>
                                <w:t>Mitarbeiter</w:t>
                              </w:r>
                            </w:p>
                          </w:txbxContent>
                        </wps:txbx>
                        <wps:bodyPr horzOverflow="overflow" vert="horz" lIns="0" tIns="0" rIns="0" bIns="0" rtlCol="0">
                          <a:noAutofit/>
                        </wps:bodyPr>
                      </wps:wsp>
                      <wps:wsp>
                        <wps:cNvPr id="341" name="Shape 341"/>
                        <wps:cNvSpPr/>
                        <wps:spPr>
                          <a:xfrm>
                            <a:off x="1564208" y="325451"/>
                            <a:ext cx="1539355" cy="500761"/>
                          </a:xfrm>
                          <a:custGeom>
                            <a:avLst/>
                            <a:gdLst/>
                            <a:ahLst/>
                            <a:cxnLst/>
                            <a:rect l="0" t="0" r="0" b="0"/>
                            <a:pathLst>
                              <a:path w="1539355" h="500761">
                                <a:moveTo>
                                  <a:pt x="770039" y="0"/>
                                </a:moveTo>
                                <a:cubicBezTo>
                                  <a:pt x="1194841" y="0"/>
                                  <a:pt x="1539355" y="112319"/>
                                  <a:pt x="1539355" y="250558"/>
                                </a:cubicBezTo>
                                <a:cubicBezTo>
                                  <a:pt x="1539355" y="388797"/>
                                  <a:pt x="1194841" y="500761"/>
                                  <a:pt x="770039" y="500761"/>
                                </a:cubicBezTo>
                                <a:cubicBezTo>
                                  <a:pt x="344881" y="500761"/>
                                  <a:pt x="0" y="388797"/>
                                  <a:pt x="0" y="250558"/>
                                </a:cubicBezTo>
                                <a:cubicBezTo>
                                  <a:pt x="0" y="112319"/>
                                  <a:pt x="344881" y="0"/>
                                  <a:pt x="770039"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42" name="Shape 342"/>
                        <wps:cNvSpPr/>
                        <wps:spPr>
                          <a:xfrm>
                            <a:off x="1564208" y="325451"/>
                            <a:ext cx="1539355" cy="500761"/>
                          </a:xfrm>
                          <a:custGeom>
                            <a:avLst/>
                            <a:gdLst/>
                            <a:ahLst/>
                            <a:cxnLst/>
                            <a:rect l="0" t="0" r="0" b="0"/>
                            <a:pathLst>
                              <a:path w="1539355" h="500761">
                                <a:moveTo>
                                  <a:pt x="1539355" y="250558"/>
                                </a:moveTo>
                                <a:cubicBezTo>
                                  <a:pt x="1539355" y="388797"/>
                                  <a:pt x="1194841" y="500761"/>
                                  <a:pt x="770039" y="500761"/>
                                </a:cubicBezTo>
                                <a:cubicBezTo>
                                  <a:pt x="344881" y="500761"/>
                                  <a:pt x="0" y="388797"/>
                                  <a:pt x="0" y="250558"/>
                                </a:cubicBezTo>
                                <a:cubicBezTo>
                                  <a:pt x="0" y="112319"/>
                                  <a:pt x="344881" y="0"/>
                                  <a:pt x="770039" y="0"/>
                                </a:cubicBezTo>
                                <a:cubicBezTo>
                                  <a:pt x="1194841" y="0"/>
                                  <a:pt x="1539355" y="112319"/>
                                  <a:pt x="1539355" y="250558"/>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43" name="Rectangle 343"/>
                        <wps:cNvSpPr/>
                        <wps:spPr>
                          <a:xfrm>
                            <a:off x="2602802" y="5329984"/>
                            <a:ext cx="913547" cy="205933"/>
                          </a:xfrm>
                          <a:prstGeom prst="rect">
                            <a:avLst/>
                          </a:prstGeom>
                          <a:ln>
                            <a:noFill/>
                          </a:ln>
                        </wps:spPr>
                        <wps:txbx>
                          <w:txbxContent>
                            <w:p w14:paraId="5551A074" w14:textId="77777777" w:rsidR="006118A4" w:rsidRDefault="006118A4" w:rsidP="004A34A5">
                              <w:r>
                                <w:rPr>
                                  <w:rFonts w:ascii="Liberation Sans" w:eastAsia="Liberation Sans" w:hAnsi="Liberation Sans" w:cs="Liberation Sans"/>
                                </w:rPr>
                                <w:t>exportieren</w:t>
                              </w:r>
                            </w:p>
                          </w:txbxContent>
                        </wps:txbx>
                        <wps:bodyPr horzOverflow="overflow" vert="horz" lIns="0" tIns="0" rIns="0" bIns="0" rtlCol="0">
                          <a:noAutofit/>
                        </wps:bodyPr>
                      </wps:wsp>
                      <wps:wsp>
                        <wps:cNvPr id="344" name="Shape 344"/>
                        <wps:cNvSpPr/>
                        <wps:spPr>
                          <a:xfrm>
                            <a:off x="563410" y="3778924"/>
                            <a:ext cx="2865590" cy="976325"/>
                          </a:xfrm>
                          <a:custGeom>
                            <a:avLst/>
                            <a:gdLst/>
                            <a:ahLst/>
                            <a:cxnLst/>
                            <a:rect l="0" t="0" r="0" b="0"/>
                            <a:pathLst>
                              <a:path w="2865590" h="976325">
                                <a:moveTo>
                                  <a:pt x="1432801" y="0"/>
                                </a:moveTo>
                                <a:cubicBezTo>
                                  <a:pt x="2224075" y="0"/>
                                  <a:pt x="2865590" y="218884"/>
                                  <a:pt x="2865590" y="488162"/>
                                </a:cubicBezTo>
                                <a:cubicBezTo>
                                  <a:pt x="2865590" y="757809"/>
                                  <a:pt x="2224075" y="976325"/>
                                  <a:pt x="1432801" y="976325"/>
                                </a:cubicBezTo>
                                <a:cubicBezTo>
                                  <a:pt x="641515" y="976325"/>
                                  <a:pt x="0" y="757809"/>
                                  <a:pt x="0" y="488162"/>
                                </a:cubicBezTo>
                                <a:cubicBezTo>
                                  <a:pt x="0" y="218884"/>
                                  <a:pt x="641515" y="0"/>
                                  <a:pt x="143280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45" name="Shape 345"/>
                        <wps:cNvSpPr/>
                        <wps:spPr>
                          <a:xfrm>
                            <a:off x="563410" y="3778924"/>
                            <a:ext cx="2865590" cy="976325"/>
                          </a:xfrm>
                          <a:custGeom>
                            <a:avLst/>
                            <a:gdLst/>
                            <a:ahLst/>
                            <a:cxnLst/>
                            <a:rect l="0" t="0" r="0" b="0"/>
                            <a:pathLst>
                              <a:path w="2865590" h="976325">
                                <a:moveTo>
                                  <a:pt x="2865590" y="488162"/>
                                </a:moveTo>
                                <a:cubicBezTo>
                                  <a:pt x="2865590" y="757809"/>
                                  <a:pt x="2224075" y="976325"/>
                                  <a:pt x="1432801" y="976325"/>
                                </a:cubicBezTo>
                                <a:cubicBezTo>
                                  <a:pt x="641515" y="976325"/>
                                  <a:pt x="0" y="757809"/>
                                  <a:pt x="0" y="488162"/>
                                </a:cubicBezTo>
                                <a:cubicBezTo>
                                  <a:pt x="0" y="218884"/>
                                  <a:pt x="641515" y="0"/>
                                  <a:pt x="1432801" y="0"/>
                                </a:cubicBezTo>
                                <a:cubicBezTo>
                                  <a:pt x="2224075" y="0"/>
                                  <a:pt x="2865590" y="218884"/>
                                  <a:pt x="2865590" y="488162"/>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46" name="Shape 346"/>
                        <wps:cNvSpPr/>
                        <wps:spPr>
                          <a:xfrm>
                            <a:off x="688327" y="4066566"/>
                            <a:ext cx="2590203" cy="0"/>
                          </a:xfrm>
                          <a:custGeom>
                            <a:avLst/>
                            <a:gdLst/>
                            <a:ahLst/>
                            <a:cxnLst/>
                            <a:rect l="0" t="0" r="0" b="0"/>
                            <a:pathLst>
                              <a:path w="2590203">
                                <a:moveTo>
                                  <a:pt x="0" y="0"/>
                                </a:moveTo>
                                <a:lnTo>
                                  <a:pt x="2590203"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47" name="Rectangle 347"/>
                        <wps:cNvSpPr/>
                        <wps:spPr>
                          <a:xfrm>
                            <a:off x="1602457" y="467504"/>
                            <a:ext cx="1633546" cy="205933"/>
                          </a:xfrm>
                          <a:prstGeom prst="rect">
                            <a:avLst/>
                          </a:prstGeom>
                          <a:ln>
                            <a:noFill/>
                          </a:ln>
                        </wps:spPr>
                        <wps:txbx>
                          <w:txbxContent>
                            <w:p w14:paraId="3785729C" w14:textId="77777777" w:rsidR="006118A4" w:rsidRDefault="006118A4" w:rsidP="004A34A5">
                              <w:r>
                                <w:rPr>
                                  <w:rFonts w:ascii="Liberation Sans" w:eastAsia="Liberation Sans" w:hAnsi="Liberation Sans" w:cs="Liberation Sans"/>
                                </w:rPr>
                                <w:t>Exponat exportieren</w:t>
                              </w:r>
                            </w:p>
                          </w:txbxContent>
                        </wps:txbx>
                        <wps:bodyPr horzOverflow="overflow" vert="horz" lIns="0" tIns="0" rIns="0" bIns="0" rtlCol="0">
                          <a:noAutofit/>
                        </wps:bodyPr>
                      </wps:wsp>
                      <wps:wsp>
                        <wps:cNvPr id="348" name="Rectangle 348"/>
                        <wps:cNvSpPr/>
                        <wps:spPr>
                          <a:xfrm>
                            <a:off x="1364768" y="4515660"/>
                            <a:ext cx="1663961" cy="205933"/>
                          </a:xfrm>
                          <a:prstGeom prst="rect">
                            <a:avLst/>
                          </a:prstGeom>
                          <a:ln>
                            <a:noFill/>
                          </a:ln>
                        </wps:spPr>
                        <wps:txbx>
                          <w:txbxContent>
                            <w:p w14:paraId="158A96CD" w14:textId="77777777" w:rsidR="006118A4" w:rsidRDefault="006118A4" w:rsidP="004A34A5">
                              <w:r>
                                <w:rPr>
                                  <w:rFonts w:ascii="Liberation Sans" w:eastAsia="Liberation Sans" w:hAnsi="Liberation Sans" w:cs="Liberation Sans"/>
                                </w:rPr>
                                <w:t>Förderer exportieren</w:t>
                              </w:r>
                            </w:p>
                          </w:txbxContent>
                        </wps:txbx>
                        <wps:bodyPr horzOverflow="overflow" vert="horz" lIns="0" tIns="0" rIns="0" bIns="0" rtlCol="0">
                          <a:noAutofit/>
                        </wps:bodyPr>
                      </wps:wsp>
                      <wps:wsp>
                        <wps:cNvPr id="349" name="Rectangle 349"/>
                        <wps:cNvSpPr/>
                        <wps:spPr>
                          <a:xfrm>
                            <a:off x="1314006" y="4327738"/>
                            <a:ext cx="1826172" cy="205933"/>
                          </a:xfrm>
                          <a:prstGeom prst="rect">
                            <a:avLst/>
                          </a:prstGeom>
                          <a:ln>
                            <a:noFill/>
                          </a:ln>
                        </wps:spPr>
                        <wps:txbx>
                          <w:txbxContent>
                            <w:p w14:paraId="00C7FEEF" w14:textId="77777777" w:rsidR="006118A4" w:rsidRDefault="006118A4" w:rsidP="004A34A5">
                              <w:r>
                                <w:rPr>
                                  <w:rFonts w:ascii="Liberation Sans" w:eastAsia="Liberation Sans" w:hAnsi="Liberation Sans" w:cs="Liberation Sans"/>
                                </w:rPr>
                                <w:t>Mitarbeiter exportieren</w:t>
                              </w:r>
                            </w:p>
                          </w:txbxContent>
                        </wps:txbx>
                        <wps:bodyPr horzOverflow="overflow" vert="horz" lIns="0" tIns="0" rIns="0" bIns="0" rtlCol="0">
                          <a:noAutofit/>
                        </wps:bodyPr>
                      </wps:wsp>
                      <wps:wsp>
                        <wps:cNvPr id="350" name="Rectangle 350"/>
                        <wps:cNvSpPr/>
                        <wps:spPr>
                          <a:xfrm>
                            <a:off x="1439647" y="4141264"/>
                            <a:ext cx="1451979" cy="205933"/>
                          </a:xfrm>
                          <a:prstGeom prst="rect">
                            <a:avLst/>
                          </a:prstGeom>
                          <a:ln>
                            <a:noFill/>
                          </a:ln>
                        </wps:spPr>
                        <wps:txbx>
                          <w:txbxContent>
                            <w:p w14:paraId="138BBCBE" w14:textId="77777777" w:rsidR="006118A4" w:rsidRDefault="006118A4" w:rsidP="004A34A5">
                              <w:r>
                                <w:rPr>
                                  <w:rFonts w:ascii="Liberation Sans" w:eastAsia="Liberation Sans" w:hAnsi="Liberation Sans" w:cs="Liberation Sans"/>
                                  <w:b/>
                                </w:rPr>
                                <w:t>extension points</w:t>
                              </w:r>
                            </w:p>
                          </w:txbxContent>
                        </wps:txbx>
                        <wps:bodyPr horzOverflow="overflow" vert="horz" lIns="0" tIns="0" rIns="0" bIns="0" rtlCol="0">
                          <a:noAutofit/>
                        </wps:bodyPr>
                      </wps:wsp>
                      <wps:wsp>
                        <wps:cNvPr id="351" name="Shape 351"/>
                        <wps:cNvSpPr/>
                        <wps:spPr>
                          <a:xfrm>
                            <a:off x="563410" y="5142012"/>
                            <a:ext cx="1697843" cy="501116"/>
                          </a:xfrm>
                          <a:custGeom>
                            <a:avLst/>
                            <a:gdLst/>
                            <a:ahLst/>
                            <a:cxnLst/>
                            <a:rect l="0" t="0" r="0" b="0"/>
                            <a:pathLst>
                              <a:path w="1564196" h="501116">
                                <a:moveTo>
                                  <a:pt x="781914" y="0"/>
                                </a:moveTo>
                                <a:cubicBezTo>
                                  <a:pt x="1213917" y="0"/>
                                  <a:pt x="1564196" y="112319"/>
                                  <a:pt x="1564196" y="250914"/>
                                </a:cubicBezTo>
                                <a:cubicBezTo>
                                  <a:pt x="1564196" y="389153"/>
                                  <a:pt x="1213917" y="501116"/>
                                  <a:pt x="781914" y="501116"/>
                                </a:cubicBezTo>
                                <a:cubicBezTo>
                                  <a:pt x="349910" y="501116"/>
                                  <a:pt x="0" y="389153"/>
                                  <a:pt x="0" y="250914"/>
                                </a:cubicBezTo>
                                <a:cubicBezTo>
                                  <a:pt x="0" y="112319"/>
                                  <a:pt x="349910" y="0"/>
                                  <a:pt x="781914"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52" name="Shape 352"/>
                        <wps:cNvSpPr/>
                        <wps:spPr>
                          <a:xfrm>
                            <a:off x="563410" y="5141412"/>
                            <a:ext cx="1697843" cy="501116"/>
                          </a:xfrm>
                          <a:custGeom>
                            <a:avLst/>
                            <a:gdLst/>
                            <a:ahLst/>
                            <a:cxnLst/>
                            <a:rect l="0" t="0" r="0" b="0"/>
                            <a:pathLst>
                              <a:path w="1564196" h="501116">
                                <a:moveTo>
                                  <a:pt x="1564196" y="250914"/>
                                </a:moveTo>
                                <a:cubicBezTo>
                                  <a:pt x="1564196" y="389153"/>
                                  <a:pt x="1213917" y="501116"/>
                                  <a:pt x="781914" y="501116"/>
                                </a:cubicBezTo>
                                <a:cubicBezTo>
                                  <a:pt x="349910" y="501116"/>
                                  <a:pt x="0" y="389153"/>
                                  <a:pt x="0" y="250914"/>
                                </a:cubicBezTo>
                                <a:cubicBezTo>
                                  <a:pt x="0" y="112319"/>
                                  <a:pt x="349910" y="0"/>
                                  <a:pt x="781914" y="0"/>
                                </a:cubicBezTo>
                                <a:cubicBezTo>
                                  <a:pt x="1213917" y="0"/>
                                  <a:pt x="1564196" y="112319"/>
                                  <a:pt x="1564196" y="250914"/>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53" name="Rectangle 353"/>
                        <wps:cNvSpPr/>
                        <wps:spPr>
                          <a:xfrm>
                            <a:off x="1414082" y="3852898"/>
                            <a:ext cx="1512071" cy="205933"/>
                          </a:xfrm>
                          <a:prstGeom prst="rect">
                            <a:avLst/>
                          </a:prstGeom>
                          <a:ln>
                            <a:noFill/>
                          </a:ln>
                        </wps:spPr>
                        <wps:txbx>
                          <w:txbxContent>
                            <w:p w14:paraId="72D4750D" w14:textId="77777777" w:rsidR="006118A4" w:rsidRDefault="006118A4" w:rsidP="004A34A5">
                              <w:r>
                                <w:rPr>
                                  <w:rFonts w:ascii="Liberation Sans" w:eastAsia="Liberation Sans" w:hAnsi="Liberation Sans" w:cs="Liberation Sans"/>
                                </w:rPr>
                                <w:t>Person Exporieren</w:t>
                              </w:r>
                            </w:p>
                          </w:txbxContent>
                        </wps:txbx>
                        <wps:bodyPr horzOverflow="overflow" vert="horz" lIns="0" tIns="0" rIns="0" bIns="0" rtlCol="0">
                          <a:noAutofit/>
                        </wps:bodyPr>
                      </wps:wsp>
                      <wps:wsp>
                        <wps:cNvPr id="354" name="Shape 354"/>
                        <wps:cNvSpPr/>
                        <wps:spPr>
                          <a:xfrm>
                            <a:off x="2990888" y="625691"/>
                            <a:ext cx="1001154" cy="500761"/>
                          </a:xfrm>
                          <a:custGeom>
                            <a:avLst/>
                            <a:gdLst/>
                            <a:ahLst/>
                            <a:cxnLst/>
                            <a:rect l="0" t="0" r="0" b="0"/>
                            <a:pathLst>
                              <a:path w="1001154" h="500761">
                                <a:moveTo>
                                  <a:pt x="500761" y="0"/>
                                </a:moveTo>
                                <a:cubicBezTo>
                                  <a:pt x="777240" y="0"/>
                                  <a:pt x="1001154" y="111951"/>
                                  <a:pt x="1001154" y="250558"/>
                                </a:cubicBezTo>
                                <a:cubicBezTo>
                                  <a:pt x="1001154" y="388798"/>
                                  <a:pt x="777240" y="500761"/>
                                  <a:pt x="500761" y="500761"/>
                                </a:cubicBezTo>
                                <a:cubicBezTo>
                                  <a:pt x="224282" y="500761"/>
                                  <a:pt x="0" y="388798"/>
                                  <a:pt x="0" y="250558"/>
                                </a:cubicBezTo>
                                <a:cubicBezTo>
                                  <a:pt x="0" y="111951"/>
                                  <a:pt x="224282" y="0"/>
                                  <a:pt x="50076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355" name="Shape 355"/>
                        <wps:cNvSpPr/>
                        <wps:spPr>
                          <a:xfrm>
                            <a:off x="2990888" y="625691"/>
                            <a:ext cx="1001154" cy="500761"/>
                          </a:xfrm>
                          <a:custGeom>
                            <a:avLst/>
                            <a:gdLst/>
                            <a:ahLst/>
                            <a:cxnLst/>
                            <a:rect l="0" t="0" r="0" b="0"/>
                            <a:pathLst>
                              <a:path w="1001154" h="500761">
                                <a:moveTo>
                                  <a:pt x="1001154" y="250558"/>
                                </a:moveTo>
                                <a:cubicBezTo>
                                  <a:pt x="1001154" y="388798"/>
                                  <a:pt x="777240" y="500761"/>
                                  <a:pt x="500761" y="500761"/>
                                </a:cubicBezTo>
                                <a:cubicBezTo>
                                  <a:pt x="224282" y="500761"/>
                                  <a:pt x="0" y="388798"/>
                                  <a:pt x="0" y="250558"/>
                                </a:cubicBezTo>
                                <a:cubicBezTo>
                                  <a:pt x="0" y="111951"/>
                                  <a:pt x="224282" y="0"/>
                                  <a:pt x="500761" y="0"/>
                                </a:cubicBezTo>
                                <a:cubicBezTo>
                                  <a:pt x="777240" y="0"/>
                                  <a:pt x="1001154" y="111951"/>
                                  <a:pt x="1001154" y="250558"/>
                                </a:cubicBezTo>
                                <a:close/>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56" name="Rectangle 356"/>
                        <wps:cNvSpPr/>
                        <wps:spPr>
                          <a:xfrm>
                            <a:off x="661307" y="5297386"/>
                            <a:ext cx="1663961" cy="205933"/>
                          </a:xfrm>
                          <a:prstGeom prst="rect">
                            <a:avLst/>
                          </a:prstGeom>
                          <a:ln>
                            <a:noFill/>
                          </a:ln>
                        </wps:spPr>
                        <wps:txbx>
                          <w:txbxContent>
                            <w:p w14:paraId="5B9B699F" w14:textId="77777777" w:rsidR="006118A4" w:rsidRDefault="006118A4" w:rsidP="004A34A5">
                              <w:r>
                                <w:rPr>
                                  <w:rFonts w:ascii="Liberation Sans" w:eastAsia="Liberation Sans" w:hAnsi="Liberation Sans" w:cs="Liberation Sans"/>
                                </w:rPr>
                                <w:t>Förderer exportieren</w:t>
                              </w:r>
                            </w:p>
                          </w:txbxContent>
                        </wps:txbx>
                        <wps:bodyPr horzOverflow="overflow" vert="horz" lIns="0" tIns="0" rIns="0" bIns="0" rtlCol="0">
                          <a:noAutofit/>
                        </wps:bodyPr>
                      </wps:wsp>
                      <wps:wsp>
                        <wps:cNvPr id="357" name="Rectangle 357"/>
                        <wps:cNvSpPr/>
                        <wps:spPr>
                          <a:xfrm>
                            <a:off x="3207515" y="694254"/>
                            <a:ext cx="589492" cy="205933"/>
                          </a:xfrm>
                          <a:prstGeom prst="rect">
                            <a:avLst/>
                          </a:prstGeom>
                          <a:ln>
                            <a:noFill/>
                          </a:ln>
                        </wps:spPr>
                        <wps:txbx>
                          <w:txbxContent>
                            <w:p w14:paraId="742FDE96" w14:textId="77777777" w:rsidR="006118A4" w:rsidRDefault="006118A4" w:rsidP="004A34A5">
                              <w:r>
                                <w:rPr>
                                  <w:rFonts w:ascii="Liberation Sans" w:eastAsia="Liberation Sans" w:hAnsi="Liberation Sans" w:cs="Liberation Sans"/>
                                </w:rPr>
                                <w:t>Räume</w:t>
                              </w:r>
                            </w:p>
                          </w:txbxContent>
                        </wps:txbx>
                        <wps:bodyPr horzOverflow="overflow" vert="horz" lIns="0" tIns="0" rIns="0" bIns="0" rtlCol="0">
                          <a:noAutofit/>
                        </wps:bodyPr>
                      </wps:wsp>
                      <wps:wsp>
                        <wps:cNvPr id="358" name="Rectangle 358"/>
                        <wps:cNvSpPr/>
                        <wps:spPr>
                          <a:xfrm>
                            <a:off x="3072901" y="826221"/>
                            <a:ext cx="913547" cy="205933"/>
                          </a:xfrm>
                          <a:prstGeom prst="rect">
                            <a:avLst/>
                          </a:prstGeom>
                          <a:ln>
                            <a:noFill/>
                          </a:ln>
                        </wps:spPr>
                        <wps:txbx>
                          <w:txbxContent>
                            <w:p w14:paraId="6B7B1AEC" w14:textId="77777777" w:rsidR="006118A4" w:rsidRDefault="006118A4" w:rsidP="004A34A5">
                              <w:r>
                                <w:rPr>
                                  <w:rFonts w:ascii="Liberation Sans" w:eastAsia="Liberation Sans" w:hAnsi="Liberation Sans" w:cs="Liberation Sans"/>
                                </w:rPr>
                                <w:t>exportieren</w:t>
                              </w:r>
                            </w:p>
                          </w:txbxContent>
                        </wps:txbx>
                        <wps:bodyPr horzOverflow="overflow" vert="horz" lIns="0" tIns="0" rIns="0" bIns="0" rtlCol="0">
                          <a:noAutofit/>
                        </wps:bodyPr>
                      </wps:wsp>
                      <wps:wsp>
                        <wps:cNvPr id="359" name="Shape 359"/>
                        <wps:cNvSpPr/>
                        <wps:spPr>
                          <a:xfrm>
                            <a:off x="2527567" y="4729684"/>
                            <a:ext cx="0" cy="388087"/>
                          </a:xfrm>
                          <a:custGeom>
                            <a:avLst/>
                            <a:gdLst/>
                            <a:ahLst/>
                            <a:cxnLst/>
                            <a:rect l="0" t="0" r="0" b="0"/>
                            <a:pathLst>
                              <a:path h="388087">
                                <a:moveTo>
                                  <a:pt x="0" y="388087"/>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0" name="Shape 360"/>
                        <wps:cNvSpPr/>
                        <wps:spPr>
                          <a:xfrm>
                            <a:off x="2452688" y="4729684"/>
                            <a:ext cx="75235" cy="150482"/>
                          </a:xfrm>
                          <a:custGeom>
                            <a:avLst/>
                            <a:gdLst/>
                            <a:ahLst/>
                            <a:cxnLst/>
                            <a:rect l="0" t="0" r="0" b="0"/>
                            <a:pathLst>
                              <a:path w="75235" h="150482">
                                <a:moveTo>
                                  <a:pt x="75235" y="0"/>
                                </a:moveTo>
                                <a:lnTo>
                                  <a:pt x="0" y="150482"/>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1" name="Shape 361"/>
                        <wps:cNvSpPr/>
                        <wps:spPr>
                          <a:xfrm>
                            <a:off x="2527567" y="4729684"/>
                            <a:ext cx="75603" cy="150482"/>
                          </a:xfrm>
                          <a:custGeom>
                            <a:avLst/>
                            <a:gdLst/>
                            <a:ahLst/>
                            <a:cxnLst/>
                            <a:rect l="0" t="0" r="0" b="0"/>
                            <a:pathLst>
                              <a:path w="75603" h="150482">
                                <a:moveTo>
                                  <a:pt x="0" y="0"/>
                                </a:moveTo>
                                <a:lnTo>
                                  <a:pt x="75603" y="150482"/>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2" name="Shape 362"/>
                        <wps:cNvSpPr/>
                        <wps:spPr>
                          <a:xfrm>
                            <a:off x="2014563" y="3241091"/>
                            <a:ext cx="0" cy="537832"/>
                          </a:xfrm>
                          <a:custGeom>
                            <a:avLst/>
                            <a:gdLst/>
                            <a:ahLst/>
                            <a:cxnLst/>
                            <a:rect l="0" t="0" r="0" b="0"/>
                            <a:pathLst>
                              <a:path h="537832">
                                <a:moveTo>
                                  <a:pt x="0" y="537832"/>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3" name="Shape 363"/>
                        <wps:cNvSpPr/>
                        <wps:spPr>
                          <a:xfrm>
                            <a:off x="1939684" y="3241091"/>
                            <a:ext cx="75248" cy="150113"/>
                          </a:xfrm>
                          <a:custGeom>
                            <a:avLst/>
                            <a:gdLst/>
                            <a:ahLst/>
                            <a:cxnLst/>
                            <a:rect l="0" t="0" r="0" b="0"/>
                            <a:pathLst>
                              <a:path w="75248" h="150113">
                                <a:moveTo>
                                  <a:pt x="75248" y="0"/>
                                </a:moveTo>
                                <a:lnTo>
                                  <a:pt x="0" y="150113"/>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4" name="Shape 364"/>
                        <wps:cNvSpPr/>
                        <wps:spPr>
                          <a:xfrm>
                            <a:off x="2014563" y="3241091"/>
                            <a:ext cx="75603" cy="150113"/>
                          </a:xfrm>
                          <a:custGeom>
                            <a:avLst/>
                            <a:gdLst/>
                            <a:ahLst/>
                            <a:cxnLst/>
                            <a:rect l="0" t="0" r="0" b="0"/>
                            <a:pathLst>
                              <a:path w="75603" h="150113">
                                <a:moveTo>
                                  <a:pt x="0" y="0"/>
                                </a:moveTo>
                                <a:lnTo>
                                  <a:pt x="75603" y="150113"/>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5" name="Shape 365"/>
                        <wps:cNvSpPr/>
                        <wps:spPr>
                          <a:xfrm>
                            <a:off x="1414082" y="4717441"/>
                            <a:ext cx="0" cy="425171"/>
                          </a:xfrm>
                          <a:custGeom>
                            <a:avLst/>
                            <a:gdLst/>
                            <a:ahLst/>
                            <a:cxnLst/>
                            <a:rect l="0" t="0" r="0" b="0"/>
                            <a:pathLst>
                              <a:path h="425171">
                                <a:moveTo>
                                  <a:pt x="0" y="425171"/>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6" name="Shape 366"/>
                        <wps:cNvSpPr/>
                        <wps:spPr>
                          <a:xfrm>
                            <a:off x="1338847" y="4717441"/>
                            <a:ext cx="75603" cy="150482"/>
                          </a:xfrm>
                          <a:custGeom>
                            <a:avLst/>
                            <a:gdLst/>
                            <a:ahLst/>
                            <a:cxnLst/>
                            <a:rect l="0" t="0" r="0" b="0"/>
                            <a:pathLst>
                              <a:path w="75603" h="150482">
                                <a:moveTo>
                                  <a:pt x="75603" y="0"/>
                                </a:moveTo>
                                <a:lnTo>
                                  <a:pt x="0" y="150482"/>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7" name="Shape 367"/>
                        <wps:cNvSpPr/>
                        <wps:spPr>
                          <a:xfrm>
                            <a:off x="1414082" y="4717441"/>
                            <a:ext cx="75603" cy="150482"/>
                          </a:xfrm>
                          <a:custGeom>
                            <a:avLst/>
                            <a:gdLst/>
                            <a:ahLst/>
                            <a:cxnLst/>
                            <a:rect l="0" t="0" r="0" b="0"/>
                            <a:pathLst>
                              <a:path w="75603" h="150482">
                                <a:moveTo>
                                  <a:pt x="0" y="0"/>
                                </a:moveTo>
                                <a:lnTo>
                                  <a:pt x="75603" y="150482"/>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8" name="Shape 368"/>
                        <wps:cNvSpPr/>
                        <wps:spPr>
                          <a:xfrm>
                            <a:off x="2452688" y="825843"/>
                            <a:ext cx="0" cy="700925"/>
                          </a:xfrm>
                          <a:custGeom>
                            <a:avLst/>
                            <a:gdLst/>
                            <a:ahLst/>
                            <a:cxnLst/>
                            <a:rect l="0" t="0" r="0" b="0"/>
                            <a:pathLst>
                              <a:path h="700925">
                                <a:moveTo>
                                  <a:pt x="0" y="0"/>
                                </a:moveTo>
                                <a:lnTo>
                                  <a:pt x="0" y="700925"/>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69" name="Shape 369"/>
                        <wps:cNvSpPr/>
                        <wps:spPr>
                          <a:xfrm>
                            <a:off x="2452688" y="1376642"/>
                            <a:ext cx="75235" cy="150482"/>
                          </a:xfrm>
                          <a:custGeom>
                            <a:avLst/>
                            <a:gdLst/>
                            <a:ahLst/>
                            <a:cxnLst/>
                            <a:rect l="0" t="0" r="0" b="0"/>
                            <a:pathLst>
                              <a:path w="75235" h="150482">
                                <a:moveTo>
                                  <a:pt x="0" y="150482"/>
                                </a:moveTo>
                                <a:lnTo>
                                  <a:pt x="75235"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0" name="Shape 370"/>
                        <wps:cNvSpPr/>
                        <wps:spPr>
                          <a:xfrm>
                            <a:off x="2377440" y="1376642"/>
                            <a:ext cx="75603" cy="150482"/>
                          </a:xfrm>
                          <a:custGeom>
                            <a:avLst/>
                            <a:gdLst/>
                            <a:ahLst/>
                            <a:cxnLst/>
                            <a:rect l="0" t="0" r="0" b="0"/>
                            <a:pathLst>
                              <a:path w="75603" h="150482">
                                <a:moveTo>
                                  <a:pt x="75603" y="150482"/>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1" name="Shape 371"/>
                        <wps:cNvSpPr/>
                        <wps:spPr>
                          <a:xfrm>
                            <a:off x="3603968" y="2364842"/>
                            <a:ext cx="1313637" cy="0"/>
                          </a:xfrm>
                          <a:custGeom>
                            <a:avLst/>
                            <a:gdLst/>
                            <a:ahLst/>
                            <a:cxnLst/>
                            <a:rect l="0" t="0" r="0" b="0"/>
                            <a:pathLst>
                              <a:path w="1313637">
                                <a:moveTo>
                                  <a:pt x="1313637" y="0"/>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2" name="Shape 372"/>
                        <wps:cNvSpPr/>
                        <wps:spPr>
                          <a:xfrm>
                            <a:off x="3603968" y="2364842"/>
                            <a:ext cx="150482" cy="75603"/>
                          </a:xfrm>
                          <a:custGeom>
                            <a:avLst/>
                            <a:gdLst/>
                            <a:ahLst/>
                            <a:cxnLst/>
                            <a:rect l="0" t="0" r="0" b="0"/>
                            <a:pathLst>
                              <a:path w="150482" h="75603">
                                <a:moveTo>
                                  <a:pt x="0" y="0"/>
                                </a:moveTo>
                                <a:lnTo>
                                  <a:pt x="150482" y="75603"/>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3" name="Shape 373"/>
                        <wps:cNvSpPr/>
                        <wps:spPr>
                          <a:xfrm>
                            <a:off x="3603968" y="2289963"/>
                            <a:ext cx="150482" cy="75247"/>
                          </a:xfrm>
                          <a:custGeom>
                            <a:avLst/>
                            <a:gdLst/>
                            <a:ahLst/>
                            <a:cxnLst/>
                            <a:rect l="0" t="0" r="0" b="0"/>
                            <a:pathLst>
                              <a:path w="150482" h="75247">
                                <a:moveTo>
                                  <a:pt x="0" y="75247"/>
                                </a:moveTo>
                                <a:lnTo>
                                  <a:pt x="150482"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4" name="Shape 374"/>
                        <wps:cNvSpPr/>
                        <wps:spPr>
                          <a:xfrm>
                            <a:off x="1063803" y="1126084"/>
                            <a:ext cx="0" cy="525602"/>
                          </a:xfrm>
                          <a:custGeom>
                            <a:avLst/>
                            <a:gdLst/>
                            <a:ahLst/>
                            <a:cxnLst/>
                            <a:rect l="0" t="0" r="0" b="0"/>
                            <a:pathLst>
                              <a:path h="525602">
                                <a:moveTo>
                                  <a:pt x="0" y="0"/>
                                </a:moveTo>
                                <a:lnTo>
                                  <a:pt x="0" y="525602"/>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5" name="Shape 375"/>
                        <wps:cNvSpPr/>
                        <wps:spPr>
                          <a:xfrm>
                            <a:off x="1063803" y="1501572"/>
                            <a:ext cx="75248" cy="150470"/>
                          </a:xfrm>
                          <a:custGeom>
                            <a:avLst/>
                            <a:gdLst/>
                            <a:ahLst/>
                            <a:cxnLst/>
                            <a:rect l="0" t="0" r="0" b="0"/>
                            <a:pathLst>
                              <a:path w="75248" h="150470">
                                <a:moveTo>
                                  <a:pt x="0" y="150470"/>
                                </a:moveTo>
                                <a:lnTo>
                                  <a:pt x="75248"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6" name="Shape 376"/>
                        <wps:cNvSpPr/>
                        <wps:spPr>
                          <a:xfrm>
                            <a:off x="988568" y="1501572"/>
                            <a:ext cx="75603" cy="150470"/>
                          </a:xfrm>
                          <a:custGeom>
                            <a:avLst/>
                            <a:gdLst/>
                            <a:ahLst/>
                            <a:cxnLst/>
                            <a:rect l="0" t="0" r="0" b="0"/>
                            <a:pathLst>
                              <a:path w="75603" h="150470">
                                <a:moveTo>
                                  <a:pt x="75603" y="150470"/>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7" name="Shape 377"/>
                        <wps:cNvSpPr/>
                        <wps:spPr>
                          <a:xfrm>
                            <a:off x="2990888" y="3053170"/>
                            <a:ext cx="1714322" cy="525958"/>
                          </a:xfrm>
                          <a:custGeom>
                            <a:avLst/>
                            <a:gdLst/>
                            <a:ahLst/>
                            <a:cxnLst/>
                            <a:rect l="0" t="0" r="0" b="0"/>
                            <a:pathLst>
                              <a:path w="1714322" h="525958">
                                <a:moveTo>
                                  <a:pt x="0" y="0"/>
                                </a:moveTo>
                                <a:lnTo>
                                  <a:pt x="1714322" y="525958"/>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8" name="Shape 378"/>
                        <wps:cNvSpPr/>
                        <wps:spPr>
                          <a:xfrm>
                            <a:off x="4579925" y="3466085"/>
                            <a:ext cx="125285" cy="113043"/>
                          </a:xfrm>
                          <a:custGeom>
                            <a:avLst/>
                            <a:gdLst/>
                            <a:ahLst/>
                            <a:cxnLst/>
                            <a:rect l="0" t="0" r="0" b="0"/>
                            <a:pathLst>
                              <a:path w="125285" h="113043">
                                <a:moveTo>
                                  <a:pt x="125285" y="113043"/>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79" name="Shape 379"/>
                        <wps:cNvSpPr/>
                        <wps:spPr>
                          <a:xfrm>
                            <a:off x="4542130" y="3578772"/>
                            <a:ext cx="163081" cy="25197"/>
                          </a:xfrm>
                          <a:custGeom>
                            <a:avLst/>
                            <a:gdLst/>
                            <a:ahLst/>
                            <a:cxnLst/>
                            <a:rect l="0" t="0" r="0" b="0"/>
                            <a:pathLst>
                              <a:path w="163081" h="25197">
                                <a:moveTo>
                                  <a:pt x="163081" y="0"/>
                                </a:moveTo>
                                <a:lnTo>
                                  <a:pt x="0" y="25197"/>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80" name="Shape 380"/>
                        <wps:cNvSpPr/>
                        <wps:spPr>
                          <a:xfrm>
                            <a:off x="3566160" y="1126084"/>
                            <a:ext cx="0" cy="1051204"/>
                          </a:xfrm>
                          <a:custGeom>
                            <a:avLst/>
                            <a:gdLst/>
                            <a:ahLst/>
                            <a:cxnLst/>
                            <a:rect l="0" t="0" r="0" b="0"/>
                            <a:pathLst>
                              <a:path h="1051204">
                                <a:moveTo>
                                  <a:pt x="0" y="0"/>
                                </a:moveTo>
                                <a:lnTo>
                                  <a:pt x="0" y="1051204"/>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81" name="Shape 381"/>
                        <wps:cNvSpPr/>
                        <wps:spPr>
                          <a:xfrm>
                            <a:off x="3566160" y="2027162"/>
                            <a:ext cx="75603" cy="150482"/>
                          </a:xfrm>
                          <a:custGeom>
                            <a:avLst/>
                            <a:gdLst/>
                            <a:ahLst/>
                            <a:cxnLst/>
                            <a:rect l="0" t="0" r="0" b="0"/>
                            <a:pathLst>
                              <a:path w="75603" h="150482">
                                <a:moveTo>
                                  <a:pt x="0" y="150482"/>
                                </a:moveTo>
                                <a:lnTo>
                                  <a:pt x="75603"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82" name="Shape 382"/>
                        <wps:cNvSpPr/>
                        <wps:spPr>
                          <a:xfrm>
                            <a:off x="3491281" y="2027162"/>
                            <a:ext cx="75247" cy="150482"/>
                          </a:xfrm>
                          <a:custGeom>
                            <a:avLst/>
                            <a:gdLst/>
                            <a:ahLst/>
                            <a:cxnLst/>
                            <a:rect l="0" t="0" r="0" b="0"/>
                            <a:pathLst>
                              <a:path w="75247" h="150482">
                                <a:moveTo>
                                  <a:pt x="75247" y="150482"/>
                                </a:moveTo>
                                <a:lnTo>
                                  <a:pt x="0" y="0"/>
                                </a:lnTo>
                              </a:path>
                            </a:pathLst>
                          </a:custGeom>
                          <a:ln w="12240" cap="flat">
                            <a:round/>
                          </a:ln>
                        </wps:spPr>
                        <wps:style>
                          <a:lnRef idx="1">
                            <a:srgbClr val="000000"/>
                          </a:lnRef>
                          <a:fillRef idx="0">
                            <a:srgbClr val="000000">
                              <a:alpha val="0"/>
                            </a:srgbClr>
                          </a:fillRef>
                          <a:effectRef idx="0">
                            <a:scrgbClr r="0" g="0" b="0"/>
                          </a:effectRef>
                          <a:fontRef idx="none"/>
                        </wps:style>
                        <wps:bodyPr/>
                      </wps:wsp>
                      <wps:wsp>
                        <wps:cNvPr id="383" name="Rectangle 383"/>
                        <wps:cNvSpPr/>
                        <wps:spPr>
                          <a:xfrm>
                            <a:off x="4917961" y="2914380"/>
                            <a:ext cx="518525" cy="205933"/>
                          </a:xfrm>
                          <a:prstGeom prst="rect">
                            <a:avLst/>
                          </a:prstGeom>
                          <a:ln>
                            <a:noFill/>
                          </a:ln>
                        </wps:spPr>
                        <wps:txbx>
                          <w:txbxContent>
                            <w:p w14:paraId="6CC4C871" w14:textId="77777777" w:rsidR="006118A4" w:rsidRDefault="006118A4" w:rsidP="004A34A5">
                              <w:r>
                                <w:rPr>
                                  <w:rFonts w:ascii="Liberation Sans" w:eastAsia="Liberation Sans" w:hAnsi="Liberation Sans" w:cs="Liberation Sans"/>
                                </w:rPr>
                                <w:t>Admin</w:t>
                              </w:r>
                            </w:p>
                          </w:txbxContent>
                        </wps:txbx>
                        <wps:bodyPr horzOverflow="overflow" vert="horz" lIns="0" tIns="0" rIns="0" bIns="0" rtlCol="0">
                          <a:noAutofit/>
                        </wps:bodyPr>
                      </wps:wsp>
                      <wps:wsp>
                        <wps:cNvPr id="6672" name="Rectangle 6672"/>
                        <wps:cNvSpPr/>
                        <wps:spPr>
                          <a:xfrm>
                            <a:off x="2873523" y="1300134"/>
                            <a:ext cx="569031" cy="205933"/>
                          </a:xfrm>
                          <a:prstGeom prst="rect">
                            <a:avLst/>
                          </a:prstGeom>
                          <a:ln>
                            <a:noFill/>
                          </a:ln>
                        </wps:spPr>
                        <wps:txbx>
                          <w:txbxContent>
                            <w:p w14:paraId="544A88DE" w14:textId="77777777" w:rsidR="006118A4" w:rsidRDefault="006118A4" w:rsidP="004A34A5">
                              <w:r>
                                <w:rPr>
                                  <w:rFonts w:ascii="Liberation Sans" w:eastAsia="Liberation Sans" w:hAnsi="Liberation Sans" w:cs="Liberation Sans"/>
                                </w:rPr>
                                <w:t>Extend</w:t>
                              </w:r>
                            </w:p>
                          </w:txbxContent>
                        </wps:txbx>
                        <wps:bodyPr horzOverflow="overflow" vert="horz" lIns="0" tIns="0" rIns="0" bIns="0" rtlCol="0">
                          <a:noAutofit/>
                        </wps:bodyPr>
                      </wps:wsp>
                      <wps:wsp>
                        <wps:cNvPr id="6671" name="Rectangle 6671"/>
                        <wps:cNvSpPr/>
                        <wps:spPr>
                          <a:xfrm>
                            <a:off x="3379060" y="1300134"/>
                            <a:ext cx="215484" cy="205933"/>
                          </a:xfrm>
                          <a:prstGeom prst="rect">
                            <a:avLst/>
                          </a:prstGeom>
                          <a:ln>
                            <a:noFill/>
                          </a:ln>
                        </wps:spPr>
                        <wps:txbx>
                          <w:txbxContent>
                            <w:p w14:paraId="4A718331" w14:textId="77777777" w:rsidR="006118A4" w:rsidRDefault="006118A4"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70" name="Rectangle 6670"/>
                        <wps:cNvSpPr/>
                        <wps:spPr>
                          <a:xfrm>
                            <a:off x="2686024" y="1300134"/>
                            <a:ext cx="214009" cy="205933"/>
                          </a:xfrm>
                          <a:prstGeom prst="rect">
                            <a:avLst/>
                          </a:prstGeom>
                          <a:ln>
                            <a:noFill/>
                          </a:ln>
                        </wps:spPr>
                        <wps:txbx>
                          <w:txbxContent>
                            <w:p w14:paraId="7FC2C0C5" w14:textId="77777777" w:rsidR="006118A4" w:rsidRDefault="006118A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76" name="Rectangle 6676"/>
                        <wps:cNvSpPr/>
                        <wps:spPr>
                          <a:xfrm>
                            <a:off x="2916645" y="3378058"/>
                            <a:ext cx="215483" cy="205933"/>
                          </a:xfrm>
                          <a:prstGeom prst="rect">
                            <a:avLst/>
                          </a:prstGeom>
                          <a:ln>
                            <a:noFill/>
                          </a:ln>
                        </wps:spPr>
                        <wps:txbx>
                          <w:txbxContent>
                            <w:p w14:paraId="6D6A3AD4" w14:textId="77777777" w:rsidR="006118A4" w:rsidRDefault="006118A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77" name="Rectangle 6677"/>
                        <wps:cNvSpPr/>
                        <wps:spPr>
                          <a:xfrm>
                            <a:off x="3641763" y="3378058"/>
                            <a:ext cx="215483" cy="205933"/>
                          </a:xfrm>
                          <a:prstGeom prst="rect">
                            <a:avLst/>
                          </a:prstGeom>
                          <a:ln>
                            <a:noFill/>
                          </a:ln>
                        </wps:spPr>
                        <wps:txbx>
                          <w:txbxContent>
                            <w:p w14:paraId="1F5FBB32" w14:textId="77777777" w:rsidR="006118A4" w:rsidRDefault="006118A4"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78" name="Rectangle 6678"/>
                        <wps:cNvSpPr/>
                        <wps:spPr>
                          <a:xfrm>
                            <a:off x="3113213" y="3371211"/>
                            <a:ext cx="589125" cy="205933"/>
                          </a:xfrm>
                          <a:prstGeom prst="rect">
                            <a:avLst/>
                          </a:prstGeom>
                          <a:ln>
                            <a:noFill/>
                          </a:ln>
                        </wps:spPr>
                        <wps:txbx>
                          <w:txbxContent>
                            <w:p w14:paraId="369D4176" w14:textId="77777777" w:rsidR="006118A4" w:rsidRDefault="006118A4" w:rsidP="004A34A5">
                              <w:r>
                                <w:rPr>
                                  <w:rFonts w:ascii="Liberation Sans" w:eastAsia="Liberation Sans" w:hAnsi="Liberation Sans" w:cs="Liberation Sans"/>
                                </w:rPr>
                                <w:t>Include</w:t>
                              </w:r>
                            </w:p>
                          </w:txbxContent>
                        </wps:txbx>
                        <wps:bodyPr horzOverflow="overflow" vert="horz" lIns="0" tIns="0" rIns="0" bIns="0" rtlCol="0">
                          <a:noAutofit/>
                        </wps:bodyPr>
                      </wps:wsp>
                      <wps:wsp>
                        <wps:cNvPr id="6668" name="Rectangle 6668"/>
                        <wps:cNvSpPr/>
                        <wps:spPr>
                          <a:xfrm>
                            <a:off x="851861" y="1250464"/>
                            <a:ext cx="214009" cy="205933"/>
                          </a:xfrm>
                          <a:prstGeom prst="rect">
                            <a:avLst/>
                          </a:prstGeom>
                          <a:ln>
                            <a:noFill/>
                          </a:ln>
                        </wps:spPr>
                        <wps:txbx>
                          <w:txbxContent>
                            <w:p w14:paraId="49E50C9B" w14:textId="77777777" w:rsidR="006118A4" w:rsidRDefault="006118A4"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69" name="Rectangle 6669"/>
                        <wps:cNvSpPr/>
                        <wps:spPr>
                          <a:xfrm>
                            <a:off x="339783" y="1250464"/>
                            <a:ext cx="569031" cy="205933"/>
                          </a:xfrm>
                          <a:prstGeom prst="rect">
                            <a:avLst/>
                          </a:prstGeom>
                          <a:ln>
                            <a:noFill/>
                          </a:ln>
                        </wps:spPr>
                        <wps:txbx>
                          <w:txbxContent>
                            <w:p w14:paraId="73216DBF" w14:textId="77777777" w:rsidR="006118A4" w:rsidRDefault="006118A4" w:rsidP="004A34A5">
                              <w:r>
                                <w:rPr>
                                  <w:rFonts w:ascii="Liberation Sans" w:eastAsia="Liberation Sans" w:hAnsi="Liberation Sans" w:cs="Liberation Sans"/>
                                </w:rPr>
                                <w:t>Extend</w:t>
                              </w:r>
                            </w:p>
                          </w:txbxContent>
                        </wps:txbx>
                        <wps:bodyPr horzOverflow="overflow" vert="horz" lIns="0" tIns="0" rIns="0" bIns="0" rtlCol="0">
                          <a:noAutofit/>
                        </wps:bodyPr>
                      </wps:wsp>
                      <wps:wsp>
                        <wps:cNvPr id="6667" name="Rectangle 6667"/>
                        <wps:cNvSpPr/>
                        <wps:spPr>
                          <a:xfrm>
                            <a:off x="139194" y="1250464"/>
                            <a:ext cx="214009" cy="205933"/>
                          </a:xfrm>
                          <a:prstGeom prst="rect">
                            <a:avLst/>
                          </a:prstGeom>
                          <a:ln>
                            <a:noFill/>
                          </a:ln>
                        </wps:spPr>
                        <wps:txbx>
                          <w:txbxContent>
                            <w:p w14:paraId="647C379D" w14:textId="77777777" w:rsidR="006118A4" w:rsidRDefault="006118A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64" name="Rectangle 6664"/>
                        <wps:cNvSpPr/>
                        <wps:spPr>
                          <a:xfrm>
                            <a:off x="1512317" y="911708"/>
                            <a:ext cx="215483" cy="183583"/>
                          </a:xfrm>
                          <a:prstGeom prst="rect">
                            <a:avLst/>
                          </a:prstGeom>
                          <a:ln>
                            <a:noFill/>
                          </a:ln>
                        </wps:spPr>
                        <wps:txbx>
                          <w:txbxContent>
                            <w:p w14:paraId="0C6E6C5D" w14:textId="77777777" w:rsidR="006118A4" w:rsidRDefault="006118A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66" name="Rectangle 6666"/>
                        <wps:cNvSpPr/>
                        <wps:spPr>
                          <a:xfrm>
                            <a:off x="1727800" y="911704"/>
                            <a:ext cx="567372" cy="205933"/>
                          </a:xfrm>
                          <a:prstGeom prst="rect">
                            <a:avLst/>
                          </a:prstGeom>
                          <a:ln>
                            <a:noFill/>
                          </a:ln>
                        </wps:spPr>
                        <wps:txbx>
                          <w:txbxContent>
                            <w:p w14:paraId="033FD599" w14:textId="77777777" w:rsidR="006118A4" w:rsidRDefault="006118A4" w:rsidP="004A34A5">
                              <w:r>
                                <w:rPr>
                                  <w:rFonts w:ascii="Liberation Sans" w:eastAsia="Liberation Sans" w:hAnsi="Liberation Sans" w:cs="Liberation Sans"/>
                                </w:rPr>
                                <w:t>Extend</w:t>
                              </w:r>
                            </w:p>
                          </w:txbxContent>
                        </wps:txbx>
                        <wps:bodyPr horzOverflow="overflow" vert="horz" lIns="0" tIns="0" rIns="0" bIns="0" rtlCol="0">
                          <a:noAutofit/>
                        </wps:bodyPr>
                      </wps:wsp>
                      <wps:wsp>
                        <wps:cNvPr id="6665" name="Rectangle 6665"/>
                        <wps:cNvSpPr/>
                        <wps:spPr>
                          <a:xfrm>
                            <a:off x="2239884" y="911704"/>
                            <a:ext cx="215483" cy="205933"/>
                          </a:xfrm>
                          <a:prstGeom prst="rect">
                            <a:avLst/>
                          </a:prstGeom>
                          <a:ln>
                            <a:noFill/>
                          </a:ln>
                        </wps:spPr>
                        <wps:txbx>
                          <w:txbxContent>
                            <w:p w14:paraId="42F20FB2" w14:textId="77777777" w:rsidR="006118A4" w:rsidRDefault="006118A4"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79" name="Rectangle 6679"/>
                        <wps:cNvSpPr/>
                        <wps:spPr>
                          <a:xfrm>
                            <a:off x="429961" y="4903023"/>
                            <a:ext cx="215484" cy="205933"/>
                          </a:xfrm>
                          <a:prstGeom prst="rect">
                            <a:avLst/>
                          </a:prstGeom>
                          <a:ln>
                            <a:noFill/>
                          </a:ln>
                        </wps:spPr>
                        <wps:txbx>
                          <w:txbxContent>
                            <w:p w14:paraId="5B50F396" w14:textId="77777777" w:rsidR="006118A4" w:rsidRDefault="006118A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81" name="Rectangle 6681"/>
                        <wps:cNvSpPr/>
                        <wps:spPr>
                          <a:xfrm>
                            <a:off x="645445" y="4903023"/>
                            <a:ext cx="569031" cy="205933"/>
                          </a:xfrm>
                          <a:prstGeom prst="rect">
                            <a:avLst/>
                          </a:prstGeom>
                          <a:ln>
                            <a:noFill/>
                          </a:ln>
                        </wps:spPr>
                        <wps:txbx>
                          <w:txbxContent>
                            <w:p w14:paraId="4B9D9CC1" w14:textId="77777777" w:rsidR="006118A4" w:rsidRDefault="006118A4" w:rsidP="004A34A5">
                              <w:r>
                                <w:rPr>
                                  <w:rFonts w:ascii="Liberation Sans" w:eastAsia="Liberation Sans" w:hAnsi="Liberation Sans" w:cs="Liberation Sans"/>
                                </w:rPr>
                                <w:t>Extend</w:t>
                              </w:r>
                            </w:p>
                          </w:txbxContent>
                        </wps:txbx>
                        <wps:bodyPr horzOverflow="overflow" vert="horz" lIns="0" tIns="0" rIns="0" bIns="0" rtlCol="0">
                          <a:noAutofit/>
                        </wps:bodyPr>
                      </wps:wsp>
                      <wps:wsp>
                        <wps:cNvPr id="6680" name="Rectangle 6680"/>
                        <wps:cNvSpPr/>
                        <wps:spPr>
                          <a:xfrm>
                            <a:off x="1164345" y="4903023"/>
                            <a:ext cx="215484" cy="205933"/>
                          </a:xfrm>
                          <a:prstGeom prst="rect">
                            <a:avLst/>
                          </a:prstGeom>
                          <a:ln>
                            <a:noFill/>
                          </a:ln>
                        </wps:spPr>
                        <wps:txbx>
                          <w:txbxContent>
                            <w:p w14:paraId="78937B17" w14:textId="77777777" w:rsidR="006118A4" w:rsidRDefault="006118A4"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74" name="Rectangle 6674"/>
                        <wps:cNvSpPr/>
                        <wps:spPr>
                          <a:xfrm>
                            <a:off x="1664284" y="3439982"/>
                            <a:ext cx="214009" cy="205933"/>
                          </a:xfrm>
                          <a:prstGeom prst="rect">
                            <a:avLst/>
                          </a:prstGeom>
                          <a:ln>
                            <a:noFill/>
                          </a:ln>
                        </wps:spPr>
                        <wps:txbx>
                          <w:txbxContent>
                            <w:p w14:paraId="4CE61F89" w14:textId="77777777" w:rsidR="006118A4" w:rsidRDefault="006118A4" w:rsidP="004A34A5">
                              <w:r>
                                <w:rPr>
                                  <w:rFonts w:ascii="Liberation Sans" w:eastAsia="Liberation Sans" w:hAnsi="Liberation Sans" w:cs="Liberation Sans"/>
                                </w:rPr>
                                <w:t>&gt;&gt;</w:t>
                              </w:r>
                            </w:p>
                          </w:txbxContent>
                        </wps:txbx>
                        <wps:bodyPr horzOverflow="overflow" vert="horz" lIns="0" tIns="0" rIns="0" bIns="0" rtlCol="0">
                          <a:noAutofit/>
                        </wps:bodyPr>
                      </wps:wsp>
                      <wps:wsp>
                        <wps:cNvPr id="6675" name="Rectangle 6675"/>
                        <wps:cNvSpPr/>
                        <wps:spPr>
                          <a:xfrm>
                            <a:off x="1139052" y="3426895"/>
                            <a:ext cx="569031" cy="205933"/>
                          </a:xfrm>
                          <a:prstGeom prst="rect">
                            <a:avLst/>
                          </a:prstGeom>
                          <a:ln>
                            <a:noFill/>
                          </a:ln>
                        </wps:spPr>
                        <wps:txbx>
                          <w:txbxContent>
                            <w:p w14:paraId="3354A01D" w14:textId="77777777" w:rsidR="006118A4" w:rsidRDefault="006118A4" w:rsidP="004A34A5">
                              <w:r>
                                <w:rPr>
                                  <w:rFonts w:ascii="Liberation Sans" w:eastAsia="Liberation Sans" w:hAnsi="Liberation Sans" w:cs="Liberation Sans"/>
                                </w:rPr>
                                <w:t>Extend</w:t>
                              </w:r>
                            </w:p>
                          </w:txbxContent>
                        </wps:txbx>
                        <wps:bodyPr horzOverflow="overflow" vert="horz" lIns="0" tIns="0" rIns="0" bIns="0" rtlCol="0">
                          <a:noAutofit/>
                        </wps:bodyPr>
                      </wps:wsp>
                      <wps:wsp>
                        <wps:cNvPr id="6673" name="Rectangle 6673"/>
                        <wps:cNvSpPr/>
                        <wps:spPr>
                          <a:xfrm>
                            <a:off x="925043" y="3440888"/>
                            <a:ext cx="214009" cy="205933"/>
                          </a:xfrm>
                          <a:prstGeom prst="rect">
                            <a:avLst/>
                          </a:prstGeom>
                          <a:ln>
                            <a:noFill/>
                          </a:ln>
                        </wps:spPr>
                        <wps:txbx>
                          <w:txbxContent>
                            <w:p w14:paraId="508F4E1A" w14:textId="77777777" w:rsidR="006118A4" w:rsidRDefault="006118A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82" name="Rectangle 6682"/>
                        <wps:cNvSpPr/>
                        <wps:spPr>
                          <a:xfrm>
                            <a:off x="2702636" y="4878906"/>
                            <a:ext cx="214009" cy="205933"/>
                          </a:xfrm>
                          <a:prstGeom prst="rect">
                            <a:avLst/>
                          </a:prstGeom>
                          <a:ln>
                            <a:noFill/>
                          </a:ln>
                        </wps:spPr>
                        <wps:txbx>
                          <w:txbxContent>
                            <w:p w14:paraId="24B425EC" w14:textId="77777777" w:rsidR="006118A4" w:rsidRDefault="006118A4" w:rsidP="004A34A5">
                              <w:r>
                                <w:rPr>
                                  <w:rFonts w:ascii="Liberation Sans" w:eastAsia="Liberation Sans" w:hAnsi="Liberation Sans" w:cs="Liberation Sans"/>
                                </w:rPr>
                                <w:t>&lt;&lt;</w:t>
                              </w:r>
                            </w:p>
                          </w:txbxContent>
                        </wps:txbx>
                        <wps:bodyPr horzOverflow="overflow" vert="horz" lIns="0" tIns="0" rIns="0" bIns="0" rtlCol="0">
                          <a:noAutofit/>
                        </wps:bodyPr>
                      </wps:wsp>
                      <wps:wsp>
                        <wps:cNvPr id="6684" name="Rectangle 6684"/>
                        <wps:cNvSpPr/>
                        <wps:spPr>
                          <a:xfrm>
                            <a:off x="2890136" y="4878906"/>
                            <a:ext cx="569031" cy="205933"/>
                          </a:xfrm>
                          <a:prstGeom prst="rect">
                            <a:avLst/>
                          </a:prstGeom>
                          <a:ln>
                            <a:noFill/>
                          </a:ln>
                        </wps:spPr>
                        <wps:txbx>
                          <w:txbxContent>
                            <w:p w14:paraId="2E1F867C" w14:textId="77777777" w:rsidR="006118A4" w:rsidRDefault="006118A4" w:rsidP="004A34A5">
                              <w:r>
                                <w:rPr>
                                  <w:rFonts w:ascii="Liberation Sans" w:eastAsia="Liberation Sans" w:hAnsi="Liberation Sans" w:cs="Liberation Sans"/>
                                </w:rPr>
                                <w:t>Extend</w:t>
                              </w:r>
                            </w:p>
                          </w:txbxContent>
                        </wps:txbx>
                        <wps:bodyPr horzOverflow="overflow" vert="horz" lIns="0" tIns="0" rIns="0" bIns="0" rtlCol="0">
                          <a:noAutofit/>
                        </wps:bodyPr>
                      </wps:wsp>
                      <wps:wsp>
                        <wps:cNvPr id="6683" name="Rectangle 6683"/>
                        <wps:cNvSpPr/>
                        <wps:spPr>
                          <a:xfrm>
                            <a:off x="3408758" y="4878906"/>
                            <a:ext cx="214009" cy="205933"/>
                          </a:xfrm>
                          <a:prstGeom prst="rect">
                            <a:avLst/>
                          </a:prstGeom>
                          <a:ln>
                            <a:noFill/>
                          </a:ln>
                        </wps:spPr>
                        <wps:txbx>
                          <w:txbxContent>
                            <w:p w14:paraId="0A76FBEC" w14:textId="77777777" w:rsidR="006118A4" w:rsidRDefault="006118A4" w:rsidP="004A34A5">
                              <w:r>
                                <w:rPr>
                                  <w:rFonts w:ascii="Liberation Sans" w:eastAsia="Liberation Sans" w:hAnsi="Liberation Sans" w:cs="Liberation Sans"/>
                                </w:rPr>
                                <w:t>&gt;&gt;</w:t>
                              </w:r>
                            </w:p>
                          </w:txbxContent>
                        </wps:txbx>
                        <wps:bodyPr horzOverflow="overflow" vert="horz" lIns="0" tIns="0" rIns="0" bIns="0" rtlCol="0">
                          <a:noAutofit/>
                        </wps:bodyPr>
                      </wps:wsp>
                    </wpg:wgp>
                  </a:graphicData>
                </a:graphic>
              </wp:inline>
            </w:drawing>
          </mc:Choice>
          <mc:Fallback>
            <w:pict>
              <v:group w14:anchorId="7104D236" id="Group 6704" o:spid="_x0000_s1405" style="width:453.6pt;height:394.45pt;mso-position-horizontal-relative:char;mso-position-vertical-relative:line" coordsize="67197,58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">
                <v:shape id="Shape 309" o:spid="_x0000_s1406" style="position:absolute;left:50176;top:21398;width:1883;height:1879;visibility:visible;mso-wrap-style:square;v-text-anchor:top" coordsize="188290,18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" path="m93967,v52197,,94323,41758,94323,93599c188290,145796,146164,187922,93967,187922,42126,187922,,145796,,93599,,41758,42126,,93967,xe" fillcolor="#7acff5" stroked="f" strokeweight="0">
                  <v:stroke miterlimit="83231f" joinstyle="miter"/>
                  <v:path arrowok="t" textboxrect="0,0,188290,187922"/>
                </v:shape>
                <v:shape id="Shape 310" o:spid="_x0000_s1407" style="position:absolute;left:50176;top:21398;width:1883;height:1879;visibility:visible;mso-wrap-style:square;v-text-anchor:top" coordsize="188290,18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" path="m188290,93599v,52197,-42126,94323,-94323,94323c42126,187922,,145796,,93599,,41758,42126,,93967,v52197,,94323,41758,94323,93599xe" filled="f" strokeweight=".34mm">
                  <v:path arrowok="t" textboxrect="0,0,188290,187922"/>
                </v:shape>
                <v:shape id="Shape 311" o:spid="_x0000_s1408" style="position:absolute;left:51177;top:23274;width:0;height:3128;visibility:visible;mso-wrap-style:square;v-text-anchor:top" coordsize="0,312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" path="m,l,312839e" filled="f" strokeweight=".34mm">
                  <v:path arrowok="t" textboxrect="0,0,0,312839"/>
                </v:shape>
                <v:shape id="Shape 312" o:spid="_x0000_s1409" style="position:absolute;left:49302;top:24400;width:3754;height:0;visibility:visible;mso-wrap-style:square;v-text-anchor:top" coordsize="375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" path="m,l375488,e" filled="f" strokeweight=".34mm">
                  <v:path arrowok="t" textboxrect="0,0,375488,0"/>
                </v:shape>
                <v:shape id="Shape 313" o:spid="_x0000_s1410" style="position:absolute;left:49302;top:26402;width:1879;height:2506;visibility:visible;mso-wrap-style:square;v-text-anchor:top" coordsize="187922,25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" path="m187922,l,250571e" filled="f" strokeweight=".34mm">
                  <v:path arrowok="t" textboxrect="0,0,187922,250571"/>
                </v:shape>
                <v:shape id="Shape 314" o:spid="_x0000_s1411" style="position:absolute;left:51177;top:26402;width:1883;height:2506;visibility:visible;mso-wrap-style:square;v-text-anchor:top" coordsize="188277,25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" path="m,l188277,250571e" filled="f" strokeweight=".34mm">
                  <v:path arrowok="t" textboxrect="0,0,188277,250571"/>
                </v:shape>
                <v:shape id="Shape 315" o:spid="_x0000_s1412" style="position:absolute;left:42544;top:34408;width:24653;height:12892;visibility:visible;mso-wrap-style:square;v-text-anchor:top" coordsize="2465273,128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" path="m1232636,v681127,,1232637,288722,1232637,644398c2465273,1000798,1913763,1289164,1232636,1289164,551878,1289164,,1000798,,644398,,288722,551878,,1232636,xe" fillcolor="#c0ffc0" stroked="f" strokeweight="0">
                  <v:stroke miterlimit="83231f" joinstyle="miter"/>
                  <v:path arrowok="t" textboxrect="0,0,2465273,1289164"/>
                </v:shape>
                <v:shape id="Shape 316" o:spid="_x0000_s1413" style="position:absolute;left:42544;top:34408;width:24653;height:12892;visibility:visible;mso-wrap-style:square;v-text-anchor:top" coordsize="2465273,128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" path="m2465273,644398v,356400,-551510,644766,-1232637,644766c551878,1289164,,1000798,,644398,,288722,551878,,1232636,v681127,,1232637,288722,1232637,644398xe" filled="f" strokeweight=".34mm">
                  <v:path arrowok="t" textboxrect="0,0,2465273,1289164"/>
                </v:shape>
                <v:shape id="Shape 317" o:spid="_x0000_s1414" style="position:absolute;left:43297;top:38538;width:22896;height:0;visibility:visible;mso-wrap-style:square;v-text-anchor:top" coordsize="2289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" path="m,l2289607,e" filled="f" strokeweight=".34mm">
                  <v:path arrowok="t" textboxrect="0,0,2289607,0"/>
                </v:shape>
                <v:rect id="Rectangle 318" o:spid="_x0000_s1415" style="position:absolute;left:50551;top:44904;width:11268;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342D0BC9" w14:textId="77777777" w:rsidR="006118A4" w:rsidRDefault="006118A4" w:rsidP="004A34A5">
                        <w:r>
                          <w:rPr>
                            <w:rFonts w:ascii="Liberation Sans" w:eastAsia="Liberation Sans" w:hAnsi="Liberation Sans" w:cs="Liberation Sans"/>
                          </w:rPr>
                          <w:t>Raum suchen</w:t>
                        </w:r>
                      </w:p>
                    </w:txbxContent>
                  </v:textbox>
                </v:rect>
                <v:rect id="Rectangle 319" o:spid="_x0000_s1416" style="position:absolute;left:49932;top:43036;width:1309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3F29E7D3" w14:textId="77777777" w:rsidR="006118A4" w:rsidRDefault="006118A4" w:rsidP="004A34A5">
                        <w:r>
                          <w:rPr>
                            <w:rFonts w:ascii="Liberation Sans" w:eastAsia="Liberation Sans" w:hAnsi="Liberation Sans" w:cs="Liberation Sans"/>
                          </w:rPr>
                          <w:t>Exponat suchen</w:t>
                        </w:r>
                      </w:p>
                    </w:txbxContent>
                  </v:textbox>
                </v:rect>
                <v:rect id="Rectangle 320" o:spid="_x0000_s1417" style="position:absolute;left:49802;top:41156;width:13499;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14:paraId="45AF6045" w14:textId="77777777" w:rsidR="006118A4" w:rsidRDefault="006118A4" w:rsidP="004A34A5">
                        <w:r>
                          <w:rPr>
                            <w:rFonts w:ascii="Liberation Sans" w:eastAsia="Liberation Sans" w:hAnsi="Liberation Sans" w:cs="Liberation Sans"/>
                          </w:rPr>
                          <w:t>Personen Suche</w:t>
                        </w:r>
                      </w:p>
                    </w:txbxContent>
                  </v:textbox>
                </v:rect>
                <v:rect id="Rectangle 321" o:spid="_x0000_s1418" style="position:absolute;left:49309;top:39277;width:1452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14:paraId="740D1001" w14:textId="77777777" w:rsidR="006118A4" w:rsidRDefault="006118A4" w:rsidP="004A34A5">
                        <w:r>
                          <w:rPr>
                            <w:rFonts w:ascii="Liberation Sans" w:eastAsia="Liberation Sans" w:hAnsi="Liberation Sans" w:cs="Liberation Sans"/>
                            <w:b/>
                          </w:rPr>
                          <w:t>extension points</w:t>
                        </w:r>
                      </w:p>
                    </w:txbxContent>
                  </v:textbox>
                </v:rect>
                <v:shape id="Shape 7375" o:spid="_x0000_s1419" style="position:absolute;width:40921;height:58438;visibility:visible;mso-wrap-style:square;v-text-anchor:top" coordsize="4092131,584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" path="m,l4092131,r,5843880l,5843880,,e" fillcolor="#ffc0c0" stroked="f" strokeweight="0">
                  <v:stroke miterlimit="83231f" joinstyle="miter"/>
                  <v:path arrowok="t" textboxrect="0,0,4092131,5843880"/>
                </v:shape>
                <v:shape id="Shape 323" o:spid="_x0000_s1420" style="position:absolute;width:40921;height:58438;visibility:visible;mso-wrap-style:square;v-text-anchor:top" coordsize="4092131,584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" path="m,l4092131,r,5843880l,5843880,,xe" filled="f" strokeweight=".34mm">
                  <v:path arrowok="t" textboxrect="0,0,4092131,5843880"/>
                </v:shape>
                <v:rect id="Rectangle 324" o:spid="_x0000_s1421" style="position:absolute;left:49550;top:35771;width:14107;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14:paraId="342BE782" w14:textId="77777777" w:rsidR="006118A4" w:rsidRDefault="006118A4" w:rsidP="004A34A5">
                        <w:r>
                          <w:rPr>
                            <w:rFonts w:ascii="Liberation Sans" w:eastAsia="Liberation Sans" w:hAnsi="Liberation Sans" w:cs="Liberation Sans"/>
                          </w:rPr>
                          <w:t>Elemente suchen</w:t>
                        </w:r>
                      </w:p>
                    </w:txbxContent>
                  </v:textbox>
                </v:rect>
                <v:shape id="Shape 325" o:spid="_x0000_s1422" style="position:absolute;left:5634;top:6256;width:10011;height:5008;visibility:visible;mso-wrap-style:square;v-text-anchor:top" coordsize="1001154,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" path="m500393,v276479,,500761,111951,500761,250558c1001154,388798,776872,500761,500393,500761,223914,500761,,388798,,250558,,111951,223914,,500393,xe" fillcolor="#7acff5" stroked="f" strokeweight="0">
                  <v:stroke miterlimit="83231f" joinstyle="miter"/>
                  <v:path arrowok="t" textboxrect="0,0,1001154,500761"/>
                </v:shape>
                <v:shape id="Shape 326" o:spid="_x0000_s1423" style="position:absolute;left:5634;top:6256;width:10011;height:5008;visibility:visible;mso-wrap-style:square;v-text-anchor:top" coordsize="1001154,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" path="m1001154,250558v,138240,-224282,250203,-500761,250203c223914,500761,,388798,,250558,,111951,223914,,500393,v276479,,500761,111951,500761,250558xe" filled="f" strokeweight=".34mm">
                  <v:path arrowok="t" textboxrect="0,0,1001154,500761"/>
                </v:shape>
                <v:rect id="Rectangle 327" o:spid="_x0000_s1424" style="position:absolute;left:16898;top:28521;width:913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14:paraId="135D247F" w14:textId="77777777" w:rsidR="006118A4" w:rsidRDefault="006118A4" w:rsidP="004A34A5">
                        <w:r>
                          <w:rPr>
                            <w:rFonts w:ascii="Liberation Sans" w:eastAsia="Liberation Sans" w:hAnsi="Liberation Sans" w:cs="Liberation Sans"/>
                          </w:rPr>
                          <w:t>exportieren</w:t>
                        </w:r>
                      </w:p>
                    </w:txbxContent>
                  </v:textbox>
                </v:rect>
                <v:shape id="Shape 328" o:spid="_x0000_s1425" style="position:absolute;left:3880;top:15015;width:32163;height:17399;visibility:visible;mso-wrap-style:square;v-text-anchor:top" coordsize="3216237,1739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" path="m1608125,v888111,,1608112,389154,1608112,870115c3216237,1350353,2496236,1739874,1608125,1739874,720001,1739874,,1350353,,870115,,389154,720001,,1608125,xe" fillcolor="#7acff5" stroked="f" strokeweight="0">
                  <v:stroke miterlimit="83231f" joinstyle="miter"/>
                  <v:path arrowok="t" textboxrect="0,0,3216237,1739874"/>
                </v:shape>
                <v:shape id="Shape 329" o:spid="_x0000_s1426" style="position:absolute;left:3880;top:15015;width:32163;height:17399;visibility:visible;mso-wrap-style:square;v-text-anchor:top" coordsize="3216237,1739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" path="m3216237,870115v,480238,-720001,869759,-1608112,869759c720001,1739874,,1350353,,870115,,389154,720001,,1608125,v888111,,1608112,389154,1608112,870115xe" filled="f" strokeweight=".34mm">
                  <v:path arrowok="t" textboxrect="0,0,3216237,1739874"/>
                </v:shape>
                <v:shape id="Shape 330" o:spid="_x0000_s1427" style="position:absolute;left:4255;top:21772;width:31158;height:0;visibility:visible;mso-wrap-style:square;v-text-anchor:top" coordsize="3115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" path="m,l3115805,e" filled="f" strokeweight=".34mm">
                  <v:path arrowok="t" textboxrect="0,0,3115805,0"/>
                </v:shape>
                <v:rect id="Rectangle 331" o:spid="_x0000_s1428" style="position:absolute;left:6711;top:7539;width:8934;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14:paraId="774DCD70" w14:textId="77777777" w:rsidR="006118A4" w:rsidRDefault="006118A4" w:rsidP="004A34A5">
                        <w:r>
                          <w:rPr>
                            <w:rFonts w:ascii="Liberation Sans" w:eastAsia="Liberation Sans" w:hAnsi="Liberation Sans" w:cs="Liberation Sans"/>
                          </w:rPr>
                          <w:t>full Backup</w:t>
                        </w:r>
                      </w:p>
                    </w:txbxContent>
                  </v:textbox>
                </v:rect>
                <v:rect id="Rectangle 332" o:spid="_x0000_s1429" style="position:absolute;left:13028;top:28908;width:15526;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14:paraId="7ECF2F74" w14:textId="77777777" w:rsidR="006118A4" w:rsidRDefault="006118A4" w:rsidP="004A34A5">
                        <w:r>
                          <w:rPr>
                            <w:rFonts w:ascii="Liberation Sans" w:eastAsia="Liberation Sans" w:hAnsi="Liberation Sans" w:cs="Liberation Sans"/>
                          </w:rPr>
                          <w:t>Räume exportieren</w:t>
                        </w:r>
                      </w:p>
                    </w:txbxContent>
                  </v:textbox>
                </v:rect>
                <v:rect id="Rectangle 333" o:spid="_x0000_s1430" style="position:absolute;left:15595;top:27223;width:893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14:paraId="6D5C7963" w14:textId="77777777" w:rsidR="006118A4" w:rsidRDefault="006118A4" w:rsidP="004A34A5">
                        <w:r>
                          <w:rPr>
                            <w:rFonts w:ascii="Liberation Sans" w:eastAsia="Liberation Sans" w:hAnsi="Liberation Sans" w:cs="Liberation Sans"/>
                          </w:rPr>
                          <w:t>full Backup</w:t>
                        </w:r>
                      </w:p>
                    </w:txbxContent>
                  </v:textbox>
                </v:rect>
                <v:rect id="Rectangle 334" o:spid="_x0000_s1431" style="position:absolute;left:12926;top:25605;width:16335;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14:paraId="0FA9BBBC" w14:textId="77777777" w:rsidR="006118A4" w:rsidRDefault="006118A4" w:rsidP="004A34A5">
                        <w:r>
                          <w:rPr>
                            <w:rFonts w:ascii="Liberation Sans" w:eastAsia="Liberation Sans" w:hAnsi="Liberation Sans" w:cs="Liberation Sans"/>
                          </w:rPr>
                          <w:t>Exponat exportieren</w:t>
                        </w:r>
                      </w:p>
                    </w:txbxContent>
                  </v:textbox>
                </v:rect>
                <v:rect id="Rectangle 335" o:spid="_x0000_s1432" style="position:absolute;left:13343;top:24064;width:1512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7D93DD01" w14:textId="77777777" w:rsidR="006118A4" w:rsidRDefault="006118A4" w:rsidP="004A34A5">
                        <w:r>
                          <w:rPr>
                            <w:rFonts w:ascii="Liberation Sans" w:eastAsia="Liberation Sans" w:hAnsi="Liberation Sans" w:cs="Liberation Sans"/>
                          </w:rPr>
                          <w:t>Person Exporieren</w:t>
                        </w:r>
                      </w:p>
                    </w:txbxContent>
                  </v:textbox>
                </v:rect>
                <v:rect id="Rectangle 336" o:spid="_x0000_s1433" style="position:absolute;left:13798;top:22119;width:1452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14:paraId="2C927B08" w14:textId="77777777" w:rsidR="006118A4" w:rsidRDefault="006118A4" w:rsidP="004A34A5">
                        <w:r>
                          <w:rPr>
                            <w:rFonts w:ascii="Liberation Sans" w:eastAsia="Liberation Sans" w:hAnsi="Liberation Sans" w:cs="Liberation Sans"/>
                            <w:b/>
                          </w:rPr>
                          <w:t>extension points</w:t>
                        </w:r>
                      </w:p>
                    </w:txbxContent>
                  </v:textbox>
                </v:rect>
                <v:shape id="Shape 337" o:spid="_x0000_s1434" style="position:absolute;left:23148;top:50551;width:12895;height:5007;visibility:visible;mso-wrap-style:square;v-text-anchor:top" coordsize="1289520,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" path="m645122,v355676,,644398,111963,644398,250203c1289520,388810,1000798,500761,645122,500761,288722,500761,,388810,,250203,,111963,288722,,645122,xe" fillcolor="#7acff5" stroked="f" strokeweight="0">
                  <v:stroke miterlimit="83231f" joinstyle="miter"/>
                  <v:path arrowok="t" textboxrect="0,0,1289520,500761"/>
                </v:shape>
                <v:shape id="Shape 338" o:spid="_x0000_s1435" style="position:absolute;left:23148;top:50551;width:12895;height:5007;visibility:visible;mso-wrap-style:square;v-text-anchor:top" coordsize="1289520,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" path="m1289520,250203v,138607,-288722,250558,-644398,250558c288722,500761,,388810,,250203,,111963,288722,,645122,v355676,,644398,111963,644398,250203xe" filled="f" strokeweight=".34mm">
                  <v:path arrowok="t" textboxrect="0,0,1289520,500761"/>
                </v:shape>
                <v:rect id="Rectangle 339" o:spid="_x0000_s1436" style="position:absolute;left:13392;top:17638;width:1735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0A86AB90" w14:textId="77777777" w:rsidR="006118A4" w:rsidRDefault="006118A4" w:rsidP="004A34A5">
                        <w:r>
                          <w:rPr>
                            <w:rFonts w:ascii="Liberation Sans" w:eastAsia="Liberation Sans" w:hAnsi="Liberation Sans" w:cs="Liberation Sans"/>
                          </w:rPr>
                          <w:t>Elemente exportieren</w:t>
                        </w:r>
                      </w:p>
                    </w:txbxContent>
                  </v:textbox>
                </v:rect>
                <v:rect id="Rectangle 340" o:spid="_x0000_s1437" style="position:absolute;left:26283;top:51420;width:862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14:paraId="6B707BFE" w14:textId="77777777" w:rsidR="006118A4" w:rsidRDefault="006118A4" w:rsidP="004A34A5">
                        <w:r>
                          <w:rPr>
                            <w:rFonts w:ascii="Liberation Sans" w:eastAsia="Liberation Sans" w:hAnsi="Liberation Sans" w:cs="Liberation Sans"/>
                          </w:rPr>
                          <w:t>Mitarbeiter</w:t>
                        </w:r>
                      </w:p>
                    </w:txbxContent>
                  </v:textbox>
                </v:rect>
                <v:shape id="Shape 341" o:spid="_x0000_s1438" style="position:absolute;left:15642;top:3254;width:15393;height:5008;visibility:visible;mso-wrap-style:square;v-text-anchor:top" coordsize="1539355,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" path="m770039,v424802,,769316,112319,769316,250558c1539355,388797,1194841,500761,770039,500761,344881,500761,,388797,,250558,,112319,344881,,770039,xe" fillcolor="#7acff5" stroked="f" strokeweight="0">
                  <v:stroke miterlimit="83231f" joinstyle="miter"/>
                  <v:path arrowok="t" textboxrect="0,0,1539355,500761"/>
                </v:shape>
                <v:shape id="Shape 342" o:spid="_x0000_s1439" style="position:absolute;left:15642;top:3254;width:15393;height:5008;visibility:visible;mso-wrap-style:square;v-text-anchor:top" coordsize="1539355,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" path="m1539355,250558v,138239,-344514,250203,-769316,250203c344881,500761,,388797,,250558,,112319,344881,,770039,v424802,,769316,112319,769316,250558xe" filled="f" strokeweight=".34mm">
                  <v:path arrowok="t" textboxrect="0,0,1539355,500761"/>
                </v:shape>
                <v:rect id="Rectangle 343" o:spid="_x0000_s1440" style="position:absolute;left:26028;top:53299;width:9135;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5551A074" w14:textId="77777777" w:rsidR="006118A4" w:rsidRDefault="006118A4" w:rsidP="004A34A5">
                        <w:r>
                          <w:rPr>
                            <w:rFonts w:ascii="Liberation Sans" w:eastAsia="Liberation Sans" w:hAnsi="Liberation Sans" w:cs="Liberation Sans"/>
                          </w:rPr>
                          <w:t>exportieren</w:t>
                        </w:r>
                      </w:p>
                    </w:txbxContent>
                  </v:textbox>
                </v:rect>
                <v:shape id="Shape 344" o:spid="_x0000_s1441" style="position:absolute;left:5634;top:37789;width:28656;height:9763;visibility:visible;mso-wrap-style:square;v-text-anchor:top" coordsize="2865590,97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" path="m1432801,v791274,,1432789,218884,1432789,488162c2865590,757809,2224075,976325,1432801,976325,641515,976325,,757809,,488162,,218884,641515,,1432801,xe" fillcolor="#7acff5" stroked="f" strokeweight="0">
                  <v:stroke miterlimit="83231f" joinstyle="miter"/>
                  <v:path arrowok="t" textboxrect="0,0,2865590,976325"/>
                </v:shape>
                <v:shape id="Shape 345" o:spid="_x0000_s1442" style="position:absolute;left:5634;top:37789;width:28656;height:9763;visibility:visible;mso-wrap-style:square;v-text-anchor:top" coordsize="2865590,97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" path="m2865590,488162v,269647,-641515,488163,-1432789,488163c641515,976325,,757809,,488162,,218884,641515,,1432801,v791274,,1432789,218884,1432789,488162xe" filled="f" strokeweight=".34mm">
                  <v:path arrowok="t" textboxrect="0,0,2865590,976325"/>
                </v:shape>
                <v:shape id="Shape 346" o:spid="_x0000_s1443" style="position:absolute;left:6883;top:40665;width:25902;height:0;visibility:visible;mso-wrap-style:square;v-text-anchor:top" coordsize="2590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" path="m,l2590203,e" filled="f" strokeweight=".34mm">
                  <v:path arrowok="t" textboxrect="0,0,2590203,0"/>
                </v:shape>
                <v:rect id="Rectangle 347" o:spid="_x0000_s1444" style="position:absolute;left:16024;top:4675;width:16336;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3785729C" w14:textId="77777777" w:rsidR="006118A4" w:rsidRDefault="006118A4" w:rsidP="004A34A5">
                        <w:r>
                          <w:rPr>
                            <w:rFonts w:ascii="Liberation Sans" w:eastAsia="Liberation Sans" w:hAnsi="Liberation Sans" w:cs="Liberation Sans"/>
                          </w:rPr>
                          <w:t>Exponat exportieren</w:t>
                        </w:r>
                      </w:p>
                    </w:txbxContent>
                  </v:textbox>
                </v:rect>
                <v:rect id="Rectangle 348" o:spid="_x0000_s1445" style="position:absolute;left:13647;top:45156;width:1664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158A96CD" w14:textId="77777777" w:rsidR="006118A4" w:rsidRDefault="006118A4" w:rsidP="004A34A5">
                        <w:r>
                          <w:rPr>
                            <w:rFonts w:ascii="Liberation Sans" w:eastAsia="Liberation Sans" w:hAnsi="Liberation Sans" w:cs="Liberation Sans"/>
                          </w:rPr>
                          <w:t>Förderer exportieren</w:t>
                        </w:r>
                      </w:p>
                    </w:txbxContent>
                  </v:textbox>
                </v:rect>
                <v:rect id="Rectangle 349" o:spid="_x0000_s1446" style="position:absolute;left:13140;top:43277;width:1826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L2xQAAANwAAAAPAAAAZHJzL2Rvd25yZXYueG1sRI9Pa8JA&#10;FMTvhX6H5RW81Y21iI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Blr5L2xQAAANwAAAAP&#10;AAAAAAAAAAAAAAAAAAcCAABkcnMvZG93bnJldi54bWxQSwUGAAAAAAMAAwC3AAAA+QIAAAAA&#10;" filled="f" stroked="f">
                  <v:textbox inset="0,0,0,0">
                    <w:txbxContent>
                      <w:p w14:paraId="00C7FEEF" w14:textId="77777777" w:rsidR="006118A4" w:rsidRDefault="006118A4" w:rsidP="004A34A5">
                        <w:r>
                          <w:rPr>
                            <w:rFonts w:ascii="Liberation Sans" w:eastAsia="Liberation Sans" w:hAnsi="Liberation Sans" w:cs="Liberation Sans"/>
                          </w:rPr>
                          <w:t>Mitarbeiter exportieren</w:t>
                        </w:r>
                      </w:p>
                    </w:txbxContent>
                  </v:textbox>
                </v:rect>
                <v:rect id="Rectangle 350" o:spid="_x0000_s1447" style="position:absolute;left:14396;top:41412;width:1452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22wQAAANwAAAAPAAAAZHJzL2Rvd25yZXYueG1sRE/LisIw&#10;FN0L/kO4gjtNHXH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HFMrbbBAAAA3AAAAA8AAAAA&#10;AAAAAAAAAAAABwIAAGRycy9kb3ducmV2LnhtbFBLBQYAAAAAAwADALcAAAD1AgAAAAA=&#10;" filled="f" stroked="f">
                  <v:textbox inset="0,0,0,0">
                    <w:txbxContent>
                      <w:p w14:paraId="138BBCBE" w14:textId="77777777" w:rsidR="006118A4" w:rsidRDefault="006118A4" w:rsidP="004A34A5">
                        <w:r>
                          <w:rPr>
                            <w:rFonts w:ascii="Liberation Sans" w:eastAsia="Liberation Sans" w:hAnsi="Liberation Sans" w:cs="Liberation Sans"/>
                            <w:b/>
                          </w:rPr>
                          <w:t>extension points</w:t>
                        </w:r>
                      </w:p>
                    </w:txbxContent>
                  </v:textbox>
                </v:rect>
                <v:shape id="Shape 351" o:spid="_x0000_s1448" style="position:absolute;left:5634;top:51420;width:16978;height:5011;visibility:visible;mso-wrap-style:square;v-text-anchor:top" coordsize="1564196,501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" path="m781914,v432003,,782282,112319,782282,250914c1564196,389153,1213917,501116,781914,501116,349910,501116,,389153,,250914,,112319,349910,,781914,xe" fillcolor="#7acff5" stroked="f" strokeweight="0">
                  <v:stroke miterlimit="83231f" joinstyle="miter"/>
                  <v:path arrowok="t" textboxrect="0,0,1564196,501116"/>
                </v:shape>
                <v:shape id="Shape 352" o:spid="_x0000_s1449" style="position:absolute;left:5634;top:51414;width:16978;height:5011;visibility:visible;mso-wrap-style:square;v-text-anchor:top" coordsize="1564196,501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" path="m1564196,250914v,138239,-350279,250202,-782282,250202c349910,501116,,389153,,250914,,112319,349910,,781914,v432003,,782282,112319,782282,250914xe" filled="f" strokeweight=".34mm">
                  <v:path arrowok="t" textboxrect="0,0,1564196,501116"/>
                </v:shape>
                <v:rect id="Rectangle 353" o:spid="_x0000_s1450" style="position:absolute;left:14140;top:38528;width:15121;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14:paraId="72D4750D" w14:textId="77777777" w:rsidR="006118A4" w:rsidRDefault="006118A4" w:rsidP="004A34A5">
                        <w:r>
                          <w:rPr>
                            <w:rFonts w:ascii="Liberation Sans" w:eastAsia="Liberation Sans" w:hAnsi="Liberation Sans" w:cs="Liberation Sans"/>
                          </w:rPr>
                          <w:t>Person Exporieren</w:t>
                        </w:r>
                      </w:p>
                    </w:txbxContent>
                  </v:textbox>
                </v:rect>
                <v:shape id="Shape 354" o:spid="_x0000_s1451" style="position:absolute;left:29908;top:6256;width:10012;height:5008;visibility:visible;mso-wrap-style:square;v-text-anchor:top" coordsize="1001154,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" path="m500761,v276479,,500393,111951,500393,250558c1001154,388798,777240,500761,500761,500761,224282,500761,,388798,,250558,,111951,224282,,500761,xe" fillcolor="#7acff5" stroked="f" strokeweight="0">
                  <v:stroke miterlimit="83231f" joinstyle="miter"/>
                  <v:path arrowok="t" textboxrect="0,0,1001154,500761"/>
                </v:shape>
                <v:shape id="Shape 355" o:spid="_x0000_s1452" style="position:absolute;left:29908;top:6256;width:10012;height:5008;visibility:visible;mso-wrap-style:square;v-text-anchor:top" coordsize="1001154,500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" path="m1001154,250558v,138240,-223914,250203,-500393,250203c224282,500761,,388798,,250558,,111951,224282,,500761,v276479,,500393,111951,500393,250558xe" filled="f" strokeweight=".34mm">
                  <v:path arrowok="t" textboxrect="0,0,1001154,500761"/>
                </v:shape>
                <v:rect id="Rectangle 356" o:spid="_x0000_s1453" style="position:absolute;left:6613;top:52973;width:16639;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5B9B699F" w14:textId="77777777" w:rsidR="006118A4" w:rsidRDefault="006118A4" w:rsidP="004A34A5">
                        <w:r>
                          <w:rPr>
                            <w:rFonts w:ascii="Liberation Sans" w:eastAsia="Liberation Sans" w:hAnsi="Liberation Sans" w:cs="Liberation Sans"/>
                          </w:rPr>
                          <w:t>Förderer exportieren</w:t>
                        </w:r>
                      </w:p>
                    </w:txbxContent>
                  </v:textbox>
                </v:rect>
                <v:rect id="Rectangle 357" o:spid="_x0000_s1454" style="position:absolute;left:32075;top:6942;width:589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742FDE96" w14:textId="77777777" w:rsidR="006118A4" w:rsidRDefault="006118A4" w:rsidP="004A34A5">
                        <w:r>
                          <w:rPr>
                            <w:rFonts w:ascii="Liberation Sans" w:eastAsia="Liberation Sans" w:hAnsi="Liberation Sans" w:cs="Liberation Sans"/>
                          </w:rPr>
                          <w:t>Räume</w:t>
                        </w:r>
                      </w:p>
                    </w:txbxContent>
                  </v:textbox>
                </v:rect>
                <v:rect id="Rectangle 358" o:spid="_x0000_s1455" style="position:absolute;left:30729;top:8262;width:913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14:paraId="6B7B1AEC" w14:textId="77777777" w:rsidR="006118A4" w:rsidRDefault="006118A4" w:rsidP="004A34A5">
                        <w:r>
                          <w:rPr>
                            <w:rFonts w:ascii="Liberation Sans" w:eastAsia="Liberation Sans" w:hAnsi="Liberation Sans" w:cs="Liberation Sans"/>
                          </w:rPr>
                          <w:t>exportieren</w:t>
                        </w:r>
                      </w:p>
                    </w:txbxContent>
                  </v:textbox>
                </v:rect>
                <v:shape id="Shape 359" o:spid="_x0000_s1456" style="position:absolute;left:25275;top:47296;width:0;height:3881;visibility:visible;mso-wrap-style:square;v-text-anchor:top" coordsize="0,388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" path="m,388087l,e" filled="f" strokeweight=".34mm">
                  <v:path arrowok="t" textboxrect="0,0,0,388087"/>
                </v:shape>
                <v:shape id="Shape 360" o:spid="_x0000_s1457" style="position:absolute;left:24526;top:47296;width:753;height:1505;visibility:visible;mso-wrap-style:square;v-text-anchor:top" coordsize="75235,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" path="m75235,l,150482e" filled="f" strokeweight=".34mm">
                  <v:path arrowok="t" textboxrect="0,0,75235,150482"/>
                </v:shape>
                <v:shape id="Shape 361" o:spid="_x0000_s1458" style="position:absolute;left:25275;top:47296;width:756;height:1505;visibility:visible;mso-wrap-style:square;v-text-anchor:top" coordsize="75603,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" path="m,l75603,150482e" filled="f" strokeweight=".34mm">
                  <v:path arrowok="t" textboxrect="0,0,75603,150482"/>
                </v:shape>
                <v:shape id="Shape 362" o:spid="_x0000_s1459" style="position:absolute;left:20145;top:32410;width:0;height:5379;visibility:visible;mso-wrap-style:square;v-text-anchor:top" coordsize="0,537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" path="m,537832l,e" filled="f" strokeweight=".34mm">
                  <v:path arrowok="t" textboxrect="0,0,0,537832"/>
                </v:shape>
                <v:shape id="Shape 363" o:spid="_x0000_s1460" style="position:absolute;left:19396;top:32410;width:753;height:1502;visibility:visible;mso-wrap-style:square;v-text-anchor:top" coordsize="75248,150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" path="m75248,l,150113e" filled="f" strokeweight=".34mm">
                  <v:path arrowok="t" textboxrect="0,0,75248,150113"/>
                </v:shape>
                <v:shape id="Shape 364" o:spid="_x0000_s1461" style="position:absolute;left:20145;top:32410;width:756;height:1502;visibility:visible;mso-wrap-style:square;v-text-anchor:top" coordsize="75603,150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" path="m,l75603,150113e" filled="f" strokeweight=".34mm">
                  <v:path arrowok="t" textboxrect="0,0,75603,150113"/>
                </v:shape>
                <v:shape id="Shape 365" o:spid="_x0000_s1462" style="position:absolute;left:14140;top:47174;width:0;height:4252;visibility:visible;mso-wrap-style:square;v-text-anchor:top" coordsize="0,42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" path="m,425171l,e" filled="f" strokeweight=".34mm">
                  <v:path arrowok="t" textboxrect="0,0,0,425171"/>
                </v:shape>
                <v:shape id="Shape 366" o:spid="_x0000_s1463" style="position:absolute;left:13388;top:47174;width:756;height:1505;visibility:visible;mso-wrap-style:square;v-text-anchor:top" coordsize="75603,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" path="m75603,l,150482e" filled="f" strokeweight=".34mm">
                  <v:path arrowok="t" textboxrect="0,0,75603,150482"/>
                </v:shape>
                <v:shape id="Shape 367" o:spid="_x0000_s1464" style="position:absolute;left:14140;top:47174;width:756;height:1505;visibility:visible;mso-wrap-style:square;v-text-anchor:top" coordsize="75603,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" path="m,l75603,150482e" filled="f" strokeweight=".34mm">
                  <v:path arrowok="t" textboxrect="0,0,75603,150482"/>
                </v:shape>
                <v:shape id="Shape 368" o:spid="_x0000_s1465" style="position:absolute;left:24526;top:8258;width:0;height:7009;visibility:visible;mso-wrap-style:square;v-text-anchor:top" coordsize="0,70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" path="m,l,700925e" filled="f" strokeweight=".34mm">
                  <v:path arrowok="t" textboxrect="0,0,0,700925"/>
                </v:shape>
                <v:shape id="Shape 369" o:spid="_x0000_s1466" style="position:absolute;left:24526;top:13766;width:753;height:1505;visibility:visible;mso-wrap-style:square;v-text-anchor:top" coordsize="75235,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" path="m,150482l75235,e" filled="f" strokeweight=".34mm">
                  <v:path arrowok="t" textboxrect="0,0,75235,150482"/>
                </v:shape>
                <v:shape id="Shape 370" o:spid="_x0000_s1467" style="position:absolute;left:23774;top:13766;width:756;height:1505;visibility:visible;mso-wrap-style:square;v-text-anchor:top" coordsize="75603,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" path="m75603,150482l,e" filled="f" strokeweight=".34mm">
                  <v:path arrowok="t" textboxrect="0,0,75603,150482"/>
                </v:shape>
                <v:shape id="Shape 371" o:spid="_x0000_s1468" style="position:absolute;left:36039;top:23648;width:13137;height:0;visibility:visible;mso-wrap-style:square;v-text-anchor:top" coordsize="1313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" path="m1313637,l,e" filled="f" strokeweight=".34mm">
                  <v:path arrowok="t" textboxrect="0,0,1313637,0"/>
                </v:shape>
                <v:shape id="Shape 372" o:spid="_x0000_s1469" style="position:absolute;left:36039;top:23648;width:1505;height:756;visibility:visible;mso-wrap-style:square;v-text-anchor:top" coordsize="150482,7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" path="m,l150482,75603e" filled="f" strokeweight=".34mm">
                  <v:path arrowok="t" textboxrect="0,0,150482,75603"/>
                </v:shape>
                <v:shape id="Shape 373" o:spid="_x0000_s1470" style="position:absolute;left:36039;top:22899;width:1505;height:753;visibility:visible;mso-wrap-style:square;v-text-anchor:top" coordsize="150482,75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" path="m,75247l150482,e" filled="f" strokeweight=".34mm">
                  <v:path arrowok="t" textboxrect="0,0,150482,75247"/>
                </v:shape>
                <v:shape id="Shape 374" o:spid="_x0000_s1471" style="position:absolute;left:10638;top:11260;width:0;height:5256;visibility:visible;mso-wrap-style:square;v-text-anchor:top" coordsize="0,525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" path="m,l,525602e" filled="f" strokeweight=".34mm">
                  <v:path arrowok="t" textboxrect="0,0,0,525602"/>
                </v:shape>
                <v:shape id="Shape 375" o:spid="_x0000_s1472" style="position:absolute;left:10638;top:15015;width:752;height:1505;visibility:visible;mso-wrap-style:square;v-text-anchor:top" coordsize="75248,15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" path="m,150470l75248,e" filled="f" strokeweight=".34mm">
                  <v:path arrowok="t" textboxrect="0,0,75248,150470"/>
                </v:shape>
                <v:shape id="Shape 376" o:spid="_x0000_s1473" style="position:absolute;left:9885;top:15015;width:756;height:1505;visibility:visible;mso-wrap-style:square;v-text-anchor:top" coordsize="75603,15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" path="m75603,150470l,e" filled="f" strokeweight=".34mm">
                  <v:path arrowok="t" textboxrect="0,0,75603,150470"/>
                </v:shape>
                <v:shape id="Shape 377" o:spid="_x0000_s1474" style="position:absolute;left:29908;top:30531;width:17144;height:5260;visibility:visible;mso-wrap-style:square;v-text-anchor:top" coordsize="1714322,52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" path="m,l1714322,525958e" filled="f" strokeweight=".34mm">
                  <v:path arrowok="t" textboxrect="0,0,1714322,525958"/>
                </v:shape>
                <v:shape id="Shape 378" o:spid="_x0000_s1475" style="position:absolute;left:45799;top:34660;width:1253;height:1131;visibility:visible;mso-wrap-style:square;v-text-anchor:top" coordsize="125285,113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" path="m125285,113043l,e" filled="f" strokeweight=".34mm">
                  <v:path arrowok="t" textboxrect="0,0,125285,113043"/>
                </v:shape>
                <v:shape id="Shape 379" o:spid="_x0000_s1476" style="position:absolute;left:45421;top:35787;width:1631;height:252;visibility:visible;mso-wrap-style:square;v-text-anchor:top" coordsize="163081,25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" path="m163081,l,25197e" filled="f" strokeweight=".34mm">
                  <v:path arrowok="t" textboxrect="0,0,163081,25197"/>
                </v:shape>
                <v:shape id="Shape 380" o:spid="_x0000_s1477" style="position:absolute;left:35661;top:11260;width:0;height:10512;visibility:visible;mso-wrap-style:square;v-text-anchor:top" coordsize="0,105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" path="m,l,1051204e" filled="f" strokeweight=".34mm">
                  <v:path arrowok="t" textboxrect="0,0,0,1051204"/>
                </v:shape>
                <v:shape id="Shape 381" o:spid="_x0000_s1478" style="position:absolute;left:35661;top:20271;width:756;height:1505;visibility:visible;mso-wrap-style:square;v-text-anchor:top" coordsize="75603,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" path="m,150482l75603,e" filled="f" strokeweight=".34mm">
                  <v:path arrowok="t" textboxrect="0,0,75603,150482"/>
                </v:shape>
                <v:shape id="Shape 382" o:spid="_x0000_s1479" style="position:absolute;left:34912;top:20271;width:753;height:1505;visibility:visible;mso-wrap-style:square;v-text-anchor:top" coordsize="75247,15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" path="m75247,150482l,e" filled="f" strokeweight=".34mm">
                  <v:path arrowok="t" textboxrect="0,0,75247,150482"/>
                </v:shape>
                <v:rect id="Rectangle 383" o:spid="_x0000_s1480" style="position:absolute;left:49179;top:29143;width:5185;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6CC4C871" w14:textId="77777777" w:rsidR="006118A4" w:rsidRDefault="006118A4" w:rsidP="004A34A5">
                        <w:r>
                          <w:rPr>
                            <w:rFonts w:ascii="Liberation Sans" w:eastAsia="Liberation Sans" w:hAnsi="Liberation Sans" w:cs="Liberation Sans"/>
                          </w:rPr>
                          <w:t>Admin</w:t>
                        </w:r>
                      </w:p>
                    </w:txbxContent>
                  </v:textbox>
                </v:rect>
                <v:rect id="Rectangle 6672" o:spid="_x0000_s1481" style="position:absolute;left:28735;top:13001;width:569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F7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4cQW/b8ITkPsfAAAA//8DAFBLAQItABQABgAIAAAAIQDb4fbL7gAAAIUBAAATAAAAAAAA&#10;AAAAAAAAAAAAAABbQ29udGVudF9UeXBlc10ueG1sUEsBAi0AFAAGAAgAAAAhAFr0LFu/AAAAFQEA&#10;AAsAAAAAAAAAAAAAAAAAHwEAAF9yZWxzLy5yZWxzUEsBAi0AFAAGAAgAAAAhAMJ3IXvHAAAA3QAA&#10;AA8AAAAAAAAAAAAAAAAABwIAAGRycy9kb3ducmV2LnhtbFBLBQYAAAAAAwADALcAAAD7AgAAAAA=&#10;" filled="f" stroked="f">
                  <v:textbox inset="0,0,0,0">
                    <w:txbxContent>
                      <w:p w14:paraId="544A88DE" w14:textId="77777777" w:rsidR="006118A4" w:rsidRDefault="006118A4" w:rsidP="004A34A5">
                        <w:r>
                          <w:rPr>
                            <w:rFonts w:ascii="Liberation Sans" w:eastAsia="Liberation Sans" w:hAnsi="Liberation Sans" w:cs="Liberation Sans"/>
                          </w:rPr>
                          <w:t>Extend</w:t>
                        </w:r>
                      </w:p>
                    </w:txbxContent>
                  </v:textbox>
                </v:rect>
                <v:rect id="Rectangle 6671" o:spid="_x0000_s1482" style="position:absolute;left:33790;top:13001;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b8M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vhzCL9vwhOQ8zcAAAD//wMAUEsBAi0AFAAGAAgAAAAhANvh9svuAAAAhQEAABMAAAAAAAAA&#10;AAAAAAAAAAAAAFtDb250ZW50X1R5cGVzXS54bWxQSwECLQAUAAYACAAAACEAWvQsW78AAAAVAQAA&#10;CwAAAAAAAAAAAAAAAAAfAQAAX3JlbHMvLnJlbHNQSwECLQAUAAYACAAAACEAMqW/DMYAAADdAAAA&#10;DwAAAAAAAAAAAAAAAAAHAgAAZHJzL2Rvd25yZXYueG1sUEsFBgAAAAADAAMAtwAAAPoCAAAAAA==&#10;" filled="f" stroked="f">
                  <v:textbox inset="0,0,0,0">
                    <w:txbxContent>
                      <w:p w14:paraId="4A718331" w14:textId="77777777" w:rsidR="006118A4" w:rsidRDefault="006118A4" w:rsidP="004A34A5">
                        <w:r>
                          <w:rPr>
                            <w:rFonts w:ascii="Liberation Sans" w:eastAsia="Liberation Sans" w:hAnsi="Liberation Sans" w:cs="Liberation Sans"/>
                          </w:rPr>
                          <w:t>&gt;&gt;</w:t>
                        </w:r>
                      </w:p>
                    </w:txbxContent>
                  </v:textbox>
                </v:rect>
                <v:rect id="Rectangle 6670" o:spid="_x0000_s1483" style="position:absolute;left:26860;top:13001;width:214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" filled="f" stroked="f">
                  <v:textbox inset="0,0,0,0">
                    <w:txbxContent>
                      <w:p w14:paraId="7FC2C0C5" w14:textId="77777777" w:rsidR="006118A4" w:rsidRDefault="006118A4" w:rsidP="004A34A5">
                        <w:r>
                          <w:rPr>
                            <w:rFonts w:ascii="Liberation Sans" w:eastAsia="Liberation Sans" w:hAnsi="Liberation Sans" w:cs="Liberation Sans"/>
                          </w:rPr>
                          <w:t>&lt;&lt;</w:t>
                        </w:r>
                      </w:p>
                    </w:txbxContent>
                  </v:textbox>
                </v:rect>
                <v:rect id="Rectangle 6676" o:spid="_x0000_s1484" style="position:absolute;left:29166;top:33780;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" filled="f" stroked="f">
                  <v:textbox inset="0,0,0,0">
                    <w:txbxContent>
                      <w:p w14:paraId="6D6A3AD4" w14:textId="77777777" w:rsidR="006118A4" w:rsidRDefault="006118A4" w:rsidP="004A34A5">
                        <w:r>
                          <w:rPr>
                            <w:rFonts w:ascii="Liberation Sans" w:eastAsia="Liberation Sans" w:hAnsi="Liberation Sans" w:cs="Liberation Sans"/>
                          </w:rPr>
                          <w:t>&lt;&lt;</w:t>
                        </w:r>
                      </w:p>
                    </w:txbxContent>
                  </v:textbox>
                </v:rect>
                <v:rect id="Rectangle 6677" o:spid="_x0000_s1485" style="position:absolute;left:36417;top:33780;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" filled="f" stroked="f">
                  <v:textbox inset="0,0,0,0">
                    <w:txbxContent>
                      <w:p w14:paraId="1F5FBB32" w14:textId="77777777" w:rsidR="006118A4" w:rsidRDefault="006118A4" w:rsidP="004A34A5">
                        <w:r>
                          <w:rPr>
                            <w:rFonts w:ascii="Liberation Sans" w:eastAsia="Liberation Sans" w:hAnsi="Liberation Sans" w:cs="Liberation Sans"/>
                          </w:rPr>
                          <w:t>&gt;&gt;</w:t>
                        </w:r>
                      </w:p>
                    </w:txbxContent>
                  </v:textbox>
                </v:rect>
                <v:rect id="Rectangle 6678" o:spid="_x0000_s1486" style="position:absolute;left:31132;top:33712;width:589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" filled="f" stroked="f">
                  <v:textbox inset="0,0,0,0">
                    <w:txbxContent>
                      <w:p w14:paraId="369D4176" w14:textId="77777777" w:rsidR="006118A4" w:rsidRDefault="006118A4" w:rsidP="004A34A5">
                        <w:r>
                          <w:rPr>
                            <w:rFonts w:ascii="Liberation Sans" w:eastAsia="Liberation Sans" w:hAnsi="Liberation Sans" w:cs="Liberation Sans"/>
                          </w:rPr>
                          <w:t>Include</w:t>
                        </w:r>
                      </w:p>
                    </w:txbxContent>
                  </v:textbox>
                </v:rect>
                <v:rect id="Rectangle 6668" o:spid="_x0000_s1487" style="position:absolute;left:8518;top:12504;width:214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" filled="f" stroked="f">
                  <v:textbox inset="0,0,0,0">
                    <w:txbxContent>
                      <w:p w14:paraId="49E50C9B" w14:textId="77777777" w:rsidR="006118A4" w:rsidRDefault="006118A4" w:rsidP="004A34A5">
                        <w:r>
                          <w:rPr>
                            <w:rFonts w:ascii="Liberation Sans" w:eastAsia="Liberation Sans" w:hAnsi="Liberation Sans" w:cs="Liberation Sans"/>
                          </w:rPr>
                          <w:t>&gt;&gt;</w:t>
                        </w:r>
                      </w:p>
                    </w:txbxContent>
                  </v:textbox>
                </v:rect>
                <v:rect id="Rectangle 6669" o:spid="_x0000_s1488" style="position:absolute;left:3397;top:12504;width:569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" filled="f" stroked="f">
                  <v:textbox inset="0,0,0,0">
                    <w:txbxContent>
                      <w:p w14:paraId="73216DBF" w14:textId="77777777" w:rsidR="006118A4" w:rsidRDefault="006118A4" w:rsidP="004A34A5">
                        <w:r>
                          <w:rPr>
                            <w:rFonts w:ascii="Liberation Sans" w:eastAsia="Liberation Sans" w:hAnsi="Liberation Sans" w:cs="Liberation Sans"/>
                          </w:rPr>
                          <w:t>Extend</w:t>
                        </w:r>
                      </w:p>
                    </w:txbxContent>
                  </v:textbox>
                </v:rect>
                <v:rect id="Rectangle 6667" o:spid="_x0000_s1489" style="position:absolute;left:1391;top:12504;width:214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" filled="f" stroked="f">
                  <v:textbox inset="0,0,0,0">
                    <w:txbxContent>
                      <w:p w14:paraId="647C379D" w14:textId="77777777" w:rsidR="006118A4" w:rsidRDefault="006118A4" w:rsidP="004A34A5">
                        <w:r>
                          <w:rPr>
                            <w:rFonts w:ascii="Liberation Sans" w:eastAsia="Liberation Sans" w:hAnsi="Liberation Sans" w:cs="Liberation Sans"/>
                          </w:rPr>
                          <w:t>&lt;&lt;</w:t>
                        </w:r>
                      </w:p>
                    </w:txbxContent>
                  </v:textbox>
                </v:rect>
                <v:rect id="Rectangle 6664" o:spid="_x0000_s1490" style="position:absolute;left:15123;top:9117;width:2155;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4pJxQAAAN0AAAAPAAAAZHJzL2Rvd25yZXYueG1sRI9Bi8Iw&#10;FITvC/6H8ARva+oi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CnC4pJxQAAAN0AAAAP&#10;AAAAAAAAAAAAAAAAAAcCAABkcnMvZG93bnJldi54bWxQSwUGAAAAAAMAAwC3AAAA+QIAAAAA&#10;" filled="f" stroked="f">
                  <v:textbox inset="0,0,0,0">
                    <w:txbxContent>
                      <w:p w14:paraId="0C6E6C5D" w14:textId="77777777" w:rsidR="006118A4" w:rsidRDefault="006118A4" w:rsidP="004A34A5">
                        <w:r>
                          <w:rPr>
                            <w:rFonts w:ascii="Liberation Sans" w:eastAsia="Liberation Sans" w:hAnsi="Liberation Sans" w:cs="Liberation Sans"/>
                          </w:rPr>
                          <w:t>&lt;&lt;</w:t>
                        </w:r>
                      </w:p>
                    </w:txbxContent>
                  </v:textbox>
                </v:rect>
                <v:rect id="Rectangle 6666" o:spid="_x0000_s1491" style="position:absolute;left:17278;top:9117;width:5673;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" filled="f" stroked="f">
                  <v:textbox inset="0,0,0,0">
                    <w:txbxContent>
                      <w:p w14:paraId="033FD599" w14:textId="77777777" w:rsidR="006118A4" w:rsidRDefault="006118A4" w:rsidP="004A34A5">
                        <w:r>
                          <w:rPr>
                            <w:rFonts w:ascii="Liberation Sans" w:eastAsia="Liberation Sans" w:hAnsi="Liberation Sans" w:cs="Liberation Sans"/>
                          </w:rPr>
                          <w:t>Extend</w:t>
                        </w:r>
                      </w:p>
                    </w:txbxContent>
                  </v:textbox>
                </v:rect>
                <v:rect id="Rectangle 6665" o:spid="_x0000_s1492" style="position:absolute;left:22398;top:9117;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y/SxQAAAN0AAAAPAAAAZHJzL2Rvd25yZXYueG1sRI9Bi8Iw&#10;FITvC/6H8ARva+qC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DIRy/SxQAAAN0AAAAP&#10;AAAAAAAAAAAAAAAAAAcCAABkcnMvZG93bnJldi54bWxQSwUGAAAAAAMAAwC3AAAA+QIAAAAA&#10;" filled="f" stroked="f">
                  <v:textbox inset="0,0,0,0">
                    <w:txbxContent>
                      <w:p w14:paraId="42F20FB2" w14:textId="77777777" w:rsidR="006118A4" w:rsidRDefault="006118A4" w:rsidP="004A34A5">
                        <w:r>
                          <w:rPr>
                            <w:rFonts w:ascii="Liberation Sans" w:eastAsia="Liberation Sans" w:hAnsi="Liberation Sans" w:cs="Liberation Sans"/>
                          </w:rPr>
                          <w:t>&gt;&gt;</w:t>
                        </w:r>
                      </w:p>
                    </w:txbxContent>
                  </v:textbox>
                </v:rect>
                <v:rect id="Rectangle 6679" o:spid="_x0000_s1493" style="position:absolute;left:4299;top:49030;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" filled="f" stroked="f">
                  <v:textbox inset="0,0,0,0">
                    <w:txbxContent>
                      <w:p w14:paraId="5B50F396" w14:textId="77777777" w:rsidR="006118A4" w:rsidRDefault="006118A4" w:rsidP="004A34A5">
                        <w:r>
                          <w:rPr>
                            <w:rFonts w:ascii="Liberation Sans" w:eastAsia="Liberation Sans" w:hAnsi="Liberation Sans" w:cs="Liberation Sans"/>
                          </w:rPr>
                          <w:t>&lt;&lt;</w:t>
                        </w:r>
                      </w:p>
                    </w:txbxContent>
                  </v:textbox>
                </v:rect>
                <v:rect id="Rectangle 6681" o:spid="_x0000_s1494" style="position:absolute;left:6454;top:49030;width:569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8r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RJOoPrm/AE5PofAAD//wMAUEsBAi0AFAAGAAgAAAAhANvh9svuAAAAhQEAABMAAAAAAAAA&#10;AAAAAAAAAAAAAFtDb250ZW50X1R5cGVzXS54bWxQSwECLQAUAAYACAAAACEAWvQsW78AAAAVAQAA&#10;CwAAAAAAAAAAAAAAAAAfAQAAX3JlbHMvLnJlbHNQSwECLQAUAAYACAAAACEAB3DPK8YAAADdAAAA&#10;DwAAAAAAAAAAAAAAAAAHAgAAZHJzL2Rvd25yZXYueG1sUEsFBgAAAAADAAMAtwAAAPoCAAAAAA==&#10;" filled="f" stroked="f">
                  <v:textbox inset="0,0,0,0">
                    <w:txbxContent>
                      <w:p w14:paraId="4B9D9CC1" w14:textId="77777777" w:rsidR="006118A4" w:rsidRDefault="006118A4" w:rsidP="004A34A5">
                        <w:r>
                          <w:rPr>
                            <w:rFonts w:ascii="Liberation Sans" w:eastAsia="Liberation Sans" w:hAnsi="Liberation Sans" w:cs="Liberation Sans"/>
                          </w:rPr>
                          <w:t>Extend</w:t>
                        </w:r>
                      </w:p>
                    </w:txbxContent>
                  </v:textbox>
                </v:rect>
                <v:rect id="Rectangle 6680" o:spid="_x0000_s1495" style="position:absolute;left:11643;top:49030;width:215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" filled="f" stroked="f">
                  <v:textbox inset="0,0,0,0">
                    <w:txbxContent>
                      <w:p w14:paraId="78937B17" w14:textId="77777777" w:rsidR="006118A4" w:rsidRDefault="006118A4" w:rsidP="004A34A5">
                        <w:r>
                          <w:rPr>
                            <w:rFonts w:ascii="Liberation Sans" w:eastAsia="Liberation Sans" w:hAnsi="Liberation Sans" w:cs="Liberation Sans"/>
                          </w:rPr>
                          <w:t>&gt;&gt;</w:t>
                        </w:r>
                      </w:p>
                    </w:txbxContent>
                  </v:textbox>
                </v:rect>
                <v:rect id="Rectangle 6674" o:spid="_x0000_s1496" style="position:absolute;left:16642;top:34399;width:214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hyUxgAAAN0AAAAPAAAAZHJzL2Rvd25yZXYueG1sRI9Ba8JA&#10;FITvBf/D8gRvdaOU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ItIclMYAAADdAAAA&#10;DwAAAAAAAAAAAAAAAAAHAgAAZHJzL2Rvd25yZXYueG1sUEsFBgAAAAADAAMAtwAAAPoCAAAAAA==&#10;" filled="f" stroked="f">
                  <v:textbox inset="0,0,0,0">
                    <w:txbxContent>
                      <w:p w14:paraId="4CE61F89" w14:textId="77777777" w:rsidR="006118A4" w:rsidRDefault="006118A4" w:rsidP="004A34A5">
                        <w:r>
                          <w:rPr>
                            <w:rFonts w:ascii="Liberation Sans" w:eastAsia="Liberation Sans" w:hAnsi="Liberation Sans" w:cs="Liberation Sans"/>
                          </w:rPr>
                          <w:t>&gt;&gt;</w:t>
                        </w:r>
                      </w:p>
                    </w:txbxContent>
                  </v:textbox>
                </v:rect>
                <v:rect id="Rectangle 6675" o:spid="_x0000_s1497" style="position:absolute;left:11390;top:34268;width:569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rkPxgAAAN0AAAAPAAAAZHJzL2Rvd25yZXYueG1sRI9Ba8JA&#10;FITvBf/D8gRvdaPQ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TZ65D8YAAADdAAAA&#10;DwAAAAAAAAAAAAAAAAAHAgAAZHJzL2Rvd25yZXYueG1sUEsFBgAAAAADAAMAtwAAAPoCAAAAAA==&#10;" filled="f" stroked="f">
                  <v:textbox inset="0,0,0,0">
                    <w:txbxContent>
                      <w:p w14:paraId="3354A01D" w14:textId="77777777" w:rsidR="006118A4" w:rsidRDefault="006118A4" w:rsidP="004A34A5">
                        <w:r>
                          <w:rPr>
                            <w:rFonts w:ascii="Liberation Sans" w:eastAsia="Liberation Sans" w:hAnsi="Liberation Sans" w:cs="Liberation Sans"/>
                          </w:rPr>
                          <w:t>Extend</w:t>
                        </w:r>
                      </w:p>
                    </w:txbxContent>
                  </v:textbox>
                </v:rect>
                <v:rect id="Rectangle 6673" o:spid="_x0000_s1498" style="position:absolute;left:9250;top:34408;width:214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4TgxgAAAN0AAAAPAAAAZHJzL2Rvd25yZXYueG1sRI9Ba8JA&#10;FITvBf/D8gRvdaOF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rTuE4MYAAADdAAAA&#10;DwAAAAAAAAAAAAAAAAAHAgAAZHJzL2Rvd25yZXYueG1sUEsFBgAAAAADAAMAtwAAAPoCAAAAAA==&#10;" filled="f" stroked="f">
                  <v:textbox inset="0,0,0,0">
                    <w:txbxContent>
                      <w:p w14:paraId="508F4E1A" w14:textId="77777777" w:rsidR="006118A4" w:rsidRDefault="006118A4" w:rsidP="004A34A5">
                        <w:r>
                          <w:rPr>
                            <w:rFonts w:ascii="Liberation Sans" w:eastAsia="Liberation Sans" w:hAnsi="Liberation Sans" w:cs="Liberation Sans"/>
                          </w:rPr>
                          <w:t>&lt;&lt;</w:t>
                        </w:r>
                      </w:p>
                    </w:txbxContent>
                  </v:textbox>
                </v:rect>
                <v:rect id="Rectangle 6682" o:spid="_x0000_s1499" style="position:absolute;left:27026;top:48789;width:214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" filled="f" stroked="f">
                  <v:textbox inset="0,0,0,0">
                    <w:txbxContent>
                      <w:p w14:paraId="24B425EC" w14:textId="77777777" w:rsidR="006118A4" w:rsidRDefault="006118A4" w:rsidP="004A34A5">
                        <w:r>
                          <w:rPr>
                            <w:rFonts w:ascii="Liberation Sans" w:eastAsia="Liberation Sans" w:hAnsi="Liberation Sans" w:cs="Liberation Sans"/>
                          </w:rPr>
                          <w:t>&lt;&lt;</w:t>
                        </w:r>
                      </w:p>
                    </w:txbxContent>
                  </v:textbox>
                </v:rect>
                <v:rect id="Rectangle 6684" o:spid="_x0000_s1500" style="position:absolute;left:28901;top:48789;width:569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2yzxgAAAN0AAAAPAAAAZHJzL2Rvd25yZXYueG1sRI9Pa8JA&#10;FMTvgt9heYI33SgS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Fwdss8YAAADdAAAA&#10;DwAAAAAAAAAAAAAAAAAHAgAAZHJzL2Rvd25yZXYueG1sUEsFBgAAAAADAAMAtwAAAPoCAAAAAA==&#10;" filled="f" stroked="f">
                  <v:textbox inset="0,0,0,0">
                    <w:txbxContent>
                      <w:p w14:paraId="2E1F867C" w14:textId="77777777" w:rsidR="006118A4" w:rsidRDefault="006118A4" w:rsidP="004A34A5">
                        <w:r>
                          <w:rPr>
                            <w:rFonts w:ascii="Liberation Sans" w:eastAsia="Liberation Sans" w:hAnsi="Liberation Sans" w:cs="Liberation Sans"/>
                          </w:rPr>
                          <w:t>Extend</w:t>
                        </w:r>
                      </w:p>
                    </w:txbxContent>
                  </v:textbox>
                </v:rect>
                <v:rect id="Rectangle 6683" o:spid="_x0000_s1501" style="position:absolute;left:34087;top:48789;width:214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vTHxgAAAN0AAAAPAAAAZHJzL2Rvd25yZXYueG1sRI9Pa8JA&#10;FMTvgt9heYI33agQ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mO70x8YAAADdAAAA&#10;DwAAAAAAAAAAAAAAAAAHAgAAZHJzL2Rvd25yZXYueG1sUEsFBgAAAAADAAMAtwAAAPoCAAAAAA==&#10;" filled="f" stroked="f">
                  <v:textbox inset="0,0,0,0">
                    <w:txbxContent>
                      <w:p w14:paraId="0A76FBEC" w14:textId="77777777" w:rsidR="006118A4" w:rsidRDefault="006118A4" w:rsidP="004A34A5">
                        <w:r>
                          <w:rPr>
                            <w:rFonts w:ascii="Liberation Sans" w:eastAsia="Liberation Sans" w:hAnsi="Liberation Sans" w:cs="Liberation Sans"/>
                          </w:rPr>
                          <w:t>&gt;&gt;</w:t>
                        </w:r>
                      </w:p>
                    </w:txbxContent>
                  </v:textbox>
                </v:rect>
                <w10:anchorlock/>
              </v:group>
            </w:pict>
          </mc:Fallback>
        </mc:AlternateContent>
      </w:r>
    </w:p>
    <w:p w14:paraId="22AFD065" w14:textId="71BEA10A" w:rsidR="009C77EF" w:rsidRPr="00C50B0B" w:rsidRDefault="003B4418" w:rsidP="009C77EF">
      <w:pPr>
        <w:pStyle w:val="Beschriftung"/>
        <w:rPr>
          <w:rFonts w:cs="Arial"/>
        </w:rPr>
      </w:pPr>
      <w:r w:rsidRPr="00C50B0B">
        <w:rPr>
          <w:rFonts w:cs="Arial"/>
        </w:rPr>
        <w:t xml:space="preserve">Abbildung </w:t>
      </w:r>
      <w:r w:rsidRPr="00C50B0B">
        <w:rPr>
          <w:rFonts w:cs="Arial"/>
        </w:rPr>
        <w:fldChar w:fldCharType="begin"/>
      </w:r>
      <w:r w:rsidRPr="00C50B0B">
        <w:rPr>
          <w:rFonts w:cs="Arial"/>
        </w:rPr>
        <w:instrText xml:space="preserve"> SEQ Abbildung \* ARABIC </w:instrText>
      </w:r>
      <w:r w:rsidRPr="00C50B0B">
        <w:rPr>
          <w:rFonts w:cs="Arial"/>
        </w:rPr>
        <w:fldChar w:fldCharType="separate"/>
      </w:r>
      <w:r w:rsidR="00257541" w:rsidRPr="00C50B0B">
        <w:rPr>
          <w:rFonts w:cs="Arial"/>
          <w:noProof/>
        </w:rPr>
        <w:t>7</w:t>
      </w:r>
      <w:r w:rsidRPr="00C50B0B">
        <w:rPr>
          <w:rFonts w:cs="Arial"/>
        </w:rPr>
        <w:fldChar w:fldCharType="end"/>
      </w:r>
      <w:r w:rsidRPr="00C50B0B">
        <w:rPr>
          <w:rFonts w:cs="Arial"/>
        </w:rPr>
        <w:t xml:space="preserve">: </w:t>
      </w:r>
      <w:proofErr w:type="spellStart"/>
      <w:r w:rsidR="036C3A79" w:rsidRPr="00C50B0B">
        <w:rPr>
          <w:rFonts w:cs="Arial"/>
        </w:rPr>
        <w:t>UseCase</w:t>
      </w:r>
      <w:proofErr w:type="spellEnd"/>
      <w:r w:rsidR="036C3A79" w:rsidRPr="00C50B0B">
        <w:rPr>
          <w:rFonts w:cs="Arial"/>
        </w:rPr>
        <w:t xml:space="preserve">-Diagramm </w:t>
      </w:r>
      <w:r w:rsidR="796BEFA7" w:rsidRPr="00C50B0B">
        <w:rPr>
          <w:rFonts w:cs="Arial"/>
        </w:rPr>
        <w:t>–</w:t>
      </w:r>
      <w:r w:rsidR="036C3A79" w:rsidRPr="00C50B0B">
        <w:rPr>
          <w:rFonts w:cs="Arial"/>
        </w:rPr>
        <w:t xml:space="preserve"> </w:t>
      </w:r>
      <w:r w:rsidRPr="00C50B0B">
        <w:rPr>
          <w:rFonts w:cs="Arial"/>
        </w:rPr>
        <w:t>exportieren</w:t>
      </w:r>
    </w:p>
    <w:p w14:paraId="5624F8FC" w14:textId="3A7D09DA" w:rsidR="796BEFA7" w:rsidRPr="00C50B0B" w:rsidRDefault="796BEFA7" w:rsidP="796BEFA7">
      <w:pPr>
        <w:rPr>
          <w:rFonts w:cs="Arial"/>
        </w:rPr>
      </w:pPr>
      <w:r w:rsidRPr="00C50B0B">
        <w:rPr>
          <w:rFonts w:cs="Arial"/>
        </w:rPr>
        <w:t xml:space="preserve">Exportieren ist wie das Importieren eine Admin exklusive Funktion. Der Admin kann hier wählen ob er einzelne Elemente oder </w:t>
      </w:r>
      <w:r w:rsidR="005D1A29" w:rsidRPr="00C50B0B">
        <w:rPr>
          <w:rFonts w:cs="Arial"/>
        </w:rPr>
        <w:t>a</w:t>
      </w:r>
      <w:r w:rsidRPr="00C50B0B">
        <w:rPr>
          <w:rFonts w:cs="Arial"/>
        </w:rPr>
        <w:t xml:space="preserve">lles in einem </w:t>
      </w:r>
      <w:proofErr w:type="spellStart"/>
      <w:r w:rsidRPr="00C50B0B">
        <w:rPr>
          <w:rFonts w:cs="Arial"/>
        </w:rPr>
        <w:t>full</w:t>
      </w:r>
      <w:proofErr w:type="spellEnd"/>
      <w:r w:rsidR="005D1A29" w:rsidRPr="00C50B0B">
        <w:rPr>
          <w:rFonts w:cs="Arial"/>
        </w:rPr>
        <w:t>-</w:t>
      </w:r>
      <w:r w:rsidRPr="00C50B0B">
        <w:rPr>
          <w:rFonts w:cs="Arial"/>
        </w:rPr>
        <w:t>Backup</w:t>
      </w:r>
      <w:r w:rsidR="005D1A29" w:rsidRPr="00C50B0B">
        <w:rPr>
          <w:rFonts w:cs="Arial"/>
        </w:rPr>
        <w:t xml:space="preserve"> exportiert will</w:t>
      </w:r>
      <w:r w:rsidRPr="00C50B0B">
        <w:rPr>
          <w:rFonts w:cs="Arial"/>
        </w:rPr>
        <w:t>. Die zu exportierenden Elemente können über die Elementsuche gefunden werden.</w:t>
      </w:r>
    </w:p>
    <w:p w14:paraId="73444D80" w14:textId="7B1E44AB" w:rsidR="00B42D73" w:rsidRPr="00C50B0B" w:rsidRDefault="00B42D73" w:rsidP="00B42D73">
      <w:pPr>
        <w:rPr>
          <w:rFonts w:cs="Arial"/>
        </w:rPr>
      </w:pPr>
    </w:p>
    <w:p w14:paraId="496D6561" w14:textId="0E503B27" w:rsidR="00EA2F86" w:rsidRPr="00C50B0B" w:rsidRDefault="00EA2F86" w:rsidP="00EA2F86">
      <w:pPr>
        <w:pStyle w:val="berschrift3"/>
        <w:rPr>
          <w:rFonts w:cs="Arial"/>
        </w:rPr>
      </w:pPr>
      <w:bookmarkStart w:id="168" w:name="_Toc44320811"/>
      <w:r w:rsidRPr="00C50B0B">
        <w:rPr>
          <w:rFonts w:cs="Arial"/>
        </w:rPr>
        <w:lastRenderedPageBreak/>
        <w:t>importieren</w:t>
      </w:r>
      <w:bookmarkEnd w:id="168"/>
    </w:p>
    <w:p w14:paraId="728753E8" w14:textId="27AC565D" w:rsidR="003B4418" w:rsidRPr="00C50B0B" w:rsidRDefault="00535AD9" w:rsidP="003B4418">
      <w:pPr>
        <w:keepNext/>
        <w:rPr>
          <w:rFonts w:cs="Arial"/>
        </w:rPr>
      </w:pPr>
      <w:r w:rsidRPr="00C50B0B">
        <w:rPr>
          <w:rFonts w:cs="Arial"/>
          <w:noProof/>
        </w:rPr>
        <mc:AlternateContent>
          <mc:Choice Requires="wpg">
            <w:drawing>
              <wp:inline distT="0" distB="0" distL="0" distR="0" wp14:anchorId="197A07B4" wp14:editId="798636AA">
                <wp:extent cx="5184259" cy="3149994"/>
                <wp:effectExtent l="0" t="0" r="0" b="0"/>
                <wp:docPr id="849" name="Group 41881"/>
                <wp:cNvGraphicFramePr/>
                <a:graphic xmlns:a="http://schemas.openxmlformats.org/drawingml/2006/main">
                  <a:graphicData uri="http://schemas.microsoft.com/office/word/2010/wordprocessingGroup">
                    <wpg:wgp>
                      <wpg:cNvGrpSpPr/>
                      <wpg:grpSpPr>
                        <a:xfrm>
                          <a:off x="0" y="0"/>
                          <a:ext cx="5184259" cy="3149994"/>
                          <a:chOff x="0" y="0"/>
                          <a:chExt cx="5184259" cy="3149994"/>
                        </a:xfrm>
                      </wpg:grpSpPr>
                      <wps:wsp>
                        <wps:cNvPr id="850" name="Shape 45916"/>
                        <wps:cNvSpPr/>
                        <wps:spPr>
                          <a:xfrm>
                            <a:off x="0" y="0"/>
                            <a:ext cx="4432681" cy="2451595"/>
                          </a:xfrm>
                          <a:custGeom>
                            <a:avLst/>
                            <a:gdLst/>
                            <a:ahLst/>
                            <a:cxnLst/>
                            <a:rect l="0" t="0" r="0" b="0"/>
                            <a:pathLst>
                              <a:path w="4432681" h="2451595">
                                <a:moveTo>
                                  <a:pt x="0" y="0"/>
                                </a:moveTo>
                                <a:lnTo>
                                  <a:pt x="4432681" y="0"/>
                                </a:lnTo>
                                <a:lnTo>
                                  <a:pt x="4432681" y="2451595"/>
                                </a:lnTo>
                                <a:lnTo>
                                  <a:pt x="0" y="2451595"/>
                                </a:lnTo>
                                <a:lnTo>
                                  <a:pt x="0" y="0"/>
                                </a:lnTo>
                              </a:path>
                            </a:pathLst>
                          </a:custGeom>
                          <a:ln w="0" cap="flat">
                            <a:miter lim="127000"/>
                          </a:ln>
                        </wps:spPr>
                        <wps:style>
                          <a:lnRef idx="0">
                            <a:srgbClr val="000000">
                              <a:alpha val="0"/>
                            </a:srgbClr>
                          </a:lnRef>
                          <a:fillRef idx="1">
                            <a:srgbClr val="FFC0FF"/>
                          </a:fillRef>
                          <a:effectRef idx="0">
                            <a:scrgbClr r="0" g="0" b="0"/>
                          </a:effectRef>
                          <a:fontRef idx="none"/>
                        </wps:style>
                        <wps:bodyPr/>
                      </wps:wsp>
                      <wps:wsp>
                        <wps:cNvPr id="851" name="Shape 906"/>
                        <wps:cNvSpPr/>
                        <wps:spPr>
                          <a:xfrm>
                            <a:off x="0" y="0"/>
                            <a:ext cx="4432681" cy="2451595"/>
                          </a:xfrm>
                          <a:custGeom>
                            <a:avLst/>
                            <a:gdLst/>
                            <a:ahLst/>
                            <a:cxnLst/>
                            <a:rect l="0" t="0" r="0" b="0"/>
                            <a:pathLst>
                              <a:path w="4432681" h="2451595">
                                <a:moveTo>
                                  <a:pt x="0" y="0"/>
                                </a:moveTo>
                                <a:lnTo>
                                  <a:pt x="4432681" y="0"/>
                                </a:lnTo>
                                <a:lnTo>
                                  <a:pt x="4432681" y="2451595"/>
                                </a:lnTo>
                                <a:lnTo>
                                  <a:pt x="0" y="2451595"/>
                                </a:lnTo>
                                <a:lnTo>
                                  <a:pt x="0" y="0"/>
                                </a:ln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2" name="Shape 907"/>
                        <wps:cNvSpPr/>
                        <wps:spPr>
                          <a:xfrm>
                            <a:off x="4889513" y="1092239"/>
                            <a:ext cx="190805" cy="190805"/>
                          </a:xfrm>
                          <a:custGeom>
                            <a:avLst/>
                            <a:gdLst/>
                            <a:ahLst/>
                            <a:cxnLst/>
                            <a:rect l="0" t="0" r="0" b="0"/>
                            <a:pathLst>
                              <a:path w="190805" h="190805">
                                <a:moveTo>
                                  <a:pt x="95403" y="0"/>
                                </a:moveTo>
                                <a:cubicBezTo>
                                  <a:pt x="147968" y="0"/>
                                  <a:pt x="190805" y="42837"/>
                                  <a:pt x="190805" y="95402"/>
                                </a:cubicBezTo>
                                <a:cubicBezTo>
                                  <a:pt x="190805" y="148323"/>
                                  <a:pt x="147968" y="190805"/>
                                  <a:pt x="95403" y="190805"/>
                                </a:cubicBezTo>
                                <a:cubicBezTo>
                                  <a:pt x="42850" y="190805"/>
                                  <a:pt x="0" y="148323"/>
                                  <a:pt x="0" y="95402"/>
                                </a:cubicBezTo>
                                <a:cubicBezTo>
                                  <a:pt x="0" y="42837"/>
                                  <a:pt x="42850" y="0"/>
                                  <a:pt x="95403"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853" name="Shape 908"/>
                        <wps:cNvSpPr/>
                        <wps:spPr>
                          <a:xfrm>
                            <a:off x="4889513" y="1092239"/>
                            <a:ext cx="190805" cy="190805"/>
                          </a:xfrm>
                          <a:custGeom>
                            <a:avLst/>
                            <a:gdLst/>
                            <a:ahLst/>
                            <a:cxnLst/>
                            <a:rect l="0" t="0" r="0" b="0"/>
                            <a:pathLst>
                              <a:path w="190805" h="190805">
                                <a:moveTo>
                                  <a:pt x="190805" y="95402"/>
                                </a:moveTo>
                                <a:cubicBezTo>
                                  <a:pt x="190805" y="148323"/>
                                  <a:pt x="147968" y="190805"/>
                                  <a:pt x="95403" y="190805"/>
                                </a:cubicBezTo>
                                <a:cubicBezTo>
                                  <a:pt x="42850" y="190805"/>
                                  <a:pt x="0" y="148323"/>
                                  <a:pt x="0" y="95402"/>
                                </a:cubicBezTo>
                                <a:cubicBezTo>
                                  <a:pt x="0" y="42837"/>
                                  <a:pt x="42850" y="0"/>
                                  <a:pt x="95403" y="0"/>
                                </a:cubicBezTo>
                                <a:cubicBezTo>
                                  <a:pt x="147968" y="0"/>
                                  <a:pt x="190805" y="42837"/>
                                  <a:pt x="190805" y="9540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4" name="Shape 909"/>
                        <wps:cNvSpPr/>
                        <wps:spPr>
                          <a:xfrm>
                            <a:off x="4991037" y="1282675"/>
                            <a:ext cx="0" cy="317525"/>
                          </a:xfrm>
                          <a:custGeom>
                            <a:avLst/>
                            <a:gdLst/>
                            <a:ahLst/>
                            <a:cxnLst/>
                            <a:rect l="0" t="0" r="0" b="0"/>
                            <a:pathLst>
                              <a:path h="317525">
                                <a:moveTo>
                                  <a:pt x="0" y="0"/>
                                </a:moveTo>
                                <a:lnTo>
                                  <a:pt x="0" y="317525"/>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5" name="Shape 910"/>
                        <wps:cNvSpPr/>
                        <wps:spPr>
                          <a:xfrm>
                            <a:off x="4800600" y="1397153"/>
                            <a:ext cx="380873" cy="0"/>
                          </a:xfrm>
                          <a:custGeom>
                            <a:avLst/>
                            <a:gdLst/>
                            <a:ahLst/>
                            <a:cxnLst/>
                            <a:rect l="0" t="0" r="0" b="0"/>
                            <a:pathLst>
                              <a:path w="380873">
                                <a:moveTo>
                                  <a:pt x="0" y="0"/>
                                </a:moveTo>
                                <a:lnTo>
                                  <a:pt x="38087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6" name="Shape 911"/>
                        <wps:cNvSpPr/>
                        <wps:spPr>
                          <a:xfrm>
                            <a:off x="4800600" y="1600200"/>
                            <a:ext cx="190792" cy="254521"/>
                          </a:xfrm>
                          <a:custGeom>
                            <a:avLst/>
                            <a:gdLst/>
                            <a:ahLst/>
                            <a:cxnLst/>
                            <a:rect l="0" t="0" r="0" b="0"/>
                            <a:pathLst>
                              <a:path w="190792" h="254521">
                                <a:moveTo>
                                  <a:pt x="190792" y="0"/>
                                </a:moveTo>
                                <a:lnTo>
                                  <a:pt x="0"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7" name="Shape 912"/>
                        <wps:cNvSpPr/>
                        <wps:spPr>
                          <a:xfrm>
                            <a:off x="4991037" y="1600200"/>
                            <a:ext cx="190805" cy="254521"/>
                          </a:xfrm>
                          <a:custGeom>
                            <a:avLst/>
                            <a:gdLst/>
                            <a:ahLst/>
                            <a:cxnLst/>
                            <a:rect l="0" t="0" r="0" b="0"/>
                            <a:pathLst>
                              <a:path w="190805" h="254521">
                                <a:moveTo>
                                  <a:pt x="0" y="0"/>
                                </a:moveTo>
                                <a:lnTo>
                                  <a:pt x="190805" y="25452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58" name="Shape 913"/>
                        <wps:cNvSpPr/>
                        <wps:spPr>
                          <a:xfrm>
                            <a:off x="1778038" y="2641677"/>
                            <a:ext cx="1016279" cy="508317"/>
                          </a:xfrm>
                          <a:custGeom>
                            <a:avLst/>
                            <a:gdLst/>
                            <a:ahLst/>
                            <a:cxnLst/>
                            <a:rect l="0" t="0" r="0" b="0"/>
                            <a:pathLst>
                              <a:path w="1016279" h="508317">
                                <a:moveTo>
                                  <a:pt x="508317" y="0"/>
                                </a:moveTo>
                                <a:cubicBezTo>
                                  <a:pt x="788759" y="0"/>
                                  <a:pt x="1016279" y="113767"/>
                                  <a:pt x="1016279" y="254520"/>
                                </a:cubicBezTo>
                                <a:cubicBezTo>
                                  <a:pt x="1016279" y="394919"/>
                                  <a:pt x="788759" y="508317"/>
                                  <a:pt x="508317" y="508317"/>
                                </a:cubicBezTo>
                                <a:cubicBezTo>
                                  <a:pt x="227165" y="508317"/>
                                  <a:pt x="0" y="394919"/>
                                  <a:pt x="0" y="254520"/>
                                </a:cubicBezTo>
                                <a:cubicBezTo>
                                  <a:pt x="0" y="113767"/>
                                  <a:pt x="227165" y="0"/>
                                  <a:pt x="508317" y="0"/>
                                </a:cubicBezTo>
                                <a:close/>
                              </a:path>
                            </a:pathLst>
                          </a:custGeom>
                          <a:ln w="0" cap="flat">
                            <a:miter lim="127000"/>
                          </a:ln>
                        </wps:spPr>
                        <wps:style>
                          <a:lnRef idx="0">
                            <a:srgbClr val="000000">
                              <a:alpha val="0"/>
                            </a:srgbClr>
                          </a:lnRef>
                          <a:fillRef idx="1">
                            <a:srgbClr val="C0C0FF"/>
                          </a:fillRef>
                          <a:effectRef idx="0">
                            <a:scrgbClr r="0" g="0" b="0"/>
                          </a:effectRef>
                          <a:fontRef idx="none"/>
                        </wps:style>
                        <wps:bodyPr/>
                      </wps:wsp>
                      <wps:wsp>
                        <wps:cNvPr id="859" name="Shape 914"/>
                        <wps:cNvSpPr/>
                        <wps:spPr>
                          <a:xfrm>
                            <a:off x="1778038" y="2641677"/>
                            <a:ext cx="1016279" cy="508317"/>
                          </a:xfrm>
                          <a:custGeom>
                            <a:avLst/>
                            <a:gdLst/>
                            <a:ahLst/>
                            <a:cxnLst/>
                            <a:rect l="0" t="0" r="0" b="0"/>
                            <a:pathLst>
                              <a:path w="1016279" h="508317">
                                <a:moveTo>
                                  <a:pt x="1016279" y="254520"/>
                                </a:moveTo>
                                <a:cubicBezTo>
                                  <a:pt x="1016279" y="394919"/>
                                  <a:pt x="788759" y="508317"/>
                                  <a:pt x="508317" y="508317"/>
                                </a:cubicBezTo>
                                <a:cubicBezTo>
                                  <a:pt x="227165" y="508317"/>
                                  <a:pt x="0" y="394919"/>
                                  <a:pt x="0" y="254520"/>
                                </a:cubicBezTo>
                                <a:cubicBezTo>
                                  <a:pt x="0" y="113767"/>
                                  <a:pt x="227165" y="0"/>
                                  <a:pt x="508317" y="0"/>
                                </a:cubicBezTo>
                                <a:cubicBezTo>
                                  <a:pt x="788759" y="0"/>
                                  <a:pt x="1016279" y="113767"/>
                                  <a:pt x="1016279" y="254520"/>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60" name="Rectangle 915"/>
                        <wps:cNvSpPr/>
                        <wps:spPr>
                          <a:xfrm>
                            <a:off x="1854352" y="26198"/>
                            <a:ext cx="931808" cy="207536"/>
                          </a:xfrm>
                          <a:prstGeom prst="rect">
                            <a:avLst/>
                          </a:prstGeom>
                          <a:ln>
                            <a:noFill/>
                          </a:ln>
                        </wps:spPr>
                        <wps:txbx>
                          <w:txbxContent>
                            <w:p w14:paraId="0167ED1D" w14:textId="77777777" w:rsidR="006118A4" w:rsidRDefault="006118A4" w:rsidP="00535AD9">
                              <w:r>
                                <w:rPr>
                                  <w:rFonts w:ascii="Liberation Sans" w:eastAsia="Liberation Sans" w:hAnsi="Liberation Sans" w:cs="Liberation Sans"/>
                                </w:rPr>
                                <w:t>importieren</w:t>
                              </w:r>
                            </w:p>
                          </w:txbxContent>
                        </wps:txbx>
                        <wps:bodyPr horzOverflow="overflow" vert="horz" lIns="0" tIns="0" rIns="0" bIns="0" rtlCol="0">
                          <a:noAutofit/>
                        </wps:bodyPr>
                      </wps:wsp>
                      <wps:wsp>
                        <wps:cNvPr id="861" name="Rectangle 916"/>
                        <wps:cNvSpPr/>
                        <wps:spPr>
                          <a:xfrm>
                            <a:off x="1981073" y="2731235"/>
                            <a:ext cx="785610" cy="207536"/>
                          </a:xfrm>
                          <a:prstGeom prst="rect">
                            <a:avLst/>
                          </a:prstGeom>
                          <a:ln>
                            <a:noFill/>
                          </a:ln>
                        </wps:spPr>
                        <wps:txbx>
                          <w:txbxContent>
                            <w:p w14:paraId="0B00350D" w14:textId="77777777" w:rsidR="006118A4" w:rsidRDefault="006118A4" w:rsidP="00535AD9">
                              <w:r>
                                <w:rPr>
                                  <w:rFonts w:ascii="Liberation Sans" w:eastAsia="Liberation Sans" w:hAnsi="Liberation Sans" w:cs="Liberation Sans"/>
                                </w:rPr>
                                <w:t>Exponate</w:t>
                              </w:r>
                            </w:p>
                          </w:txbxContent>
                        </wps:txbx>
                        <wps:bodyPr horzOverflow="overflow" vert="horz" lIns="0" tIns="0" rIns="0" bIns="0" rtlCol="0">
                          <a:noAutofit/>
                        </wps:bodyPr>
                      </wps:wsp>
                      <wps:wsp>
                        <wps:cNvPr id="862" name="Shape 917"/>
                        <wps:cNvSpPr/>
                        <wps:spPr>
                          <a:xfrm>
                            <a:off x="482397" y="2641677"/>
                            <a:ext cx="1016279" cy="508317"/>
                          </a:xfrm>
                          <a:custGeom>
                            <a:avLst/>
                            <a:gdLst/>
                            <a:ahLst/>
                            <a:cxnLst/>
                            <a:rect l="0" t="0" r="0" b="0"/>
                            <a:pathLst>
                              <a:path w="1016279" h="508317">
                                <a:moveTo>
                                  <a:pt x="507962" y="0"/>
                                </a:moveTo>
                                <a:cubicBezTo>
                                  <a:pt x="789127" y="0"/>
                                  <a:pt x="1016279" y="113767"/>
                                  <a:pt x="1016279" y="254520"/>
                                </a:cubicBezTo>
                                <a:cubicBezTo>
                                  <a:pt x="1016279" y="394919"/>
                                  <a:pt x="789127" y="508317"/>
                                  <a:pt x="507962" y="508317"/>
                                </a:cubicBezTo>
                                <a:cubicBezTo>
                                  <a:pt x="227521" y="508317"/>
                                  <a:pt x="0" y="394919"/>
                                  <a:pt x="0" y="254520"/>
                                </a:cubicBezTo>
                                <a:cubicBezTo>
                                  <a:pt x="0" y="113767"/>
                                  <a:pt x="227521" y="0"/>
                                  <a:pt x="507962" y="0"/>
                                </a:cubicBezTo>
                                <a:close/>
                              </a:path>
                            </a:pathLst>
                          </a:custGeom>
                          <a:ln w="0" cap="flat">
                            <a:miter lim="127000"/>
                          </a:ln>
                        </wps:spPr>
                        <wps:style>
                          <a:lnRef idx="0">
                            <a:srgbClr val="000000">
                              <a:alpha val="0"/>
                            </a:srgbClr>
                          </a:lnRef>
                          <a:fillRef idx="1">
                            <a:srgbClr val="FFE0C0"/>
                          </a:fillRef>
                          <a:effectRef idx="0">
                            <a:scrgbClr r="0" g="0" b="0"/>
                          </a:effectRef>
                          <a:fontRef idx="none"/>
                        </wps:style>
                        <wps:bodyPr/>
                      </wps:wsp>
                      <wps:wsp>
                        <wps:cNvPr id="863" name="Shape 918"/>
                        <wps:cNvSpPr/>
                        <wps:spPr>
                          <a:xfrm>
                            <a:off x="482397" y="2641677"/>
                            <a:ext cx="1016279" cy="508317"/>
                          </a:xfrm>
                          <a:custGeom>
                            <a:avLst/>
                            <a:gdLst/>
                            <a:ahLst/>
                            <a:cxnLst/>
                            <a:rect l="0" t="0" r="0" b="0"/>
                            <a:pathLst>
                              <a:path w="1016279" h="508317">
                                <a:moveTo>
                                  <a:pt x="1016279" y="254520"/>
                                </a:moveTo>
                                <a:cubicBezTo>
                                  <a:pt x="1016279" y="394919"/>
                                  <a:pt x="789127" y="508317"/>
                                  <a:pt x="507962" y="508317"/>
                                </a:cubicBezTo>
                                <a:cubicBezTo>
                                  <a:pt x="227521" y="508317"/>
                                  <a:pt x="0" y="394919"/>
                                  <a:pt x="0" y="254520"/>
                                </a:cubicBezTo>
                                <a:cubicBezTo>
                                  <a:pt x="0" y="113767"/>
                                  <a:pt x="227521" y="0"/>
                                  <a:pt x="507962" y="0"/>
                                </a:cubicBezTo>
                                <a:cubicBezTo>
                                  <a:pt x="789127" y="0"/>
                                  <a:pt x="1016279" y="113767"/>
                                  <a:pt x="1016279" y="254520"/>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64" name="Rectangle 919"/>
                        <wps:cNvSpPr/>
                        <wps:spPr>
                          <a:xfrm>
                            <a:off x="1981073" y="2922040"/>
                            <a:ext cx="795455" cy="207536"/>
                          </a:xfrm>
                          <a:prstGeom prst="rect">
                            <a:avLst/>
                          </a:prstGeom>
                          <a:ln>
                            <a:noFill/>
                          </a:ln>
                        </wps:spPr>
                        <wps:txbx>
                          <w:txbxContent>
                            <w:p w14:paraId="21FFDA17" w14:textId="77777777" w:rsidR="006118A4" w:rsidRDefault="006118A4" w:rsidP="00535AD9">
                              <w:r>
                                <w:rPr>
                                  <w:rFonts w:ascii="Liberation Sans" w:eastAsia="Liberation Sans" w:hAnsi="Liberation Sans" w:cs="Liberation Sans"/>
                                </w:rPr>
                                <w:t>verwalten</w:t>
                              </w:r>
                            </w:p>
                          </w:txbxContent>
                        </wps:txbx>
                        <wps:bodyPr horzOverflow="overflow" vert="horz" lIns="0" tIns="0" rIns="0" bIns="0" rtlCol="0">
                          <a:noAutofit/>
                        </wps:bodyPr>
                      </wps:wsp>
                      <wps:wsp>
                        <wps:cNvPr id="865" name="Rectangle 920"/>
                        <wps:cNvSpPr/>
                        <wps:spPr>
                          <a:xfrm>
                            <a:off x="749516" y="2731235"/>
                            <a:ext cx="599471" cy="207536"/>
                          </a:xfrm>
                          <a:prstGeom prst="rect">
                            <a:avLst/>
                          </a:prstGeom>
                          <a:ln>
                            <a:noFill/>
                          </a:ln>
                        </wps:spPr>
                        <wps:txbx>
                          <w:txbxContent>
                            <w:p w14:paraId="6F5E6355" w14:textId="77777777" w:rsidR="006118A4" w:rsidRDefault="006118A4" w:rsidP="00535AD9">
                              <w:r>
                                <w:rPr>
                                  <w:rFonts w:ascii="Liberation Sans" w:eastAsia="Liberation Sans" w:hAnsi="Liberation Sans" w:cs="Liberation Sans"/>
                                </w:rPr>
                                <w:t>Räume</w:t>
                              </w:r>
                            </w:p>
                          </w:txbxContent>
                        </wps:txbx>
                        <wps:bodyPr horzOverflow="overflow" vert="horz" lIns="0" tIns="0" rIns="0" bIns="0" rtlCol="0">
                          <a:noAutofit/>
                        </wps:bodyPr>
                      </wps:wsp>
                      <wps:wsp>
                        <wps:cNvPr id="866" name="Shape 921"/>
                        <wps:cNvSpPr/>
                        <wps:spPr>
                          <a:xfrm>
                            <a:off x="3073324" y="2641677"/>
                            <a:ext cx="1016279" cy="508317"/>
                          </a:xfrm>
                          <a:custGeom>
                            <a:avLst/>
                            <a:gdLst/>
                            <a:ahLst/>
                            <a:cxnLst/>
                            <a:rect l="0" t="0" r="0" b="0"/>
                            <a:pathLst>
                              <a:path w="1016279" h="508317">
                                <a:moveTo>
                                  <a:pt x="507949" y="0"/>
                                </a:moveTo>
                                <a:cubicBezTo>
                                  <a:pt x="788391" y="0"/>
                                  <a:pt x="1016279" y="113767"/>
                                  <a:pt x="1016279" y="254520"/>
                                </a:cubicBezTo>
                                <a:cubicBezTo>
                                  <a:pt x="1016279" y="394919"/>
                                  <a:pt x="788391" y="508317"/>
                                  <a:pt x="507949" y="508317"/>
                                </a:cubicBezTo>
                                <a:cubicBezTo>
                                  <a:pt x="227521" y="508317"/>
                                  <a:pt x="0" y="394919"/>
                                  <a:pt x="0" y="254520"/>
                                </a:cubicBezTo>
                                <a:cubicBezTo>
                                  <a:pt x="0" y="113767"/>
                                  <a:pt x="227521" y="0"/>
                                  <a:pt x="507949" y="0"/>
                                </a:cubicBezTo>
                                <a:close/>
                              </a:path>
                            </a:pathLst>
                          </a:custGeom>
                          <a:ln w="0" cap="flat">
                            <a:miter lim="127000"/>
                          </a:ln>
                        </wps:spPr>
                        <wps:style>
                          <a:lnRef idx="0">
                            <a:srgbClr val="000000">
                              <a:alpha val="0"/>
                            </a:srgbClr>
                          </a:lnRef>
                          <a:fillRef idx="1">
                            <a:srgbClr val="FFFFC0"/>
                          </a:fillRef>
                          <a:effectRef idx="0">
                            <a:scrgbClr r="0" g="0" b="0"/>
                          </a:effectRef>
                          <a:fontRef idx="none"/>
                        </wps:style>
                        <wps:bodyPr/>
                      </wps:wsp>
                      <wps:wsp>
                        <wps:cNvPr id="867" name="Shape 922"/>
                        <wps:cNvSpPr/>
                        <wps:spPr>
                          <a:xfrm>
                            <a:off x="3073324" y="2641677"/>
                            <a:ext cx="1016279" cy="508317"/>
                          </a:xfrm>
                          <a:custGeom>
                            <a:avLst/>
                            <a:gdLst/>
                            <a:ahLst/>
                            <a:cxnLst/>
                            <a:rect l="0" t="0" r="0" b="0"/>
                            <a:pathLst>
                              <a:path w="1016279" h="508317">
                                <a:moveTo>
                                  <a:pt x="1016279" y="254520"/>
                                </a:moveTo>
                                <a:cubicBezTo>
                                  <a:pt x="1016279" y="394919"/>
                                  <a:pt x="788391" y="508317"/>
                                  <a:pt x="507949" y="508317"/>
                                </a:cubicBezTo>
                                <a:cubicBezTo>
                                  <a:pt x="227521" y="508317"/>
                                  <a:pt x="0" y="394919"/>
                                  <a:pt x="0" y="254520"/>
                                </a:cubicBezTo>
                                <a:cubicBezTo>
                                  <a:pt x="0" y="113767"/>
                                  <a:pt x="227521" y="0"/>
                                  <a:pt x="507949" y="0"/>
                                </a:cubicBezTo>
                                <a:cubicBezTo>
                                  <a:pt x="788391" y="0"/>
                                  <a:pt x="1016279" y="113767"/>
                                  <a:pt x="1016279" y="254520"/>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68" name="Rectangle 923"/>
                        <wps:cNvSpPr/>
                        <wps:spPr>
                          <a:xfrm>
                            <a:off x="673202" y="2922040"/>
                            <a:ext cx="796756" cy="207536"/>
                          </a:xfrm>
                          <a:prstGeom prst="rect">
                            <a:avLst/>
                          </a:prstGeom>
                          <a:ln>
                            <a:noFill/>
                          </a:ln>
                        </wps:spPr>
                        <wps:txbx>
                          <w:txbxContent>
                            <w:p w14:paraId="13159434" w14:textId="77777777" w:rsidR="006118A4" w:rsidRDefault="006118A4" w:rsidP="00535AD9">
                              <w:r>
                                <w:rPr>
                                  <w:rFonts w:ascii="Liberation Sans" w:eastAsia="Liberation Sans" w:hAnsi="Liberation Sans" w:cs="Liberation Sans"/>
                                </w:rPr>
                                <w:t>verwalten</w:t>
                              </w:r>
                            </w:p>
                          </w:txbxContent>
                        </wps:txbx>
                        <wps:bodyPr horzOverflow="overflow" vert="horz" lIns="0" tIns="0" rIns="0" bIns="0" rtlCol="0">
                          <a:noAutofit/>
                        </wps:bodyPr>
                      </wps:wsp>
                      <wps:wsp>
                        <wps:cNvPr id="869" name="Rectangle 924"/>
                        <wps:cNvSpPr/>
                        <wps:spPr>
                          <a:xfrm>
                            <a:off x="3276714" y="2731235"/>
                            <a:ext cx="797313" cy="207536"/>
                          </a:xfrm>
                          <a:prstGeom prst="rect">
                            <a:avLst/>
                          </a:prstGeom>
                          <a:ln>
                            <a:noFill/>
                          </a:ln>
                        </wps:spPr>
                        <wps:txbx>
                          <w:txbxContent>
                            <w:p w14:paraId="3DE3425E" w14:textId="77777777" w:rsidR="006118A4" w:rsidRDefault="006118A4" w:rsidP="00535AD9">
                              <w:r>
                                <w:rPr>
                                  <w:rFonts w:ascii="Liberation Sans" w:eastAsia="Liberation Sans" w:hAnsi="Liberation Sans" w:cs="Liberation Sans"/>
                                </w:rPr>
                                <w:t>Personen</w:t>
                              </w:r>
                            </w:p>
                          </w:txbxContent>
                        </wps:txbx>
                        <wps:bodyPr horzOverflow="overflow" vert="horz" lIns="0" tIns="0" rIns="0" bIns="0" rtlCol="0">
                          <a:noAutofit/>
                        </wps:bodyPr>
                      </wps:wsp>
                      <wps:wsp>
                        <wps:cNvPr id="870" name="Shape 925"/>
                        <wps:cNvSpPr/>
                        <wps:spPr>
                          <a:xfrm>
                            <a:off x="901433" y="1092239"/>
                            <a:ext cx="2845448" cy="889558"/>
                          </a:xfrm>
                          <a:custGeom>
                            <a:avLst/>
                            <a:gdLst/>
                            <a:ahLst/>
                            <a:cxnLst/>
                            <a:rect l="0" t="0" r="0" b="0"/>
                            <a:pathLst>
                              <a:path w="2845448" h="889558">
                                <a:moveTo>
                                  <a:pt x="1422730" y="0"/>
                                </a:moveTo>
                                <a:cubicBezTo>
                                  <a:pt x="2208606" y="0"/>
                                  <a:pt x="2845448" y="199085"/>
                                  <a:pt x="2845448" y="444602"/>
                                </a:cubicBezTo>
                                <a:cubicBezTo>
                                  <a:pt x="2845448" y="690118"/>
                                  <a:pt x="2208606" y="889558"/>
                                  <a:pt x="1422730" y="889558"/>
                                </a:cubicBezTo>
                                <a:cubicBezTo>
                                  <a:pt x="637210" y="889558"/>
                                  <a:pt x="0" y="690118"/>
                                  <a:pt x="0" y="444602"/>
                                </a:cubicBezTo>
                                <a:cubicBezTo>
                                  <a:pt x="0" y="199085"/>
                                  <a:pt x="637210" y="0"/>
                                  <a:pt x="142273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871" name="Shape 926"/>
                        <wps:cNvSpPr/>
                        <wps:spPr>
                          <a:xfrm>
                            <a:off x="901433" y="1092239"/>
                            <a:ext cx="2845448" cy="889558"/>
                          </a:xfrm>
                          <a:custGeom>
                            <a:avLst/>
                            <a:gdLst/>
                            <a:ahLst/>
                            <a:cxnLst/>
                            <a:rect l="0" t="0" r="0" b="0"/>
                            <a:pathLst>
                              <a:path w="2845448" h="889558">
                                <a:moveTo>
                                  <a:pt x="2845448" y="444602"/>
                                </a:moveTo>
                                <a:cubicBezTo>
                                  <a:pt x="2845448" y="690118"/>
                                  <a:pt x="2208606" y="889558"/>
                                  <a:pt x="1422730" y="889558"/>
                                </a:cubicBezTo>
                                <a:cubicBezTo>
                                  <a:pt x="637210" y="889558"/>
                                  <a:pt x="0" y="690118"/>
                                  <a:pt x="0" y="444602"/>
                                </a:cubicBezTo>
                                <a:cubicBezTo>
                                  <a:pt x="0" y="199085"/>
                                  <a:pt x="637210" y="0"/>
                                  <a:pt x="1422730" y="0"/>
                                </a:cubicBezTo>
                                <a:cubicBezTo>
                                  <a:pt x="2208606" y="0"/>
                                  <a:pt x="2845448" y="199085"/>
                                  <a:pt x="2845448" y="444602"/>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72" name="Shape 927"/>
                        <wps:cNvSpPr/>
                        <wps:spPr>
                          <a:xfrm>
                            <a:off x="1155598" y="1282675"/>
                            <a:ext cx="2324163" cy="0"/>
                          </a:xfrm>
                          <a:custGeom>
                            <a:avLst/>
                            <a:gdLst/>
                            <a:ahLst/>
                            <a:cxnLst/>
                            <a:rect l="0" t="0" r="0" b="0"/>
                            <a:pathLst>
                              <a:path w="2324163">
                                <a:moveTo>
                                  <a:pt x="0" y="0"/>
                                </a:moveTo>
                                <a:lnTo>
                                  <a:pt x="232416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79" name="Rectangle 928"/>
                        <wps:cNvSpPr/>
                        <wps:spPr>
                          <a:xfrm>
                            <a:off x="3276714" y="2922040"/>
                            <a:ext cx="796755" cy="207536"/>
                          </a:xfrm>
                          <a:prstGeom prst="rect">
                            <a:avLst/>
                          </a:prstGeom>
                          <a:ln>
                            <a:noFill/>
                          </a:ln>
                        </wps:spPr>
                        <wps:txbx>
                          <w:txbxContent>
                            <w:p w14:paraId="5275E1D2" w14:textId="77777777" w:rsidR="006118A4" w:rsidRDefault="006118A4" w:rsidP="00535AD9">
                              <w:r>
                                <w:rPr>
                                  <w:rFonts w:ascii="Liberation Sans" w:eastAsia="Liberation Sans" w:hAnsi="Liberation Sans" w:cs="Liberation Sans"/>
                                </w:rPr>
                                <w:t>verwalten</w:t>
                              </w:r>
                            </w:p>
                          </w:txbxContent>
                        </wps:txbx>
                        <wps:bodyPr horzOverflow="overflow" vert="horz" lIns="0" tIns="0" rIns="0" bIns="0" rtlCol="0">
                          <a:noAutofit/>
                        </wps:bodyPr>
                      </wps:wsp>
                      <wps:wsp>
                        <wps:cNvPr id="882" name="Rectangle 929"/>
                        <wps:cNvSpPr/>
                        <wps:spPr>
                          <a:xfrm>
                            <a:off x="1625752" y="1740876"/>
                            <a:ext cx="1843183" cy="207536"/>
                          </a:xfrm>
                          <a:prstGeom prst="rect">
                            <a:avLst/>
                          </a:prstGeom>
                          <a:ln>
                            <a:noFill/>
                          </a:ln>
                        </wps:spPr>
                        <wps:txbx>
                          <w:txbxContent>
                            <w:p w14:paraId="0F650EAF" w14:textId="77777777" w:rsidR="006118A4" w:rsidRDefault="006118A4" w:rsidP="00535AD9">
                              <w:r>
                                <w:rPr>
                                  <w:rFonts w:ascii="Liberation Sans" w:eastAsia="Liberation Sans" w:hAnsi="Liberation Sans" w:cs="Liberation Sans"/>
                                </w:rPr>
                                <w:t>aus JSON-importieren</w:t>
                              </w:r>
                            </w:p>
                          </w:txbxContent>
                        </wps:txbx>
                        <wps:bodyPr horzOverflow="overflow" vert="horz" lIns="0" tIns="0" rIns="0" bIns="0" rtlCol="0">
                          <a:noAutofit/>
                        </wps:bodyPr>
                      </wps:wsp>
                      <wps:wsp>
                        <wps:cNvPr id="884" name="Rectangle 930"/>
                        <wps:cNvSpPr/>
                        <wps:spPr>
                          <a:xfrm>
                            <a:off x="1663916" y="1550440"/>
                            <a:ext cx="1740082" cy="207536"/>
                          </a:xfrm>
                          <a:prstGeom prst="rect">
                            <a:avLst/>
                          </a:prstGeom>
                          <a:ln>
                            <a:noFill/>
                          </a:ln>
                        </wps:spPr>
                        <wps:txbx>
                          <w:txbxContent>
                            <w:p w14:paraId="32F0F770" w14:textId="77777777" w:rsidR="006118A4" w:rsidRDefault="006118A4" w:rsidP="00535AD9">
                              <w:r>
                                <w:rPr>
                                  <w:rFonts w:ascii="Liberation Sans" w:eastAsia="Liberation Sans" w:hAnsi="Liberation Sans" w:cs="Liberation Sans"/>
                                </w:rPr>
                                <w:t>aus CSV-Importieren</w:t>
                              </w:r>
                            </w:p>
                          </w:txbxContent>
                        </wps:txbx>
                        <wps:bodyPr horzOverflow="overflow" vert="horz" lIns="0" tIns="0" rIns="0" bIns="0" rtlCol="0">
                          <a:noAutofit/>
                        </wps:bodyPr>
                      </wps:wsp>
                      <wps:wsp>
                        <wps:cNvPr id="886" name="Rectangle 931"/>
                        <wps:cNvSpPr/>
                        <wps:spPr>
                          <a:xfrm>
                            <a:off x="1752473" y="1359635"/>
                            <a:ext cx="1480007" cy="207536"/>
                          </a:xfrm>
                          <a:prstGeom prst="rect">
                            <a:avLst/>
                          </a:prstGeom>
                          <a:ln>
                            <a:noFill/>
                          </a:ln>
                        </wps:spPr>
                        <wps:txbx>
                          <w:txbxContent>
                            <w:p w14:paraId="61514F70" w14:textId="77777777" w:rsidR="006118A4" w:rsidRDefault="006118A4" w:rsidP="00535AD9">
                              <w:r>
                                <w:rPr>
                                  <w:rFonts w:ascii="Liberation Sans" w:eastAsia="Liberation Sans" w:hAnsi="Liberation Sans" w:cs="Liberation Sans"/>
                                  <w:b/>
                                </w:rPr>
                                <w:t>extension points</w:t>
                              </w:r>
                            </w:p>
                          </w:txbxContent>
                        </wps:txbx>
                        <wps:bodyPr horzOverflow="overflow" vert="horz" lIns="0" tIns="0" rIns="0" bIns="0" rtlCol="0">
                          <a:noAutofit/>
                        </wps:bodyPr>
                      </wps:wsp>
                      <wps:wsp>
                        <wps:cNvPr id="888" name="Shape 932"/>
                        <wps:cNvSpPr/>
                        <wps:spPr>
                          <a:xfrm>
                            <a:off x="380873" y="241554"/>
                            <a:ext cx="1575003" cy="508318"/>
                          </a:xfrm>
                          <a:custGeom>
                            <a:avLst/>
                            <a:gdLst/>
                            <a:ahLst/>
                            <a:cxnLst/>
                            <a:rect l="0" t="0" r="0" b="0"/>
                            <a:pathLst>
                              <a:path w="1575003" h="508318">
                                <a:moveTo>
                                  <a:pt x="787324" y="0"/>
                                </a:moveTo>
                                <a:cubicBezTo>
                                  <a:pt x="1222210" y="0"/>
                                  <a:pt x="1575003" y="113399"/>
                                  <a:pt x="1575003" y="254165"/>
                                </a:cubicBezTo>
                                <a:cubicBezTo>
                                  <a:pt x="1575003" y="394564"/>
                                  <a:pt x="1222210" y="508318"/>
                                  <a:pt x="787324" y="508318"/>
                                </a:cubicBezTo>
                                <a:cubicBezTo>
                                  <a:pt x="352450" y="508318"/>
                                  <a:pt x="0" y="394564"/>
                                  <a:pt x="0" y="254165"/>
                                </a:cubicBezTo>
                                <a:cubicBezTo>
                                  <a:pt x="0" y="113399"/>
                                  <a:pt x="352450" y="0"/>
                                  <a:pt x="787324"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890" name="Shape 933"/>
                        <wps:cNvSpPr/>
                        <wps:spPr>
                          <a:xfrm>
                            <a:off x="380873" y="241554"/>
                            <a:ext cx="1575003" cy="508318"/>
                          </a:xfrm>
                          <a:custGeom>
                            <a:avLst/>
                            <a:gdLst/>
                            <a:ahLst/>
                            <a:cxnLst/>
                            <a:rect l="0" t="0" r="0" b="0"/>
                            <a:pathLst>
                              <a:path w="1575003" h="508318">
                                <a:moveTo>
                                  <a:pt x="1575003" y="254165"/>
                                </a:moveTo>
                                <a:cubicBezTo>
                                  <a:pt x="1575003" y="394564"/>
                                  <a:pt x="1222210" y="508318"/>
                                  <a:pt x="787324" y="508318"/>
                                </a:cubicBezTo>
                                <a:cubicBezTo>
                                  <a:pt x="352450" y="508318"/>
                                  <a:pt x="0" y="394564"/>
                                  <a:pt x="0" y="254165"/>
                                </a:cubicBezTo>
                                <a:cubicBezTo>
                                  <a:pt x="0" y="113399"/>
                                  <a:pt x="352450" y="0"/>
                                  <a:pt x="787324" y="0"/>
                                </a:cubicBezTo>
                                <a:cubicBezTo>
                                  <a:pt x="1222210" y="0"/>
                                  <a:pt x="1575003" y="113399"/>
                                  <a:pt x="1575003"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892" name="Rectangle 934"/>
                        <wps:cNvSpPr/>
                        <wps:spPr>
                          <a:xfrm>
                            <a:off x="1714678" y="1118436"/>
                            <a:ext cx="1603914" cy="207536"/>
                          </a:xfrm>
                          <a:prstGeom prst="rect">
                            <a:avLst/>
                          </a:prstGeom>
                          <a:ln>
                            <a:noFill/>
                          </a:ln>
                        </wps:spPr>
                        <wps:txbx>
                          <w:txbxContent>
                            <w:p w14:paraId="07616E08" w14:textId="77777777" w:rsidR="006118A4" w:rsidRDefault="006118A4" w:rsidP="00535AD9">
                              <w:r>
                                <w:rPr>
                                  <w:rFonts w:ascii="Liberation Sans" w:eastAsia="Liberation Sans" w:hAnsi="Liberation Sans" w:cs="Liberation Sans"/>
                                </w:rPr>
                                <w:t>Backup importieren</w:t>
                              </w:r>
                            </w:p>
                          </w:txbxContent>
                        </wps:txbx>
                        <wps:bodyPr horzOverflow="overflow" vert="horz" lIns="0" tIns="0" rIns="0" bIns="0" rtlCol="0">
                          <a:noAutofit/>
                        </wps:bodyPr>
                      </wps:wsp>
                      <wps:wsp>
                        <wps:cNvPr id="894" name="Shape 935"/>
                        <wps:cNvSpPr/>
                        <wps:spPr>
                          <a:xfrm>
                            <a:off x="2552395" y="241554"/>
                            <a:ext cx="1638719" cy="508318"/>
                          </a:xfrm>
                          <a:custGeom>
                            <a:avLst/>
                            <a:gdLst/>
                            <a:ahLst/>
                            <a:cxnLst/>
                            <a:rect l="0" t="0" r="0" b="0"/>
                            <a:pathLst>
                              <a:path w="1638719" h="508318">
                                <a:moveTo>
                                  <a:pt x="819366" y="0"/>
                                </a:moveTo>
                                <a:cubicBezTo>
                                  <a:pt x="1271880" y="0"/>
                                  <a:pt x="1638719" y="113399"/>
                                  <a:pt x="1638719" y="254165"/>
                                </a:cubicBezTo>
                                <a:cubicBezTo>
                                  <a:pt x="1638719" y="394564"/>
                                  <a:pt x="1271880" y="508318"/>
                                  <a:pt x="819366" y="508318"/>
                                </a:cubicBezTo>
                                <a:cubicBezTo>
                                  <a:pt x="366839" y="508318"/>
                                  <a:pt x="0" y="394564"/>
                                  <a:pt x="0" y="254165"/>
                                </a:cubicBezTo>
                                <a:cubicBezTo>
                                  <a:pt x="0" y="113399"/>
                                  <a:pt x="366839" y="0"/>
                                  <a:pt x="819366"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895" name="Shape 936"/>
                        <wps:cNvSpPr/>
                        <wps:spPr>
                          <a:xfrm>
                            <a:off x="2552395" y="241554"/>
                            <a:ext cx="1638719" cy="508318"/>
                          </a:xfrm>
                          <a:custGeom>
                            <a:avLst/>
                            <a:gdLst/>
                            <a:ahLst/>
                            <a:cxnLst/>
                            <a:rect l="0" t="0" r="0" b="0"/>
                            <a:pathLst>
                              <a:path w="1638719" h="508318">
                                <a:moveTo>
                                  <a:pt x="1638719" y="254165"/>
                                </a:moveTo>
                                <a:cubicBezTo>
                                  <a:pt x="1638719" y="394564"/>
                                  <a:pt x="1271880" y="508318"/>
                                  <a:pt x="819366" y="508318"/>
                                </a:cubicBezTo>
                                <a:cubicBezTo>
                                  <a:pt x="366839" y="508318"/>
                                  <a:pt x="0" y="394564"/>
                                  <a:pt x="0" y="254165"/>
                                </a:cubicBezTo>
                                <a:cubicBezTo>
                                  <a:pt x="0" y="113399"/>
                                  <a:pt x="366839" y="0"/>
                                  <a:pt x="819366" y="0"/>
                                </a:cubicBezTo>
                                <a:cubicBezTo>
                                  <a:pt x="1271880" y="0"/>
                                  <a:pt x="1638719" y="113399"/>
                                  <a:pt x="1638719" y="254165"/>
                                </a:cubicBezTo>
                                <a:close/>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28" name="Rectangle 937"/>
                        <wps:cNvSpPr/>
                        <wps:spPr>
                          <a:xfrm>
                            <a:off x="507962" y="420038"/>
                            <a:ext cx="1739896" cy="207536"/>
                          </a:xfrm>
                          <a:prstGeom prst="rect">
                            <a:avLst/>
                          </a:prstGeom>
                          <a:ln>
                            <a:noFill/>
                          </a:ln>
                        </wps:spPr>
                        <wps:txbx>
                          <w:txbxContent>
                            <w:p w14:paraId="3FC6E36D" w14:textId="77777777" w:rsidR="006118A4" w:rsidRDefault="006118A4" w:rsidP="00535AD9">
                              <w:r>
                                <w:rPr>
                                  <w:rFonts w:ascii="Liberation Sans" w:eastAsia="Liberation Sans" w:hAnsi="Liberation Sans" w:cs="Liberation Sans"/>
                                </w:rPr>
                                <w:t>aus CSV-Importieren</w:t>
                              </w:r>
                            </w:p>
                          </w:txbxContent>
                        </wps:txbx>
                        <wps:bodyPr horzOverflow="overflow" vert="horz" lIns="0" tIns="0" rIns="0" bIns="0" rtlCol="0">
                          <a:noAutofit/>
                        </wps:bodyPr>
                      </wps:wsp>
                      <wps:wsp>
                        <wps:cNvPr id="41729" name="Rectangle 938"/>
                        <wps:cNvSpPr/>
                        <wps:spPr>
                          <a:xfrm>
                            <a:off x="2679840" y="420038"/>
                            <a:ext cx="1843183" cy="207536"/>
                          </a:xfrm>
                          <a:prstGeom prst="rect">
                            <a:avLst/>
                          </a:prstGeom>
                          <a:ln>
                            <a:noFill/>
                          </a:ln>
                        </wps:spPr>
                        <wps:txbx>
                          <w:txbxContent>
                            <w:p w14:paraId="4C0FA11E" w14:textId="77777777" w:rsidR="006118A4" w:rsidRDefault="006118A4" w:rsidP="00535AD9">
                              <w:r>
                                <w:rPr>
                                  <w:rFonts w:ascii="Liberation Sans" w:eastAsia="Liberation Sans" w:hAnsi="Liberation Sans" w:cs="Liberation Sans"/>
                                </w:rPr>
                                <w:t>aus JSON-importieren</w:t>
                              </w:r>
                            </w:p>
                          </w:txbxContent>
                        </wps:txbx>
                        <wps:bodyPr horzOverflow="overflow" vert="horz" lIns="0" tIns="0" rIns="0" bIns="0" rtlCol="0">
                          <a:noAutofit/>
                        </wps:bodyPr>
                      </wps:wsp>
                      <wps:wsp>
                        <wps:cNvPr id="41730" name="Shape 939"/>
                        <wps:cNvSpPr/>
                        <wps:spPr>
                          <a:xfrm>
                            <a:off x="1117435" y="749516"/>
                            <a:ext cx="0" cy="546126"/>
                          </a:xfrm>
                          <a:custGeom>
                            <a:avLst/>
                            <a:gdLst/>
                            <a:ahLst/>
                            <a:cxnLst/>
                            <a:rect l="0" t="0" r="0" b="0"/>
                            <a:pathLst>
                              <a:path h="546126">
                                <a:moveTo>
                                  <a:pt x="0" y="0"/>
                                </a:moveTo>
                                <a:lnTo>
                                  <a:pt x="0" y="546126"/>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1" name="Shape 940"/>
                        <wps:cNvSpPr/>
                        <wps:spPr>
                          <a:xfrm>
                            <a:off x="1117435" y="1143000"/>
                            <a:ext cx="76683" cy="152997"/>
                          </a:xfrm>
                          <a:custGeom>
                            <a:avLst/>
                            <a:gdLst/>
                            <a:ahLst/>
                            <a:cxnLst/>
                            <a:rect l="0" t="0" r="0" b="0"/>
                            <a:pathLst>
                              <a:path w="76683" h="152997">
                                <a:moveTo>
                                  <a:pt x="0" y="152997"/>
                                </a:moveTo>
                                <a:lnTo>
                                  <a:pt x="76683"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2" name="Shape 941"/>
                        <wps:cNvSpPr/>
                        <wps:spPr>
                          <a:xfrm>
                            <a:off x="1041121" y="1143000"/>
                            <a:ext cx="76683" cy="152997"/>
                          </a:xfrm>
                          <a:custGeom>
                            <a:avLst/>
                            <a:gdLst/>
                            <a:ahLst/>
                            <a:cxnLst/>
                            <a:rect l="0" t="0" r="0" b="0"/>
                            <a:pathLst>
                              <a:path w="76683" h="152997">
                                <a:moveTo>
                                  <a:pt x="76683" y="152997"/>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3" name="Shape 942"/>
                        <wps:cNvSpPr/>
                        <wps:spPr>
                          <a:xfrm>
                            <a:off x="3365284" y="749516"/>
                            <a:ext cx="0" cy="482397"/>
                          </a:xfrm>
                          <a:custGeom>
                            <a:avLst/>
                            <a:gdLst/>
                            <a:ahLst/>
                            <a:cxnLst/>
                            <a:rect l="0" t="0" r="0" b="0"/>
                            <a:pathLst>
                              <a:path h="482397">
                                <a:moveTo>
                                  <a:pt x="0" y="0"/>
                                </a:moveTo>
                                <a:lnTo>
                                  <a:pt x="0" y="482397"/>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4" name="Shape 943"/>
                        <wps:cNvSpPr/>
                        <wps:spPr>
                          <a:xfrm>
                            <a:off x="3365284" y="1079640"/>
                            <a:ext cx="76670" cy="152641"/>
                          </a:xfrm>
                          <a:custGeom>
                            <a:avLst/>
                            <a:gdLst/>
                            <a:ahLst/>
                            <a:cxnLst/>
                            <a:rect l="0" t="0" r="0" b="0"/>
                            <a:pathLst>
                              <a:path w="76670" h="152641">
                                <a:moveTo>
                                  <a:pt x="0" y="152641"/>
                                </a:moveTo>
                                <a:lnTo>
                                  <a:pt x="7667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5" name="Shape 944"/>
                        <wps:cNvSpPr/>
                        <wps:spPr>
                          <a:xfrm>
                            <a:off x="3289313" y="1079640"/>
                            <a:ext cx="76327" cy="152641"/>
                          </a:xfrm>
                          <a:custGeom>
                            <a:avLst/>
                            <a:gdLst/>
                            <a:ahLst/>
                            <a:cxnLst/>
                            <a:rect l="0" t="0" r="0" b="0"/>
                            <a:pathLst>
                              <a:path w="76327" h="152641">
                                <a:moveTo>
                                  <a:pt x="76327" y="152641"/>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6" name="Shape 945"/>
                        <wps:cNvSpPr/>
                        <wps:spPr>
                          <a:xfrm>
                            <a:off x="3746513" y="1536840"/>
                            <a:ext cx="1041121" cy="0"/>
                          </a:xfrm>
                          <a:custGeom>
                            <a:avLst/>
                            <a:gdLst/>
                            <a:ahLst/>
                            <a:cxnLst/>
                            <a:rect l="0" t="0" r="0" b="0"/>
                            <a:pathLst>
                              <a:path w="1041121">
                                <a:moveTo>
                                  <a:pt x="1041121" y="0"/>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7" name="Shape 946"/>
                        <wps:cNvSpPr/>
                        <wps:spPr>
                          <a:xfrm>
                            <a:off x="3746513" y="1536840"/>
                            <a:ext cx="152641" cy="76682"/>
                          </a:xfrm>
                          <a:custGeom>
                            <a:avLst/>
                            <a:gdLst/>
                            <a:ahLst/>
                            <a:cxnLst/>
                            <a:rect l="0" t="0" r="0" b="0"/>
                            <a:pathLst>
                              <a:path w="152641" h="76682">
                                <a:moveTo>
                                  <a:pt x="0" y="0"/>
                                </a:moveTo>
                                <a:lnTo>
                                  <a:pt x="152641" y="76682"/>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8" name="Shape 947"/>
                        <wps:cNvSpPr/>
                        <wps:spPr>
                          <a:xfrm>
                            <a:off x="3746513" y="1460513"/>
                            <a:ext cx="152641" cy="76682"/>
                          </a:xfrm>
                          <a:custGeom>
                            <a:avLst/>
                            <a:gdLst/>
                            <a:ahLst/>
                            <a:cxnLst/>
                            <a:rect l="0" t="0" r="0" b="0"/>
                            <a:pathLst>
                              <a:path w="152641" h="76682">
                                <a:moveTo>
                                  <a:pt x="0" y="76682"/>
                                </a:moveTo>
                                <a:lnTo>
                                  <a:pt x="152641"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39" name="Shape 948"/>
                        <wps:cNvSpPr/>
                        <wps:spPr>
                          <a:xfrm>
                            <a:off x="3581273" y="1752842"/>
                            <a:ext cx="0" cy="888835"/>
                          </a:xfrm>
                          <a:custGeom>
                            <a:avLst/>
                            <a:gdLst/>
                            <a:ahLst/>
                            <a:cxnLst/>
                            <a:rect l="0" t="0" r="0" b="0"/>
                            <a:pathLst>
                              <a:path h="888835">
                                <a:moveTo>
                                  <a:pt x="0" y="888835"/>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0" name="Shape 949"/>
                        <wps:cNvSpPr/>
                        <wps:spPr>
                          <a:xfrm>
                            <a:off x="3504959" y="1752842"/>
                            <a:ext cx="76683" cy="152641"/>
                          </a:xfrm>
                          <a:custGeom>
                            <a:avLst/>
                            <a:gdLst/>
                            <a:ahLst/>
                            <a:cxnLst/>
                            <a:rect l="0" t="0" r="0" b="0"/>
                            <a:pathLst>
                              <a:path w="76683" h="152641">
                                <a:moveTo>
                                  <a:pt x="76683" y="0"/>
                                </a:moveTo>
                                <a:lnTo>
                                  <a:pt x="0"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1" name="Shape 950"/>
                        <wps:cNvSpPr/>
                        <wps:spPr>
                          <a:xfrm>
                            <a:off x="3581273" y="1752842"/>
                            <a:ext cx="76683" cy="152641"/>
                          </a:xfrm>
                          <a:custGeom>
                            <a:avLst/>
                            <a:gdLst/>
                            <a:ahLst/>
                            <a:cxnLst/>
                            <a:rect l="0" t="0" r="0" b="0"/>
                            <a:pathLst>
                              <a:path w="76683" h="152641">
                                <a:moveTo>
                                  <a:pt x="0" y="0"/>
                                </a:moveTo>
                                <a:lnTo>
                                  <a:pt x="76683"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2" name="Shape 951"/>
                        <wps:cNvSpPr/>
                        <wps:spPr>
                          <a:xfrm>
                            <a:off x="2286000" y="1981442"/>
                            <a:ext cx="0" cy="660235"/>
                          </a:xfrm>
                          <a:custGeom>
                            <a:avLst/>
                            <a:gdLst/>
                            <a:ahLst/>
                            <a:cxnLst/>
                            <a:rect l="0" t="0" r="0" b="0"/>
                            <a:pathLst>
                              <a:path h="660235">
                                <a:moveTo>
                                  <a:pt x="0" y="660235"/>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3" name="Shape 952"/>
                        <wps:cNvSpPr/>
                        <wps:spPr>
                          <a:xfrm>
                            <a:off x="2209673" y="1981442"/>
                            <a:ext cx="76683" cy="152641"/>
                          </a:xfrm>
                          <a:custGeom>
                            <a:avLst/>
                            <a:gdLst/>
                            <a:ahLst/>
                            <a:cxnLst/>
                            <a:rect l="0" t="0" r="0" b="0"/>
                            <a:pathLst>
                              <a:path w="76683" h="152641">
                                <a:moveTo>
                                  <a:pt x="76683" y="0"/>
                                </a:moveTo>
                                <a:lnTo>
                                  <a:pt x="0"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4" name="Shape 953"/>
                        <wps:cNvSpPr/>
                        <wps:spPr>
                          <a:xfrm>
                            <a:off x="2286000" y="1981442"/>
                            <a:ext cx="76314" cy="152641"/>
                          </a:xfrm>
                          <a:custGeom>
                            <a:avLst/>
                            <a:gdLst/>
                            <a:ahLst/>
                            <a:cxnLst/>
                            <a:rect l="0" t="0" r="0" b="0"/>
                            <a:pathLst>
                              <a:path w="76314" h="152641">
                                <a:moveTo>
                                  <a:pt x="0" y="0"/>
                                </a:moveTo>
                                <a:lnTo>
                                  <a:pt x="76314"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5" name="Shape 954"/>
                        <wps:cNvSpPr/>
                        <wps:spPr>
                          <a:xfrm>
                            <a:off x="990359" y="1702080"/>
                            <a:ext cx="0" cy="939597"/>
                          </a:xfrm>
                          <a:custGeom>
                            <a:avLst/>
                            <a:gdLst/>
                            <a:ahLst/>
                            <a:cxnLst/>
                            <a:rect l="0" t="0" r="0" b="0"/>
                            <a:pathLst>
                              <a:path h="939597">
                                <a:moveTo>
                                  <a:pt x="0" y="939597"/>
                                </a:moveTo>
                                <a:lnTo>
                                  <a:pt x="0" y="0"/>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6" name="Shape 955"/>
                        <wps:cNvSpPr/>
                        <wps:spPr>
                          <a:xfrm>
                            <a:off x="914400" y="1702080"/>
                            <a:ext cx="76314" cy="152641"/>
                          </a:xfrm>
                          <a:custGeom>
                            <a:avLst/>
                            <a:gdLst/>
                            <a:ahLst/>
                            <a:cxnLst/>
                            <a:rect l="0" t="0" r="0" b="0"/>
                            <a:pathLst>
                              <a:path w="76314" h="152641">
                                <a:moveTo>
                                  <a:pt x="76314" y="0"/>
                                </a:moveTo>
                                <a:lnTo>
                                  <a:pt x="0"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7" name="Shape 956"/>
                        <wps:cNvSpPr/>
                        <wps:spPr>
                          <a:xfrm>
                            <a:off x="990359" y="1702080"/>
                            <a:ext cx="76683" cy="152641"/>
                          </a:xfrm>
                          <a:custGeom>
                            <a:avLst/>
                            <a:gdLst/>
                            <a:ahLst/>
                            <a:cxnLst/>
                            <a:rect l="0" t="0" r="0" b="0"/>
                            <a:pathLst>
                              <a:path w="76683" h="152641">
                                <a:moveTo>
                                  <a:pt x="0" y="0"/>
                                </a:moveTo>
                                <a:lnTo>
                                  <a:pt x="76683" y="152641"/>
                                </a:lnTo>
                              </a:path>
                            </a:pathLst>
                          </a:custGeom>
                          <a:ln w="12600" cap="flat">
                            <a:round/>
                          </a:ln>
                        </wps:spPr>
                        <wps:style>
                          <a:lnRef idx="1">
                            <a:srgbClr val="000000"/>
                          </a:lnRef>
                          <a:fillRef idx="0">
                            <a:srgbClr val="000000">
                              <a:alpha val="0"/>
                            </a:srgbClr>
                          </a:fillRef>
                          <a:effectRef idx="0">
                            <a:scrgbClr r="0" g="0" b="0"/>
                          </a:effectRef>
                          <a:fontRef idx="none"/>
                        </wps:style>
                        <wps:bodyPr/>
                      </wps:wsp>
                      <wps:wsp>
                        <wps:cNvPr id="41748" name="Rectangle 957"/>
                        <wps:cNvSpPr/>
                        <wps:spPr>
                          <a:xfrm>
                            <a:off x="4788002" y="1880550"/>
                            <a:ext cx="527022" cy="207536"/>
                          </a:xfrm>
                          <a:prstGeom prst="rect">
                            <a:avLst/>
                          </a:prstGeom>
                          <a:ln>
                            <a:noFill/>
                          </a:ln>
                        </wps:spPr>
                        <wps:txbx>
                          <w:txbxContent>
                            <w:p w14:paraId="0EA4D18B" w14:textId="77777777" w:rsidR="006118A4" w:rsidRDefault="006118A4" w:rsidP="00535AD9">
                              <w:r>
                                <w:rPr>
                                  <w:rFonts w:ascii="Liberation Sans" w:eastAsia="Liberation Sans" w:hAnsi="Liberation Sans" w:cs="Liberation Sans"/>
                                </w:rPr>
                                <w:t>Admin</w:t>
                              </w:r>
                            </w:p>
                          </w:txbxContent>
                        </wps:txbx>
                        <wps:bodyPr horzOverflow="overflow" vert="horz" lIns="0" tIns="0" rIns="0" bIns="0" rtlCol="0">
                          <a:noAutofit/>
                        </wps:bodyPr>
                      </wps:wsp>
                      <wps:wsp>
                        <wps:cNvPr id="41749" name="Rectangle 41718"/>
                        <wps:cNvSpPr/>
                        <wps:spPr>
                          <a:xfrm>
                            <a:off x="114478" y="2299600"/>
                            <a:ext cx="217905" cy="207536"/>
                          </a:xfrm>
                          <a:prstGeom prst="rect">
                            <a:avLst/>
                          </a:prstGeom>
                          <a:ln>
                            <a:noFill/>
                          </a:ln>
                        </wps:spPr>
                        <wps:txbx>
                          <w:txbxContent>
                            <w:p w14:paraId="64078C93" w14:textId="77777777" w:rsidR="006118A4" w:rsidRDefault="006118A4" w:rsidP="00535AD9">
                              <w:r>
                                <w:rPr>
                                  <w:rFonts w:ascii="Liberation Sans" w:eastAsia="Liberation Sans" w:hAnsi="Liberation Sans" w:cs="Liberation Sans"/>
                                </w:rPr>
                                <w:t>&lt;&lt;</w:t>
                              </w:r>
                            </w:p>
                          </w:txbxContent>
                        </wps:txbx>
                        <wps:bodyPr horzOverflow="overflow" vert="horz" lIns="0" tIns="0" rIns="0" bIns="0" rtlCol="0">
                          <a:noAutofit/>
                        </wps:bodyPr>
                      </wps:wsp>
                      <wps:wsp>
                        <wps:cNvPr id="41750" name="Rectangle 41719"/>
                        <wps:cNvSpPr/>
                        <wps:spPr>
                          <a:xfrm>
                            <a:off x="730024" y="2299600"/>
                            <a:ext cx="217905" cy="207536"/>
                          </a:xfrm>
                          <a:prstGeom prst="rect">
                            <a:avLst/>
                          </a:prstGeom>
                          <a:ln>
                            <a:noFill/>
                          </a:ln>
                        </wps:spPr>
                        <wps:txbx>
                          <w:txbxContent>
                            <w:p w14:paraId="10A8BD65" w14:textId="77777777" w:rsidR="006118A4" w:rsidRDefault="006118A4" w:rsidP="00535AD9">
                              <w:r>
                                <w:rPr>
                                  <w:rFonts w:ascii="Liberation Sans" w:eastAsia="Liberation Sans" w:hAnsi="Liberation Sans" w:cs="Liberation Sans"/>
                                </w:rPr>
                                <w:t>&gt;&gt;</w:t>
                              </w:r>
                            </w:p>
                          </w:txbxContent>
                        </wps:txbx>
                        <wps:bodyPr horzOverflow="overflow" vert="horz" lIns="0" tIns="0" rIns="0" bIns="0" rtlCol="0">
                          <a:noAutofit/>
                        </wps:bodyPr>
                      </wps:wsp>
                      <wps:wsp>
                        <wps:cNvPr id="41751" name="Rectangle 41721"/>
                        <wps:cNvSpPr/>
                        <wps:spPr>
                          <a:xfrm>
                            <a:off x="279294" y="2299600"/>
                            <a:ext cx="599657" cy="207536"/>
                          </a:xfrm>
                          <a:prstGeom prst="rect">
                            <a:avLst/>
                          </a:prstGeom>
                          <a:ln>
                            <a:noFill/>
                          </a:ln>
                        </wps:spPr>
                        <wps:txbx>
                          <w:txbxContent>
                            <w:p w14:paraId="347684F0" w14:textId="77777777" w:rsidR="006118A4" w:rsidRDefault="006118A4" w:rsidP="00535AD9">
                              <w:r>
                                <w:rPr>
                                  <w:rFonts w:ascii="Liberation Sans" w:eastAsia="Liberation Sans" w:hAnsi="Liberation Sans" w:cs="Liberation Sans"/>
                                </w:rPr>
                                <w:t>Include</w:t>
                              </w:r>
                            </w:p>
                          </w:txbxContent>
                        </wps:txbx>
                        <wps:bodyPr horzOverflow="overflow" vert="horz" lIns="0" tIns="0" rIns="0" bIns="0" rtlCol="0">
                          <a:noAutofit/>
                        </wps:bodyPr>
                      </wps:wsp>
                      <wps:wsp>
                        <wps:cNvPr id="41752" name="Rectangle 41723"/>
                        <wps:cNvSpPr/>
                        <wps:spPr>
                          <a:xfrm>
                            <a:off x="1435316" y="2274035"/>
                            <a:ext cx="217905" cy="207536"/>
                          </a:xfrm>
                          <a:prstGeom prst="rect">
                            <a:avLst/>
                          </a:prstGeom>
                          <a:ln>
                            <a:noFill/>
                          </a:ln>
                        </wps:spPr>
                        <wps:txbx>
                          <w:txbxContent>
                            <w:p w14:paraId="41D6BC56" w14:textId="77777777" w:rsidR="006118A4" w:rsidRDefault="006118A4" w:rsidP="00535AD9">
                              <w:r>
                                <w:rPr>
                                  <w:rFonts w:ascii="Liberation Sans" w:eastAsia="Liberation Sans" w:hAnsi="Liberation Sans" w:cs="Liberation Sans"/>
                                </w:rPr>
                                <w:t>&lt;&lt;</w:t>
                              </w:r>
                            </w:p>
                          </w:txbxContent>
                        </wps:txbx>
                        <wps:bodyPr horzOverflow="overflow" vert="horz" lIns="0" tIns="0" rIns="0" bIns="0" rtlCol="0">
                          <a:noAutofit/>
                        </wps:bodyPr>
                      </wps:wsp>
                      <wps:wsp>
                        <wps:cNvPr id="41753" name="Rectangle 41726"/>
                        <wps:cNvSpPr/>
                        <wps:spPr>
                          <a:xfrm>
                            <a:off x="1600132" y="2274035"/>
                            <a:ext cx="599657" cy="207536"/>
                          </a:xfrm>
                          <a:prstGeom prst="rect">
                            <a:avLst/>
                          </a:prstGeom>
                          <a:ln>
                            <a:noFill/>
                          </a:ln>
                        </wps:spPr>
                        <wps:txbx>
                          <w:txbxContent>
                            <w:p w14:paraId="6603FE37" w14:textId="77777777" w:rsidR="006118A4" w:rsidRDefault="006118A4" w:rsidP="00535AD9">
                              <w:r>
                                <w:rPr>
                                  <w:rFonts w:ascii="Liberation Sans" w:eastAsia="Liberation Sans" w:hAnsi="Liberation Sans" w:cs="Liberation Sans"/>
                                </w:rPr>
                                <w:t>Include</w:t>
                              </w:r>
                            </w:p>
                          </w:txbxContent>
                        </wps:txbx>
                        <wps:bodyPr horzOverflow="overflow" vert="horz" lIns="0" tIns="0" rIns="0" bIns="0" rtlCol="0">
                          <a:noAutofit/>
                        </wps:bodyPr>
                      </wps:wsp>
                      <wps:wsp>
                        <wps:cNvPr id="41754" name="Rectangle 41725"/>
                        <wps:cNvSpPr/>
                        <wps:spPr>
                          <a:xfrm>
                            <a:off x="2050862" y="2274035"/>
                            <a:ext cx="217905" cy="207536"/>
                          </a:xfrm>
                          <a:prstGeom prst="rect">
                            <a:avLst/>
                          </a:prstGeom>
                          <a:ln>
                            <a:noFill/>
                          </a:ln>
                        </wps:spPr>
                        <wps:txbx>
                          <w:txbxContent>
                            <w:p w14:paraId="423C6F0E" w14:textId="77777777" w:rsidR="006118A4" w:rsidRDefault="006118A4" w:rsidP="00535AD9">
                              <w:r>
                                <w:rPr>
                                  <w:rFonts w:ascii="Liberation Sans" w:eastAsia="Liberation Sans" w:hAnsi="Liberation Sans" w:cs="Liberation Sans"/>
                                </w:rPr>
                                <w:t>&gt;&gt;</w:t>
                              </w:r>
                            </w:p>
                          </w:txbxContent>
                        </wps:txbx>
                        <wps:bodyPr horzOverflow="overflow" vert="horz" lIns="0" tIns="0" rIns="0" bIns="0" rtlCol="0">
                          <a:noAutofit/>
                        </wps:bodyPr>
                      </wps:wsp>
                      <wps:wsp>
                        <wps:cNvPr id="41755" name="Rectangle 41730"/>
                        <wps:cNvSpPr/>
                        <wps:spPr>
                          <a:xfrm>
                            <a:off x="2919497" y="2286988"/>
                            <a:ext cx="599842" cy="207536"/>
                          </a:xfrm>
                          <a:prstGeom prst="rect">
                            <a:avLst/>
                          </a:prstGeom>
                          <a:ln>
                            <a:noFill/>
                          </a:ln>
                        </wps:spPr>
                        <wps:txbx>
                          <w:txbxContent>
                            <w:p w14:paraId="237D3538" w14:textId="77777777" w:rsidR="006118A4" w:rsidRDefault="006118A4" w:rsidP="00535AD9">
                              <w:r>
                                <w:rPr>
                                  <w:rFonts w:ascii="Liberation Sans" w:eastAsia="Liberation Sans" w:hAnsi="Liberation Sans" w:cs="Liberation Sans"/>
                                </w:rPr>
                                <w:t>Include</w:t>
                              </w:r>
                            </w:p>
                          </w:txbxContent>
                        </wps:txbx>
                        <wps:bodyPr horzOverflow="overflow" vert="horz" lIns="0" tIns="0" rIns="0" bIns="0" rtlCol="0">
                          <a:noAutofit/>
                        </wps:bodyPr>
                      </wps:wsp>
                      <wps:wsp>
                        <wps:cNvPr id="41756" name="Rectangle 41728"/>
                        <wps:cNvSpPr/>
                        <wps:spPr>
                          <a:xfrm>
                            <a:off x="3371484" y="2286988"/>
                            <a:ext cx="217905" cy="207536"/>
                          </a:xfrm>
                          <a:prstGeom prst="rect">
                            <a:avLst/>
                          </a:prstGeom>
                          <a:ln>
                            <a:noFill/>
                          </a:ln>
                        </wps:spPr>
                        <wps:txbx>
                          <w:txbxContent>
                            <w:p w14:paraId="156F639D" w14:textId="77777777" w:rsidR="006118A4" w:rsidRDefault="006118A4" w:rsidP="00535AD9">
                              <w:r>
                                <w:rPr>
                                  <w:rFonts w:ascii="Liberation Sans" w:eastAsia="Liberation Sans" w:hAnsi="Liberation Sans" w:cs="Liberation Sans"/>
                                </w:rPr>
                                <w:t>&gt;&gt;</w:t>
                              </w:r>
                            </w:p>
                          </w:txbxContent>
                        </wps:txbx>
                        <wps:bodyPr horzOverflow="overflow" vert="horz" lIns="0" tIns="0" rIns="0" bIns="0" rtlCol="0">
                          <a:noAutofit/>
                        </wps:bodyPr>
                      </wps:wsp>
                      <wps:wsp>
                        <wps:cNvPr id="41757" name="Rectangle 41727"/>
                        <wps:cNvSpPr/>
                        <wps:spPr>
                          <a:xfrm>
                            <a:off x="2755799" y="2286988"/>
                            <a:ext cx="217905" cy="207536"/>
                          </a:xfrm>
                          <a:prstGeom prst="rect">
                            <a:avLst/>
                          </a:prstGeom>
                          <a:ln>
                            <a:noFill/>
                          </a:ln>
                        </wps:spPr>
                        <wps:txbx>
                          <w:txbxContent>
                            <w:p w14:paraId="6D4D2F56" w14:textId="77777777" w:rsidR="006118A4" w:rsidRDefault="006118A4" w:rsidP="00535AD9">
                              <w:r>
                                <w:rPr>
                                  <w:rFonts w:ascii="Liberation Sans" w:eastAsia="Liberation Sans" w:hAnsi="Liberation Sans" w:cs="Liberation Sans"/>
                                </w:rPr>
                                <w:t>&lt;&lt;</w:t>
                              </w:r>
                            </w:p>
                          </w:txbxContent>
                        </wps:txbx>
                        <wps:bodyPr horzOverflow="overflow" vert="horz" lIns="0" tIns="0" rIns="0" bIns="0" rtlCol="0">
                          <a:noAutofit/>
                        </wps:bodyPr>
                      </wps:wsp>
                      <wps:wsp>
                        <wps:cNvPr id="41758" name="Rectangle 41707"/>
                        <wps:cNvSpPr/>
                        <wps:spPr>
                          <a:xfrm>
                            <a:off x="4219758" y="889836"/>
                            <a:ext cx="217905" cy="207536"/>
                          </a:xfrm>
                          <a:prstGeom prst="rect">
                            <a:avLst/>
                          </a:prstGeom>
                          <a:ln>
                            <a:noFill/>
                          </a:ln>
                        </wps:spPr>
                        <wps:txbx>
                          <w:txbxContent>
                            <w:p w14:paraId="451DE403" w14:textId="77777777" w:rsidR="006118A4" w:rsidRDefault="006118A4" w:rsidP="00535AD9">
                              <w:r>
                                <w:rPr>
                                  <w:rFonts w:ascii="Liberation Sans" w:eastAsia="Liberation Sans" w:hAnsi="Liberation Sans" w:cs="Liberation Sans"/>
                                </w:rPr>
                                <w:t>&gt;&gt;</w:t>
                              </w:r>
                            </w:p>
                          </w:txbxContent>
                        </wps:txbx>
                        <wps:bodyPr horzOverflow="overflow" vert="horz" lIns="0" tIns="0" rIns="0" bIns="0" rtlCol="0">
                          <a:noAutofit/>
                        </wps:bodyPr>
                      </wps:wsp>
                      <wps:wsp>
                        <wps:cNvPr id="41759" name="Rectangle 41704"/>
                        <wps:cNvSpPr/>
                        <wps:spPr>
                          <a:xfrm>
                            <a:off x="3619437" y="889836"/>
                            <a:ext cx="217905" cy="207536"/>
                          </a:xfrm>
                          <a:prstGeom prst="rect">
                            <a:avLst/>
                          </a:prstGeom>
                          <a:ln>
                            <a:noFill/>
                          </a:ln>
                        </wps:spPr>
                        <wps:txbx>
                          <w:txbxContent>
                            <w:p w14:paraId="26C124FA" w14:textId="77777777" w:rsidR="006118A4" w:rsidRDefault="006118A4" w:rsidP="00535AD9">
                              <w:r>
                                <w:rPr>
                                  <w:rFonts w:ascii="Liberation Sans" w:eastAsia="Liberation Sans" w:hAnsi="Liberation Sans" w:cs="Liberation Sans"/>
                                </w:rPr>
                                <w:t>&lt;&lt;</w:t>
                              </w:r>
                            </w:p>
                          </w:txbxContent>
                        </wps:txbx>
                        <wps:bodyPr horzOverflow="overflow" vert="horz" lIns="0" tIns="0" rIns="0" bIns="0" rtlCol="0">
                          <a:noAutofit/>
                        </wps:bodyPr>
                      </wps:wsp>
                      <wps:wsp>
                        <wps:cNvPr id="41760" name="Rectangle 41711"/>
                        <wps:cNvSpPr/>
                        <wps:spPr>
                          <a:xfrm>
                            <a:off x="3783135" y="889836"/>
                            <a:ext cx="580894" cy="207536"/>
                          </a:xfrm>
                          <a:prstGeom prst="rect">
                            <a:avLst/>
                          </a:prstGeom>
                          <a:ln>
                            <a:noFill/>
                          </a:ln>
                        </wps:spPr>
                        <wps:txbx>
                          <w:txbxContent>
                            <w:p w14:paraId="5AB45526" w14:textId="77777777" w:rsidR="006118A4" w:rsidRDefault="006118A4" w:rsidP="00535AD9">
                              <w:r>
                                <w:rPr>
                                  <w:rFonts w:ascii="Liberation Sans" w:eastAsia="Liberation Sans" w:hAnsi="Liberation Sans" w:cs="Liberation Sans"/>
                                </w:rPr>
                                <w:t>Extend</w:t>
                              </w:r>
                            </w:p>
                          </w:txbxContent>
                        </wps:txbx>
                        <wps:bodyPr horzOverflow="overflow" vert="horz" lIns="0" tIns="0" rIns="0" bIns="0" rtlCol="0">
                          <a:noAutofit/>
                        </wps:bodyPr>
                      </wps:wsp>
                      <wps:wsp>
                        <wps:cNvPr id="41761" name="Rectangle 41697"/>
                        <wps:cNvSpPr/>
                        <wps:spPr>
                          <a:xfrm>
                            <a:off x="739996" y="877238"/>
                            <a:ext cx="217905" cy="207536"/>
                          </a:xfrm>
                          <a:prstGeom prst="rect">
                            <a:avLst/>
                          </a:prstGeom>
                          <a:ln>
                            <a:noFill/>
                          </a:ln>
                        </wps:spPr>
                        <wps:txbx>
                          <w:txbxContent>
                            <w:p w14:paraId="533373D6" w14:textId="77777777" w:rsidR="006118A4" w:rsidRDefault="006118A4" w:rsidP="00535AD9">
                              <w:r>
                                <w:rPr>
                                  <w:rFonts w:ascii="Liberation Sans" w:eastAsia="Liberation Sans" w:hAnsi="Liberation Sans" w:cs="Liberation Sans"/>
                                </w:rPr>
                                <w:t>&gt;&gt;</w:t>
                              </w:r>
                            </w:p>
                          </w:txbxContent>
                        </wps:txbx>
                        <wps:bodyPr horzOverflow="overflow" vert="horz" lIns="0" tIns="0" rIns="0" bIns="0" rtlCol="0">
                          <a:noAutofit/>
                        </wps:bodyPr>
                      </wps:wsp>
                      <wps:wsp>
                        <wps:cNvPr id="41762" name="Rectangle 41699"/>
                        <wps:cNvSpPr/>
                        <wps:spPr>
                          <a:xfrm>
                            <a:off x="303373" y="877238"/>
                            <a:ext cx="580894" cy="207536"/>
                          </a:xfrm>
                          <a:prstGeom prst="rect">
                            <a:avLst/>
                          </a:prstGeom>
                          <a:ln>
                            <a:noFill/>
                          </a:ln>
                        </wps:spPr>
                        <wps:txbx>
                          <w:txbxContent>
                            <w:p w14:paraId="77EFBB32" w14:textId="77777777" w:rsidR="006118A4" w:rsidRDefault="006118A4" w:rsidP="00535AD9">
                              <w:r>
                                <w:rPr>
                                  <w:rFonts w:ascii="Liberation Sans" w:eastAsia="Liberation Sans" w:hAnsi="Liberation Sans" w:cs="Liberation Sans"/>
                                </w:rPr>
                                <w:t>Extend</w:t>
                              </w:r>
                            </w:p>
                          </w:txbxContent>
                        </wps:txbx>
                        <wps:bodyPr horzOverflow="overflow" vert="horz" lIns="0" tIns="0" rIns="0" bIns="0" rtlCol="0">
                          <a:noAutofit/>
                        </wps:bodyPr>
                      </wps:wsp>
                      <wps:wsp>
                        <wps:cNvPr id="41763" name="Rectangle 41695"/>
                        <wps:cNvSpPr/>
                        <wps:spPr>
                          <a:xfrm>
                            <a:off x="139675" y="877238"/>
                            <a:ext cx="217905" cy="207536"/>
                          </a:xfrm>
                          <a:prstGeom prst="rect">
                            <a:avLst/>
                          </a:prstGeom>
                          <a:ln>
                            <a:noFill/>
                          </a:ln>
                        </wps:spPr>
                        <wps:txbx>
                          <w:txbxContent>
                            <w:p w14:paraId="42ED60EE" w14:textId="77777777" w:rsidR="006118A4" w:rsidRDefault="006118A4" w:rsidP="00535AD9">
                              <w:r>
                                <w:rPr>
                                  <w:rFonts w:ascii="Liberation Sans" w:eastAsia="Liberation Sans" w:hAnsi="Liberation Sans" w:cs="Liberation Sans"/>
                                </w:rPr>
                                <w:t>&lt;&lt;</w:t>
                              </w:r>
                            </w:p>
                          </w:txbxContent>
                        </wps:txbx>
                        <wps:bodyPr horzOverflow="overflow" vert="horz" lIns="0" tIns="0" rIns="0" bIns="0" rtlCol="0">
                          <a:noAutofit/>
                        </wps:bodyPr>
                      </wps:wsp>
                    </wpg:wgp>
                  </a:graphicData>
                </a:graphic>
              </wp:inline>
            </w:drawing>
          </mc:Choice>
          <mc:Fallback>
            <w:pict>
              <v:group w14:anchorId="197A07B4" id="Group 41881" o:spid="_x0000_s1502" style="width:408.2pt;height:248.05pt;mso-position-horizontal-relative:char;mso-position-vertical-relative:line" coordsize="51842,3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">
                <v:shape id="Shape 45916" o:spid="_x0000_s1503" style="position:absolute;width:44326;height:24515;visibility:visible;mso-wrap-style:square;v-text-anchor:top" coordsize="4432681,245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" path="m,l4432681,r,2451595l,2451595,,e" fillcolor="#ffc0ff" stroked="f" strokeweight="0">
                  <v:stroke miterlimit="83231f" joinstyle="miter"/>
                  <v:path arrowok="t" textboxrect="0,0,4432681,2451595"/>
                </v:shape>
                <v:shape id="Shape 906" o:spid="_x0000_s1504" style="position:absolute;width:44326;height:24515;visibility:visible;mso-wrap-style:square;v-text-anchor:top" coordsize="4432681,245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" path="m,l4432681,r,2451595l,2451595,,xe" filled="f" strokeweight=".35mm">
                  <v:path arrowok="t" textboxrect="0,0,4432681,2451595"/>
                </v:shape>
                <v:shape id="Shape 907" o:spid="_x0000_s1505" style="position:absolute;left:48895;top:10922;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" path="m95403,v52565,,95402,42837,95402,95402c190805,148323,147968,190805,95403,190805,42850,190805,,148323,,95402,,42837,42850,,95403,xe" fillcolor="#7acff5" stroked="f" strokeweight="0">
                  <v:stroke miterlimit="83231f" joinstyle="miter"/>
                  <v:path arrowok="t" textboxrect="0,0,190805,190805"/>
                </v:shape>
                <v:shape id="Shape 908" o:spid="_x0000_s1506" style="position:absolute;left:48895;top:10922;width:1908;height:1908;visibility:visible;mso-wrap-style:square;v-text-anchor:top" coordsize="190805,1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" path="m190805,95402v,52921,-42837,95403,-95402,95403c42850,190805,,148323,,95402,,42837,42850,,95403,v52565,,95402,42837,95402,95402xe" filled="f" strokeweight=".35mm">
                  <v:path arrowok="t" textboxrect="0,0,190805,190805"/>
                </v:shape>
                <v:shape id="Shape 909" o:spid="_x0000_s1507" style="position:absolute;left:49910;top:12826;width:0;height:3176;visibility:visible;mso-wrap-style:square;v-text-anchor:top" coordsize="0,3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" path="m,l,317525e" filled="f" strokeweight=".35mm">
                  <v:path arrowok="t" textboxrect="0,0,0,317525"/>
                </v:shape>
                <v:shape id="Shape 910" o:spid="_x0000_s1508" style="position:absolute;left:48006;top:13971;width:3808;height:0;visibility:visible;mso-wrap-style:square;v-text-anchor:top" coordsize="380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" path="m,l380873,e" filled="f" strokeweight=".35mm">
                  <v:path arrowok="t" textboxrect="0,0,380873,0"/>
                </v:shape>
                <v:shape id="Shape 911" o:spid="_x0000_s1509" style="position:absolute;left:48006;top:16002;width:1907;height:2545;visibility:visible;mso-wrap-style:square;v-text-anchor:top" coordsize="190792,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" path="m190792,l,254521e" filled="f" strokeweight=".35mm">
                  <v:path arrowok="t" textboxrect="0,0,190792,254521"/>
                </v:shape>
                <v:shape id="Shape 912" o:spid="_x0000_s1510" style="position:absolute;left:49910;top:16002;width:1908;height:2545;visibility:visible;mso-wrap-style:square;v-text-anchor:top" coordsize="190805,254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" path="m,l190805,254521e" filled="f" strokeweight=".35mm">
                  <v:path arrowok="t" textboxrect="0,0,190805,254521"/>
                </v:shape>
                <v:shape id="Shape 913" o:spid="_x0000_s1511" style="position:absolute;left:17780;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" path="m508317,v280442,,507962,113767,507962,254520c1016279,394919,788759,508317,508317,508317,227165,508317,,394919,,254520,,113767,227165,,508317,xe" fillcolor="#c0c0ff" stroked="f" strokeweight="0">
                  <v:stroke miterlimit="83231f" joinstyle="miter"/>
                  <v:path arrowok="t" textboxrect="0,0,1016279,508317"/>
                </v:shape>
                <v:shape id="Shape 914" o:spid="_x0000_s1512" style="position:absolute;left:17780;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" path="m1016279,254520v,140399,-227520,253797,-507962,253797c227165,508317,,394919,,254520,,113767,227165,,508317,v280442,,507962,113767,507962,254520xe" filled="f" strokeweight=".35mm">
                  <v:path arrowok="t" textboxrect="0,0,1016279,508317"/>
                </v:shape>
                <v:rect id="Rectangle 915" o:spid="_x0000_s1513" style="position:absolute;left:18543;top:261;width:9318;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" filled="f" stroked="f">
                  <v:textbox inset="0,0,0,0">
                    <w:txbxContent>
                      <w:p w14:paraId="0167ED1D" w14:textId="77777777" w:rsidR="006118A4" w:rsidRDefault="006118A4" w:rsidP="00535AD9">
                        <w:r>
                          <w:rPr>
                            <w:rFonts w:ascii="Liberation Sans" w:eastAsia="Liberation Sans" w:hAnsi="Liberation Sans" w:cs="Liberation Sans"/>
                          </w:rPr>
                          <w:t>importieren</w:t>
                        </w:r>
                      </w:p>
                    </w:txbxContent>
                  </v:textbox>
                </v:rect>
                <v:rect id="Rectangle 916" o:spid="_x0000_s1514" style="position:absolute;left:19810;top:27312;width:7856;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" filled="f" stroked="f">
                  <v:textbox inset="0,0,0,0">
                    <w:txbxContent>
                      <w:p w14:paraId="0B00350D" w14:textId="77777777" w:rsidR="006118A4" w:rsidRDefault="006118A4" w:rsidP="00535AD9">
                        <w:r>
                          <w:rPr>
                            <w:rFonts w:ascii="Liberation Sans" w:eastAsia="Liberation Sans" w:hAnsi="Liberation Sans" w:cs="Liberation Sans"/>
                          </w:rPr>
                          <w:t>Exponate</w:t>
                        </w:r>
                      </w:p>
                    </w:txbxContent>
                  </v:textbox>
                </v:rect>
                <v:shape id="Shape 917" o:spid="_x0000_s1515" style="position:absolute;left:4823;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" path="m507962,v281165,,508317,113767,508317,254520c1016279,394919,789127,508317,507962,508317,227521,508317,,394919,,254520,,113767,227521,,507962,xe" fillcolor="#ffe0c0" stroked="f" strokeweight="0">
                  <v:stroke miterlimit="83231f" joinstyle="miter"/>
                  <v:path arrowok="t" textboxrect="0,0,1016279,508317"/>
                </v:shape>
                <v:shape id="Shape 918" o:spid="_x0000_s1516" style="position:absolute;left:4823;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" path="m1016279,254520v,140399,-227152,253797,-508317,253797c227521,508317,,394919,,254520,,113767,227521,,507962,v281165,,508317,113767,508317,254520xe" filled="f" strokeweight=".35mm">
                  <v:path arrowok="t" textboxrect="0,0,1016279,508317"/>
                </v:shape>
                <v:rect id="Rectangle 919" o:spid="_x0000_s1517" style="position:absolute;left:19810;top:29220;width:7955;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14:paraId="21FFDA17" w14:textId="77777777" w:rsidR="006118A4" w:rsidRDefault="006118A4" w:rsidP="00535AD9">
                        <w:r>
                          <w:rPr>
                            <w:rFonts w:ascii="Liberation Sans" w:eastAsia="Liberation Sans" w:hAnsi="Liberation Sans" w:cs="Liberation Sans"/>
                          </w:rPr>
                          <w:t>verwalten</w:t>
                        </w:r>
                      </w:p>
                    </w:txbxContent>
                  </v:textbox>
                </v:rect>
                <v:rect id="Rectangle 920" o:spid="_x0000_s1518" style="position:absolute;left:7495;top:27312;width:5994;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14:paraId="6F5E6355" w14:textId="77777777" w:rsidR="006118A4" w:rsidRDefault="006118A4" w:rsidP="00535AD9">
                        <w:r>
                          <w:rPr>
                            <w:rFonts w:ascii="Liberation Sans" w:eastAsia="Liberation Sans" w:hAnsi="Liberation Sans" w:cs="Liberation Sans"/>
                          </w:rPr>
                          <w:t>Räume</w:t>
                        </w:r>
                      </w:p>
                    </w:txbxContent>
                  </v:textbox>
                </v:rect>
                <v:shape id="Shape 921" o:spid="_x0000_s1519" style="position:absolute;left:30733;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" path="m507949,v280442,,508330,113767,508330,254520c1016279,394919,788391,508317,507949,508317,227521,508317,,394919,,254520,,113767,227521,,507949,xe" fillcolor="#ffffc0" stroked="f" strokeweight="0">
                  <v:stroke miterlimit="83231f" joinstyle="miter"/>
                  <v:path arrowok="t" textboxrect="0,0,1016279,508317"/>
                </v:shape>
                <v:shape id="Shape 922" o:spid="_x0000_s1520" style="position:absolute;left:30733;top:26416;width:10163;height:5083;visibility:visible;mso-wrap-style:square;v-text-anchor:top" coordsize="1016279,5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" path="m1016279,254520v,140399,-227888,253797,-508330,253797c227521,508317,,394919,,254520,,113767,227521,,507949,v280442,,508330,113767,508330,254520xe" filled="f" strokeweight=".35mm">
                  <v:path arrowok="t" textboxrect="0,0,1016279,508317"/>
                </v:shape>
                <v:rect id="Rectangle 923" o:spid="_x0000_s1521" style="position:absolute;left:6732;top:29220;width:796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14:paraId="13159434" w14:textId="77777777" w:rsidR="006118A4" w:rsidRDefault="006118A4" w:rsidP="00535AD9">
                        <w:r>
                          <w:rPr>
                            <w:rFonts w:ascii="Liberation Sans" w:eastAsia="Liberation Sans" w:hAnsi="Liberation Sans" w:cs="Liberation Sans"/>
                          </w:rPr>
                          <w:t>verwalten</w:t>
                        </w:r>
                      </w:p>
                    </w:txbxContent>
                  </v:textbox>
                </v:rect>
                <v:rect id="Rectangle 924" o:spid="_x0000_s1522" style="position:absolute;left:32767;top:27312;width:797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3DE3425E" w14:textId="77777777" w:rsidR="006118A4" w:rsidRDefault="006118A4" w:rsidP="00535AD9">
                        <w:r>
                          <w:rPr>
                            <w:rFonts w:ascii="Liberation Sans" w:eastAsia="Liberation Sans" w:hAnsi="Liberation Sans" w:cs="Liberation Sans"/>
                          </w:rPr>
                          <w:t>Personen</w:t>
                        </w:r>
                      </w:p>
                    </w:txbxContent>
                  </v:textbox>
                </v:rect>
                <v:shape id="Shape 925" o:spid="_x0000_s1523" style="position:absolute;left:9014;top:10922;width:28454;height:8895;visibility:visible;mso-wrap-style:square;v-text-anchor:top" coordsize="2845448,88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" path="m1422730,v785876,,1422718,199085,1422718,444602c2845448,690118,2208606,889558,1422730,889558,637210,889558,,690118,,444602,,199085,637210,,1422730,xe" fillcolor="#7acff5" stroked="f" strokeweight="0">
                  <v:stroke miterlimit="83231f" joinstyle="miter"/>
                  <v:path arrowok="t" textboxrect="0,0,2845448,889558"/>
                </v:shape>
                <v:shape id="Shape 926" o:spid="_x0000_s1524" style="position:absolute;left:9014;top:10922;width:28454;height:8895;visibility:visible;mso-wrap-style:square;v-text-anchor:top" coordsize="2845448,88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" path="m2845448,444602v,245516,-636842,444956,-1422718,444956c637210,889558,,690118,,444602,,199085,637210,,1422730,v785876,,1422718,199085,1422718,444602xe" filled="f" strokeweight=".35mm">
                  <v:path arrowok="t" textboxrect="0,0,2845448,889558"/>
                </v:shape>
                <v:shape id="Shape 927" o:spid="_x0000_s1525" style="position:absolute;left:11555;top:12826;width:23242;height:0;visibility:visible;mso-wrap-style:square;v-text-anchor:top" coordsize="232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" path="m,l2324163,e" filled="f" strokeweight=".35mm">
                  <v:path arrowok="t" textboxrect="0,0,2324163,0"/>
                </v:shape>
                <v:rect id="Rectangle 928" o:spid="_x0000_s1526" style="position:absolute;left:32767;top:29220;width:796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5275E1D2" w14:textId="77777777" w:rsidR="006118A4" w:rsidRDefault="006118A4" w:rsidP="00535AD9">
                        <w:r>
                          <w:rPr>
                            <w:rFonts w:ascii="Liberation Sans" w:eastAsia="Liberation Sans" w:hAnsi="Liberation Sans" w:cs="Liberation Sans"/>
                          </w:rPr>
                          <w:t>verwalten</w:t>
                        </w:r>
                      </w:p>
                    </w:txbxContent>
                  </v:textbox>
                </v:rect>
                <v:rect id="Rectangle 929" o:spid="_x0000_s1527" style="position:absolute;left:16257;top:17408;width:18432;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0F650EAF" w14:textId="77777777" w:rsidR="006118A4" w:rsidRDefault="006118A4" w:rsidP="00535AD9">
                        <w:r>
                          <w:rPr>
                            <w:rFonts w:ascii="Liberation Sans" w:eastAsia="Liberation Sans" w:hAnsi="Liberation Sans" w:cs="Liberation Sans"/>
                          </w:rPr>
                          <w:t>aus JSON-importieren</w:t>
                        </w:r>
                      </w:p>
                    </w:txbxContent>
                  </v:textbox>
                </v:rect>
                <v:rect id="Rectangle 930" o:spid="_x0000_s1528" style="position:absolute;left:16639;top:15504;width:1740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14:paraId="32F0F770" w14:textId="77777777" w:rsidR="006118A4" w:rsidRDefault="006118A4" w:rsidP="00535AD9">
                        <w:r>
                          <w:rPr>
                            <w:rFonts w:ascii="Liberation Sans" w:eastAsia="Liberation Sans" w:hAnsi="Liberation Sans" w:cs="Liberation Sans"/>
                          </w:rPr>
                          <w:t>aus CSV-Importieren</w:t>
                        </w:r>
                      </w:p>
                    </w:txbxContent>
                  </v:textbox>
                </v:rect>
                <v:rect id="Rectangle 931" o:spid="_x0000_s1529" style="position:absolute;left:17524;top:13596;width:1480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14:paraId="61514F70" w14:textId="77777777" w:rsidR="006118A4" w:rsidRDefault="006118A4" w:rsidP="00535AD9">
                        <w:r>
                          <w:rPr>
                            <w:rFonts w:ascii="Liberation Sans" w:eastAsia="Liberation Sans" w:hAnsi="Liberation Sans" w:cs="Liberation Sans"/>
                            <w:b/>
                          </w:rPr>
                          <w:t>extension points</w:t>
                        </w:r>
                      </w:p>
                    </w:txbxContent>
                  </v:textbox>
                </v:rect>
                <v:shape id="Shape 932" o:spid="_x0000_s1530" style="position:absolute;left:3808;top:2415;width:15750;height:5083;visibility:visible;mso-wrap-style:square;v-text-anchor:top" coordsize="1575003,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" path="m787324,v434886,,787679,113399,787679,254165c1575003,394564,1222210,508318,787324,508318,352450,508318,,394564,,254165,,113399,352450,,787324,xe" fillcolor="#7acff5" stroked="f" strokeweight="0">
                  <v:stroke miterlimit="83231f" joinstyle="miter"/>
                  <v:path arrowok="t" textboxrect="0,0,1575003,508318"/>
                </v:shape>
                <v:shape id="Shape 933" o:spid="_x0000_s1531" style="position:absolute;left:3808;top:2415;width:15750;height:5083;visibility:visible;mso-wrap-style:square;v-text-anchor:top" coordsize="1575003,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" path="m1575003,254165v,140399,-352793,254153,-787679,254153c352450,508318,,394564,,254165,,113399,352450,,787324,v434886,,787679,113399,787679,254165xe" filled="f" strokeweight=".35mm">
                  <v:path arrowok="t" textboxrect="0,0,1575003,508318"/>
                </v:shape>
                <v:rect id="Rectangle 934" o:spid="_x0000_s1532" style="position:absolute;left:17146;top:11184;width:1603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07616E08" w14:textId="77777777" w:rsidR="006118A4" w:rsidRDefault="006118A4" w:rsidP="00535AD9">
                        <w:r>
                          <w:rPr>
                            <w:rFonts w:ascii="Liberation Sans" w:eastAsia="Liberation Sans" w:hAnsi="Liberation Sans" w:cs="Liberation Sans"/>
                          </w:rPr>
                          <w:t>Backup importieren</w:t>
                        </w:r>
                      </w:p>
                    </w:txbxContent>
                  </v:textbox>
                </v:rect>
                <v:shape id="Shape 935" o:spid="_x0000_s1533" style="position:absolute;left:25523;top:2415;width:16388;height:5083;visibility:visible;mso-wrap-style:square;v-text-anchor:top" coordsize="1638719,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" path="m819366,v452514,,819353,113399,819353,254165c1638719,394564,1271880,508318,819366,508318,366839,508318,,394564,,254165,,113399,366839,,819366,xe" fillcolor="#7acff5" stroked="f" strokeweight="0">
                  <v:stroke miterlimit="83231f" joinstyle="miter"/>
                  <v:path arrowok="t" textboxrect="0,0,1638719,508318"/>
                </v:shape>
                <v:shape id="Shape 936" o:spid="_x0000_s1534" style="position:absolute;left:25523;top:2415;width:16388;height:5083;visibility:visible;mso-wrap-style:square;v-text-anchor:top" coordsize="1638719,50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" path="m1638719,254165v,140399,-366839,254153,-819353,254153c366839,508318,,394564,,254165,,113399,366839,,819366,v452514,,819353,113399,819353,254165xe" filled="f" strokeweight=".35mm">
                  <v:path arrowok="t" textboxrect="0,0,1638719,508318"/>
                </v:shape>
                <v:rect id="Rectangle 937" o:spid="_x0000_s1535" style="position:absolute;left:5079;top:4200;width:1739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" filled="f" stroked="f">
                  <v:textbox inset="0,0,0,0">
                    <w:txbxContent>
                      <w:p w14:paraId="3FC6E36D" w14:textId="77777777" w:rsidR="006118A4" w:rsidRDefault="006118A4" w:rsidP="00535AD9">
                        <w:r>
                          <w:rPr>
                            <w:rFonts w:ascii="Liberation Sans" w:eastAsia="Liberation Sans" w:hAnsi="Liberation Sans" w:cs="Liberation Sans"/>
                          </w:rPr>
                          <w:t>aus CSV-Importieren</w:t>
                        </w:r>
                      </w:p>
                    </w:txbxContent>
                  </v:textbox>
                </v:rect>
                <v:rect id="Rectangle 938" o:spid="_x0000_s1536" style="position:absolute;left:26798;top:4200;width:18432;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" filled="f" stroked="f">
                  <v:textbox inset="0,0,0,0">
                    <w:txbxContent>
                      <w:p w14:paraId="4C0FA11E" w14:textId="77777777" w:rsidR="006118A4" w:rsidRDefault="006118A4" w:rsidP="00535AD9">
                        <w:r>
                          <w:rPr>
                            <w:rFonts w:ascii="Liberation Sans" w:eastAsia="Liberation Sans" w:hAnsi="Liberation Sans" w:cs="Liberation Sans"/>
                          </w:rPr>
                          <w:t>aus JSON-importieren</w:t>
                        </w:r>
                      </w:p>
                    </w:txbxContent>
                  </v:textbox>
                </v:rect>
                <v:shape id="Shape 939" o:spid="_x0000_s1537" style="position:absolute;left:11174;top:7495;width:0;height:5461;visibility:visible;mso-wrap-style:square;v-text-anchor:top" coordsize="0,54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" path="m,l,546126e" filled="f" strokeweight=".35mm">
                  <v:path arrowok="t" textboxrect="0,0,0,546126"/>
                </v:shape>
                <v:shape id="Shape 940" o:spid="_x0000_s1538" style="position:absolute;left:11174;top:11430;width:767;height:1529;visibility:visible;mso-wrap-style:square;v-text-anchor:top" coordsize="76683,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" path="m,152997l76683,e" filled="f" strokeweight=".35mm">
                  <v:path arrowok="t" textboxrect="0,0,76683,152997"/>
                </v:shape>
                <v:shape id="Shape 941" o:spid="_x0000_s1539" style="position:absolute;left:10411;top:11430;width:767;height:1529;visibility:visible;mso-wrap-style:square;v-text-anchor:top" coordsize="76683,15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" path="m76683,152997l,e" filled="f" strokeweight=".35mm">
                  <v:path arrowok="t" textboxrect="0,0,76683,152997"/>
                </v:shape>
                <v:shape id="Shape 942" o:spid="_x0000_s1540" style="position:absolute;left:33652;top:7495;width:0;height:4824;visibility:visible;mso-wrap-style:square;v-text-anchor:top" coordsize="0,482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" path="m,l,482397e" filled="f" strokeweight=".35mm">
                  <v:path arrowok="t" textboxrect="0,0,0,482397"/>
                </v:shape>
                <v:shape id="Shape 943" o:spid="_x0000_s1541" style="position:absolute;left:33652;top:10796;width:767;height:1526;visibility:visible;mso-wrap-style:square;v-text-anchor:top" coordsize="76670,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" path="m,152641l76670,e" filled="f" strokeweight=".35mm">
                  <v:path arrowok="t" textboxrect="0,0,76670,152641"/>
                </v:shape>
                <v:shape id="Shape 944" o:spid="_x0000_s1542" style="position:absolute;left:32893;top:10796;width:763;height:1526;visibility:visible;mso-wrap-style:square;v-text-anchor:top" coordsize="76327,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" path="m76327,152641l,e" filled="f" strokeweight=".35mm">
                  <v:path arrowok="t" textboxrect="0,0,76327,152641"/>
                </v:shape>
                <v:shape id="Shape 945" o:spid="_x0000_s1543" style="position:absolute;left:37465;top:15368;width:10411;height:0;visibility:visible;mso-wrap-style:square;v-text-anchor:top" coordsize="1041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" path="m1041121,l,e" filled="f" strokeweight=".35mm">
                  <v:path arrowok="t" textboxrect="0,0,1041121,0"/>
                </v:shape>
                <v:shape id="Shape 946" o:spid="_x0000_s1544" style="position:absolute;left:37465;top:15368;width:1526;height:767;visibility:visible;mso-wrap-style:square;v-text-anchor:top" coordsize="152641,76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" path="m,l152641,76682e" filled="f" strokeweight=".35mm">
                  <v:path arrowok="t" textboxrect="0,0,152641,76682"/>
                </v:shape>
                <v:shape id="Shape 947" o:spid="_x0000_s1545" style="position:absolute;left:37465;top:14605;width:1526;height:766;visibility:visible;mso-wrap-style:square;v-text-anchor:top" coordsize="152641,76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" path="m,76682l152641,e" filled="f" strokeweight=".35mm">
                  <v:path arrowok="t" textboxrect="0,0,152641,76682"/>
                </v:shape>
                <v:shape id="Shape 948" o:spid="_x0000_s1546" style="position:absolute;left:35812;top:17528;width:0;height:8888;visibility:visible;mso-wrap-style:square;v-text-anchor:top" coordsize="0,888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" path="m,888835l,e" filled="f" strokeweight=".35mm">
                  <v:path arrowok="t" textboxrect="0,0,0,888835"/>
                </v:shape>
                <v:shape id="Shape 949" o:spid="_x0000_s1547" style="position:absolute;left:35049;top:17528;width:767;height:1526;visibility:visible;mso-wrap-style:square;v-text-anchor:top" coordsize="76683,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" path="m76683,l,152641e" filled="f" strokeweight=".35mm">
                  <v:path arrowok="t" textboxrect="0,0,76683,152641"/>
                </v:shape>
                <v:shape id="Shape 950" o:spid="_x0000_s1548" style="position:absolute;left:35812;top:17528;width:767;height:1526;visibility:visible;mso-wrap-style:square;v-text-anchor:top" coordsize="76683,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" path="m,l76683,152641e" filled="f" strokeweight=".35mm">
                  <v:path arrowok="t" textboxrect="0,0,76683,152641"/>
                </v:shape>
                <v:shape id="Shape 951" o:spid="_x0000_s1549" style="position:absolute;left:22860;top:19814;width:0;height:6602;visibility:visible;mso-wrap-style:square;v-text-anchor:top" coordsize="0,66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" path="m,660235l,e" filled="f" strokeweight=".35mm">
                  <v:path arrowok="t" textboxrect="0,0,0,660235"/>
                </v:shape>
                <v:shape id="Shape 952" o:spid="_x0000_s1550" style="position:absolute;left:22096;top:19814;width:767;height:1526;visibility:visible;mso-wrap-style:square;v-text-anchor:top" coordsize="76683,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" path="m76683,l,152641e" filled="f" strokeweight=".35mm">
                  <v:path arrowok="t" textboxrect="0,0,76683,152641"/>
                </v:shape>
                <v:shape id="Shape 953" o:spid="_x0000_s1551" style="position:absolute;left:22860;top:19814;width:763;height:1526;visibility:visible;mso-wrap-style:square;v-text-anchor:top" coordsize="76314,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" path="m,l76314,152641e" filled="f" strokeweight=".35mm">
                  <v:path arrowok="t" textboxrect="0,0,76314,152641"/>
                </v:shape>
                <v:shape id="Shape 954" o:spid="_x0000_s1552" style="position:absolute;left:9903;top:17020;width:0;height:9396;visibility:visible;mso-wrap-style:square;v-text-anchor:top" coordsize="0,939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" path="m,939597l,e" filled="f" strokeweight=".35mm">
                  <v:path arrowok="t" textboxrect="0,0,0,939597"/>
                </v:shape>
                <v:shape id="Shape 955" o:spid="_x0000_s1553" style="position:absolute;left:9144;top:17020;width:763;height:1527;visibility:visible;mso-wrap-style:square;v-text-anchor:top" coordsize="76314,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" path="m76314,l,152641e" filled="f" strokeweight=".35mm">
                  <v:path arrowok="t" textboxrect="0,0,76314,152641"/>
                </v:shape>
                <v:shape id="Shape 956" o:spid="_x0000_s1554" style="position:absolute;left:9903;top:17020;width:767;height:1527;visibility:visible;mso-wrap-style:square;v-text-anchor:top" coordsize="76683,1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" path="m,l76683,152641e" filled="f" strokeweight=".35mm">
                  <v:path arrowok="t" textboxrect="0,0,76683,152641"/>
                </v:shape>
                <v:rect id="Rectangle 957" o:spid="_x0000_s1555" style="position:absolute;left:47880;top:18805;width:527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" filled="f" stroked="f">
                  <v:textbox inset="0,0,0,0">
                    <w:txbxContent>
                      <w:p w14:paraId="0EA4D18B" w14:textId="77777777" w:rsidR="006118A4" w:rsidRDefault="006118A4" w:rsidP="00535AD9">
                        <w:r>
                          <w:rPr>
                            <w:rFonts w:ascii="Liberation Sans" w:eastAsia="Liberation Sans" w:hAnsi="Liberation Sans" w:cs="Liberation Sans"/>
                          </w:rPr>
                          <w:t>Admin</w:t>
                        </w:r>
                      </w:p>
                    </w:txbxContent>
                  </v:textbox>
                </v:rect>
                <v:rect id="Rectangle 41718" o:spid="_x0000_s1556" style="position:absolute;left:1144;top:22996;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" filled="f" stroked="f">
                  <v:textbox inset="0,0,0,0">
                    <w:txbxContent>
                      <w:p w14:paraId="64078C93" w14:textId="77777777" w:rsidR="006118A4" w:rsidRDefault="006118A4" w:rsidP="00535AD9">
                        <w:r>
                          <w:rPr>
                            <w:rFonts w:ascii="Liberation Sans" w:eastAsia="Liberation Sans" w:hAnsi="Liberation Sans" w:cs="Liberation Sans"/>
                          </w:rPr>
                          <w:t>&lt;&lt;</w:t>
                        </w:r>
                      </w:p>
                    </w:txbxContent>
                  </v:textbox>
                </v:rect>
                <v:rect id="Rectangle 41719" o:spid="_x0000_s1557" style="position:absolute;left:7300;top:22996;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" filled="f" stroked="f">
                  <v:textbox inset="0,0,0,0">
                    <w:txbxContent>
                      <w:p w14:paraId="10A8BD65" w14:textId="77777777" w:rsidR="006118A4" w:rsidRDefault="006118A4" w:rsidP="00535AD9">
                        <w:r>
                          <w:rPr>
                            <w:rFonts w:ascii="Liberation Sans" w:eastAsia="Liberation Sans" w:hAnsi="Liberation Sans" w:cs="Liberation Sans"/>
                          </w:rPr>
                          <w:t>&gt;&gt;</w:t>
                        </w:r>
                      </w:p>
                    </w:txbxContent>
                  </v:textbox>
                </v:rect>
                <v:rect id="Rectangle 41721" o:spid="_x0000_s1558" style="position:absolute;left:2792;top:22996;width:5997;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" filled="f" stroked="f">
                  <v:textbox inset="0,0,0,0">
                    <w:txbxContent>
                      <w:p w14:paraId="347684F0" w14:textId="77777777" w:rsidR="006118A4" w:rsidRDefault="006118A4" w:rsidP="00535AD9">
                        <w:r>
                          <w:rPr>
                            <w:rFonts w:ascii="Liberation Sans" w:eastAsia="Liberation Sans" w:hAnsi="Liberation Sans" w:cs="Liberation Sans"/>
                          </w:rPr>
                          <w:t>Include</w:t>
                        </w:r>
                      </w:p>
                    </w:txbxContent>
                  </v:textbox>
                </v:rect>
                <v:rect id="Rectangle 41723" o:spid="_x0000_s1559" style="position:absolute;left:14353;top:22740;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" filled="f" stroked="f">
                  <v:textbox inset="0,0,0,0">
                    <w:txbxContent>
                      <w:p w14:paraId="41D6BC56" w14:textId="77777777" w:rsidR="006118A4" w:rsidRDefault="006118A4" w:rsidP="00535AD9">
                        <w:r>
                          <w:rPr>
                            <w:rFonts w:ascii="Liberation Sans" w:eastAsia="Liberation Sans" w:hAnsi="Liberation Sans" w:cs="Liberation Sans"/>
                          </w:rPr>
                          <w:t>&lt;&lt;</w:t>
                        </w:r>
                      </w:p>
                    </w:txbxContent>
                  </v:textbox>
                </v:rect>
                <v:rect id="Rectangle 41726" o:spid="_x0000_s1560" style="position:absolute;left:16001;top:22740;width:5996;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" filled="f" stroked="f">
                  <v:textbox inset="0,0,0,0">
                    <w:txbxContent>
                      <w:p w14:paraId="6603FE37" w14:textId="77777777" w:rsidR="006118A4" w:rsidRDefault="006118A4" w:rsidP="00535AD9">
                        <w:r>
                          <w:rPr>
                            <w:rFonts w:ascii="Liberation Sans" w:eastAsia="Liberation Sans" w:hAnsi="Liberation Sans" w:cs="Liberation Sans"/>
                          </w:rPr>
                          <w:t>Include</w:t>
                        </w:r>
                      </w:p>
                    </w:txbxContent>
                  </v:textbox>
                </v:rect>
                <v:rect id="Rectangle 41725" o:spid="_x0000_s1561" style="position:absolute;left:20508;top:22740;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" filled="f" stroked="f">
                  <v:textbox inset="0,0,0,0">
                    <w:txbxContent>
                      <w:p w14:paraId="423C6F0E" w14:textId="77777777" w:rsidR="006118A4" w:rsidRDefault="006118A4" w:rsidP="00535AD9">
                        <w:r>
                          <w:rPr>
                            <w:rFonts w:ascii="Liberation Sans" w:eastAsia="Liberation Sans" w:hAnsi="Liberation Sans" w:cs="Liberation Sans"/>
                          </w:rPr>
                          <w:t>&gt;&gt;</w:t>
                        </w:r>
                      </w:p>
                    </w:txbxContent>
                  </v:textbox>
                </v:rect>
                <v:rect id="Rectangle 41730" o:spid="_x0000_s1562" style="position:absolute;left:29194;top:22869;width:599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" filled="f" stroked="f">
                  <v:textbox inset="0,0,0,0">
                    <w:txbxContent>
                      <w:p w14:paraId="237D3538" w14:textId="77777777" w:rsidR="006118A4" w:rsidRDefault="006118A4" w:rsidP="00535AD9">
                        <w:r>
                          <w:rPr>
                            <w:rFonts w:ascii="Liberation Sans" w:eastAsia="Liberation Sans" w:hAnsi="Liberation Sans" w:cs="Liberation Sans"/>
                          </w:rPr>
                          <w:t>Include</w:t>
                        </w:r>
                      </w:p>
                    </w:txbxContent>
                  </v:textbox>
                </v:rect>
                <v:rect id="Rectangle 41728" o:spid="_x0000_s1563" style="position:absolute;left:33714;top:22869;width:2179;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" filled="f" stroked="f">
                  <v:textbox inset="0,0,0,0">
                    <w:txbxContent>
                      <w:p w14:paraId="156F639D" w14:textId="77777777" w:rsidR="006118A4" w:rsidRDefault="006118A4" w:rsidP="00535AD9">
                        <w:r>
                          <w:rPr>
                            <w:rFonts w:ascii="Liberation Sans" w:eastAsia="Liberation Sans" w:hAnsi="Liberation Sans" w:cs="Liberation Sans"/>
                          </w:rPr>
                          <w:t>&gt;&gt;</w:t>
                        </w:r>
                      </w:p>
                    </w:txbxContent>
                  </v:textbox>
                </v:rect>
                <v:rect id="Rectangle 41727" o:spid="_x0000_s1564" style="position:absolute;left:27557;top:22869;width:2180;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" filled="f" stroked="f">
                  <v:textbox inset="0,0,0,0">
                    <w:txbxContent>
                      <w:p w14:paraId="6D4D2F56" w14:textId="77777777" w:rsidR="006118A4" w:rsidRDefault="006118A4" w:rsidP="00535AD9">
                        <w:r>
                          <w:rPr>
                            <w:rFonts w:ascii="Liberation Sans" w:eastAsia="Liberation Sans" w:hAnsi="Liberation Sans" w:cs="Liberation Sans"/>
                          </w:rPr>
                          <w:t>&lt;&lt;</w:t>
                        </w:r>
                      </w:p>
                    </w:txbxContent>
                  </v:textbox>
                </v:rect>
                <v:rect id="Rectangle 41707" o:spid="_x0000_s1565" style="position:absolute;left:42197;top:8898;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" filled="f" stroked="f">
                  <v:textbox inset="0,0,0,0">
                    <w:txbxContent>
                      <w:p w14:paraId="451DE403" w14:textId="77777777" w:rsidR="006118A4" w:rsidRDefault="006118A4" w:rsidP="00535AD9">
                        <w:r>
                          <w:rPr>
                            <w:rFonts w:ascii="Liberation Sans" w:eastAsia="Liberation Sans" w:hAnsi="Liberation Sans" w:cs="Liberation Sans"/>
                          </w:rPr>
                          <w:t>&gt;&gt;</w:t>
                        </w:r>
                      </w:p>
                    </w:txbxContent>
                  </v:textbox>
                </v:rect>
                <v:rect id="Rectangle 41704" o:spid="_x0000_s1566" style="position:absolute;left:36194;top:8898;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" filled="f" stroked="f">
                  <v:textbox inset="0,0,0,0">
                    <w:txbxContent>
                      <w:p w14:paraId="26C124FA" w14:textId="77777777" w:rsidR="006118A4" w:rsidRDefault="006118A4" w:rsidP="00535AD9">
                        <w:r>
                          <w:rPr>
                            <w:rFonts w:ascii="Liberation Sans" w:eastAsia="Liberation Sans" w:hAnsi="Liberation Sans" w:cs="Liberation Sans"/>
                          </w:rPr>
                          <w:t>&lt;&lt;</w:t>
                        </w:r>
                      </w:p>
                    </w:txbxContent>
                  </v:textbox>
                </v:rect>
                <v:rect id="Rectangle 41711" o:spid="_x0000_s1567" style="position:absolute;left:37831;top:8898;width:580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" filled="f" stroked="f">
                  <v:textbox inset="0,0,0,0">
                    <w:txbxContent>
                      <w:p w14:paraId="5AB45526" w14:textId="77777777" w:rsidR="006118A4" w:rsidRDefault="006118A4" w:rsidP="00535AD9">
                        <w:r>
                          <w:rPr>
                            <w:rFonts w:ascii="Liberation Sans" w:eastAsia="Liberation Sans" w:hAnsi="Liberation Sans" w:cs="Liberation Sans"/>
                          </w:rPr>
                          <w:t>Extend</w:t>
                        </w:r>
                      </w:p>
                    </w:txbxContent>
                  </v:textbox>
                </v:rect>
                <v:rect id="Rectangle 41697" o:spid="_x0000_s1568" style="position:absolute;left:7399;top:8772;width:218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" filled="f" stroked="f">
                  <v:textbox inset="0,0,0,0">
                    <w:txbxContent>
                      <w:p w14:paraId="533373D6" w14:textId="77777777" w:rsidR="006118A4" w:rsidRDefault="006118A4" w:rsidP="00535AD9">
                        <w:r>
                          <w:rPr>
                            <w:rFonts w:ascii="Liberation Sans" w:eastAsia="Liberation Sans" w:hAnsi="Liberation Sans" w:cs="Liberation Sans"/>
                          </w:rPr>
                          <w:t>&gt;&gt;</w:t>
                        </w:r>
                      </w:p>
                    </w:txbxContent>
                  </v:textbox>
                </v:rect>
                <v:rect id="Rectangle 41699" o:spid="_x0000_s1569" style="position:absolute;left:3033;top:8772;width:580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nH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" filled="f" stroked="f">
                  <v:textbox inset="0,0,0,0">
                    <w:txbxContent>
                      <w:p w14:paraId="77EFBB32" w14:textId="77777777" w:rsidR="006118A4" w:rsidRDefault="006118A4" w:rsidP="00535AD9">
                        <w:r>
                          <w:rPr>
                            <w:rFonts w:ascii="Liberation Sans" w:eastAsia="Liberation Sans" w:hAnsi="Liberation Sans" w:cs="Liberation Sans"/>
                          </w:rPr>
                          <w:t>Extend</w:t>
                        </w:r>
                      </w:p>
                    </w:txbxContent>
                  </v:textbox>
                </v:rect>
                <v:rect id="Rectangle 41695" o:spid="_x0000_s1570" style="position:absolute;left:1396;top:8772;width:217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" filled="f" stroked="f">
                  <v:textbox inset="0,0,0,0">
                    <w:txbxContent>
                      <w:p w14:paraId="42ED60EE" w14:textId="77777777" w:rsidR="006118A4" w:rsidRDefault="006118A4" w:rsidP="00535AD9">
                        <w:r>
                          <w:rPr>
                            <w:rFonts w:ascii="Liberation Sans" w:eastAsia="Liberation Sans" w:hAnsi="Liberation Sans" w:cs="Liberation Sans"/>
                          </w:rPr>
                          <w:t>&lt;&lt;</w:t>
                        </w:r>
                      </w:p>
                    </w:txbxContent>
                  </v:textbox>
                </v:rect>
                <w10:anchorlock/>
              </v:group>
            </w:pict>
          </mc:Fallback>
        </mc:AlternateContent>
      </w:r>
    </w:p>
    <w:p w14:paraId="0E3A7027" w14:textId="1596183B" w:rsidR="0013338E" w:rsidRPr="00C50B0B" w:rsidRDefault="003B4418" w:rsidP="003B4418">
      <w:pPr>
        <w:pStyle w:val="Beschriftung"/>
        <w:rPr>
          <w:rFonts w:cs="Arial"/>
        </w:rPr>
      </w:pPr>
      <w:r w:rsidRPr="00C50B0B">
        <w:rPr>
          <w:rFonts w:cs="Arial"/>
        </w:rPr>
        <w:t xml:space="preserve">Abbildung </w:t>
      </w:r>
      <w:r w:rsidRPr="00C50B0B">
        <w:rPr>
          <w:rFonts w:cs="Arial"/>
        </w:rPr>
        <w:fldChar w:fldCharType="begin"/>
      </w:r>
      <w:r w:rsidRPr="00C50B0B">
        <w:rPr>
          <w:rFonts w:cs="Arial"/>
        </w:rPr>
        <w:instrText xml:space="preserve"> SEQ Abbildung \* ARABIC </w:instrText>
      </w:r>
      <w:r w:rsidRPr="00C50B0B">
        <w:rPr>
          <w:rFonts w:cs="Arial"/>
        </w:rPr>
        <w:fldChar w:fldCharType="separate"/>
      </w:r>
      <w:r w:rsidR="00257541" w:rsidRPr="00C50B0B">
        <w:rPr>
          <w:rFonts w:cs="Arial"/>
          <w:noProof/>
        </w:rPr>
        <w:t>9</w:t>
      </w:r>
      <w:r w:rsidRPr="00C50B0B">
        <w:rPr>
          <w:rFonts w:cs="Arial"/>
        </w:rPr>
        <w:fldChar w:fldCharType="end"/>
      </w:r>
      <w:r w:rsidRPr="00C50B0B">
        <w:rPr>
          <w:rFonts w:cs="Arial"/>
        </w:rPr>
        <w:t xml:space="preserve">: </w:t>
      </w:r>
      <w:proofErr w:type="spellStart"/>
      <w:r w:rsidR="036C3A79" w:rsidRPr="00C50B0B">
        <w:rPr>
          <w:rFonts w:cs="Arial"/>
        </w:rPr>
        <w:t>UseCase</w:t>
      </w:r>
      <w:proofErr w:type="spellEnd"/>
      <w:r w:rsidR="036C3A79" w:rsidRPr="00C50B0B">
        <w:rPr>
          <w:rFonts w:cs="Arial"/>
        </w:rPr>
        <w:t xml:space="preserve">-Diagramm </w:t>
      </w:r>
      <w:r w:rsidR="69C7898A" w:rsidRPr="00C50B0B">
        <w:rPr>
          <w:rFonts w:cs="Arial"/>
        </w:rPr>
        <w:t>–</w:t>
      </w:r>
      <w:r w:rsidR="036C3A79" w:rsidRPr="00C50B0B">
        <w:rPr>
          <w:rFonts w:cs="Arial"/>
        </w:rPr>
        <w:t xml:space="preserve"> </w:t>
      </w:r>
      <w:r w:rsidRPr="00C50B0B">
        <w:rPr>
          <w:rFonts w:cs="Arial"/>
        </w:rPr>
        <w:t>importieren</w:t>
      </w:r>
    </w:p>
    <w:p w14:paraId="7403B6D3" w14:textId="6FAA42FD" w:rsidR="69C7898A" w:rsidRPr="00C50B0B" w:rsidRDefault="6C0B36FF" w:rsidP="69C7898A">
      <w:pPr>
        <w:rPr>
          <w:rFonts w:cs="Arial"/>
        </w:rPr>
      </w:pPr>
      <w:r w:rsidRPr="00C50B0B">
        <w:rPr>
          <w:rFonts w:cs="Arial"/>
        </w:rPr>
        <w:t>Der Admin kann als einzige Rolle Elemente importieren, dies kann er aus CSV oder JSON Dateien. Der Import nutzt dann die jeweiligen Funktionen zur Erstellung der Elemente aus den entsprechenden Verwaltungen</w:t>
      </w:r>
      <w:r w:rsidR="00761E35" w:rsidRPr="00C50B0B">
        <w:rPr>
          <w:rFonts w:cs="Arial"/>
        </w:rPr>
        <w:t xml:space="preserve"> und füllt diese mit Attributen aus den gelesenen Dateien</w:t>
      </w:r>
      <w:r w:rsidRPr="00C50B0B">
        <w:rPr>
          <w:rFonts w:cs="Arial"/>
        </w:rPr>
        <w:t>.</w:t>
      </w:r>
    </w:p>
    <w:p w14:paraId="57312619" w14:textId="50DB7C54" w:rsidR="003B4418" w:rsidRPr="00C50B0B" w:rsidRDefault="003B4418" w:rsidP="003B4418">
      <w:pPr>
        <w:pStyle w:val="berschrift2"/>
        <w:rPr>
          <w:rFonts w:cs="Arial"/>
        </w:rPr>
      </w:pPr>
      <w:bookmarkStart w:id="169" w:name="_Toc44320812"/>
      <w:r w:rsidRPr="00C50B0B">
        <w:rPr>
          <w:rFonts w:cs="Arial"/>
        </w:rPr>
        <w:lastRenderedPageBreak/>
        <w:t>Analyseklassendiagram</w:t>
      </w:r>
      <w:bookmarkEnd w:id="169"/>
    </w:p>
    <w:p w14:paraId="6979B6F6" w14:textId="7643A7F1" w:rsidR="00B54C58" w:rsidRPr="00C50B0B" w:rsidRDefault="00535AD9" w:rsidP="00B54C58">
      <w:pPr>
        <w:keepNext/>
        <w:rPr>
          <w:rFonts w:cs="Arial"/>
        </w:rPr>
      </w:pPr>
      <w:r w:rsidRPr="00C50B0B">
        <w:rPr>
          <w:rFonts w:cs="Arial"/>
          <w:noProof/>
        </w:rPr>
        <w:drawing>
          <wp:inline distT="0" distB="0" distL="0" distR="0" wp14:anchorId="1C8ECF80" wp14:editId="0D1EADCB">
            <wp:extent cx="5760720" cy="5225808"/>
            <wp:effectExtent l="0" t="0" r="0" b="0"/>
            <wp:docPr id="12969710" name="Picture 45749"/>
            <wp:cNvGraphicFramePr/>
            <a:graphic xmlns:a="http://schemas.openxmlformats.org/drawingml/2006/main">
              <a:graphicData uri="http://schemas.openxmlformats.org/drawingml/2006/picture">
                <pic:pic xmlns:pic="http://schemas.openxmlformats.org/drawingml/2006/picture">
                  <pic:nvPicPr>
                    <pic:cNvPr id="45749" name="Picture 45749"/>
                    <pic:cNvPicPr/>
                  </pic:nvPicPr>
                  <pic:blipFill>
                    <a:blip r:embed="rId17"/>
                    <a:stretch>
                      <a:fillRect/>
                    </a:stretch>
                  </pic:blipFill>
                  <pic:spPr>
                    <a:xfrm>
                      <a:off x="0" y="0"/>
                      <a:ext cx="5760720" cy="5225808"/>
                    </a:xfrm>
                    <a:prstGeom prst="rect">
                      <a:avLst/>
                    </a:prstGeom>
                  </pic:spPr>
                </pic:pic>
              </a:graphicData>
            </a:graphic>
          </wp:inline>
        </w:drawing>
      </w:r>
    </w:p>
    <w:p w14:paraId="0A4142C4" w14:textId="0A95395F" w:rsidR="003B4418" w:rsidRPr="00C50B0B" w:rsidRDefault="00B54C58" w:rsidP="00B54C58">
      <w:pPr>
        <w:pStyle w:val="Beschriftung"/>
        <w:rPr>
          <w:rFonts w:cs="Arial"/>
        </w:rPr>
      </w:pPr>
      <w:r w:rsidRPr="00C50B0B">
        <w:rPr>
          <w:rFonts w:cs="Arial"/>
        </w:rPr>
        <w:t xml:space="preserve">Abbildung </w:t>
      </w:r>
      <w:r w:rsidRPr="00C50B0B">
        <w:rPr>
          <w:rFonts w:cs="Arial"/>
        </w:rPr>
        <w:fldChar w:fldCharType="begin"/>
      </w:r>
      <w:r w:rsidRPr="00C50B0B">
        <w:rPr>
          <w:rFonts w:cs="Arial"/>
        </w:rPr>
        <w:instrText xml:space="preserve"> SEQ Abbildung \* ARABIC </w:instrText>
      </w:r>
      <w:r w:rsidRPr="00C50B0B">
        <w:rPr>
          <w:rFonts w:cs="Arial"/>
        </w:rPr>
        <w:fldChar w:fldCharType="separate"/>
      </w:r>
      <w:r w:rsidR="00257541" w:rsidRPr="00C50B0B">
        <w:rPr>
          <w:rFonts w:cs="Arial"/>
          <w:noProof/>
        </w:rPr>
        <w:t>12</w:t>
      </w:r>
      <w:r w:rsidRPr="00C50B0B">
        <w:rPr>
          <w:rFonts w:cs="Arial"/>
        </w:rPr>
        <w:fldChar w:fldCharType="end"/>
      </w:r>
      <w:r w:rsidRPr="00C50B0B">
        <w:rPr>
          <w:rFonts w:cs="Arial"/>
        </w:rPr>
        <w:t>: Analyseklassendiagram der Museumsverwaltung</w:t>
      </w:r>
    </w:p>
    <w:p w14:paraId="1C498A24" w14:textId="792B249F" w:rsidR="000E4F53" w:rsidRPr="00C50B0B" w:rsidRDefault="005D1950" w:rsidP="000E4F53">
      <w:pPr>
        <w:pStyle w:val="berschrift3"/>
        <w:rPr>
          <w:rFonts w:cs="Arial"/>
        </w:rPr>
      </w:pPr>
      <w:bookmarkStart w:id="170" w:name="_Toc44320813"/>
      <w:r w:rsidRPr="00C50B0B">
        <w:rPr>
          <w:rFonts w:cs="Arial"/>
        </w:rPr>
        <w:t>Museum</w:t>
      </w:r>
      <w:bookmarkEnd w:id="170"/>
    </w:p>
    <w:p w14:paraId="1B071533" w14:textId="5888A651" w:rsidR="00677F29" w:rsidRPr="00C50B0B" w:rsidRDefault="46480C15" w:rsidP="00677F29">
      <w:pPr>
        <w:rPr>
          <w:rFonts w:cs="Arial"/>
        </w:rPr>
      </w:pPr>
      <w:r w:rsidRPr="00C50B0B">
        <w:rPr>
          <w:rFonts w:cs="Arial"/>
        </w:rPr>
        <w:t xml:space="preserve">Analysemuster: </w:t>
      </w:r>
      <w:r w:rsidR="65ECEAC2" w:rsidRPr="00C50B0B">
        <w:rPr>
          <w:rFonts w:cs="Arial"/>
        </w:rPr>
        <w:t>Liste</w:t>
      </w:r>
    </w:p>
    <w:p w14:paraId="18F8288A" w14:textId="7CB0D0EC" w:rsidR="002467C0" w:rsidRPr="00C50B0B" w:rsidRDefault="65ECEAC2" w:rsidP="002467C0">
      <w:pPr>
        <w:pStyle w:val="Listenabsatz"/>
        <w:numPr>
          <w:ilvl w:val="0"/>
          <w:numId w:val="15"/>
        </w:numPr>
        <w:rPr>
          <w:rFonts w:eastAsiaTheme="minorEastAsia" w:cs="Arial"/>
        </w:rPr>
      </w:pPr>
      <w:r w:rsidRPr="00C50B0B">
        <w:rPr>
          <w:rFonts w:eastAsiaTheme="minorEastAsia" w:cs="Arial"/>
        </w:rPr>
        <w:t xml:space="preserve">Das Museum enthält </w:t>
      </w:r>
      <w:r w:rsidR="7827F990" w:rsidRPr="00C50B0B">
        <w:rPr>
          <w:rFonts w:eastAsiaTheme="minorEastAsia" w:cs="Arial"/>
        </w:rPr>
        <w:t xml:space="preserve">eine Auflistung aller </w:t>
      </w:r>
      <w:r w:rsidR="6D033D52" w:rsidRPr="00C50B0B">
        <w:rPr>
          <w:rFonts w:eastAsiaTheme="minorEastAsia" w:cs="Arial"/>
        </w:rPr>
        <w:t>in ihm befindlichen Objekte</w:t>
      </w:r>
      <w:r w:rsidR="005B2704" w:rsidRPr="00C50B0B">
        <w:rPr>
          <w:rFonts w:eastAsiaTheme="minorEastAsia" w:cs="Arial"/>
        </w:rPr>
        <w:t xml:space="preserve"> (also Mitarbeiter, Exponate, Räume und </w:t>
      </w:r>
      <w:r w:rsidR="00C90684" w:rsidRPr="00C50B0B">
        <w:rPr>
          <w:rFonts w:eastAsiaTheme="minorEastAsia" w:cs="Arial"/>
        </w:rPr>
        <w:t>Förderer)</w:t>
      </w:r>
    </w:p>
    <w:p w14:paraId="0B8BADE1" w14:textId="6E745E8B" w:rsidR="6D033D52" w:rsidRPr="00C50B0B" w:rsidRDefault="6D033D52" w:rsidP="6D033D52">
      <w:pPr>
        <w:pStyle w:val="Listenabsatz"/>
        <w:numPr>
          <w:ilvl w:val="0"/>
          <w:numId w:val="15"/>
        </w:numPr>
        <w:rPr>
          <w:rFonts w:cs="Arial"/>
        </w:rPr>
      </w:pPr>
      <w:r w:rsidRPr="00C50B0B">
        <w:rPr>
          <w:rFonts w:eastAsiaTheme="minorEastAsia" w:cs="Arial"/>
        </w:rPr>
        <w:t xml:space="preserve">Die einzelnen Teil-Objekte können nicht ohne das </w:t>
      </w:r>
      <w:r w:rsidR="62544C82" w:rsidRPr="00C50B0B">
        <w:rPr>
          <w:rFonts w:eastAsiaTheme="minorEastAsia" w:cs="Arial"/>
        </w:rPr>
        <w:t xml:space="preserve">Aggregat-Objekt </w:t>
      </w:r>
      <w:r w:rsidR="355D8189" w:rsidRPr="00C50B0B">
        <w:rPr>
          <w:rFonts w:eastAsiaTheme="minorEastAsia" w:cs="Arial"/>
        </w:rPr>
        <w:t>(Museum) existieren</w:t>
      </w:r>
    </w:p>
    <w:p w14:paraId="0728E2DF" w14:textId="756CDBDB" w:rsidR="005D1950" w:rsidRPr="00C50B0B" w:rsidRDefault="005D1950" w:rsidP="005D1950">
      <w:pPr>
        <w:pStyle w:val="berschrift3"/>
        <w:rPr>
          <w:rFonts w:cs="Arial"/>
        </w:rPr>
      </w:pPr>
      <w:bookmarkStart w:id="171" w:name="_Toc44320814"/>
      <w:r w:rsidRPr="00C50B0B">
        <w:rPr>
          <w:rFonts w:cs="Arial"/>
        </w:rPr>
        <w:t>Raum</w:t>
      </w:r>
      <w:bookmarkEnd w:id="171"/>
    </w:p>
    <w:p w14:paraId="29A5A75F" w14:textId="39A52ECF" w:rsidR="00FC5C68" w:rsidRPr="00C50B0B" w:rsidRDefault="00FC5C68" w:rsidP="00FC5C68">
      <w:pPr>
        <w:pStyle w:val="Listenabsatz"/>
        <w:numPr>
          <w:ilvl w:val="0"/>
          <w:numId w:val="20"/>
        </w:numPr>
        <w:rPr>
          <w:rFonts w:cs="Arial"/>
        </w:rPr>
      </w:pPr>
      <w:r w:rsidRPr="00C50B0B">
        <w:rPr>
          <w:rFonts w:cs="Arial"/>
        </w:rPr>
        <w:t xml:space="preserve">Der Raum </w:t>
      </w:r>
      <w:r w:rsidR="004A0F30" w:rsidRPr="00C50B0B">
        <w:rPr>
          <w:rFonts w:cs="Arial"/>
        </w:rPr>
        <w:t xml:space="preserve">speichert neben </w:t>
      </w:r>
      <w:r w:rsidR="000008A2" w:rsidRPr="00C50B0B">
        <w:rPr>
          <w:rFonts w:cs="Arial"/>
        </w:rPr>
        <w:t>einer Raumnummer, einer Beschreibung, einer Ausstellungsfläche und</w:t>
      </w:r>
      <w:r w:rsidR="00F13286" w:rsidRPr="00C50B0B">
        <w:rPr>
          <w:rFonts w:cs="Arial"/>
        </w:rPr>
        <w:t xml:space="preserve"> dem Ausstellungsthema</w:t>
      </w:r>
      <w:r w:rsidR="003421A4" w:rsidRPr="00C50B0B">
        <w:rPr>
          <w:rFonts w:cs="Arial"/>
        </w:rPr>
        <w:t xml:space="preserve"> auch Bilder des Raums und einen Raumplan.</w:t>
      </w:r>
    </w:p>
    <w:p w14:paraId="75CC5177" w14:textId="78FEF6B8" w:rsidR="003421A4" w:rsidRPr="00C50B0B" w:rsidRDefault="00394729" w:rsidP="00FC5C68">
      <w:pPr>
        <w:pStyle w:val="Listenabsatz"/>
        <w:numPr>
          <w:ilvl w:val="0"/>
          <w:numId w:val="20"/>
        </w:numPr>
        <w:rPr>
          <w:rFonts w:cs="Arial"/>
        </w:rPr>
      </w:pPr>
      <w:r w:rsidRPr="00C50B0B">
        <w:rPr>
          <w:rFonts w:cs="Arial"/>
        </w:rPr>
        <w:t xml:space="preserve">Alle im Raum enthaltenen Exponate werden in einer Collection </w:t>
      </w:r>
      <w:r w:rsidR="00802462" w:rsidRPr="00C50B0B">
        <w:rPr>
          <w:rFonts w:cs="Arial"/>
        </w:rPr>
        <w:t>des Raumes abgelegt.</w:t>
      </w:r>
    </w:p>
    <w:p w14:paraId="21EAF6D2" w14:textId="74B1F4A0" w:rsidR="00802462" w:rsidRPr="00C50B0B" w:rsidRDefault="00802462" w:rsidP="00FC5C68">
      <w:pPr>
        <w:pStyle w:val="Listenabsatz"/>
        <w:numPr>
          <w:ilvl w:val="0"/>
          <w:numId w:val="20"/>
        </w:numPr>
        <w:rPr>
          <w:rFonts w:cs="Arial"/>
        </w:rPr>
      </w:pPr>
      <w:r w:rsidRPr="00C50B0B">
        <w:rPr>
          <w:rFonts w:cs="Arial"/>
        </w:rPr>
        <w:t xml:space="preserve">Exponate die in keinem Raum sind </w:t>
      </w:r>
      <w:r w:rsidR="009A6366" w:rsidRPr="00C50B0B">
        <w:rPr>
          <w:rFonts w:cs="Arial"/>
        </w:rPr>
        <w:t xml:space="preserve">werden automatisch dem Lagerraum </w:t>
      </w:r>
      <w:r w:rsidR="006E2E7E" w:rsidRPr="00C50B0B">
        <w:rPr>
          <w:rFonts w:cs="Arial"/>
        </w:rPr>
        <w:t>d</w:t>
      </w:r>
      <w:r w:rsidR="009A6366" w:rsidRPr="00C50B0B">
        <w:rPr>
          <w:rFonts w:cs="Arial"/>
        </w:rPr>
        <w:t>es Museums zugewiesen</w:t>
      </w:r>
      <w:r w:rsidR="006E2E7E" w:rsidRPr="00C50B0B">
        <w:rPr>
          <w:rFonts w:cs="Arial"/>
        </w:rPr>
        <w:t>.</w:t>
      </w:r>
    </w:p>
    <w:p w14:paraId="098097C6" w14:textId="10A2DCB2" w:rsidR="005D1950" w:rsidRPr="00C50B0B" w:rsidRDefault="005D1950" w:rsidP="005D1950">
      <w:pPr>
        <w:pStyle w:val="berschrift3"/>
        <w:rPr>
          <w:rFonts w:cs="Arial"/>
        </w:rPr>
      </w:pPr>
      <w:bookmarkStart w:id="172" w:name="_Toc44320815"/>
      <w:r w:rsidRPr="00C50B0B">
        <w:rPr>
          <w:rFonts w:cs="Arial"/>
        </w:rPr>
        <w:lastRenderedPageBreak/>
        <w:t>Bild</w:t>
      </w:r>
      <w:bookmarkEnd w:id="172"/>
    </w:p>
    <w:p w14:paraId="4AC7005F" w14:textId="49DB482B" w:rsidR="007105BC" w:rsidRPr="00C50B0B" w:rsidRDefault="00A179E8" w:rsidP="007105BC">
      <w:pPr>
        <w:pStyle w:val="Listenabsatz"/>
        <w:numPr>
          <w:ilvl w:val="0"/>
          <w:numId w:val="19"/>
        </w:numPr>
        <w:rPr>
          <w:rFonts w:cs="Arial"/>
        </w:rPr>
      </w:pPr>
      <w:r w:rsidRPr="00C50B0B">
        <w:rPr>
          <w:rFonts w:cs="Arial"/>
        </w:rPr>
        <w:t>Ein Bild</w:t>
      </w:r>
      <w:r w:rsidR="002D4109" w:rsidRPr="00C50B0B">
        <w:rPr>
          <w:rFonts w:cs="Arial"/>
        </w:rPr>
        <w:t xml:space="preserve"> speichert </w:t>
      </w:r>
      <w:r w:rsidR="70AC41B2" w:rsidRPr="00C50B0B">
        <w:rPr>
          <w:rFonts w:cs="Arial"/>
        </w:rPr>
        <w:t xml:space="preserve">den konkreten </w:t>
      </w:r>
      <w:r w:rsidR="00784361" w:rsidRPr="00C50B0B">
        <w:rPr>
          <w:rFonts w:cs="Arial"/>
        </w:rPr>
        <w:t>Speicherort</w:t>
      </w:r>
      <w:r w:rsidR="002D4109" w:rsidRPr="00C50B0B">
        <w:rPr>
          <w:rFonts w:cs="Arial"/>
        </w:rPr>
        <w:t xml:space="preserve"> und </w:t>
      </w:r>
      <w:r w:rsidR="00FC5C68" w:rsidRPr="00C50B0B">
        <w:rPr>
          <w:rFonts w:cs="Arial"/>
        </w:rPr>
        <w:t>eine Beschreibung</w:t>
      </w:r>
      <w:r w:rsidR="002D4109" w:rsidRPr="00C50B0B">
        <w:rPr>
          <w:rFonts w:cs="Arial"/>
        </w:rPr>
        <w:t xml:space="preserve"> des Bildes</w:t>
      </w:r>
    </w:p>
    <w:p w14:paraId="465F5B3A" w14:textId="41844A02" w:rsidR="00D10368" w:rsidRPr="00C50B0B" w:rsidRDefault="005D1950" w:rsidP="00D10368">
      <w:pPr>
        <w:pStyle w:val="berschrift3"/>
        <w:rPr>
          <w:rFonts w:cs="Arial"/>
        </w:rPr>
      </w:pPr>
      <w:bookmarkStart w:id="173" w:name="_Toc44320816"/>
      <w:r w:rsidRPr="00C50B0B">
        <w:rPr>
          <w:rFonts w:cs="Arial"/>
        </w:rPr>
        <w:t>Person</w:t>
      </w:r>
      <w:bookmarkEnd w:id="173"/>
    </w:p>
    <w:p w14:paraId="24D1161A" w14:textId="2E47E86D" w:rsidR="00D10368" w:rsidRPr="00C50B0B" w:rsidRDefault="5FC9E38E" w:rsidP="00D10368">
      <w:pPr>
        <w:pStyle w:val="Listenabsatz"/>
        <w:numPr>
          <w:ilvl w:val="0"/>
          <w:numId w:val="22"/>
        </w:numPr>
        <w:rPr>
          <w:rFonts w:cs="Arial"/>
        </w:rPr>
      </w:pPr>
      <w:r w:rsidRPr="00C50B0B">
        <w:rPr>
          <w:rFonts w:cs="Arial"/>
        </w:rPr>
        <w:t xml:space="preserve">Person ist die Überkategorie von </w:t>
      </w:r>
      <w:r w:rsidR="6E75A8B6" w:rsidRPr="00C50B0B">
        <w:rPr>
          <w:rFonts w:cs="Arial"/>
        </w:rPr>
        <w:t>Förderern</w:t>
      </w:r>
      <w:r w:rsidRPr="00C50B0B">
        <w:rPr>
          <w:rFonts w:cs="Arial"/>
        </w:rPr>
        <w:t xml:space="preserve"> und Mitarbeitern</w:t>
      </w:r>
    </w:p>
    <w:p w14:paraId="4EDE352D" w14:textId="19A1A0F7" w:rsidR="5FC9E38E" w:rsidRPr="00C50B0B" w:rsidRDefault="6E75A8B6" w:rsidP="5FC9E38E">
      <w:pPr>
        <w:pStyle w:val="Listenabsatz"/>
        <w:numPr>
          <w:ilvl w:val="0"/>
          <w:numId w:val="22"/>
        </w:numPr>
        <w:rPr>
          <w:rFonts w:cs="Arial"/>
        </w:rPr>
      </w:pPr>
      <w:r w:rsidRPr="00C50B0B">
        <w:rPr>
          <w:rFonts w:cs="Arial"/>
        </w:rPr>
        <w:t xml:space="preserve">Es enthält alle Informationen die </w:t>
      </w:r>
      <w:r w:rsidR="25EBE1B6" w:rsidRPr="00C50B0B">
        <w:rPr>
          <w:rFonts w:cs="Arial"/>
        </w:rPr>
        <w:t>ein Fördere und Mitarbeiter besitzen</w:t>
      </w:r>
    </w:p>
    <w:p w14:paraId="41B35AAC" w14:textId="29A3591A" w:rsidR="005D1950" w:rsidRPr="00C50B0B" w:rsidRDefault="005D1950" w:rsidP="005D1950">
      <w:pPr>
        <w:pStyle w:val="berschrift3"/>
        <w:rPr>
          <w:rFonts w:cs="Arial"/>
        </w:rPr>
      </w:pPr>
      <w:bookmarkStart w:id="174" w:name="_Toc44320817"/>
      <w:r w:rsidRPr="00C50B0B">
        <w:rPr>
          <w:rFonts w:cs="Arial"/>
        </w:rPr>
        <w:t>Kontaktdaten</w:t>
      </w:r>
      <w:bookmarkEnd w:id="174"/>
    </w:p>
    <w:p w14:paraId="08983952" w14:textId="0B36870B" w:rsidR="006A3FC9" w:rsidRPr="00C50B0B" w:rsidRDefault="006A3FC9" w:rsidP="006A3FC9">
      <w:pPr>
        <w:rPr>
          <w:rFonts w:cs="Arial"/>
        </w:rPr>
      </w:pPr>
      <w:r w:rsidRPr="00C50B0B">
        <w:rPr>
          <w:rFonts w:cs="Arial"/>
        </w:rPr>
        <w:t>Analysemuster: wechselnde Rolle</w:t>
      </w:r>
    </w:p>
    <w:p w14:paraId="57EF742C" w14:textId="69E4E938" w:rsidR="006A3FC9" w:rsidRPr="00C50B0B" w:rsidRDefault="00754447" w:rsidP="006A3FC9">
      <w:pPr>
        <w:pStyle w:val="Listenabsatz"/>
        <w:numPr>
          <w:ilvl w:val="0"/>
          <w:numId w:val="17"/>
        </w:numPr>
        <w:rPr>
          <w:rFonts w:cs="Arial"/>
        </w:rPr>
      </w:pPr>
      <w:r w:rsidRPr="00C50B0B">
        <w:rPr>
          <w:rFonts w:cs="Arial"/>
        </w:rPr>
        <w:t>Anschrift ist eine abstrakte Rolle die je nach Situation entsprechend zu einer der drei genaueren Rollen (Firmenanschrift, Hausanschrift, Postfachadresse) spezifiziert wird.</w:t>
      </w:r>
    </w:p>
    <w:p w14:paraId="1942DFC2" w14:textId="6868E9AE" w:rsidR="00754447" w:rsidRPr="00C50B0B" w:rsidRDefault="00316A1A" w:rsidP="006A3FC9">
      <w:pPr>
        <w:pStyle w:val="Listenabsatz"/>
        <w:numPr>
          <w:ilvl w:val="0"/>
          <w:numId w:val="17"/>
        </w:numPr>
        <w:rPr>
          <w:rFonts w:cs="Arial"/>
        </w:rPr>
      </w:pPr>
      <w:r w:rsidRPr="00C50B0B">
        <w:rPr>
          <w:rFonts w:cs="Arial"/>
        </w:rPr>
        <w:t>Kontaktdaten können mehrere Anschriften beinhalten.</w:t>
      </w:r>
    </w:p>
    <w:p w14:paraId="7A9DF290" w14:textId="7DA82D75" w:rsidR="005D1950" w:rsidRPr="00C50B0B" w:rsidRDefault="005D1950" w:rsidP="005D1950">
      <w:pPr>
        <w:pStyle w:val="berschrift3"/>
        <w:rPr>
          <w:rFonts w:cs="Arial"/>
        </w:rPr>
      </w:pPr>
      <w:bookmarkStart w:id="175" w:name="_Toc44320818"/>
      <w:r w:rsidRPr="00C50B0B">
        <w:rPr>
          <w:rFonts w:cs="Arial"/>
        </w:rPr>
        <w:t>Exponat</w:t>
      </w:r>
      <w:bookmarkEnd w:id="175"/>
    </w:p>
    <w:p w14:paraId="5E01D306" w14:textId="0CA489F5" w:rsidR="0084083E" w:rsidRPr="00C50B0B" w:rsidRDefault="00652FF3" w:rsidP="00652FF3">
      <w:pPr>
        <w:pStyle w:val="Listenabsatz"/>
        <w:numPr>
          <w:ilvl w:val="0"/>
          <w:numId w:val="18"/>
        </w:numPr>
        <w:rPr>
          <w:rFonts w:cs="Arial"/>
        </w:rPr>
      </w:pPr>
      <w:r w:rsidRPr="00C50B0B">
        <w:rPr>
          <w:rFonts w:cs="Arial"/>
        </w:rPr>
        <w:t xml:space="preserve">Das Exponat enthält alle </w:t>
      </w:r>
      <w:r w:rsidR="00D10368" w:rsidRPr="00C50B0B">
        <w:rPr>
          <w:rFonts w:cs="Arial"/>
        </w:rPr>
        <w:t xml:space="preserve">museumsrelevanten </w:t>
      </w:r>
      <w:r w:rsidR="00E712E6" w:rsidRPr="00C50B0B">
        <w:rPr>
          <w:rFonts w:cs="Arial"/>
        </w:rPr>
        <w:t xml:space="preserve">Attribute </w:t>
      </w:r>
      <w:r w:rsidR="00DF203A" w:rsidRPr="00C50B0B">
        <w:rPr>
          <w:rFonts w:cs="Arial"/>
        </w:rPr>
        <w:t xml:space="preserve">wie Inventarnummer, </w:t>
      </w:r>
      <w:r w:rsidR="009211EB" w:rsidRPr="00C50B0B">
        <w:rPr>
          <w:rFonts w:cs="Arial"/>
        </w:rPr>
        <w:t>Name</w:t>
      </w:r>
      <w:r w:rsidR="00DF203A" w:rsidRPr="00C50B0B">
        <w:rPr>
          <w:rFonts w:cs="Arial"/>
        </w:rPr>
        <w:t>, Erstellungsdatum etc.</w:t>
      </w:r>
    </w:p>
    <w:p w14:paraId="315DB749" w14:textId="1DCF3BA9" w:rsidR="00DF203A" w:rsidRPr="00C50B0B" w:rsidRDefault="00DA7CAE" w:rsidP="00652FF3">
      <w:pPr>
        <w:pStyle w:val="Listenabsatz"/>
        <w:numPr>
          <w:ilvl w:val="0"/>
          <w:numId w:val="18"/>
        </w:numPr>
        <w:rPr>
          <w:rFonts w:cs="Arial"/>
        </w:rPr>
      </w:pPr>
      <w:r w:rsidRPr="00C50B0B">
        <w:rPr>
          <w:rFonts w:cs="Arial"/>
        </w:rPr>
        <w:t>Des Weiteren</w:t>
      </w:r>
      <w:r w:rsidR="00DF203A" w:rsidRPr="00C50B0B">
        <w:rPr>
          <w:rFonts w:cs="Arial"/>
        </w:rPr>
        <w:t xml:space="preserve"> </w:t>
      </w:r>
      <w:r w:rsidR="002101CD" w:rsidRPr="00C50B0B">
        <w:rPr>
          <w:rFonts w:cs="Arial"/>
        </w:rPr>
        <w:t>besitz es eine Wer</w:t>
      </w:r>
      <w:r w:rsidR="009211EB" w:rsidRPr="00C50B0B">
        <w:rPr>
          <w:rFonts w:cs="Arial"/>
        </w:rPr>
        <w:t xml:space="preserve"> der sich aus Einkaufswert, Schätzwert und </w:t>
      </w:r>
      <w:proofErr w:type="spellStart"/>
      <w:r w:rsidR="009211EB" w:rsidRPr="00C50B0B">
        <w:rPr>
          <w:rFonts w:cs="Arial"/>
        </w:rPr>
        <w:t>Leihwert</w:t>
      </w:r>
      <w:proofErr w:type="spellEnd"/>
      <w:r w:rsidR="009211EB" w:rsidRPr="00C50B0B">
        <w:rPr>
          <w:rFonts w:cs="Arial"/>
        </w:rPr>
        <w:t xml:space="preserve"> zusammensetzt</w:t>
      </w:r>
    </w:p>
    <w:p w14:paraId="58A96695" w14:textId="200F0A55" w:rsidR="007D597A" w:rsidRPr="00C50B0B" w:rsidRDefault="007D597A" w:rsidP="00D54466">
      <w:pPr>
        <w:pStyle w:val="Listenabsatz"/>
        <w:numPr>
          <w:ilvl w:val="0"/>
          <w:numId w:val="18"/>
        </w:numPr>
        <w:rPr>
          <w:rFonts w:cs="Arial"/>
        </w:rPr>
      </w:pPr>
      <w:r w:rsidRPr="00C50B0B">
        <w:rPr>
          <w:rFonts w:cs="Arial"/>
        </w:rPr>
        <w:t>Außerdem besitzt es drei verschiedene Historien</w:t>
      </w:r>
      <w:r w:rsidR="002271EA" w:rsidRPr="00C50B0B">
        <w:rPr>
          <w:rFonts w:cs="Arial"/>
        </w:rPr>
        <w:t xml:space="preserve"> </w:t>
      </w:r>
      <w:proofErr w:type="gramStart"/>
      <w:r w:rsidR="00D54466" w:rsidRPr="00C50B0B">
        <w:rPr>
          <w:rFonts w:cs="Arial"/>
        </w:rPr>
        <w:t>welche</w:t>
      </w:r>
      <w:r w:rsidR="002271EA" w:rsidRPr="00C50B0B">
        <w:rPr>
          <w:rFonts w:cs="Arial"/>
        </w:rPr>
        <w:t xml:space="preserve"> verschiedene Momente</w:t>
      </w:r>
      <w:proofErr w:type="gramEnd"/>
      <w:r w:rsidR="002271EA" w:rsidRPr="00C50B0B">
        <w:rPr>
          <w:rFonts w:cs="Arial"/>
        </w:rPr>
        <w:t xml:space="preserve"> in der Existenz des Exponats festhalten.</w:t>
      </w:r>
    </w:p>
    <w:p w14:paraId="37E4E621" w14:textId="7267FF31" w:rsidR="005D1950" w:rsidRPr="00C50B0B" w:rsidRDefault="005D1950" w:rsidP="005D1950">
      <w:pPr>
        <w:pStyle w:val="berschrift3"/>
        <w:rPr>
          <w:rFonts w:cs="Arial"/>
        </w:rPr>
      </w:pPr>
      <w:bookmarkStart w:id="176" w:name="_Toc44320819"/>
      <w:r w:rsidRPr="00C50B0B">
        <w:rPr>
          <w:rFonts w:cs="Arial"/>
        </w:rPr>
        <w:t>Historie</w:t>
      </w:r>
      <w:bookmarkEnd w:id="176"/>
    </w:p>
    <w:p w14:paraId="3588D76C" w14:textId="7C7AFF37" w:rsidR="00BD086F" w:rsidRPr="00C50B0B" w:rsidRDefault="00BD086F" w:rsidP="00BD086F">
      <w:pPr>
        <w:rPr>
          <w:rFonts w:cs="Arial"/>
        </w:rPr>
      </w:pPr>
      <w:r w:rsidRPr="00C50B0B">
        <w:rPr>
          <w:rFonts w:cs="Arial"/>
        </w:rPr>
        <w:t>Analysemuster: Historie</w:t>
      </w:r>
    </w:p>
    <w:p w14:paraId="4F8ACF24" w14:textId="65C9FF7D" w:rsidR="00EF1986" w:rsidRPr="00C50B0B" w:rsidRDefault="00587CDA" w:rsidP="00EF1986">
      <w:pPr>
        <w:pStyle w:val="Listenabsatz"/>
        <w:numPr>
          <w:ilvl w:val="0"/>
          <w:numId w:val="16"/>
        </w:numPr>
        <w:rPr>
          <w:rFonts w:cs="Arial"/>
        </w:rPr>
      </w:pPr>
      <w:r w:rsidRPr="00C50B0B">
        <w:rPr>
          <w:rFonts w:cs="Arial"/>
        </w:rPr>
        <w:t>Ansammlung aller Ereignisse</w:t>
      </w:r>
      <w:r w:rsidR="00C81367" w:rsidRPr="00C50B0B">
        <w:rPr>
          <w:rFonts w:cs="Arial"/>
        </w:rPr>
        <w:t xml:space="preserve"> in einem zeitlichen Verlauf.</w:t>
      </w:r>
    </w:p>
    <w:p w14:paraId="77FEED94" w14:textId="747C144C" w:rsidR="00C81367" w:rsidRPr="00C50B0B" w:rsidRDefault="00C81367" w:rsidP="00EF1986">
      <w:pPr>
        <w:pStyle w:val="Listenabsatz"/>
        <w:numPr>
          <w:ilvl w:val="0"/>
          <w:numId w:val="16"/>
        </w:numPr>
        <w:rPr>
          <w:rFonts w:cs="Arial"/>
        </w:rPr>
      </w:pPr>
      <w:r w:rsidRPr="00C50B0B">
        <w:rPr>
          <w:rFonts w:cs="Arial"/>
        </w:rPr>
        <w:t>Zu jedem Zeitpunkt kann nur ein Ereignis</w:t>
      </w:r>
      <w:r w:rsidR="007668D9" w:rsidRPr="00C50B0B">
        <w:rPr>
          <w:rFonts w:cs="Arial"/>
        </w:rPr>
        <w:t xml:space="preserve"> in der Historie eingetragen sein.</w:t>
      </w:r>
    </w:p>
    <w:p w14:paraId="0D9C0BBB" w14:textId="10D3966A" w:rsidR="007668D9" w:rsidRPr="00C50B0B" w:rsidRDefault="007668D9" w:rsidP="00EF1986">
      <w:pPr>
        <w:pStyle w:val="Listenabsatz"/>
        <w:numPr>
          <w:ilvl w:val="0"/>
          <w:numId w:val="16"/>
        </w:numPr>
        <w:rPr>
          <w:rFonts w:cs="Arial"/>
        </w:rPr>
      </w:pPr>
      <w:r w:rsidRPr="00C50B0B">
        <w:rPr>
          <w:rFonts w:cs="Arial"/>
        </w:rPr>
        <w:t>Es gibt mehrere Historien für verschiedene Sachverhalte.</w:t>
      </w:r>
    </w:p>
    <w:p w14:paraId="0C48F16A" w14:textId="145AA524" w:rsidR="007668D9" w:rsidRPr="00C50B0B" w:rsidRDefault="007668D9" w:rsidP="00EF1986">
      <w:pPr>
        <w:pStyle w:val="Listenabsatz"/>
        <w:numPr>
          <w:ilvl w:val="0"/>
          <w:numId w:val="16"/>
        </w:numPr>
        <w:rPr>
          <w:rFonts w:cs="Arial"/>
        </w:rPr>
      </w:pPr>
      <w:r w:rsidRPr="00C50B0B">
        <w:rPr>
          <w:rFonts w:cs="Arial"/>
        </w:rPr>
        <w:t>Ereignisse werden nur erweitert nicht gelöscht.</w:t>
      </w:r>
    </w:p>
    <w:p w14:paraId="4E4AF43F" w14:textId="315BE4AA" w:rsidR="5B43C821" w:rsidRPr="00C50B0B" w:rsidRDefault="3566327C" w:rsidP="5B43C821">
      <w:pPr>
        <w:pStyle w:val="berschrift3"/>
        <w:rPr>
          <w:rFonts w:cs="Arial"/>
        </w:rPr>
      </w:pPr>
      <w:bookmarkStart w:id="177" w:name="_Toc44320820"/>
      <w:r w:rsidRPr="00C50B0B">
        <w:rPr>
          <w:rFonts w:cs="Arial"/>
        </w:rPr>
        <w:t>Elementsuche</w:t>
      </w:r>
      <w:bookmarkEnd w:id="177"/>
    </w:p>
    <w:p w14:paraId="4A078AE2" w14:textId="5FE543D5" w:rsidR="3566327C" w:rsidRPr="00C50B0B" w:rsidRDefault="67585435" w:rsidP="3566327C">
      <w:pPr>
        <w:rPr>
          <w:rFonts w:cs="Arial"/>
        </w:rPr>
      </w:pPr>
      <w:r w:rsidRPr="00C50B0B">
        <w:rPr>
          <w:rFonts w:cs="Arial"/>
        </w:rPr>
        <w:t>Analysemuster</w:t>
      </w:r>
      <w:r w:rsidR="3566327C" w:rsidRPr="00C50B0B">
        <w:rPr>
          <w:rFonts w:cs="Arial"/>
        </w:rPr>
        <w:t>: Koordinator</w:t>
      </w:r>
    </w:p>
    <w:p w14:paraId="5046154D" w14:textId="531D1119" w:rsidR="3566327C" w:rsidRPr="00C50B0B" w:rsidRDefault="25CC7393" w:rsidP="3566327C">
      <w:pPr>
        <w:pStyle w:val="Listenabsatz"/>
        <w:numPr>
          <w:ilvl w:val="0"/>
          <w:numId w:val="21"/>
        </w:numPr>
        <w:rPr>
          <w:rFonts w:eastAsiaTheme="minorEastAsia" w:cs="Arial"/>
        </w:rPr>
      </w:pPr>
      <w:r w:rsidRPr="00C50B0B">
        <w:rPr>
          <w:rFonts w:eastAsiaTheme="minorEastAsia" w:cs="Arial"/>
        </w:rPr>
        <w:t>Die Elementsuche koordiniert die Suchanfragen der einzelnen Nutzer</w:t>
      </w:r>
      <w:r w:rsidR="6C18E15E" w:rsidRPr="00C50B0B">
        <w:rPr>
          <w:rFonts w:eastAsiaTheme="minorEastAsia" w:cs="Arial"/>
        </w:rPr>
        <w:t xml:space="preserve"> zum Museum</w:t>
      </w:r>
    </w:p>
    <w:p w14:paraId="01CEC392" w14:textId="39A52ECF" w:rsidR="6C18E15E" w:rsidRPr="00C50B0B" w:rsidRDefault="6C18E15E" w:rsidP="6C18E15E">
      <w:pPr>
        <w:pStyle w:val="Listenabsatz"/>
        <w:numPr>
          <w:ilvl w:val="0"/>
          <w:numId w:val="21"/>
        </w:numPr>
        <w:rPr>
          <w:rFonts w:cs="Arial"/>
        </w:rPr>
      </w:pPr>
      <w:r w:rsidRPr="00C50B0B">
        <w:rPr>
          <w:rFonts w:eastAsiaTheme="minorEastAsia" w:cs="Arial"/>
        </w:rPr>
        <w:t xml:space="preserve">Jeder Nutzer kann </w:t>
      </w:r>
      <w:r w:rsidR="38C8DD3E" w:rsidRPr="00C50B0B">
        <w:rPr>
          <w:rFonts w:eastAsiaTheme="minorEastAsia" w:cs="Arial"/>
        </w:rPr>
        <w:t>beliebig viele</w:t>
      </w:r>
      <w:r w:rsidR="261E4DD8" w:rsidRPr="00C50B0B">
        <w:rPr>
          <w:rFonts w:eastAsiaTheme="minorEastAsia" w:cs="Arial"/>
        </w:rPr>
        <w:t xml:space="preserve"> </w:t>
      </w:r>
      <w:r w:rsidR="6F537812" w:rsidRPr="00C50B0B">
        <w:rPr>
          <w:rFonts w:eastAsiaTheme="minorEastAsia" w:cs="Arial"/>
        </w:rPr>
        <w:t>eigene Suche haben</w:t>
      </w:r>
    </w:p>
    <w:p w14:paraId="1BA2B3B5" w14:textId="79AABA27" w:rsidR="6F537812" w:rsidRPr="00C50B0B" w:rsidRDefault="6F537812" w:rsidP="6F537812">
      <w:pPr>
        <w:pStyle w:val="Listenabsatz"/>
        <w:numPr>
          <w:ilvl w:val="0"/>
          <w:numId w:val="21"/>
        </w:numPr>
        <w:rPr>
          <w:rFonts w:cs="Arial"/>
        </w:rPr>
      </w:pPr>
      <w:r w:rsidRPr="00C50B0B">
        <w:rPr>
          <w:rFonts w:eastAsiaTheme="minorEastAsia" w:cs="Arial"/>
        </w:rPr>
        <w:t xml:space="preserve">Die Suche liefert Ergebnisse immer nur an einen </w:t>
      </w:r>
      <w:r w:rsidR="261E4DD8" w:rsidRPr="00C50B0B">
        <w:rPr>
          <w:rFonts w:eastAsiaTheme="minorEastAsia" w:cs="Arial"/>
        </w:rPr>
        <w:t>spezifischen Nutzer zurück</w:t>
      </w:r>
    </w:p>
    <w:p w14:paraId="25B46008" w14:textId="06F83913" w:rsidR="00DA76AB" w:rsidRPr="00C50B0B" w:rsidRDefault="00DA76AB" w:rsidP="00DA76AB">
      <w:pPr>
        <w:pStyle w:val="berschrift2"/>
        <w:rPr>
          <w:rFonts w:cs="Arial"/>
        </w:rPr>
      </w:pPr>
      <w:bookmarkStart w:id="178" w:name="_Toc44320821"/>
      <w:r w:rsidRPr="00C50B0B">
        <w:rPr>
          <w:rFonts w:cs="Arial"/>
        </w:rPr>
        <w:t>Sequenzdiagramme</w:t>
      </w:r>
      <w:bookmarkEnd w:id="178"/>
    </w:p>
    <w:p w14:paraId="7BB24D97" w14:textId="1A8DD85D" w:rsidR="00DA76AB" w:rsidRPr="00C50B0B" w:rsidRDefault="00DA76AB" w:rsidP="00DA76AB">
      <w:pPr>
        <w:rPr>
          <w:rFonts w:cs="Arial"/>
        </w:rPr>
      </w:pPr>
      <w:r w:rsidRPr="00C50B0B">
        <w:rPr>
          <w:rFonts w:cs="Arial"/>
        </w:rPr>
        <w:t xml:space="preserve">Das Anlegen, Bearbeiten und Löschen für Mitarbeiter oder Förderer funktioniert äquivalent zu Exponaten. </w:t>
      </w:r>
    </w:p>
    <w:p w14:paraId="70A33B6D" w14:textId="00EF0948" w:rsidR="00DA76AB" w:rsidRPr="00C50B0B" w:rsidRDefault="00DA76AB" w:rsidP="00DA76AB">
      <w:pPr>
        <w:pStyle w:val="berschrift3"/>
        <w:rPr>
          <w:rFonts w:cs="Arial"/>
        </w:rPr>
      </w:pPr>
      <w:bookmarkStart w:id="179" w:name="_Toc44320822"/>
      <w:r w:rsidRPr="00C50B0B">
        <w:rPr>
          <w:rFonts w:cs="Arial"/>
        </w:rPr>
        <w:lastRenderedPageBreak/>
        <w:t>Exponat anlegen</w:t>
      </w:r>
      <w:bookmarkEnd w:id="179"/>
    </w:p>
    <w:p w14:paraId="7E7E8E6B" w14:textId="7CBE8B71" w:rsidR="00DA76AB" w:rsidRPr="00C50B0B" w:rsidRDefault="002218E2" w:rsidP="00DA76AB">
      <w:pPr>
        <w:keepNext/>
        <w:rPr>
          <w:rFonts w:cs="Arial"/>
        </w:rPr>
      </w:pPr>
      <w:r w:rsidRPr="00C50B0B">
        <w:rPr>
          <w:rFonts w:cs="Arial"/>
          <w:noProof/>
        </w:rPr>
        <w:drawing>
          <wp:inline distT="0" distB="0" distL="0" distR="0" wp14:anchorId="34F86975" wp14:editId="4E67FD05">
            <wp:extent cx="6152083" cy="5647255"/>
            <wp:effectExtent l="0" t="0" r="1270" b="0"/>
            <wp:docPr id="45774" name="Picture 45774"/>
            <wp:cNvGraphicFramePr/>
            <a:graphic xmlns:a="http://schemas.openxmlformats.org/drawingml/2006/main">
              <a:graphicData uri="http://schemas.openxmlformats.org/drawingml/2006/picture">
                <pic:pic xmlns:pic="http://schemas.openxmlformats.org/drawingml/2006/picture">
                  <pic:nvPicPr>
                    <pic:cNvPr id="45774" name="Picture 45774"/>
                    <pic:cNvPicPr/>
                  </pic:nvPicPr>
                  <pic:blipFill>
                    <a:blip r:embed="rId18"/>
                    <a:stretch>
                      <a:fillRect/>
                    </a:stretch>
                  </pic:blipFill>
                  <pic:spPr>
                    <a:xfrm>
                      <a:off x="0" y="0"/>
                      <a:ext cx="6159585" cy="5654141"/>
                    </a:xfrm>
                    <a:prstGeom prst="rect">
                      <a:avLst/>
                    </a:prstGeom>
                  </pic:spPr>
                </pic:pic>
              </a:graphicData>
            </a:graphic>
          </wp:inline>
        </w:drawing>
      </w:r>
    </w:p>
    <w:p w14:paraId="07E0F4AB" w14:textId="28DEC86A" w:rsidR="00DA76AB" w:rsidRPr="00C50B0B" w:rsidRDefault="00DA76AB" w:rsidP="00DA76AB">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13</w:t>
      </w:r>
      <w:r w:rsidR="006118A4" w:rsidRPr="00C50B0B">
        <w:rPr>
          <w:rFonts w:cs="Arial"/>
          <w:noProof/>
        </w:rPr>
        <w:fldChar w:fldCharType="end"/>
      </w:r>
      <w:r w:rsidRPr="00C50B0B">
        <w:rPr>
          <w:rFonts w:cs="Arial"/>
        </w:rPr>
        <w:t>: Sequenzdiagramm - Exponat anlegen</w:t>
      </w:r>
    </w:p>
    <w:p w14:paraId="3E75F32F" w14:textId="757F4B5A" w:rsidR="00F078BC" w:rsidRPr="00C50B0B" w:rsidRDefault="00271598" w:rsidP="00F078BC">
      <w:pPr>
        <w:rPr>
          <w:rFonts w:cs="Arial"/>
        </w:rPr>
      </w:pPr>
      <w:r w:rsidRPr="00C50B0B">
        <w:rPr>
          <w:rFonts w:cs="Arial"/>
        </w:rPr>
        <w:t xml:space="preserve">Beim Anlegen eines Exponates muss überprüft werden </w:t>
      </w:r>
      <w:r w:rsidR="00687D66" w:rsidRPr="00C50B0B">
        <w:rPr>
          <w:rFonts w:cs="Arial"/>
        </w:rPr>
        <w:t xml:space="preserve">ob das Exponat bereits im Museum vorhanden ist. Daher </w:t>
      </w:r>
      <w:r w:rsidR="00DC176D" w:rsidRPr="00C50B0B">
        <w:rPr>
          <w:rFonts w:cs="Arial"/>
        </w:rPr>
        <w:t xml:space="preserve">wird </w:t>
      </w:r>
      <w:r w:rsidR="00687D66" w:rsidRPr="00C50B0B">
        <w:rPr>
          <w:rFonts w:cs="Arial"/>
        </w:rPr>
        <w:t xml:space="preserve">nach dem Eingeben der verschiedenen </w:t>
      </w:r>
      <w:proofErr w:type="spellStart"/>
      <w:r w:rsidR="00687D66" w:rsidRPr="00C50B0B">
        <w:rPr>
          <w:rFonts w:cs="Arial"/>
        </w:rPr>
        <w:t>Exponata</w:t>
      </w:r>
      <w:r w:rsidR="00A2728F" w:rsidRPr="00C50B0B">
        <w:rPr>
          <w:rFonts w:cs="Arial"/>
        </w:rPr>
        <w:t>t</w:t>
      </w:r>
      <w:r w:rsidR="00687D66" w:rsidRPr="00C50B0B">
        <w:rPr>
          <w:rFonts w:cs="Arial"/>
        </w:rPr>
        <w:t>tribute</w:t>
      </w:r>
      <w:proofErr w:type="spellEnd"/>
      <w:r w:rsidR="00A2728F" w:rsidRPr="00C50B0B">
        <w:rPr>
          <w:rFonts w:cs="Arial"/>
        </w:rPr>
        <w:t xml:space="preserve"> </w:t>
      </w:r>
      <w:r w:rsidR="00F86BB7" w:rsidRPr="00C50B0B">
        <w:rPr>
          <w:rFonts w:cs="Arial"/>
        </w:rPr>
        <w:t xml:space="preserve">eine Query an die Datenbasis gestartet. Wenn diese ein Ergebnis liefert wird das Exponat nicht angelegt. Wenn die Antwort leer ist </w:t>
      </w:r>
      <w:r w:rsidR="005163BE" w:rsidRPr="00C50B0B">
        <w:rPr>
          <w:rFonts w:cs="Arial"/>
        </w:rPr>
        <w:t>wird eine erneute Anfrage an die Datenbasis gemacht und das Exponat angelegt.</w:t>
      </w:r>
    </w:p>
    <w:p w14:paraId="5A5B005C" w14:textId="0211FEAF" w:rsidR="00DA76AB" w:rsidRPr="00C50B0B" w:rsidRDefault="00DA76AB" w:rsidP="00DA76AB">
      <w:pPr>
        <w:pStyle w:val="berschrift3"/>
        <w:rPr>
          <w:rFonts w:cs="Arial"/>
        </w:rPr>
      </w:pPr>
      <w:bookmarkStart w:id="180" w:name="_Toc44320823"/>
      <w:r w:rsidRPr="00C50B0B">
        <w:rPr>
          <w:rFonts w:cs="Arial"/>
        </w:rPr>
        <w:lastRenderedPageBreak/>
        <w:t>Exponat Bearbeiten</w:t>
      </w:r>
      <w:bookmarkEnd w:id="180"/>
    </w:p>
    <w:p w14:paraId="763280B2" w14:textId="09A18DAD" w:rsidR="00DA76AB" w:rsidRPr="00C50B0B" w:rsidRDefault="002218E2" w:rsidP="00DA76AB">
      <w:pPr>
        <w:keepNext/>
        <w:rPr>
          <w:rFonts w:cs="Arial"/>
        </w:rPr>
      </w:pPr>
      <w:r w:rsidRPr="00C50B0B">
        <w:rPr>
          <w:rFonts w:cs="Arial"/>
          <w:noProof/>
        </w:rPr>
        <w:drawing>
          <wp:inline distT="0" distB="0" distL="0" distR="0" wp14:anchorId="15C4D38F" wp14:editId="7F6F9107">
            <wp:extent cx="6246449" cy="6415430"/>
            <wp:effectExtent l="0" t="0" r="2540" b="4445"/>
            <wp:docPr id="45779" name="Picture 45779"/>
            <wp:cNvGraphicFramePr/>
            <a:graphic xmlns:a="http://schemas.openxmlformats.org/drawingml/2006/main">
              <a:graphicData uri="http://schemas.openxmlformats.org/drawingml/2006/picture">
                <pic:pic xmlns:pic="http://schemas.openxmlformats.org/drawingml/2006/picture">
                  <pic:nvPicPr>
                    <pic:cNvPr id="45779" name="Picture 45779"/>
                    <pic:cNvPicPr/>
                  </pic:nvPicPr>
                  <pic:blipFill>
                    <a:blip r:embed="rId19"/>
                    <a:stretch>
                      <a:fillRect/>
                    </a:stretch>
                  </pic:blipFill>
                  <pic:spPr>
                    <a:xfrm>
                      <a:off x="0" y="0"/>
                      <a:ext cx="6254987" cy="6424199"/>
                    </a:xfrm>
                    <a:prstGeom prst="rect">
                      <a:avLst/>
                    </a:prstGeom>
                  </pic:spPr>
                </pic:pic>
              </a:graphicData>
            </a:graphic>
          </wp:inline>
        </w:drawing>
      </w:r>
    </w:p>
    <w:p w14:paraId="6AB166E5" w14:textId="6B6CCB15" w:rsidR="2301C545" w:rsidRPr="00C50B0B" w:rsidRDefault="00DA76AB" w:rsidP="3BC4D209">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14</w:t>
      </w:r>
      <w:r w:rsidR="006118A4" w:rsidRPr="00C50B0B">
        <w:rPr>
          <w:rFonts w:cs="Arial"/>
          <w:noProof/>
        </w:rPr>
        <w:fldChar w:fldCharType="end"/>
      </w:r>
      <w:r w:rsidRPr="00C50B0B">
        <w:rPr>
          <w:rFonts w:cs="Arial"/>
        </w:rPr>
        <w:t>: Sequenzdiagramm - Exponat bearbeiten</w:t>
      </w:r>
    </w:p>
    <w:p w14:paraId="7D20322F" w14:textId="37D63D67" w:rsidR="005163BE" w:rsidRPr="00C50B0B" w:rsidRDefault="00466C17" w:rsidP="005163BE">
      <w:pPr>
        <w:rPr>
          <w:rFonts w:cs="Arial"/>
        </w:rPr>
      </w:pPr>
      <w:r w:rsidRPr="00C50B0B">
        <w:rPr>
          <w:rFonts w:cs="Arial"/>
        </w:rPr>
        <w:t xml:space="preserve">Beim Bearbeiten eines Exponats </w:t>
      </w:r>
      <w:r w:rsidR="00F96499" w:rsidRPr="00C50B0B">
        <w:rPr>
          <w:rFonts w:cs="Arial"/>
        </w:rPr>
        <w:t>kann ein User eine Suchanfrage an die Datenbasis starten um eine übersichtlichere Menge an Exponaten</w:t>
      </w:r>
      <w:r w:rsidR="00430D67" w:rsidRPr="00C50B0B">
        <w:rPr>
          <w:rFonts w:cs="Arial"/>
        </w:rPr>
        <w:t>,</w:t>
      </w:r>
      <w:r w:rsidR="00F96499" w:rsidRPr="00C50B0B">
        <w:rPr>
          <w:rFonts w:cs="Arial"/>
        </w:rPr>
        <w:t xml:space="preserve"> die zu bearbeiten sind</w:t>
      </w:r>
      <w:r w:rsidR="00430D67" w:rsidRPr="00C50B0B">
        <w:rPr>
          <w:rFonts w:cs="Arial"/>
        </w:rPr>
        <w:t>,</w:t>
      </w:r>
      <w:r w:rsidR="00F96499" w:rsidRPr="00C50B0B">
        <w:rPr>
          <w:rFonts w:cs="Arial"/>
        </w:rPr>
        <w:t xml:space="preserve"> </w:t>
      </w:r>
      <w:r w:rsidR="00987035" w:rsidRPr="00C50B0B">
        <w:rPr>
          <w:rFonts w:cs="Arial"/>
        </w:rPr>
        <w:t>einzusehen</w:t>
      </w:r>
      <w:r w:rsidR="00430D67" w:rsidRPr="00C50B0B">
        <w:rPr>
          <w:rFonts w:cs="Arial"/>
        </w:rPr>
        <w:t xml:space="preserve">. Wählt er nun ein Exponat zum </w:t>
      </w:r>
      <w:proofErr w:type="spellStart"/>
      <w:r w:rsidR="00430D67" w:rsidRPr="00C50B0B">
        <w:rPr>
          <w:rFonts w:cs="Arial"/>
        </w:rPr>
        <w:t>bearbeiten</w:t>
      </w:r>
      <w:proofErr w:type="spellEnd"/>
      <w:r w:rsidR="00430D67" w:rsidRPr="00C50B0B">
        <w:rPr>
          <w:rFonts w:cs="Arial"/>
        </w:rPr>
        <w:t xml:space="preserve"> aus</w:t>
      </w:r>
      <w:r w:rsidR="00415E7E" w:rsidRPr="00C50B0B">
        <w:rPr>
          <w:rFonts w:cs="Arial"/>
        </w:rPr>
        <w:t xml:space="preserve"> kann er die Attribute dieses neusetzen. Wenn seine Eingaben korrekt sind werden die Daten zurück in die Datenbasis gespeichert.</w:t>
      </w:r>
    </w:p>
    <w:p w14:paraId="1FB0513D" w14:textId="15FE5EED" w:rsidR="00DA76AB" w:rsidRPr="00C50B0B" w:rsidRDefault="00DA76AB" w:rsidP="00DA76AB">
      <w:pPr>
        <w:pStyle w:val="berschrift3"/>
        <w:rPr>
          <w:rFonts w:cs="Arial"/>
        </w:rPr>
      </w:pPr>
      <w:bookmarkStart w:id="181" w:name="_Toc44320824"/>
      <w:r w:rsidRPr="00C50B0B">
        <w:rPr>
          <w:rFonts w:cs="Arial"/>
        </w:rPr>
        <w:lastRenderedPageBreak/>
        <w:t>Exponat löschen</w:t>
      </w:r>
      <w:bookmarkEnd w:id="181"/>
    </w:p>
    <w:p w14:paraId="43654E51" w14:textId="0D624C1C" w:rsidR="00DA76AB" w:rsidRPr="00C50B0B" w:rsidRDefault="002218E2" w:rsidP="00DA76AB">
      <w:pPr>
        <w:keepNext/>
        <w:rPr>
          <w:rFonts w:cs="Arial"/>
        </w:rPr>
      </w:pPr>
      <w:r w:rsidRPr="00C50B0B">
        <w:rPr>
          <w:rFonts w:cs="Arial"/>
          <w:noProof/>
        </w:rPr>
        <w:drawing>
          <wp:inline distT="0" distB="0" distL="0" distR="0" wp14:anchorId="0F0E8300" wp14:editId="18443630">
            <wp:extent cx="6182345" cy="6561734"/>
            <wp:effectExtent l="0" t="0" r="9525" b="0"/>
            <wp:docPr id="45784" name="Picture 45784"/>
            <wp:cNvGraphicFramePr/>
            <a:graphic xmlns:a="http://schemas.openxmlformats.org/drawingml/2006/main">
              <a:graphicData uri="http://schemas.openxmlformats.org/drawingml/2006/picture">
                <pic:pic xmlns:pic="http://schemas.openxmlformats.org/drawingml/2006/picture">
                  <pic:nvPicPr>
                    <pic:cNvPr id="45784" name="Picture 45784"/>
                    <pic:cNvPicPr/>
                  </pic:nvPicPr>
                  <pic:blipFill>
                    <a:blip r:embed="rId20"/>
                    <a:stretch>
                      <a:fillRect/>
                    </a:stretch>
                  </pic:blipFill>
                  <pic:spPr>
                    <a:xfrm>
                      <a:off x="0" y="0"/>
                      <a:ext cx="6188161" cy="6567906"/>
                    </a:xfrm>
                    <a:prstGeom prst="rect">
                      <a:avLst/>
                    </a:prstGeom>
                  </pic:spPr>
                </pic:pic>
              </a:graphicData>
            </a:graphic>
          </wp:inline>
        </w:drawing>
      </w:r>
    </w:p>
    <w:p w14:paraId="5A8C7267" w14:textId="6B6CCB15" w:rsidR="00466C17" w:rsidRPr="00C50B0B" w:rsidRDefault="00DA76AB" w:rsidP="00466C17">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15</w:t>
      </w:r>
      <w:r w:rsidR="006118A4" w:rsidRPr="00C50B0B">
        <w:rPr>
          <w:rFonts w:cs="Arial"/>
          <w:noProof/>
        </w:rPr>
        <w:fldChar w:fldCharType="end"/>
      </w:r>
      <w:r w:rsidRPr="00C50B0B">
        <w:rPr>
          <w:rFonts w:cs="Arial"/>
        </w:rPr>
        <w:t>: Sequenzdiagramm - Exponat löschen</w:t>
      </w:r>
    </w:p>
    <w:p w14:paraId="552E8629" w14:textId="6B51C69F" w:rsidR="04689B5B" w:rsidRPr="00C50B0B" w:rsidRDefault="7971E17D" w:rsidP="04689B5B">
      <w:pPr>
        <w:rPr>
          <w:rFonts w:cs="Arial"/>
        </w:rPr>
      </w:pPr>
      <w:r w:rsidRPr="00C50B0B">
        <w:rPr>
          <w:rFonts w:cs="Arial"/>
        </w:rPr>
        <w:t xml:space="preserve">Zuerst </w:t>
      </w:r>
      <w:r w:rsidR="0575836B" w:rsidRPr="00C50B0B">
        <w:rPr>
          <w:rFonts w:cs="Arial"/>
        </w:rPr>
        <w:t xml:space="preserve">wird </w:t>
      </w:r>
      <w:r w:rsidRPr="00C50B0B">
        <w:rPr>
          <w:rFonts w:cs="Arial"/>
        </w:rPr>
        <w:t xml:space="preserve">das zu löschende Exponat </w:t>
      </w:r>
      <w:r w:rsidR="0575836B" w:rsidRPr="00C50B0B">
        <w:rPr>
          <w:rFonts w:cs="Arial"/>
        </w:rPr>
        <w:t>gesucht</w:t>
      </w:r>
      <w:r w:rsidRPr="00C50B0B">
        <w:rPr>
          <w:rFonts w:cs="Arial"/>
        </w:rPr>
        <w:t xml:space="preserve">, dazu </w:t>
      </w:r>
      <w:r w:rsidR="723075DC" w:rsidRPr="00C50B0B">
        <w:rPr>
          <w:rFonts w:cs="Arial"/>
        </w:rPr>
        <w:t>werden</w:t>
      </w:r>
      <w:r w:rsidRPr="00C50B0B">
        <w:rPr>
          <w:rFonts w:cs="Arial"/>
        </w:rPr>
        <w:t xml:space="preserve"> die bekannten Attribute des Exponates </w:t>
      </w:r>
      <w:r w:rsidR="723075DC" w:rsidRPr="00C50B0B">
        <w:rPr>
          <w:rFonts w:cs="Arial"/>
        </w:rPr>
        <w:t>angegeben</w:t>
      </w:r>
      <w:r w:rsidRPr="00C50B0B">
        <w:rPr>
          <w:rFonts w:cs="Arial"/>
        </w:rPr>
        <w:t xml:space="preserve"> und mit </w:t>
      </w:r>
      <w:r w:rsidR="321C51BE" w:rsidRPr="00C50B0B">
        <w:rPr>
          <w:rFonts w:cs="Arial"/>
        </w:rPr>
        <w:t>diesen</w:t>
      </w:r>
      <w:r w:rsidRPr="00C50B0B">
        <w:rPr>
          <w:rFonts w:cs="Arial"/>
        </w:rPr>
        <w:t xml:space="preserve"> wird eine </w:t>
      </w:r>
      <w:r w:rsidR="1C8DE0A3" w:rsidRPr="00C50B0B">
        <w:rPr>
          <w:rFonts w:cs="Arial"/>
        </w:rPr>
        <w:t>Suchanfrage an die Datenbasis gestartet. Die Datenbasis liefert alle zu der</w:t>
      </w:r>
      <w:r w:rsidR="321C51BE" w:rsidRPr="00C50B0B">
        <w:rPr>
          <w:rFonts w:cs="Arial"/>
        </w:rPr>
        <w:t xml:space="preserve"> Anfrage passenden </w:t>
      </w:r>
      <w:r w:rsidR="12E50E9C" w:rsidRPr="00C50B0B">
        <w:rPr>
          <w:rFonts w:cs="Arial"/>
        </w:rPr>
        <w:t xml:space="preserve">Ergebnisse </w:t>
      </w:r>
      <w:r w:rsidR="723075DC" w:rsidRPr="00C50B0B">
        <w:rPr>
          <w:rFonts w:cs="Arial"/>
        </w:rPr>
        <w:t xml:space="preserve">zurück aus der die zu löschenden </w:t>
      </w:r>
      <w:r w:rsidR="12E50E9C" w:rsidRPr="00C50B0B">
        <w:rPr>
          <w:rFonts w:cs="Arial"/>
        </w:rPr>
        <w:t>Exponate gewählt werden.</w:t>
      </w:r>
      <w:r w:rsidR="0068299A" w:rsidRPr="00C50B0B">
        <w:rPr>
          <w:rFonts w:cs="Arial"/>
        </w:rPr>
        <w:t xml:space="preserve"> Diese werden zurück an die Datenbasis geschickt. Wenn sie konfliktlos gelöscht werden können fährt die Datenbasis mit der Löschung fort. </w:t>
      </w:r>
      <w:r w:rsidR="004D54B1" w:rsidRPr="00C50B0B">
        <w:rPr>
          <w:rFonts w:cs="Arial"/>
        </w:rPr>
        <w:t>Andernfalls werden die Exponate nicht gelöscht und der User zur Konfliktbehebung aufgerufen.</w:t>
      </w:r>
    </w:p>
    <w:p w14:paraId="7C8A1AF0" w14:textId="5E2AFD23" w:rsidR="00DA76AB" w:rsidRPr="00C50B0B" w:rsidRDefault="00DA76AB" w:rsidP="00FE2BDF">
      <w:pPr>
        <w:pStyle w:val="berschrift3"/>
        <w:rPr>
          <w:rFonts w:cs="Arial"/>
        </w:rPr>
      </w:pPr>
      <w:bookmarkStart w:id="182" w:name="_Toc44320825"/>
      <w:r w:rsidRPr="00C50B0B">
        <w:rPr>
          <w:rFonts w:cs="Arial"/>
        </w:rPr>
        <w:lastRenderedPageBreak/>
        <w:t>Förderer Anlegen</w:t>
      </w:r>
      <w:bookmarkEnd w:id="182"/>
    </w:p>
    <w:p w14:paraId="01137F46" w14:textId="529B1432" w:rsidR="00DA76AB" w:rsidRPr="00C50B0B" w:rsidRDefault="002218E2" w:rsidP="00DA76AB">
      <w:pPr>
        <w:keepNext/>
        <w:rPr>
          <w:rFonts w:cs="Arial"/>
        </w:rPr>
      </w:pPr>
      <w:r w:rsidRPr="00C50B0B">
        <w:rPr>
          <w:rFonts w:cs="Arial"/>
          <w:noProof/>
        </w:rPr>
        <w:drawing>
          <wp:inline distT="0" distB="0" distL="0" distR="0" wp14:anchorId="2262B6AE" wp14:editId="6FBEB5F7">
            <wp:extent cx="6343859" cy="5917997"/>
            <wp:effectExtent l="0" t="0" r="0" b="6985"/>
            <wp:docPr id="45789" name="Picture 45789"/>
            <wp:cNvGraphicFramePr/>
            <a:graphic xmlns:a="http://schemas.openxmlformats.org/drawingml/2006/main">
              <a:graphicData uri="http://schemas.openxmlformats.org/drawingml/2006/picture">
                <pic:pic xmlns:pic="http://schemas.openxmlformats.org/drawingml/2006/picture">
                  <pic:nvPicPr>
                    <pic:cNvPr id="45789" name="Picture 45789"/>
                    <pic:cNvPicPr/>
                  </pic:nvPicPr>
                  <pic:blipFill>
                    <a:blip r:embed="rId21"/>
                    <a:stretch>
                      <a:fillRect/>
                    </a:stretch>
                  </pic:blipFill>
                  <pic:spPr>
                    <a:xfrm>
                      <a:off x="0" y="0"/>
                      <a:ext cx="6351365" cy="5925000"/>
                    </a:xfrm>
                    <a:prstGeom prst="rect">
                      <a:avLst/>
                    </a:prstGeom>
                  </pic:spPr>
                </pic:pic>
              </a:graphicData>
            </a:graphic>
          </wp:inline>
        </w:drawing>
      </w:r>
    </w:p>
    <w:p w14:paraId="323E03E1" w14:textId="6B6CCB15" w:rsidR="00DA76AB" w:rsidRPr="00C50B0B" w:rsidRDefault="00DA76AB" w:rsidP="00DA76AB">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16</w:t>
      </w:r>
      <w:r w:rsidR="006118A4" w:rsidRPr="00C50B0B">
        <w:rPr>
          <w:rFonts w:cs="Arial"/>
          <w:noProof/>
        </w:rPr>
        <w:fldChar w:fldCharType="end"/>
      </w:r>
      <w:r w:rsidRPr="00C50B0B">
        <w:rPr>
          <w:rFonts w:cs="Arial"/>
        </w:rPr>
        <w:t>: Sequenzdiagramm - Förderer Anlegen</w:t>
      </w:r>
    </w:p>
    <w:p w14:paraId="33B64926" w14:textId="6B6CCB15" w:rsidR="005163BE" w:rsidRPr="00C50B0B" w:rsidRDefault="005163BE" w:rsidP="005163BE">
      <w:pPr>
        <w:rPr>
          <w:rFonts w:cs="Arial"/>
        </w:rPr>
      </w:pPr>
      <w:r w:rsidRPr="00C50B0B">
        <w:rPr>
          <w:rFonts w:cs="Arial"/>
        </w:rPr>
        <w:t>Beim Anlegen eines Förderers muss überprüft werden ob der Förderer bereits im Museum vorhanden ist. Daher wird nach dem Eingeben der verschiedenen Fördererattribute eine Query an die Datenbasis gestartet. Wenn diese ein Ergebnis liefert wird der Förderer nicht angelegt. Wenn die Antwort leer ist wird eine erneute Anfrage an die Datenbasis gemacht und der Förderer angelegt.</w:t>
      </w:r>
    </w:p>
    <w:p w14:paraId="76EB15F5" w14:textId="6B6CCB15" w:rsidR="005163BE" w:rsidRPr="00C50B0B" w:rsidRDefault="005163BE" w:rsidP="005163BE">
      <w:pPr>
        <w:rPr>
          <w:rFonts w:cs="Arial"/>
        </w:rPr>
      </w:pPr>
    </w:p>
    <w:p w14:paraId="007B7868" w14:textId="0C87CA8D" w:rsidR="00C9109F" w:rsidRPr="00C50B0B" w:rsidRDefault="00C9109F" w:rsidP="00C9109F">
      <w:pPr>
        <w:pStyle w:val="berschrift2"/>
        <w:rPr>
          <w:rFonts w:cs="Arial"/>
        </w:rPr>
      </w:pPr>
      <w:bookmarkStart w:id="183" w:name="_Toc44320826"/>
      <w:r w:rsidRPr="00C50B0B">
        <w:rPr>
          <w:rFonts w:cs="Arial"/>
        </w:rPr>
        <w:lastRenderedPageBreak/>
        <w:t>Aktivitätsdiagramme</w:t>
      </w:r>
      <w:bookmarkEnd w:id="183"/>
    </w:p>
    <w:p w14:paraId="507230A1" w14:textId="15B76970" w:rsidR="00C9109F" w:rsidRPr="00C50B0B" w:rsidRDefault="00C9109F" w:rsidP="00C9109F">
      <w:pPr>
        <w:pStyle w:val="berschrift3"/>
        <w:rPr>
          <w:rFonts w:cs="Arial"/>
        </w:rPr>
      </w:pPr>
      <w:bookmarkStart w:id="184" w:name="_Toc44320827"/>
      <w:r w:rsidRPr="00C50B0B">
        <w:rPr>
          <w:rFonts w:cs="Arial"/>
        </w:rPr>
        <w:t>Elemente suchen</w:t>
      </w:r>
      <w:bookmarkEnd w:id="184"/>
    </w:p>
    <w:p w14:paraId="1DF25829" w14:textId="460615B1" w:rsidR="00495958" w:rsidRPr="00C50B0B" w:rsidRDefault="002218E2" w:rsidP="00495958">
      <w:pPr>
        <w:keepNext/>
        <w:rPr>
          <w:rFonts w:cs="Arial"/>
        </w:rPr>
      </w:pPr>
      <w:r w:rsidRPr="00C50B0B">
        <w:rPr>
          <w:rFonts w:cs="Arial"/>
          <w:noProof/>
        </w:rPr>
        <w:drawing>
          <wp:inline distT="0" distB="0" distL="0" distR="0" wp14:anchorId="727B107F" wp14:editId="2C082BBD">
            <wp:extent cx="5760720" cy="3527879"/>
            <wp:effectExtent l="0" t="0" r="0" b="0"/>
            <wp:docPr id="45794" name="Picture 45794"/>
            <wp:cNvGraphicFramePr/>
            <a:graphic xmlns:a="http://schemas.openxmlformats.org/drawingml/2006/main">
              <a:graphicData uri="http://schemas.openxmlformats.org/drawingml/2006/picture">
                <pic:pic xmlns:pic="http://schemas.openxmlformats.org/drawingml/2006/picture">
                  <pic:nvPicPr>
                    <pic:cNvPr id="45794" name="Picture 45794"/>
                    <pic:cNvPicPr/>
                  </pic:nvPicPr>
                  <pic:blipFill>
                    <a:blip r:embed="rId22"/>
                    <a:stretch>
                      <a:fillRect/>
                    </a:stretch>
                  </pic:blipFill>
                  <pic:spPr>
                    <a:xfrm>
                      <a:off x="0" y="0"/>
                      <a:ext cx="5760720" cy="3527879"/>
                    </a:xfrm>
                    <a:prstGeom prst="rect">
                      <a:avLst/>
                    </a:prstGeom>
                  </pic:spPr>
                </pic:pic>
              </a:graphicData>
            </a:graphic>
          </wp:inline>
        </w:drawing>
      </w:r>
    </w:p>
    <w:p w14:paraId="6CE81C9F" w14:textId="0D52A4E3" w:rsidR="00C9109F" w:rsidRPr="00C50B0B" w:rsidRDefault="00495958" w:rsidP="00495958">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17</w:t>
      </w:r>
      <w:r w:rsidR="006118A4" w:rsidRPr="00C50B0B">
        <w:rPr>
          <w:rFonts w:cs="Arial"/>
          <w:noProof/>
        </w:rPr>
        <w:fldChar w:fldCharType="end"/>
      </w:r>
      <w:r w:rsidRPr="00C50B0B">
        <w:rPr>
          <w:rFonts w:cs="Arial"/>
        </w:rPr>
        <w:t>: Aktivitätsdiagram - Element suchen</w:t>
      </w:r>
    </w:p>
    <w:p w14:paraId="572DE774" w14:textId="3B002CA0" w:rsidR="00B3505F" w:rsidRPr="00C50B0B" w:rsidRDefault="00710C84" w:rsidP="00C9109F">
      <w:pPr>
        <w:rPr>
          <w:rFonts w:cs="Arial"/>
        </w:rPr>
      </w:pPr>
      <w:r w:rsidRPr="00C50B0B">
        <w:rPr>
          <w:rFonts w:cs="Arial"/>
        </w:rPr>
        <w:t xml:space="preserve">Die </w:t>
      </w:r>
      <w:r w:rsidR="00740D5C" w:rsidRPr="00C50B0B">
        <w:rPr>
          <w:rFonts w:cs="Arial"/>
        </w:rPr>
        <w:t>Elemen</w:t>
      </w:r>
      <w:r w:rsidR="0046426C" w:rsidRPr="00C50B0B">
        <w:rPr>
          <w:rFonts w:cs="Arial"/>
        </w:rPr>
        <w:t>t</w:t>
      </w:r>
      <w:r w:rsidR="00740D5C" w:rsidRPr="00C50B0B">
        <w:rPr>
          <w:rFonts w:cs="Arial"/>
        </w:rPr>
        <w:t xml:space="preserve">suche Besteht aus mehreren </w:t>
      </w:r>
      <w:r w:rsidR="00664AAE" w:rsidRPr="00C50B0B">
        <w:rPr>
          <w:rFonts w:cs="Arial"/>
        </w:rPr>
        <w:t>E</w:t>
      </w:r>
      <w:r w:rsidR="00740D5C" w:rsidRPr="00C50B0B">
        <w:rPr>
          <w:rFonts w:cs="Arial"/>
        </w:rPr>
        <w:t>inzelsuchen</w:t>
      </w:r>
      <w:r w:rsidR="0046426C" w:rsidRPr="00C50B0B">
        <w:rPr>
          <w:rFonts w:cs="Arial"/>
        </w:rPr>
        <w:t xml:space="preserve"> </w:t>
      </w:r>
      <w:r w:rsidR="00664AAE" w:rsidRPr="00C50B0B">
        <w:rPr>
          <w:rFonts w:cs="Arial"/>
        </w:rPr>
        <w:t>welche alle individuell Suchergebnisse liefern können.</w:t>
      </w:r>
      <w:r w:rsidR="00615540" w:rsidRPr="00C50B0B">
        <w:rPr>
          <w:rFonts w:cs="Arial"/>
        </w:rPr>
        <w:t xml:space="preserve"> Sie können auch alle gleichzeitig angesprochen </w:t>
      </w:r>
      <w:r w:rsidR="00ED79D3" w:rsidRPr="00C50B0B">
        <w:rPr>
          <w:rFonts w:cs="Arial"/>
        </w:rPr>
        <w:t>werden,</w:t>
      </w:r>
      <w:r w:rsidR="00615540" w:rsidRPr="00C50B0B">
        <w:rPr>
          <w:rFonts w:cs="Arial"/>
        </w:rPr>
        <w:t xml:space="preserve"> wenn man nach allen Elementen sucht.</w:t>
      </w:r>
      <w:r w:rsidR="00792B13" w:rsidRPr="00C50B0B">
        <w:rPr>
          <w:rFonts w:cs="Arial"/>
        </w:rPr>
        <w:t xml:space="preserve"> </w:t>
      </w:r>
      <w:r w:rsidR="00ED79D3" w:rsidRPr="00C50B0B">
        <w:rPr>
          <w:rFonts w:cs="Arial"/>
        </w:rPr>
        <w:t xml:space="preserve">Ihre Ergebnisse werden dann alle in einer gemeinsamen Elementliste gespeichert. </w:t>
      </w:r>
      <w:r w:rsidR="00F50ADC" w:rsidRPr="00C50B0B">
        <w:rPr>
          <w:rFonts w:cs="Arial"/>
        </w:rPr>
        <w:br/>
      </w:r>
      <w:r w:rsidR="00792B13" w:rsidRPr="00C50B0B">
        <w:rPr>
          <w:rFonts w:cs="Arial"/>
        </w:rPr>
        <w:t>Da wir nicht wussten wie wir diesen Vorgang</w:t>
      </w:r>
      <w:r w:rsidR="00F50ADC" w:rsidRPr="00C50B0B">
        <w:rPr>
          <w:rFonts w:cs="Arial"/>
        </w:rPr>
        <w:t xml:space="preserve"> der gleichzeitigen Suche in diesem Fall</w:t>
      </w:r>
      <w:r w:rsidR="00792B13" w:rsidRPr="00C50B0B">
        <w:rPr>
          <w:rFonts w:cs="Arial"/>
        </w:rPr>
        <w:t xml:space="preserve"> darstellen soll</w:t>
      </w:r>
      <w:r w:rsidR="00F50ADC" w:rsidRPr="00C50B0B">
        <w:rPr>
          <w:rFonts w:cs="Arial"/>
        </w:rPr>
        <w:t>ten</w:t>
      </w:r>
      <w:r w:rsidR="00792B13" w:rsidRPr="00C50B0B">
        <w:rPr>
          <w:rFonts w:cs="Arial"/>
        </w:rPr>
        <w:t xml:space="preserve"> sieht </w:t>
      </w:r>
      <w:r w:rsidR="00F50ADC" w:rsidRPr="00C50B0B">
        <w:rPr>
          <w:rFonts w:cs="Arial"/>
        </w:rPr>
        <w:t xml:space="preserve">das Diagramm </w:t>
      </w:r>
      <w:r w:rsidR="00792B13" w:rsidRPr="00C50B0B">
        <w:rPr>
          <w:rFonts w:cs="Arial"/>
        </w:rPr>
        <w:t xml:space="preserve">aktuell </w:t>
      </w:r>
      <w:r w:rsidR="00ED79D3" w:rsidRPr="00C50B0B">
        <w:rPr>
          <w:rFonts w:cs="Arial"/>
        </w:rPr>
        <w:t>so aus wie es aussieht.</w:t>
      </w:r>
    </w:p>
    <w:p w14:paraId="5D39E678" w14:textId="15B76970" w:rsidR="00C9109F" w:rsidRPr="00C50B0B" w:rsidRDefault="00C9109F" w:rsidP="00C9109F">
      <w:pPr>
        <w:pStyle w:val="berschrift3"/>
        <w:rPr>
          <w:rFonts w:cs="Arial"/>
        </w:rPr>
      </w:pPr>
      <w:bookmarkStart w:id="185" w:name="_Toc44320828"/>
      <w:r w:rsidRPr="00C50B0B">
        <w:rPr>
          <w:rFonts w:cs="Arial"/>
        </w:rPr>
        <w:t>Importieren</w:t>
      </w:r>
      <w:bookmarkEnd w:id="185"/>
    </w:p>
    <w:p w14:paraId="4DF4CCC0" w14:textId="5D07A2E8" w:rsidR="00495958" w:rsidRPr="00C50B0B" w:rsidRDefault="002218E2" w:rsidP="00495958">
      <w:pPr>
        <w:keepNext/>
        <w:rPr>
          <w:rFonts w:cs="Arial"/>
        </w:rPr>
      </w:pPr>
      <w:r w:rsidRPr="00C50B0B">
        <w:rPr>
          <w:rFonts w:cs="Arial"/>
          <w:noProof/>
        </w:rPr>
        <w:drawing>
          <wp:inline distT="0" distB="0" distL="0" distR="0" wp14:anchorId="09019233" wp14:editId="1AEFAA31">
            <wp:extent cx="5760720" cy="2755972"/>
            <wp:effectExtent l="0" t="0" r="0" b="6350"/>
            <wp:docPr id="45807" name="Picture 45807"/>
            <wp:cNvGraphicFramePr/>
            <a:graphic xmlns:a="http://schemas.openxmlformats.org/drawingml/2006/main">
              <a:graphicData uri="http://schemas.openxmlformats.org/drawingml/2006/picture">
                <pic:pic xmlns:pic="http://schemas.openxmlformats.org/drawingml/2006/picture">
                  <pic:nvPicPr>
                    <pic:cNvPr id="45807" name="Picture 45807"/>
                    <pic:cNvPicPr/>
                  </pic:nvPicPr>
                  <pic:blipFill>
                    <a:blip r:embed="rId23"/>
                    <a:stretch>
                      <a:fillRect/>
                    </a:stretch>
                  </pic:blipFill>
                  <pic:spPr>
                    <a:xfrm>
                      <a:off x="0" y="0"/>
                      <a:ext cx="5760720" cy="2755972"/>
                    </a:xfrm>
                    <a:prstGeom prst="rect">
                      <a:avLst/>
                    </a:prstGeom>
                  </pic:spPr>
                </pic:pic>
              </a:graphicData>
            </a:graphic>
          </wp:inline>
        </w:drawing>
      </w:r>
    </w:p>
    <w:p w14:paraId="7C501E84" w14:textId="5DDDB66C" w:rsidR="00C9109F" w:rsidRPr="00C50B0B" w:rsidRDefault="00495958" w:rsidP="00495958">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18</w:t>
      </w:r>
      <w:r w:rsidR="006118A4" w:rsidRPr="00C50B0B">
        <w:rPr>
          <w:rFonts w:cs="Arial"/>
          <w:noProof/>
        </w:rPr>
        <w:fldChar w:fldCharType="end"/>
      </w:r>
      <w:r w:rsidRPr="00C50B0B">
        <w:rPr>
          <w:rFonts w:cs="Arial"/>
        </w:rPr>
        <w:t xml:space="preserve">: Aktivitätsdiagram </w:t>
      </w:r>
      <w:proofErr w:type="gramStart"/>
      <w:r w:rsidRPr="00C50B0B">
        <w:rPr>
          <w:rFonts w:cs="Arial"/>
        </w:rPr>
        <w:t xml:space="preserve">- </w:t>
      </w:r>
      <w:r w:rsidRPr="00C50B0B">
        <w:rPr>
          <w:rFonts w:cs="Arial"/>
          <w:noProof/>
        </w:rPr>
        <w:t xml:space="preserve"> importieren</w:t>
      </w:r>
      <w:proofErr w:type="gramEnd"/>
    </w:p>
    <w:p w14:paraId="15D26191" w14:textId="05747274" w:rsidR="25AFE2C5" w:rsidRPr="00C50B0B" w:rsidRDefault="25AFE2C5" w:rsidP="25AFE2C5">
      <w:pPr>
        <w:rPr>
          <w:rFonts w:cs="Arial"/>
          <w:noProof/>
        </w:rPr>
      </w:pPr>
      <w:r w:rsidRPr="00C50B0B">
        <w:rPr>
          <w:rFonts w:cs="Arial"/>
          <w:noProof/>
        </w:rPr>
        <w:lastRenderedPageBreak/>
        <w:t>Das Importieren ist nur dem</w:t>
      </w:r>
      <w:r w:rsidR="00A0491B" w:rsidRPr="00C50B0B">
        <w:rPr>
          <w:rFonts w:cs="Arial"/>
          <w:noProof/>
        </w:rPr>
        <w:t xml:space="preserve"> </w:t>
      </w:r>
      <w:r w:rsidRPr="00C50B0B">
        <w:rPr>
          <w:rFonts w:cs="Arial"/>
          <w:noProof/>
        </w:rPr>
        <w:t>Admin möglich, deshalb wird zuerst überprüft ob die Rolle stimmt. Danach wird die zu importierende Datei gewählt</w:t>
      </w:r>
      <w:r w:rsidR="3B9B9681" w:rsidRPr="00C50B0B">
        <w:rPr>
          <w:rFonts w:cs="Arial"/>
          <w:noProof/>
        </w:rPr>
        <w:t xml:space="preserve">, und welche Elemente </w:t>
      </w:r>
      <w:r w:rsidR="00A0491B" w:rsidRPr="00C50B0B">
        <w:rPr>
          <w:rFonts w:cs="Arial"/>
          <w:noProof/>
        </w:rPr>
        <w:t xml:space="preserve">importiert </w:t>
      </w:r>
      <w:r w:rsidR="000E6FBF" w:rsidRPr="00C50B0B">
        <w:rPr>
          <w:rFonts w:cs="Arial"/>
          <w:noProof/>
        </w:rPr>
        <w:t>werden sollen</w:t>
      </w:r>
      <w:r w:rsidR="3B9B9681" w:rsidRPr="00C50B0B">
        <w:rPr>
          <w:rFonts w:cs="Arial"/>
          <w:noProof/>
        </w:rPr>
        <w:t>. Die neuen Elemente werde erstellt und anschließend angezeigt ob man schon existierende Element überschreiben will.</w:t>
      </w:r>
    </w:p>
    <w:p w14:paraId="1A748A36" w14:textId="15B76970" w:rsidR="00C9109F" w:rsidRPr="00C50B0B" w:rsidRDefault="00C9109F" w:rsidP="00C9109F">
      <w:pPr>
        <w:pStyle w:val="berschrift3"/>
        <w:rPr>
          <w:rFonts w:cs="Arial"/>
        </w:rPr>
      </w:pPr>
      <w:bookmarkStart w:id="186" w:name="_Toc44320829"/>
      <w:r w:rsidRPr="00C50B0B">
        <w:rPr>
          <w:rFonts w:cs="Arial"/>
        </w:rPr>
        <w:t>Exportieren</w:t>
      </w:r>
      <w:bookmarkEnd w:id="186"/>
    </w:p>
    <w:p w14:paraId="3BF3DF41" w14:textId="59A9A130" w:rsidR="00495958" w:rsidRPr="00C50B0B" w:rsidRDefault="002218E2" w:rsidP="00495958">
      <w:pPr>
        <w:keepNext/>
        <w:rPr>
          <w:rFonts w:cs="Arial"/>
        </w:rPr>
      </w:pPr>
      <w:r w:rsidRPr="00C50B0B">
        <w:rPr>
          <w:rFonts w:cs="Arial"/>
          <w:noProof/>
        </w:rPr>
        <w:drawing>
          <wp:inline distT="0" distB="0" distL="0" distR="0" wp14:anchorId="5B99916B" wp14:editId="65519A05">
            <wp:extent cx="5760720" cy="3244369"/>
            <wp:effectExtent l="0" t="0" r="0" b="0"/>
            <wp:docPr id="45802" name="Picture 45802"/>
            <wp:cNvGraphicFramePr/>
            <a:graphic xmlns:a="http://schemas.openxmlformats.org/drawingml/2006/main">
              <a:graphicData uri="http://schemas.openxmlformats.org/drawingml/2006/picture">
                <pic:pic xmlns:pic="http://schemas.openxmlformats.org/drawingml/2006/picture">
                  <pic:nvPicPr>
                    <pic:cNvPr id="45802" name="Picture 45802"/>
                    <pic:cNvPicPr/>
                  </pic:nvPicPr>
                  <pic:blipFill>
                    <a:blip r:embed="rId24"/>
                    <a:stretch>
                      <a:fillRect/>
                    </a:stretch>
                  </pic:blipFill>
                  <pic:spPr>
                    <a:xfrm>
                      <a:off x="0" y="0"/>
                      <a:ext cx="5760720" cy="3244369"/>
                    </a:xfrm>
                    <a:prstGeom prst="rect">
                      <a:avLst/>
                    </a:prstGeom>
                  </pic:spPr>
                </pic:pic>
              </a:graphicData>
            </a:graphic>
          </wp:inline>
        </w:drawing>
      </w:r>
    </w:p>
    <w:p w14:paraId="238B8BD1" w14:textId="1D5CC87D" w:rsidR="00C9109F" w:rsidRPr="00C50B0B" w:rsidRDefault="00495958" w:rsidP="00495958">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19</w:t>
      </w:r>
      <w:r w:rsidR="006118A4" w:rsidRPr="00C50B0B">
        <w:rPr>
          <w:rFonts w:cs="Arial"/>
          <w:noProof/>
        </w:rPr>
        <w:fldChar w:fldCharType="end"/>
      </w:r>
      <w:r w:rsidRPr="00C50B0B">
        <w:rPr>
          <w:rFonts w:cs="Arial"/>
        </w:rPr>
        <w:t>: Aktivitätsdiagram - exportieren</w:t>
      </w:r>
    </w:p>
    <w:p w14:paraId="365DAA16" w14:textId="73C246CF" w:rsidR="00F50ADC" w:rsidRPr="00C50B0B" w:rsidRDefault="00F50ADC" w:rsidP="00C9109F">
      <w:pPr>
        <w:rPr>
          <w:rFonts w:cs="Arial"/>
        </w:rPr>
      </w:pPr>
      <w:r w:rsidRPr="00C50B0B">
        <w:rPr>
          <w:rFonts w:cs="Arial"/>
        </w:rPr>
        <w:t xml:space="preserve">Da in Visual </w:t>
      </w:r>
      <w:proofErr w:type="spellStart"/>
      <w:r w:rsidRPr="00C50B0B">
        <w:rPr>
          <w:rFonts w:cs="Arial"/>
        </w:rPr>
        <w:t>Paradigm</w:t>
      </w:r>
      <w:proofErr w:type="spellEnd"/>
      <w:r w:rsidRPr="00C50B0B">
        <w:rPr>
          <w:rFonts w:cs="Arial"/>
        </w:rPr>
        <w:t xml:space="preserve"> die Beschriftungen </w:t>
      </w:r>
      <w:proofErr w:type="gramStart"/>
      <w:r w:rsidR="00D43278" w:rsidRPr="00C50B0B">
        <w:rPr>
          <w:rFonts w:cs="Arial"/>
        </w:rPr>
        <w:t>eines Loops</w:t>
      </w:r>
      <w:proofErr w:type="gramEnd"/>
      <w:r w:rsidR="00D43278" w:rsidRPr="00C50B0B">
        <w:rPr>
          <w:rFonts w:cs="Arial"/>
        </w:rPr>
        <w:t xml:space="preserve"> </w:t>
      </w:r>
      <w:r w:rsidRPr="00C50B0B">
        <w:rPr>
          <w:rFonts w:cs="Arial"/>
        </w:rPr>
        <w:t xml:space="preserve">nicht </w:t>
      </w:r>
      <w:proofErr w:type="spellStart"/>
      <w:r w:rsidR="07F7CCA7" w:rsidRPr="00C50B0B">
        <w:rPr>
          <w:rFonts w:cs="Arial"/>
        </w:rPr>
        <w:t>umbenennbar</w:t>
      </w:r>
      <w:proofErr w:type="spellEnd"/>
      <w:r w:rsidRPr="00C50B0B">
        <w:rPr>
          <w:rFonts w:cs="Arial"/>
        </w:rPr>
        <w:t xml:space="preserve"> sind</w:t>
      </w:r>
      <w:r w:rsidR="00D43278" w:rsidRPr="00C50B0B">
        <w:rPr>
          <w:rFonts w:cs="Arial"/>
        </w:rPr>
        <w:t xml:space="preserve"> m</w:t>
      </w:r>
      <w:r w:rsidR="00576220" w:rsidRPr="00C50B0B">
        <w:rPr>
          <w:rFonts w:cs="Arial"/>
        </w:rPr>
        <w:t xml:space="preserve">üssen </w:t>
      </w:r>
      <w:r w:rsidR="00BE2AC3" w:rsidRPr="00C50B0B">
        <w:rPr>
          <w:rFonts w:cs="Arial"/>
        </w:rPr>
        <w:t>S</w:t>
      </w:r>
      <w:r w:rsidR="00576220" w:rsidRPr="00C50B0B">
        <w:rPr>
          <w:rFonts w:cs="Arial"/>
        </w:rPr>
        <w:t>ie</w:t>
      </w:r>
      <w:r w:rsidR="000E6FBF" w:rsidRPr="00C50B0B">
        <w:rPr>
          <w:rFonts w:cs="Arial"/>
        </w:rPr>
        <w:t xml:space="preserve"> in ihrem Kopf</w:t>
      </w:r>
      <w:r w:rsidR="00576220" w:rsidRPr="00C50B0B">
        <w:rPr>
          <w:rFonts w:cs="Arial"/>
        </w:rPr>
        <w:t xml:space="preserve"> </w:t>
      </w:r>
      <w:r w:rsidR="00A476FD" w:rsidRPr="00C50B0B">
        <w:rPr>
          <w:rFonts w:cs="Arial"/>
        </w:rPr>
        <w:t>„</w:t>
      </w:r>
      <w:r w:rsidR="00D41828" w:rsidRPr="00C50B0B">
        <w:rPr>
          <w:rFonts w:cs="Arial"/>
        </w:rPr>
        <w:t>Setup</w:t>
      </w:r>
      <w:r w:rsidR="00A476FD" w:rsidRPr="00C50B0B">
        <w:rPr>
          <w:rFonts w:cs="Arial"/>
        </w:rPr>
        <w:t>“</w:t>
      </w:r>
      <w:r w:rsidR="00D41828" w:rsidRPr="00C50B0B">
        <w:rPr>
          <w:rFonts w:cs="Arial"/>
        </w:rPr>
        <w:t xml:space="preserve"> durch </w:t>
      </w:r>
      <w:r w:rsidR="00A476FD" w:rsidRPr="00C50B0B">
        <w:rPr>
          <w:rFonts w:cs="Arial"/>
        </w:rPr>
        <w:t>„</w:t>
      </w:r>
      <w:proofErr w:type="spellStart"/>
      <w:r w:rsidR="00A476FD" w:rsidRPr="00C50B0B">
        <w:rPr>
          <w:rFonts w:cs="Arial"/>
        </w:rPr>
        <w:t>for</w:t>
      </w:r>
      <w:proofErr w:type="spellEnd"/>
      <w:r w:rsidR="00A476FD" w:rsidRPr="00C50B0B">
        <w:rPr>
          <w:rFonts w:cs="Arial"/>
        </w:rPr>
        <w:t>“, „Test“</w:t>
      </w:r>
      <w:r w:rsidR="00106F22" w:rsidRPr="00C50B0B">
        <w:rPr>
          <w:rFonts w:cs="Arial"/>
        </w:rPr>
        <w:t xml:space="preserve"> durch „</w:t>
      </w:r>
      <w:proofErr w:type="spellStart"/>
      <w:r w:rsidR="00106F22" w:rsidRPr="00C50B0B">
        <w:rPr>
          <w:rFonts w:cs="Arial"/>
        </w:rPr>
        <w:t>while</w:t>
      </w:r>
      <w:proofErr w:type="spellEnd"/>
      <w:r w:rsidR="00106F22" w:rsidRPr="00C50B0B">
        <w:rPr>
          <w:rFonts w:cs="Arial"/>
        </w:rPr>
        <w:t>“ und „</w:t>
      </w:r>
      <w:r w:rsidR="008D4D45" w:rsidRPr="00C50B0B">
        <w:rPr>
          <w:rFonts w:cs="Arial"/>
        </w:rPr>
        <w:t>Body“ durch „do“ ersetzen.</w:t>
      </w:r>
    </w:p>
    <w:p w14:paraId="229E0CAC" w14:textId="2BC616A0" w:rsidR="3B9B9681" w:rsidRPr="00C50B0B" w:rsidRDefault="1D61FAAB" w:rsidP="3B9B9681">
      <w:pPr>
        <w:rPr>
          <w:rFonts w:cs="Arial"/>
        </w:rPr>
      </w:pPr>
      <w:r w:rsidRPr="00C50B0B">
        <w:rPr>
          <w:rFonts w:cs="Arial"/>
        </w:rPr>
        <w:t xml:space="preserve">Hier gibt es am Anfang auch wieder eine Prüfung ob die Rolle dem Admin entspricht. Dann werden die zu exportierenden Elemente aus einer Liste (die auch </w:t>
      </w:r>
      <w:proofErr w:type="spellStart"/>
      <w:r w:rsidR="000E6FBF" w:rsidRPr="00C50B0B">
        <w:rPr>
          <w:rFonts w:cs="Arial"/>
        </w:rPr>
        <w:t>ge</w:t>
      </w:r>
      <w:r w:rsidRPr="00C50B0B">
        <w:rPr>
          <w:rFonts w:cs="Arial"/>
        </w:rPr>
        <w:t>filtern</w:t>
      </w:r>
      <w:proofErr w:type="spellEnd"/>
      <w:r w:rsidRPr="00C50B0B">
        <w:rPr>
          <w:rFonts w:cs="Arial"/>
        </w:rPr>
        <w:t xml:space="preserve"> und durchsuch</w:t>
      </w:r>
      <w:r w:rsidR="000E6FBF" w:rsidRPr="00C50B0B">
        <w:rPr>
          <w:rFonts w:cs="Arial"/>
        </w:rPr>
        <w:t>t werden</w:t>
      </w:r>
      <w:r w:rsidRPr="00C50B0B">
        <w:rPr>
          <w:rFonts w:cs="Arial"/>
        </w:rPr>
        <w:t xml:space="preserve"> kann) ausgewählt</w:t>
      </w:r>
      <w:r w:rsidR="000E6FBF" w:rsidRPr="00C50B0B">
        <w:rPr>
          <w:rFonts w:cs="Arial"/>
        </w:rPr>
        <w:t>. Dann wird</w:t>
      </w:r>
      <w:r w:rsidRPr="00C50B0B">
        <w:rPr>
          <w:rFonts w:cs="Arial"/>
        </w:rPr>
        <w:t xml:space="preserve"> einen Speicherort an dem die Exportierte Datei abgelegt werden sollen</w:t>
      </w:r>
      <w:r w:rsidR="000E6FBF" w:rsidRPr="00C50B0B">
        <w:rPr>
          <w:rFonts w:cs="Arial"/>
        </w:rPr>
        <w:t xml:space="preserve"> vom User ausgewählt</w:t>
      </w:r>
      <w:r w:rsidRPr="00C50B0B">
        <w:rPr>
          <w:rFonts w:cs="Arial"/>
        </w:rPr>
        <w:t xml:space="preserve">. Dann wird die Liste der zu exportierenden Elemente in einer Schleife durchlaufen und jedes Element in eine Datei </w:t>
      </w:r>
      <w:r w:rsidR="50F8C9F5" w:rsidRPr="00C50B0B">
        <w:rPr>
          <w:rFonts w:cs="Arial"/>
        </w:rPr>
        <w:t>exportiert.</w:t>
      </w:r>
    </w:p>
    <w:p w14:paraId="49DD1D9C" w14:textId="15B76970" w:rsidR="00C9109F" w:rsidRPr="00C50B0B" w:rsidRDefault="00C9109F" w:rsidP="00C9109F">
      <w:pPr>
        <w:pStyle w:val="berschrift3"/>
        <w:rPr>
          <w:rFonts w:cs="Arial"/>
        </w:rPr>
      </w:pPr>
      <w:bookmarkStart w:id="187" w:name="_Toc44320830"/>
      <w:r w:rsidRPr="00C50B0B">
        <w:rPr>
          <w:rFonts w:cs="Arial"/>
        </w:rPr>
        <w:lastRenderedPageBreak/>
        <w:t>Nutzer Anlegen</w:t>
      </w:r>
      <w:bookmarkEnd w:id="187"/>
    </w:p>
    <w:p w14:paraId="3A79ADA1" w14:textId="07698DD3" w:rsidR="00495958" w:rsidRPr="00C50B0B" w:rsidRDefault="002218E2" w:rsidP="00495958">
      <w:pPr>
        <w:keepNext/>
        <w:rPr>
          <w:rFonts w:cs="Arial"/>
        </w:rPr>
      </w:pPr>
      <w:r w:rsidRPr="00C50B0B">
        <w:rPr>
          <w:rFonts w:cs="Arial"/>
          <w:noProof/>
        </w:rPr>
        <w:drawing>
          <wp:inline distT="0" distB="0" distL="0" distR="0" wp14:anchorId="77727FF6" wp14:editId="42B28C14">
            <wp:extent cx="6109089" cy="2822307"/>
            <wp:effectExtent l="0" t="0" r="6350" b="0"/>
            <wp:docPr id="45812" name="Picture 45812"/>
            <wp:cNvGraphicFramePr/>
            <a:graphic xmlns:a="http://schemas.openxmlformats.org/drawingml/2006/main">
              <a:graphicData uri="http://schemas.openxmlformats.org/drawingml/2006/picture">
                <pic:pic xmlns:pic="http://schemas.openxmlformats.org/drawingml/2006/picture">
                  <pic:nvPicPr>
                    <pic:cNvPr id="45812" name="Picture 45812"/>
                    <pic:cNvPicPr/>
                  </pic:nvPicPr>
                  <pic:blipFill>
                    <a:blip r:embed="rId25"/>
                    <a:stretch>
                      <a:fillRect/>
                    </a:stretch>
                  </pic:blipFill>
                  <pic:spPr>
                    <a:xfrm>
                      <a:off x="0" y="0"/>
                      <a:ext cx="6128283" cy="2831174"/>
                    </a:xfrm>
                    <a:prstGeom prst="rect">
                      <a:avLst/>
                    </a:prstGeom>
                  </pic:spPr>
                </pic:pic>
              </a:graphicData>
            </a:graphic>
          </wp:inline>
        </w:drawing>
      </w:r>
    </w:p>
    <w:p w14:paraId="1DC87DB7" w14:textId="3B832DB9" w:rsidR="00615540" w:rsidRPr="00C50B0B" w:rsidRDefault="00495958" w:rsidP="00495958">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20</w:t>
      </w:r>
      <w:r w:rsidR="006118A4" w:rsidRPr="00C50B0B">
        <w:rPr>
          <w:rFonts w:cs="Arial"/>
          <w:noProof/>
        </w:rPr>
        <w:fldChar w:fldCharType="end"/>
      </w:r>
      <w:r w:rsidRPr="00C50B0B">
        <w:rPr>
          <w:rFonts w:cs="Arial"/>
        </w:rPr>
        <w:t>: Aktivitätsdiagram - Nutzer anlegen</w:t>
      </w:r>
    </w:p>
    <w:p w14:paraId="3729BFFE" w14:textId="3D495BF8" w:rsidR="63B41A74" w:rsidRPr="00C50B0B" w:rsidRDefault="63B41A74">
      <w:pPr>
        <w:rPr>
          <w:rFonts w:cs="Arial"/>
        </w:rPr>
      </w:pPr>
      <w:r w:rsidRPr="00C50B0B">
        <w:rPr>
          <w:rFonts w:cs="Arial"/>
        </w:rPr>
        <w:t xml:space="preserve">Für das Anlegen der anderen Elemente funktioniert die Logik genauso wie für Nutzer </w:t>
      </w:r>
      <w:r w:rsidR="357DFF3C" w:rsidRPr="00C50B0B">
        <w:rPr>
          <w:rFonts w:cs="Arial"/>
        </w:rPr>
        <w:t>anlegen.</w:t>
      </w:r>
      <w:r w:rsidRPr="00C50B0B">
        <w:rPr>
          <w:rFonts w:cs="Arial"/>
        </w:rPr>
        <w:t xml:space="preserve"> </w:t>
      </w:r>
      <w:r w:rsidR="7452BDEB" w:rsidRPr="00C50B0B">
        <w:rPr>
          <w:rFonts w:cs="Arial"/>
        </w:rPr>
        <w:t>Nutzer anlegen hat allerdings noch die Besonderheit, dass zwischen der Art des Nutzers unterschieden</w:t>
      </w:r>
      <w:r w:rsidR="585C51D4" w:rsidRPr="00C50B0B">
        <w:rPr>
          <w:rFonts w:cs="Arial"/>
        </w:rPr>
        <w:t xml:space="preserve"> werden muss und haben wir deshalb als Beispiel für unser Diagramm gewählt.</w:t>
      </w:r>
    </w:p>
    <w:p w14:paraId="5B07036A" w14:textId="15B76970" w:rsidR="00C9109F" w:rsidRPr="00C50B0B" w:rsidRDefault="00C9109F" w:rsidP="00C9109F">
      <w:pPr>
        <w:pStyle w:val="berschrift3"/>
        <w:rPr>
          <w:rFonts w:cs="Arial"/>
        </w:rPr>
      </w:pPr>
      <w:bookmarkStart w:id="188" w:name="_Toc44320831"/>
      <w:r w:rsidRPr="00C50B0B">
        <w:rPr>
          <w:rFonts w:cs="Arial"/>
        </w:rPr>
        <w:t>Raum bearbeiten</w:t>
      </w:r>
      <w:bookmarkEnd w:id="188"/>
    </w:p>
    <w:p w14:paraId="7B083DCE" w14:textId="68954921" w:rsidR="00495958" w:rsidRPr="00C50B0B" w:rsidRDefault="002218E2" w:rsidP="00495958">
      <w:pPr>
        <w:keepNext/>
        <w:rPr>
          <w:rFonts w:cs="Arial"/>
        </w:rPr>
      </w:pPr>
      <w:r w:rsidRPr="00C50B0B">
        <w:rPr>
          <w:rFonts w:cs="Arial"/>
          <w:noProof/>
        </w:rPr>
        <w:drawing>
          <wp:inline distT="0" distB="0" distL="0" distR="0" wp14:anchorId="42235865" wp14:editId="27F67408">
            <wp:extent cx="5760720" cy="3324616"/>
            <wp:effectExtent l="0" t="0" r="0" b="9525"/>
            <wp:docPr id="45817" name="Picture 45817"/>
            <wp:cNvGraphicFramePr/>
            <a:graphic xmlns:a="http://schemas.openxmlformats.org/drawingml/2006/main">
              <a:graphicData uri="http://schemas.openxmlformats.org/drawingml/2006/picture">
                <pic:pic xmlns:pic="http://schemas.openxmlformats.org/drawingml/2006/picture">
                  <pic:nvPicPr>
                    <pic:cNvPr id="45817" name="Picture 45817"/>
                    <pic:cNvPicPr/>
                  </pic:nvPicPr>
                  <pic:blipFill>
                    <a:blip r:embed="rId26"/>
                    <a:stretch>
                      <a:fillRect/>
                    </a:stretch>
                  </pic:blipFill>
                  <pic:spPr>
                    <a:xfrm>
                      <a:off x="0" y="0"/>
                      <a:ext cx="5760720" cy="3324616"/>
                    </a:xfrm>
                    <a:prstGeom prst="rect">
                      <a:avLst/>
                    </a:prstGeom>
                  </pic:spPr>
                </pic:pic>
              </a:graphicData>
            </a:graphic>
          </wp:inline>
        </w:drawing>
      </w:r>
    </w:p>
    <w:p w14:paraId="2E5B487E" w14:textId="55D3692E" w:rsidR="00407669" w:rsidRPr="00C50B0B" w:rsidRDefault="00495958" w:rsidP="00495958">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21</w:t>
      </w:r>
      <w:r w:rsidR="006118A4" w:rsidRPr="00C50B0B">
        <w:rPr>
          <w:rFonts w:cs="Arial"/>
          <w:noProof/>
        </w:rPr>
        <w:fldChar w:fldCharType="end"/>
      </w:r>
      <w:r w:rsidRPr="00C50B0B">
        <w:rPr>
          <w:rFonts w:cs="Arial"/>
        </w:rPr>
        <w:t>: Aktivitätsdiagram - Raum bearbeiten</w:t>
      </w:r>
    </w:p>
    <w:p w14:paraId="03F9C3DD" w14:textId="1F6F0A27" w:rsidR="05A4639F" w:rsidRPr="00C50B0B" w:rsidRDefault="2289A2F8" w:rsidP="05A4639F">
      <w:pPr>
        <w:rPr>
          <w:rFonts w:cs="Arial"/>
        </w:rPr>
      </w:pPr>
      <w:r w:rsidRPr="00C50B0B">
        <w:rPr>
          <w:rFonts w:cs="Arial"/>
        </w:rPr>
        <w:t xml:space="preserve">Die Bearbeitung der anderen Elemente </w:t>
      </w:r>
      <w:r w:rsidR="004D5023" w:rsidRPr="00C50B0B">
        <w:rPr>
          <w:rFonts w:cs="Arial"/>
        </w:rPr>
        <w:t>(</w:t>
      </w:r>
      <w:r w:rsidR="00052A42" w:rsidRPr="00C50B0B">
        <w:rPr>
          <w:rFonts w:cs="Arial"/>
        </w:rPr>
        <w:t xml:space="preserve">Exponat, Nutzer und Förderer) </w:t>
      </w:r>
      <w:r w:rsidRPr="00C50B0B">
        <w:rPr>
          <w:rFonts w:cs="Arial"/>
        </w:rPr>
        <w:t xml:space="preserve">funktioniert vom </w:t>
      </w:r>
      <w:r w:rsidR="357DFF3C" w:rsidRPr="00C50B0B">
        <w:rPr>
          <w:rFonts w:cs="Arial"/>
        </w:rPr>
        <w:t xml:space="preserve">Prinzip genauso wie </w:t>
      </w:r>
      <w:r w:rsidR="075A67D0" w:rsidRPr="00C50B0B">
        <w:rPr>
          <w:rFonts w:cs="Arial"/>
        </w:rPr>
        <w:t>Raum bearbeiten.</w:t>
      </w:r>
      <w:r w:rsidR="0012254D" w:rsidRPr="00C50B0B">
        <w:rPr>
          <w:rFonts w:cs="Arial"/>
        </w:rPr>
        <w:t xml:space="preserve"> Wenn </w:t>
      </w:r>
      <w:r w:rsidR="006C1569" w:rsidRPr="00C50B0B">
        <w:rPr>
          <w:rFonts w:cs="Arial"/>
        </w:rPr>
        <w:t xml:space="preserve">das Element </w:t>
      </w:r>
      <w:r w:rsidR="0012254D" w:rsidRPr="00C50B0B">
        <w:rPr>
          <w:rFonts w:cs="Arial"/>
        </w:rPr>
        <w:t xml:space="preserve">Listen </w:t>
      </w:r>
      <w:r w:rsidR="006C1569" w:rsidRPr="00C50B0B">
        <w:rPr>
          <w:rFonts w:cs="Arial"/>
        </w:rPr>
        <w:t xml:space="preserve">besitzt </w:t>
      </w:r>
      <w:r w:rsidR="0012254D" w:rsidRPr="00C50B0B">
        <w:rPr>
          <w:rFonts w:cs="Arial"/>
        </w:rPr>
        <w:t xml:space="preserve">(wie in diesem Fall die </w:t>
      </w:r>
      <w:proofErr w:type="spellStart"/>
      <w:r w:rsidR="0012254D" w:rsidRPr="00C50B0B">
        <w:rPr>
          <w:rFonts w:cs="Arial"/>
        </w:rPr>
        <w:t>Exponatliste</w:t>
      </w:r>
      <w:proofErr w:type="spellEnd"/>
      <w:r w:rsidR="0012254D" w:rsidRPr="00C50B0B">
        <w:rPr>
          <w:rFonts w:cs="Arial"/>
        </w:rPr>
        <w:t xml:space="preserve">) kann </w:t>
      </w:r>
      <w:r w:rsidR="00F40FBC" w:rsidRPr="00C50B0B">
        <w:rPr>
          <w:rFonts w:cs="Arial"/>
        </w:rPr>
        <w:t xml:space="preserve">diese um Elemente erweitert </w:t>
      </w:r>
      <w:r w:rsidR="00AE743C" w:rsidRPr="00C50B0B">
        <w:rPr>
          <w:rFonts w:cs="Arial"/>
        </w:rPr>
        <w:t>oder diese entfernt werden</w:t>
      </w:r>
      <w:r w:rsidR="006C1569" w:rsidRPr="00C50B0B">
        <w:rPr>
          <w:rFonts w:cs="Arial"/>
        </w:rPr>
        <w:t xml:space="preserve">. Attribute können je nach Berechtigung </w:t>
      </w:r>
      <w:r w:rsidR="00AE743C" w:rsidRPr="00C50B0B">
        <w:rPr>
          <w:rFonts w:cs="Arial"/>
        </w:rPr>
        <w:t>angepasst werden.</w:t>
      </w:r>
    </w:p>
    <w:p w14:paraId="3D6B78ED" w14:textId="15B76970" w:rsidR="00C9109F" w:rsidRPr="00C50B0B" w:rsidRDefault="00C9109F" w:rsidP="00C9109F">
      <w:pPr>
        <w:pStyle w:val="berschrift3"/>
        <w:rPr>
          <w:rFonts w:cs="Arial"/>
        </w:rPr>
      </w:pPr>
      <w:bookmarkStart w:id="189" w:name="_Toc44320832"/>
      <w:r w:rsidRPr="00C50B0B">
        <w:rPr>
          <w:rFonts w:cs="Arial"/>
        </w:rPr>
        <w:lastRenderedPageBreak/>
        <w:t>Exponat löschen</w:t>
      </w:r>
      <w:bookmarkEnd w:id="189"/>
    </w:p>
    <w:p w14:paraId="5AA0D4B8" w14:textId="10F55354" w:rsidR="00495958" w:rsidRPr="00C50B0B" w:rsidRDefault="002218E2" w:rsidP="00495958">
      <w:pPr>
        <w:keepNext/>
        <w:rPr>
          <w:rFonts w:cs="Arial"/>
        </w:rPr>
      </w:pPr>
      <w:r w:rsidRPr="00C50B0B">
        <w:rPr>
          <w:rFonts w:cs="Arial"/>
          <w:noProof/>
        </w:rPr>
        <mc:AlternateContent>
          <mc:Choice Requires="wpg">
            <w:drawing>
              <wp:inline distT="0" distB="0" distL="0" distR="0" wp14:anchorId="2E8A7C4F" wp14:editId="6A9CDCF8">
                <wp:extent cx="5760720" cy="2719558"/>
                <wp:effectExtent l="0" t="0" r="11430" b="24130"/>
                <wp:docPr id="1465" name="Group 44211"/>
                <wp:cNvGraphicFramePr/>
                <a:graphic xmlns:a="http://schemas.openxmlformats.org/drawingml/2006/main">
                  <a:graphicData uri="http://schemas.microsoft.com/office/word/2010/wordprocessingGroup">
                    <wpg:wgp>
                      <wpg:cNvGrpSpPr/>
                      <wpg:grpSpPr>
                        <a:xfrm>
                          <a:off x="0" y="0"/>
                          <a:ext cx="5760720" cy="2719558"/>
                          <a:chOff x="0" y="0"/>
                          <a:chExt cx="6756476" cy="3189960"/>
                        </a:xfrm>
                      </wpg:grpSpPr>
                      <wps:wsp>
                        <wps:cNvPr id="1466" name="Shape 8271"/>
                        <wps:cNvSpPr/>
                        <wps:spPr>
                          <a:xfrm>
                            <a:off x="715670" y="0"/>
                            <a:ext cx="6040806" cy="3189960"/>
                          </a:xfrm>
                          <a:custGeom>
                            <a:avLst/>
                            <a:gdLst/>
                            <a:ahLst/>
                            <a:cxnLst/>
                            <a:rect l="0" t="0" r="0" b="0"/>
                            <a:pathLst>
                              <a:path w="6040806" h="3189960">
                                <a:moveTo>
                                  <a:pt x="115202" y="0"/>
                                </a:moveTo>
                                <a:lnTo>
                                  <a:pt x="5925249" y="0"/>
                                </a:lnTo>
                                <a:cubicBezTo>
                                  <a:pt x="5988964" y="0"/>
                                  <a:pt x="6040806" y="51473"/>
                                  <a:pt x="6040806" y="115201"/>
                                </a:cubicBezTo>
                                <a:lnTo>
                                  <a:pt x="6040806" y="3074759"/>
                                </a:lnTo>
                                <a:cubicBezTo>
                                  <a:pt x="6040806" y="3138475"/>
                                  <a:pt x="5988964" y="3189960"/>
                                  <a:pt x="5925249" y="3189960"/>
                                </a:cubicBezTo>
                                <a:lnTo>
                                  <a:pt x="115202" y="3189960"/>
                                </a:lnTo>
                                <a:cubicBezTo>
                                  <a:pt x="51486" y="3189960"/>
                                  <a:pt x="0" y="3138475"/>
                                  <a:pt x="0" y="3074759"/>
                                </a:cubicBezTo>
                                <a:lnTo>
                                  <a:pt x="0" y="115201"/>
                                </a:lnTo>
                                <a:cubicBezTo>
                                  <a:pt x="0" y="51473"/>
                                  <a:pt x="51486" y="0"/>
                                  <a:pt x="115202" y="0"/>
                                </a:cubicBezTo>
                                <a:close/>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1467" name="Shape 8272"/>
                        <wps:cNvSpPr/>
                        <wps:spPr>
                          <a:xfrm>
                            <a:off x="715670" y="0"/>
                            <a:ext cx="6040806" cy="3189960"/>
                          </a:xfrm>
                          <a:custGeom>
                            <a:avLst/>
                            <a:gdLst/>
                            <a:ahLst/>
                            <a:cxnLst/>
                            <a:rect l="0" t="0" r="0" b="0"/>
                            <a:pathLst>
                              <a:path w="6040806" h="3189960">
                                <a:moveTo>
                                  <a:pt x="0" y="115201"/>
                                </a:moveTo>
                                <a:lnTo>
                                  <a:pt x="0" y="3074759"/>
                                </a:lnTo>
                                <a:cubicBezTo>
                                  <a:pt x="0" y="3138475"/>
                                  <a:pt x="51486" y="3189960"/>
                                  <a:pt x="115202" y="3189960"/>
                                </a:cubicBezTo>
                                <a:lnTo>
                                  <a:pt x="5925249" y="3189960"/>
                                </a:lnTo>
                                <a:cubicBezTo>
                                  <a:pt x="5988964" y="3189960"/>
                                  <a:pt x="6040806" y="3138475"/>
                                  <a:pt x="6040806" y="3074759"/>
                                </a:cubicBezTo>
                                <a:lnTo>
                                  <a:pt x="6040806" y="115201"/>
                                </a:lnTo>
                                <a:cubicBezTo>
                                  <a:pt x="6040806" y="51473"/>
                                  <a:pt x="5988964" y="0"/>
                                  <a:pt x="5925249" y="0"/>
                                </a:cubicBezTo>
                                <a:lnTo>
                                  <a:pt x="115202" y="0"/>
                                </a:lnTo>
                                <a:cubicBezTo>
                                  <a:pt x="51486" y="0"/>
                                  <a:pt x="0" y="51473"/>
                                  <a:pt x="0" y="115201"/>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468" name="Rectangle 44170"/>
                        <wps:cNvSpPr/>
                        <wps:spPr>
                          <a:xfrm>
                            <a:off x="1755271" y="29097"/>
                            <a:ext cx="2071193" cy="161248"/>
                          </a:xfrm>
                          <a:prstGeom prst="rect">
                            <a:avLst/>
                          </a:prstGeom>
                          <a:ln>
                            <a:noFill/>
                          </a:ln>
                        </wps:spPr>
                        <wps:txbx>
                          <w:txbxContent>
                            <w:p w14:paraId="752EB44A" w14:textId="77777777" w:rsidR="006118A4" w:rsidRDefault="006118A4" w:rsidP="002218E2">
                              <w:r>
                                <w:rPr>
                                  <w:rFonts w:ascii="Tahoma" w:eastAsia="Tahoma" w:hAnsi="Tahoma" w:cs="Tahoma"/>
                                  <w:sz w:val="16"/>
                                </w:rPr>
                                <w:t>precondition&gt;&gt; Exponat vorhanden</w:t>
                              </w:r>
                            </w:p>
                          </w:txbxContent>
                        </wps:txbx>
                        <wps:bodyPr horzOverflow="overflow" vert="horz" lIns="0" tIns="0" rIns="0" bIns="0" rtlCol="0">
                          <a:noAutofit/>
                        </wps:bodyPr>
                      </wps:wsp>
                      <wps:wsp>
                        <wps:cNvPr id="1469" name="Rectangle 44169"/>
                        <wps:cNvSpPr/>
                        <wps:spPr>
                          <a:xfrm>
                            <a:off x="1548859" y="29097"/>
                            <a:ext cx="193573" cy="161248"/>
                          </a:xfrm>
                          <a:prstGeom prst="rect">
                            <a:avLst/>
                          </a:prstGeom>
                          <a:ln>
                            <a:noFill/>
                          </a:ln>
                        </wps:spPr>
                        <wps:txbx>
                          <w:txbxContent>
                            <w:p w14:paraId="1BC764D5" w14:textId="77777777" w:rsidR="006118A4" w:rsidRDefault="006118A4" w:rsidP="002218E2">
                              <w:r>
                                <w:rPr>
                                  <w:rFonts w:ascii="Tahoma" w:eastAsia="Tahoma" w:hAnsi="Tahoma" w:cs="Tahoma"/>
                                  <w:sz w:val="16"/>
                                </w:rPr>
                                <w:t>&lt;&lt;</w:t>
                              </w:r>
                            </w:p>
                          </w:txbxContent>
                        </wps:txbx>
                        <wps:bodyPr horzOverflow="overflow" vert="horz" lIns="0" tIns="0" rIns="0" bIns="0" rtlCol="0">
                          <a:noAutofit/>
                        </wps:bodyPr>
                      </wps:wsp>
                      <wps:wsp>
                        <wps:cNvPr id="1470" name="Rectangle 44172"/>
                        <wps:cNvSpPr/>
                        <wps:spPr>
                          <a:xfrm>
                            <a:off x="1701000" y="152225"/>
                            <a:ext cx="2792852" cy="161248"/>
                          </a:xfrm>
                          <a:prstGeom prst="rect">
                            <a:avLst/>
                          </a:prstGeom>
                          <a:ln>
                            <a:noFill/>
                          </a:ln>
                        </wps:spPr>
                        <wps:txbx>
                          <w:txbxContent>
                            <w:p w14:paraId="4B741339" w14:textId="77777777" w:rsidR="006118A4" w:rsidRDefault="006118A4" w:rsidP="002218E2">
                              <w:r>
                                <w:rPr>
                                  <w:rFonts w:ascii="Tahoma" w:eastAsia="Tahoma" w:hAnsi="Tahoma" w:cs="Tahoma"/>
                                  <w:sz w:val="16"/>
                                </w:rPr>
                                <w:t>postcondition&gt;&gt; Exponat nicht mehr vorhanden</w:t>
                              </w:r>
                            </w:p>
                          </w:txbxContent>
                        </wps:txbx>
                        <wps:bodyPr horzOverflow="overflow" vert="horz" lIns="0" tIns="0" rIns="0" bIns="0" rtlCol="0">
                          <a:noAutofit/>
                        </wps:bodyPr>
                      </wps:wsp>
                      <wps:wsp>
                        <wps:cNvPr id="1471" name="Rectangle 44171"/>
                        <wps:cNvSpPr/>
                        <wps:spPr>
                          <a:xfrm>
                            <a:off x="1534931" y="152225"/>
                            <a:ext cx="193573" cy="161248"/>
                          </a:xfrm>
                          <a:prstGeom prst="rect">
                            <a:avLst/>
                          </a:prstGeom>
                          <a:ln>
                            <a:noFill/>
                          </a:ln>
                        </wps:spPr>
                        <wps:txbx>
                          <w:txbxContent>
                            <w:p w14:paraId="3F12555D" w14:textId="77777777" w:rsidR="006118A4" w:rsidRDefault="006118A4" w:rsidP="002218E2">
                              <w:r>
                                <w:rPr>
                                  <w:rFonts w:ascii="Tahoma" w:eastAsia="Tahoma" w:hAnsi="Tahoma" w:cs="Tahoma"/>
                                  <w:sz w:val="16"/>
                                </w:rPr>
                                <w:t>&lt;&lt;</w:t>
                              </w:r>
                            </w:p>
                          </w:txbxContent>
                        </wps:txbx>
                        <wps:bodyPr horzOverflow="overflow" vert="horz" lIns="0" tIns="0" rIns="0" bIns="0" rtlCol="0">
                          <a:noAutofit/>
                        </wps:bodyPr>
                      </wps:wsp>
                      <wps:wsp>
                        <wps:cNvPr id="10816" name="Shape 8275"/>
                        <wps:cNvSpPr/>
                        <wps:spPr>
                          <a:xfrm>
                            <a:off x="1115632" y="384480"/>
                            <a:ext cx="154445" cy="153721"/>
                          </a:xfrm>
                          <a:custGeom>
                            <a:avLst/>
                            <a:gdLst/>
                            <a:ahLst/>
                            <a:cxnLst/>
                            <a:rect l="0" t="0" r="0" b="0"/>
                            <a:pathLst>
                              <a:path w="154445" h="153721">
                                <a:moveTo>
                                  <a:pt x="77038" y="0"/>
                                </a:moveTo>
                                <a:cubicBezTo>
                                  <a:pt x="119888" y="0"/>
                                  <a:pt x="154445" y="34201"/>
                                  <a:pt x="154445" y="77039"/>
                                </a:cubicBezTo>
                                <a:cubicBezTo>
                                  <a:pt x="154445" y="119520"/>
                                  <a:pt x="119888" y="153721"/>
                                  <a:pt x="77038" y="153721"/>
                                </a:cubicBezTo>
                                <a:cubicBezTo>
                                  <a:pt x="34557" y="153721"/>
                                  <a:pt x="0" y="119520"/>
                                  <a:pt x="0" y="77039"/>
                                </a:cubicBezTo>
                                <a:cubicBezTo>
                                  <a:pt x="0" y="34201"/>
                                  <a:pt x="34557" y="0"/>
                                  <a:pt x="770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17" name="Shape 8276"/>
                        <wps:cNvSpPr/>
                        <wps:spPr>
                          <a:xfrm>
                            <a:off x="6442914" y="2854071"/>
                            <a:ext cx="102959" cy="102972"/>
                          </a:xfrm>
                          <a:custGeom>
                            <a:avLst/>
                            <a:gdLst/>
                            <a:ahLst/>
                            <a:cxnLst/>
                            <a:rect l="0" t="0" r="0" b="0"/>
                            <a:pathLst>
                              <a:path w="102959" h="102972">
                                <a:moveTo>
                                  <a:pt x="51486" y="0"/>
                                </a:moveTo>
                                <a:cubicBezTo>
                                  <a:pt x="79921" y="0"/>
                                  <a:pt x="102959" y="23051"/>
                                  <a:pt x="102959" y="51130"/>
                                </a:cubicBezTo>
                                <a:cubicBezTo>
                                  <a:pt x="102959" y="79921"/>
                                  <a:pt x="79921" y="102972"/>
                                  <a:pt x="51486" y="102972"/>
                                </a:cubicBezTo>
                                <a:cubicBezTo>
                                  <a:pt x="23037" y="102972"/>
                                  <a:pt x="0" y="79921"/>
                                  <a:pt x="0" y="51130"/>
                                </a:cubicBezTo>
                                <a:cubicBezTo>
                                  <a:pt x="0" y="23051"/>
                                  <a:pt x="23037" y="0"/>
                                  <a:pt x="514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18" name="Shape 8277"/>
                        <wps:cNvSpPr/>
                        <wps:spPr>
                          <a:xfrm>
                            <a:off x="6417348" y="2828519"/>
                            <a:ext cx="154445" cy="154077"/>
                          </a:xfrm>
                          <a:custGeom>
                            <a:avLst/>
                            <a:gdLst/>
                            <a:ahLst/>
                            <a:cxnLst/>
                            <a:rect l="0" t="0" r="0" b="0"/>
                            <a:pathLst>
                              <a:path w="154445" h="154077">
                                <a:moveTo>
                                  <a:pt x="154445" y="77038"/>
                                </a:moveTo>
                                <a:cubicBezTo>
                                  <a:pt x="154445" y="119520"/>
                                  <a:pt x="119888" y="154077"/>
                                  <a:pt x="77406" y="154077"/>
                                </a:cubicBezTo>
                                <a:cubicBezTo>
                                  <a:pt x="34569" y="154077"/>
                                  <a:pt x="0" y="119520"/>
                                  <a:pt x="0" y="77038"/>
                                </a:cubicBezTo>
                                <a:cubicBezTo>
                                  <a:pt x="0" y="34201"/>
                                  <a:pt x="34569" y="0"/>
                                  <a:pt x="77406" y="0"/>
                                </a:cubicBezTo>
                                <a:cubicBezTo>
                                  <a:pt x="119888" y="0"/>
                                  <a:pt x="154445" y="34201"/>
                                  <a:pt x="154445" y="77038"/>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19" name="Shape 45930"/>
                        <wps:cNvSpPr/>
                        <wps:spPr>
                          <a:xfrm>
                            <a:off x="869391" y="1682991"/>
                            <a:ext cx="831609" cy="307810"/>
                          </a:xfrm>
                          <a:custGeom>
                            <a:avLst/>
                            <a:gdLst/>
                            <a:ahLst/>
                            <a:cxnLst/>
                            <a:rect l="0" t="0" r="0" b="0"/>
                            <a:pathLst>
                              <a:path w="831609" h="307810">
                                <a:moveTo>
                                  <a:pt x="0" y="0"/>
                                </a:moveTo>
                                <a:lnTo>
                                  <a:pt x="831609" y="0"/>
                                </a:lnTo>
                                <a:lnTo>
                                  <a:pt x="831609" y="307810"/>
                                </a:lnTo>
                                <a:lnTo>
                                  <a:pt x="0" y="307810"/>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20" name="Shape 8279"/>
                        <wps:cNvSpPr/>
                        <wps:spPr>
                          <a:xfrm>
                            <a:off x="869391" y="1682991"/>
                            <a:ext cx="831609" cy="307810"/>
                          </a:xfrm>
                          <a:custGeom>
                            <a:avLst/>
                            <a:gdLst/>
                            <a:ahLst/>
                            <a:cxnLst/>
                            <a:rect l="0" t="0" r="0" b="0"/>
                            <a:pathLst>
                              <a:path w="831609" h="307810">
                                <a:moveTo>
                                  <a:pt x="0" y="0"/>
                                </a:moveTo>
                                <a:lnTo>
                                  <a:pt x="831609" y="0"/>
                                </a:lnTo>
                                <a:lnTo>
                                  <a:pt x="831609" y="307810"/>
                                </a:lnTo>
                                <a:lnTo>
                                  <a:pt x="0" y="307810"/>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21" name="Rectangle 8280"/>
                        <wps:cNvSpPr/>
                        <wps:spPr>
                          <a:xfrm>
                            <a:off x="753183" y="40462"/>
                            <a:ext cx="781749" cy="111769"/>
                          </a:xfrm>
                          <a:prstGeom prst="rect">
                            <a:avLst/>
                          </a:prstGeom>
                          <a:ln>
                            <a:noFill/>
                          </a:ln>
                        </wps:spPr>
                        <wps:txbx>
                          <w:txbxContent>
                            <w:p w14:paraId="3D619A97" w14:textId="77777777" w:rsidR="006118A4" w:rsidRDefault="006118A4" w:rsidP="002218E2">
                              <w:r>
                                <w:rPr>
                                  <w:rFonts w:ascii="Liberation Sans" w:eastAsia="Liberation Sans" w:hAnsi="Liberation Sans" w:cs="Liberation Sans"/>
                                  <w:b/>
                                  <w:sz w:val="13"/>
                                </w:rPr>
                                <w:t>Exponat löschen</w:t>
                              </w:r>
                            </w:p>
                          </w:txbxContent>
                        </wps:txbx>
                        <wps:bodyPr horzOverflow="overflow" vert="horz" lIns="0" tIns="0" rIns="0" bIns="0" rtlCol="0">
                          <a:noAutofit/>
                        </wps:bodyPr>
                      </wps:wsp>
                      <wps:wsp>
                        <wps:cNvPr id="10822" name="Rectangle 44181"/>
                        <wps:cNvSpPr/>
                        <wps:spPr>
                          <a:xfrm>
                            <a:off x="1074684" y="1681139"/>
                            <a:ext cx="547055" cy="161248"/>
                          </a:xfrm>
                          <a:prstGeom prst="rect">
                            <a:avLst/>
                          </a:prstGeom>
                          <a:ln>
                            <a:noFill/>
                          </a:ln>
                        </wps:spPr>
                        <wps:txbx>
                          <w:txbxContent>
                            <w:p w14:paraId="64746978" w14:textId="77777777" w:rsidR="006118A4" w:rsidRDefault="006118A4" w:rsidP="002218E2">
                              <w:r>
                                <w:rPr>
                                  <w:rFonts w:ascii="Tahoma" w:eastAsia="Tahoma" w:hAnsi="Tahoma" w:cs="Tahoma"/>
                                  <w:sz w:val="16"/>
                                </w:rPr>
                                <w:t>datastore</w:t>
                              </w:r>
                            </w:p>
                          </w:txbxContent>
                        </wps:txbx>
                        <wps:bodyPr horzOverflow="overflow" vert="horz" lIns="0" tIns="0" rIns="0" bIns="0" rtlCol="0">
                          <a:noAutofit/>
                        </wps:bodyPr>
                      </wps:wsp>
                      <wps:wsp>
                        <wps:cNvPr id="10823" name="Rectangle 44180"/>
                        <wps:cNvSpPr/>
                        <wps:spPr>
                          <a:xfrm>
                            <a:off x="1485300" y="1681139"/>
                            <a:ext cx="191836" cy="161248"/>
                          </a:xfrm>
                          <a:prstGeom prst="rect">
                            <a:avLst/>
                          </a:prstGeom>
                          <a:ln>
                            <a:noFill/>
                          </a:ln>
                        </wps:spPr>
                        <wps:txbx>
                          <w:txbxContent>
                            <w:p w14:paraId="60FF1FE5" w14:textId="77777777" w:rsidR="006118A4" w:rsidRDefault="006118A4" w:rsidP="002218E2">
                              <w:r>
                                <w:rPr>
                                  <w:rFonts w:ascii="Tahoma" w:eastAsia="Tahoma" w:hAnsi="Tahoma" w:cs="Tahoma"/>
                                  <w:sz w:val="16"/>
                                </w:rPr>
                                <w:t>&gt;&gt;</w:t>
                              </w:r>
                            </w:p>
                          </w:txbxContent>
                        </wps:txbx>
                        <wps:bodyPr horzOverflow="overflow" vert="horz" lIns="0" tIns="0" rIns="0" bIns="0" rtlCol="0">
                          <a:noAutofit/>
                        </wps:bodyPr>
                      </wps:wsp>
                      <wps:wsp>
                        <wps:cNvPr id="10824" name="Rectangle 44179"/>
                        <wps:cNvSpPr/>
                        <wps:spPr>
                          <a:xfrm>
                            <a:off x="930948" y="1681139"/>
                            <a:ext cx="193573" cy="161248"/>
                          </a:xfrm>
                          <a:prstGeom prst="rect">
                            <a:avLst/>
                          </a:prstGeom>
                          <a:ln>
                            <a:noFill/>
                          </a:ln>
                        </wps:spPr>
                        <wps:txbx>
                          <w:txbxContent>
                            <w:p w14:paraId="36778556" w14:textId="77777777" w:rsidR="006118A4" w:rsidRDefault="006118A4" w:rsidP="002218E2">
                              <w:r>
                                <w:rPr>
                                  <w:rFonts w:ascii="Tahoma" w:eastAsia="Tahoma" w:hAnsi="Tahoma" w:cs="Tahoma"/>
                                  <w:sz w:val="16"/>
                                </w:rPr>
                                <w:t>&lt;&lt;</w:t>
                              </w:r>
                            </w:p>
                          </w:txbxContent>
                        </wps:txbx>
                        <wps:bodyPr horzOverflow="overflow" vert="horz" lIns="0" tIns="0" rIns="0" bIns="0" rtlCol="0">
                          <a:noAutofit/>
                        </wps:bodyPr>
                      </wps:wsp>
                      <wps:wsp>
                        <wps:cNvPr id="10825" name="Shape 8282"/>
                        <wps:cNvSpPr/>
                        <wps:spPr>
                          <a:xfrm>
                            <a:off x="1423429" y="1029957"/>
                            <a:ext cx="908291" cy="307798"/>
                          </a:xfrm>
                          <a:custGeom>
                            <a:avLst/>
                            <a:gdLst/>
                            <a:ahLst/>
                            <a:cxnLst/>
                            <a:rect l="0" t="0" r="0" b="0"/>
                            <a:pathLst>
                              <a:path w="908291" h="307798">
                                <a:moveTo>
                                  <a:pt x="115570" y="0"/>
                                </a:moveTo>
                                <a:lnTo>
                                  <a:pt x="793090" y="0"/>
                                </a:lnTo>
                                <a:cubicBezTo>
                                  <a:pt x="856805" y="0"/>
                                  <a:pt x="908291" y="51473"/>
                                  <a:pt x="908291" y="115201"/>
                                </a:cubicBezTo>
                                <a:lnTo>
                                  <a:pt x="908291" y="191884"/>
                                </a:lnTo>
                                <a:cubicBezTo>
                                  <a:pt x="908291" y="255956"/>
                                  <a:pt x="856805" y="307798"/>
                                  <a:pt x="793090" y="307798"/>
                                </a:cubicBezTo>
                                <a:lnTo>
                                  <a:pt x="115570" y="307798"/>
                                </a:lnTo>
                                <a:cubicBezTo>
                                  <a:pt x="51841" y="307798"/>
                                  <a:pt x="0" y="255956"/>
                                  <a:pt x="0" y="191884"/>
                                </a:cubicBezTo>
                                <a:lnTo>
                                  <a:pt x="0" y="115201"/>
                                </a:lnTo>
                                <a:cubicBezTo>
                                  <a:pt x="0" y="51473"/>
                                  <a:pt x="51841" y="0"/>
                                  <a:pt x="115570"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26" name="Shape 8283"/>
                        <wps:cNvSpPr/>
                        <wps:spPr>
                          <a:xfrm>
                            <a:off x="1423429" y="1029957"/>
                            <a:ext cx="908291" cy="307798"/>
                          </a:xfrm>
                          <a:custGeom>
                            <a:avLst/>
                            <a:gdLst/>
                            <a:ahLst/>
                            <a:cxnLst/>
                            <a:rect l="0" t="0" r="0" b="0"/>
                            <a:pathLst>
                              <a:path w="908291" h="307798">
                                <a:moveTo>
                                  <a:pt x="0" y="115201"/>
                                </a:moveTo>
                                <a:lnTo>
                                  <a:pt x="0" y="191884"/>
                                </a:lnTo>
                                <a:cubicBezTo>
                                  <a:pt x="0" y="255956"/>
                                  <a:pt x="51841" y="307798"/>
                                  <a:pt x="115570" y="307798"/>
                                </a:cubicBezTo>
                                <a:lnTo>
                                  <a:pt x="793090" y="307798"/>
                                </a:lnTo>
                                <a:cubicBezTo>
                                  <a:pt x="856805" y="307798"/>
                                  <a:pt x="908291" y="255956"/>
                                  <a:pt x="908291" y="191884"/>
                                </a:cubicBezTo>
                                <a:lnTo>
                                  <a:pt x="908291" y="115201"/>
                                </a:lnTo>
                                <a:cubicBezTo>
                                  <a:pt x="908291" y="51473"/>
                                  <a:pt x="856805" y="0"/>
                                  <a:pt x="793090" y="0"/>
                                </a:cubicBezTo>
                                <a:lnTo>
                                  <a:pt x="115570" y="0"/>
                                </a:lnTo>
                                <a:cubicBezTo>
                                  <a:pt x="51841" y="0"/>
                                  <a:pt x="0" y="51473"/>
                                  <a:pt x="0" y="115201"/>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27" name="Rectangle 8284"/>
                        <wps:cNvSpPr/>
                        <wps:spPr>
                          <a:xfrm>
                            <a:off x="1054075" y="1853396"/>
                            <a:ext cx="615402" cy="126243"/>
                          </a:xfrm>
                          <a:prstGeom prst="rect">
                            <a:avLst/>
                          </a:prstGeom>
                          <a:ln>
                            <a:noFill/>
                          </a:ln>
                        </wps:spPr>
                        <wps:txbx>
                          <w:txbxContent>
                            <w:p w14:paraId="2242F25C" w14:textId="77777777" w:rsidR="006118A4" w:rsidRDefault="006118A4" w:rsidP="002218E2">
                              <w:r>
                                <w:rPr>
                                  <w:rFonts w:ascii="Liberation Sans" w:eastAsia="Liberation Sans" w:hAnsi="Liberation Sans" w:cs="Liberation Sans"/>
                                  <w:sz w:val="13"/>
                                </w:rPr>
                                <w:t>Exponatliste</w:t>
                              </w:r>
                            </w:p>
                          </w:txbxContent>
                        </wps:txbx>
                        <wps:bodyPr horzOverflow="overflow" vert="horz" lIns="0" tIns="0" rIns="0" bIns="0" rtlCol="0">
                          <a:noAutofit/>
                        </wps:bodyPr>
                      </wps:wsp>
                      <wps:wsp>
                        <wps:cNvPr id="10828" name="Shape 8285"/>
                        <wps:cNvSpPr/>
                        <wps:spPr>
                          <a:xfrm>
                            <a:off x="4832274" y="1452601"/>
                            <a:ext cx="723595" cy="307798"/>
                          </a:xfrm>
                          <a:custGeom>
                            <a:avLst/>
                            <a:gdLst/>
                            <a:ahLst/>
                            <a:cxnLst/>
                            <a:rect l="0" t="0" r="0" b="0"/>
                            <a:pathLst>
                              <a:path w="723595" h="307798">
                                <a:moveTo>
                                  <a:pt x="115558" y="0"/>
                                </a:moveTo>
                                <a:lnTo>
                                  <a:pt x="608038" y="0"/>
                                </a:lnTo>
                                <a:cubicBezTo>
                                  <a:pt x="672122" y="0"/>
                                  <a:pt x="723595" y="51474"/>
                                  <a:pt x="723595" y="115202"/>
                                </a:cubicBezTo>
                                <a:lnTo>
                                  <a:pt x="723595" y="192596"/>
                                </a:lnTo>
                                <a:cubicBezTo>
                                  <a:pt x="723595" y="256311"/>
                                  <a:pt x="672122" y="307798"/>
                                  <a:pt x="608038" y="307798"/>
                                </a:cubicBezTo>
                                <a:lnTo>
                                  <a:pt x="115558" y="307798"/>
                                </a:lnTo>
                                <a:cubicBezTo>
                                  <a:pt x="51841" y="307798"/>
                                  <a:pt x="0" y="256311"/>
                                  <a:pt x="0" y="192596"/>
                                </a:cubicBezTo>
                                <a:lnTo>
                                  <a:pt x="0" y="115202"/>
                                </a:lnTo>
                                <a:cubicBezTo>
                                  <a:pt x="0" y="51474"/>
                                  <a:pt x="51841" y="0"/>
                                  <a:pt x="115558"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29" name="Shape 8286"/>
                        <wps:cNvSpPr/>
                        <wps:spPr>
                          <a:xfrm>
                            <a:off x="4832274" y="1452601"/>
                            <a:ext cx="723595" cy="307798"/>
                          </a:xfrm>
                          <a:custGeom>
                            <a:avLst/>
                            <a:gdLst/>
                            <a:ahLst/>
                            <a:cxnLst/>
                            <a:rect l="0" t="0" r="0" b="0"/>
                            <a:pathLst>
                              <a:path w="723595" h="307798">
                                <a:moveTo>
                                  <a:pt x="0" y="115202"/>
                                </a:moveTo>
                                <a:lnTo>
                                  <a:pt x="0" y="192596"/>
                                </a:lnTo>
                                <a:cubicBezTo>
                                  <a:pt x="0" y="256311"/>
                                  <a:pt x="51841" y="307798"/>
                                  <a:pt x="115558" y="307798"/>
                                </a:cubicBezTo>
                                <a:lnTo>
                                  <a:pt x="608038" y="307798"/>
                                </a:lnTo>
                                <a:cubicBezTo>
                                  <a:pt x="672122" y="307798"/>
                                  <a:pt x="723595" y="256311"/>
                                  <a:pt x="723595" y="192596"/>
                                </a:cubicBezTo>
                                <a:lnTo>
                                  <a:pt x="723595" y="115202"/>
                                </a:lnTo>
                                <a:cubicBezTo>
                                  <a:pt x="723595" y="51474"/>
                                  <a:pt x="672122" y="0"/>
                                  <a:pt x="608038" y="0"/>
                                </a:cubicBezTo>
                                <a:lnTo>
                                  <a:pt x="115558" y="0"/>
                                </a:lnTo>
                                <a:cubicBezTo>
                                  <a:pt x="51841" y="0"/>
                                  <a:pt x="0" y="51474"/>
                                  <a:pt x="0" y="115202"/>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30" name="Rectangle 8287"/>
                        <wps:cNvSpPr/>
                        <wps:spPr>
                          <a:xfrm>
                            <a:off x="1500111" y="1138438"/>
                            <a:ext cx="984689" cy="126243"/>
                          </a:xfrm>
                          <a:prstGeom prst="rect">
                            <a:avLst/>
                          </a:prstGeom>
                          <a:ln>
                            <a:noFill/>
                          </a:ln>
                        </wps:spPr>
                        <wps:txbx>
                          <w:txbxContent>
                            <w:p w14:paraId="7D587D26" w14:textId="77777777" w:rsidR="006118A4" w:rsidRDefault="006118A4" w:rsidP="002218E2">
                              <w:r>
                                <w:rPr>
                                  <w:rFonts w:ascii="Liberation Sans" w:eastAsia="Liberation Sans" w:hAnsi="Liberation Sans" w:cs="Liberation Sans"/>
                                  <w:sz w:val="13"/>
                                </w:rPr>
                                <w:t>Exponat auswählen</w:t>
                              </w:r>
                            </w:p>
                          </w:txbxContent>
                        </wps:txbx>
                        <wps:bodyPr horzOverflow="overflow" vert="horz" lIns="0" tIns="0" rIns="0" bIns="0" rtlCol="0">
                          <a:noAutofit/>
                        </wps:bodyPr>
                      </wps:wsp>
                      <wps:wsp>
                        <wps:cNvPr id="10831" name="Shape 45931"/>
                        <wps:cNvSpPr/>
                        <wps:spPr>
                          <a:xfrm>
                            <a:off x="4209110" y="476631"/>
                            <a:ext cx="615963" cy="307810"/>
                          </a:xfrm>
                          <a:custGeom>
                            <a:avLst/>
                            <a:gdLst/>
                            <a:ahLst/>
                            <a:cxnLst/>
                            <a:rect l="0" t="0" r="0" b="0"/>
                            <a:pathLst>
                              <a:path w="615963" h="307810">
                                <a:moveTo>
                                  <a:pt x="0" y="0"/>
                                </a:moveTo>
                                <a:lnTo>
                                  <a:pt x="615963" y="0"/>
                                </a:lnTo>
                                <a:lnTo>
                                  <a:pt x="615963" y="307810"/>
                                </a:lnTo>
                                <a:lnTo>
                                  <a:pt x="0" y="307810"/>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32" name="Shape 8289"/>
                        <wps:cNvSpPr/>
                        <wps:spPr>
                          <a:xfrm>
                            <a:off x="4209110" y="476631"/>
                            <a:ext cx="615963" cy="307810"/>
                          </a:xfrm>
                          <a:custGeom>
                            <a:avLst/>
                            <a:gdLst/>
                            <a:ahLst/>
                            <a:cxnLst/>
                            <a:rect l="0" t="0" r="0" b="0"/>
                            <a:pathLst>
                              <a:path w="615963" h="307810">
                                <a:moveTo>
                                  <a:pt x="0" y="0"/>
                                </a:moveTo>
                                <a:lnTo>
                                  <a:pt x="615963" y="0"/>
                                </a:lnTo>
                                <a:lnTo>
                                  <a:pt x="615963" y="307810"/>
                                </a:lnTo>
                                <a:lnTo>
                                  <a:pt x="0" y="307810"/>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33" name="Rectangle 8290"/>
                        <wps:cNvSpPr/>
                        <wps:spPr>
                          <a:xfrm>
                            <a:off x="5040719" y="1561437"/>
                            <a:ext cx="399910" cy="126243"/>
                          </a:xfrm>
                          <a:prstGeom prst="rect">
                            <a:avLst/>
                          </a:prstGeom>
                          <a:ln>
                            <a:noFill/>
                          </a:ln>
                        </wps:spPr>
                        <wps:txbx>
                          <w:txbxContent>
                            <w:p w14:paraId="46C610D1" w14:textId="77777777" w:rsidR="006118A4" w:rsidRDefault="006118A4" w:rsidP="002218E2">
                              <w:r>
                                <w:rPr>
                                  <w:rFonts w:ascii="Liberation Sans" w:eastAsia="Liberation Sans" w:hAnsi="Liberation Sans" w:cs="Liberation Sans"/>
                                  <w:sz w:val="13"/>
                                </w:rPr>
                                <w:t>Logging</w:t>
                              </w:r>
                            </w:p>
                          </w:txbxContent>
                        </wps:txbx>
                        <wps:bodyPr horzOverflow="overflow" vert="horz" lIns="0" tIns="0" rIns="0" bIns="0" rtlCol="0">
                          <a:noAutofit/>
                        </wps:bodyPr>
                      </wps:wsp>
                      <wps:wsp>
                        <wps:cNvPr id="10834" name="Shape 45932"/>
                        <wps:cNvSpPr/>
                        <wps:spPr>
                          <a:xfrm>
                            <a:off x="1338834" y="1175753"/>
                            <a:ext cx="92875" cy="92888"/>
                          </a:xfrm>
                          <a:custGeom>
                            <a:avLst/>
                            <a:gdLst/>
                            <a:ahLst/>
                            <a:cxnLst/>
                            <a:rect l="0" t="0" r="0" b="0"/>
                            <a:pathLst>
                              <a:path w="92875" h="92888">
                                <a:moveTo>
                                  <a:pt x="0" y="0"/>
                                </a:moveTo>
                                <a:lnTo>
                                  <a:pt x="92875" y="0"/>
                                </a:lnTo>
                                <a:lnTo>
                                  <a:pt x="92875" y="92888"/>
                                </a:lnTo>
                                <a:lnTo>
                                  <a:pt x="0" y="92888"/>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35" name="Shape 8292"/>
                        <wps:cNvSpPr/>
                        <wps:spPr>
                          <a:xfrm>
                            <a:off x="1338834" y="1175753"/>
                            <a:ext cx="92875" cy="92888"/>
                          </a:xfrm>
                          <a:custGeom>
                            <a:avLst/>
                            <a:gdLst/>
                            <a:ahLst/>
                            <a:cxnLst/>
                            <a:rect l="0" t="0" r="0" b="0"/>
                            <a:pathLst>
                              <a:path w="92875" h="92888">
                                <a:moveTo>
                                  <a:pt x="0" y="0"/>
                                </a:moveTo>
                                <a:lnTo>
                                  <a:pt x="92875" y="0"/>
                                </a:lnTo>
                                <a:lnTo>
                                  <a:pt x="92875" y="92888"/>
                                </a:lnTo>
                                <a:lnTo>
                                  <a:pt x="0" y="92888"/>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36" name="Shape 45933"/>
                        <wps:cNvSpPr/>
                        <wps:spPr>
                          <a:xfrm>
                            <a:off x="0" y="1068477"/>
                            <a:ext cx="954354" cy="307797"/>
                          </a:xfrm>
                          <a:custGeom>
                            <a:avLst/>
                            <a:gdLst/>
                            <a:ahLst/>
                            <a:cxnLst/>
                            <a:rect l="0" t="0" r="0" b="0"/>
                            <a:pathLst>
                              <a:path w="954354" h="307797">
                                <a:moveTo>
                                  <a:pt x="0" y="0"/>
                                </a:moveTo>
                                <a:lnTo>
                                  <a:pt x="954354" y="0"/>
                                </a:lnTo>
                                <a:lnTo>
                                  <a:pt x="954354" y="307797"/>
                                </a:lnTo>
                                <a:lnTo>
                                  <a:pt x="0" y="307797"/>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37" name="Shape 8294"/>
                        <wps:cNvSpPr/>
                        <wps:spPr>
                          <a:xfrm>
                            <a:off x="0" y="1068477"/>
                            <a:ext cx="954354" cy="307797"/>
                          </a:xfrm>
                          <a:custGeom>
                            <a:avLst/>
                            <a:gdLst/>
                            <a:ahLst/>
                            <a:cxnLst/>
                            <a:rect l="0" t="0" r="0" b="0"/>
                            <a:pathLst>
                              <a:path w="954354" h="307797">
                                <a:moveTo>
                                  <a:pt x="0" y="0"/>
                                </a:moveTo>
                                <a:lnTo>
                                  <a:pt x="954354" y="0"/>
                                </a:lnTo>
                                <a:lnTo>
                                  <a:pt x="954354" y="307797"/>
                                </a:lnTo>
                                <a:lnTo>
                                  <a:pt x="0" y="307797"/>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38" name="Rectangle 8295"/>
                        <wps:cNvSpPr/>
                        <wps:spPr>
                          <a:xfrm>
                            <a:off x="4354919" y="585848"/>
                            <a:ext cx="413922" cy="126243"/>
                          </a:xfrm>
                          <a:prstGeom prst="rect">
                            <a:avLst/>
                          </a:prstGeom>
                          <a:ln>
                            <a:noFill/>
                          </a:ln>
                        </wps:spPr>
                        <wps:txbx>
                          <w:txbxContent>
                            <w:p w14:paraId="377FFF10" w14:textId="77777777" w:rsidR="006118A4" w:rsidRDefault="006118A4" w:rsidP="002218E2">
                              <w:r>
                                <w:rPr>
                                  <w:rFonts w:ascii="Liberation Sans" w:eastAsia="Liberation Sans" w:hAnsi="Liberation Sans" w:cs="Liberation Sans"/>
                                  <w:sz w:val="13"/>
                                </w:rPr>
                                <w:t>Exponat</w:t>
                              </w:r>
                            </w:p>
                          </w:txbxContent>
                        </wps:txbx>
                        <wps:bodyPr horzOverflow="overflow" vert="horz" lIns="0" tIns="0" rIns="0" bIns="0" rtlCol="0">
                          <a:noAutofit/>
                        </wps:bodyPr>
                      </wps:wsp>
                      <wps:wsp>
                        <wps:cNvPr id="10839" name="Shape 8296"/>
                        <wps:cNvSpPr/>
                        <wps:spPr>
                          <a:xfrm>
                            <a:off x="2662200" y="1029957"/>
                            <a:ext cx="770039" cy="307798"/>
                          </a:xfrm>
                          <a:custGeom>
                            <a:avLst/>
                            <a:gdLst/>
                            <a:ahLst/>
                            <a:cxnLst/>
                            <a:rect l="0" t="0" r="0" b="0"/>
                            <a:pathLst>
                              <a:path w="770039" h="307798">
                                <a:moveTo>
                                  <a:pt x="115557" y="0"/>
                                </a:moveTo>
                                <a:lnTo>
                                  <a:pt x="654469" y="0"/>
                                </a:lnTo>
                                <a:cubicBezTo>
                                  <a:pt x="718198" y="0"/>
                                  <a:pt x="770039" y="51473"/>
                                  <a:pt x="770039" y="115201"/>
                                </a:cubicBezTo>
                                <a:lnTo>
                                  <a:pt x="770039" y="191884"/>
                                </a:lnTo>
                                <a:cubicBezTo>
                                  <a:pt x="770039" y="255956"/>
                                  <a:pt x="718198" y="307798"/>
                                  <a:pt x="654469" y="307798"/>
                                </a:cubicBezTo>
                                <a:lnTo>
                                  <a:pt x="115557" y="307798"/>
                                </a:lnTo>
                                <a:cubicBezTo>
                                  <a:pt x="51829" y="307798"/>
                                  <a:pt x="0" y="255956"/>
                                  <a:pt x="0" y="191884"/>
                                </a:cubicBezTo>
                                <a:lnTo>
                                  <a:pt x="0" y="115201"/>
                                </a:lnTo>
                                <a:cubicBezTo>
                                  <a:pt x="0" y="51473"/>
                                  <a:pt x="51829" y="0"/>
                                  <a:pt x="115557"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40" name="Shape 8297"/>
                        <wps:cNvSpPr/>
                        <wps:spPr>
                          <a:xfrm>
                            <a:off x="2662200" y="1029957"/>
                            <a:ext cx="770039" cy="307798"/>
                          </a:xfrm>
                          <a:custGeom>
                            <a:avLst/>
                            <a:gdLst/>
                            <a:ahLst/>
                            <a:cxnLst/>
                            <a:rect l="0" t="0" r="0" b="0"/>
                            <a:pathLst>
                              <a:path w="770039" h="307798">
                                <a:moveTo>
                                  <a:pt x="0" y="115201"/>
                                </a:moveTo>
                                <a:lnTo>
                                  <a:pt x="0" y="191884"/>
                                </a:lnTo>
                                <a:cubicBezTo>
                                  <a:pt x="0" y="255956"/>
                                  <a:pt x="51829" y="307798"/>
                                  <a:pt x="115557" y="307798"/>
                                </a:cubicBezTo>
                                <a:lnTo>
                                  <a:pt x="654469" y="307798"/>
                                </a:lnTo>
                                <a:cubicBezTo>
                                  <a:pt x="718198" y="307798"/>
                                  <a:pt x="770039" y="255956"/>
                                  <a:pt x="770039" y="191884"/>
                                </a:cubicBezTo>
                                <a:lnTo>
                                  <a:pt x="770039" y="115201"/>
                                </a:lnTo>
                                <a:cubicBezTo>
                                  <a:pt x="770039" y="51473"/>
                                  <a:pt x="718198" y="0"/>
                                  <a:pt x="654469" y="0"/>
                                </a:cubicBezTo>
                                <a:lnTo>
                                  <a:pt x="115557" y="0"/>
                                </a:lnTo>
                                <a:cubicBezTo>
                                  <a:pt x="51829" y="0"/>
                                  <a:pt x="0" y="51473"/>
                                  <a:pt x="0" y="115201"/>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41" name="Rectangle 8298"/>
                        <wps:cNvSpPr/>
                        <wps:spPr>
                          <a:xfrm>
                            <a:off x="123469" y="1177680"/>
                            <a:ext cx="940845" cy="126243"/>
                          </a:xfrm>
                          <a:prstGeom prst="rect">
                            <a:avLst/>
                          </a:prstGeom>
                          <a:ln>
                            <a:noFill/>
                          </a:ln>
                        </wps:spPr>
                        <wps:txbx>
                          <w:txbxContent>
                            <w:p w14:paraId="4468DA2F" w14:textId="77777777" w:rsidR="006118A4" w:rsidRDefault="006118A4" w:rsidP="002218E2">
                              <w:r>
                                <w:rPr>
                                  <w:rFonts w:ascii="Liberation Sans" w:eastAsia="Liberation Sans" w:hAnsi="Liberation Sans" w:cs="Liberation Sans"/>
                                  <w:sz w:val="13"/>
                                </w:rPr>
                                <w:t>Auswahlparameter</w:t>
                              </w:r>
                            </w:p>
                          </w:txbxContent>
                        </wps:txbx>
                        <wps:bodyPr horzOverflow="overflow" vert="horz" lIns="0" tIns="0" rIns="0" bIns="0" rtlCol="0">
                          <a:noAutofit/>
                        </wps:bodyPr>
                      </wps:wsp>
                      <wps:wsp>
                        <wps:cNvPr id="10843" name="Shape 8299"/>
                        <wps:cNvSpPr/>
                        <wps:spPr>
                          <a:xfrm>
                            <a:off x="2900871" y="1541158"/>
                            <a:ext cx="108001" cy="192239"/>
                          </a:xfrm>
                          <a:custGeom>
                            <a:avLst/>
                            <a:gdLst/>
                            <a:ahLst/>
                            <a:cxnLst/>
                            <a:rect l="0" t="0" r="0" b="0"/>
                            <a:pathLst>
                              <a:path w="108001" h="192239">
                                <a:moveTo>
                                  <a:pt x="54369" y="0"/>
                                </a:moveTo>
                                <a:lnTo>
                                  <a:pt x="108001" y="96114"/>
                                </a:lnTo>
                                <a:lnTo>
                                  <a:pt x="54369" y="192239"/>
                                </a:lnTo>
                                <a:lnTo>
                                  <a:pt x="0" y="96114"/>
                                </a:lnTo>
                                <a:lnTo>
                                  <a:pt x="54369" y="0"/>
                                </a:ln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44" name="Shape 8300"/>
                        <wps:cNvSpPr/>
                        <wps:spPr>
                          <a:xfrm>
                            <a:off x="2900871" y="1541158"/>
                            <a:ext cx="108001" cy="192239"/>
                          </a:xfrm>
                          <a:custGeom>
                            <a:avLst/>
                            <a:gdLst/>
                            <a:ahLst/>
                            <a:cxnLst/>
                            <a:rect l="0" t="0" r="0" b="0"/>
                            <a:pathLst>
                              <a:path w="108001" h="192239">
                                <a:moveTo>
                                  <a:pt x="54369" y="0"/>
                                </a:moveTo>
                                <a:lnTo>
                                  <a:pt x="108001" y="96114"/>
                                </a:lnTo>
                                <a:lnTo>
                                  <a:pt x="54369" y="192239"/>
                                </a:lnTo>
                                <a:lnTo>
                                  <a:pt x="0" y="96114"/>
                                </a:lnTo>
                                <a:lnTo>
                                  <a:pt x="54369"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45" name="Shape 8301"/>
                        <wps:cNvSpPr/>
                        <wps:spPr>
                          <a:xfrm>
                            <a:off x="4193629" y="1541158"/>
                            <a:ext cx="108001" cy="192239"/>
                          </a:xfrm>
                          <a:custGeom>
                            <a:avLst/>
                            <a:gdLst/>
                            <a:ahLst/>
                            <a:cxnLst/>
                            <a:rect l="0" t="0" r="0" b="0"/>
                            <a:pathLst>
                              <a:path w="108001" h="192239">
                                <a:moveTo>
                                  <a:pt x="54001" y="0"/>
                                </a:moveTo>
                                <a:lnTo>
                                  <a:pt x="108001" y="96114"/>
                                </a:lnTo>
                                <a:lnTo>
                                  <a:pt x="54001" y="192239"/>
                                </a:lnTo>
                                <a:lnTo>
                                  <a:pt x="0" y="96114"/>
                                </a:lnTo>
                                <a:lnTo>
                                  <a:pt x="54001" y="0"/>
                                </a:ln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46" name="Shape 8302"/>
                        <wps:cNvSpPr/>
                        <wps:spPr>
                          <a:xfrm>
                            <a:off x="4193629" y="1541158"/>
                            <a:ext cx="108001" cy="192239"/>
                          </a:xfrm>
                          <a:custGeom>
                            <a:avLst/>
                            <a:gdLst/>
                            <a:ahLst/>
                            <a:cxnLst/>
                            <a:rect l="0" t="0" r="0" b="0"/>
                            <a:pathLst>
                              <a:path w="108001" h="192239">
                                <a:moveTo>
                                  <a:pt x="54001" y="0"/>
                                </a:moveTo>
                                <a:lnTo>
                                  <a:pt x="108001" y="96114"/>
                                </a:lnTo>
                                <a:lnTo>
                                  <a:pt x="54001" y="192239"/>
                                </a:lnTo>
                                <a:lnTo>
                                  <a:pt x="0" y="96114"/>
                                </a:lnTo>
                                <a:lnTo>
                                  <a:pt x="54001"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48" name="Shape 8303"/>
                        <wps:cNvSpPr/>
                        <wps:spPr>
                          <a:xfrm>
                            <a:off x="2144913" y="2712476"/>
                            <a:ext cx="1341326" cy="384835"/>
                          </a:xfrm>
                          <a:custGeom>
                            <a:avLst/>
                            <a:gdLst/>
                            <a:ahLst/>
                            <a:cxnLst/>
                            <a:rect l="0" t="0" r="0" b="0"/>
                            <a:pathLst>
                              <a:path w="1231570" h="384835">
                                <a:moveTo>
                                  <a:pt x="115202" y="0"/>
                                </a:moveTo>
                                <a:lnTo>
                                  <a:pt x="1116000" y="0"/>
                                </a:lnTo>
                                <a:cubicBezTo>
                                  <a:pt x="1179728" y="0"/>
                                  <a:pt x="1231570" y="51841"/>
                                  <a:pt x="1231570" y="115557"/>
                                </a:cubicBezTo>
                                <a:lnTo>
                                  <a:pt x="1231570" y="269634"/>
                                </a:lnTo>
                                <a:cubicBezTo>
                                  <a:pt x="1231570" y="333349"/>
                                  <a:pt x="1179728" y="384835"/>
                                  <a:pt x="1116000" y="384835"/>
                                </a:cubicBezTo>
                                <a:lnTo>
                                  <a:pt x="115202" y="384835"/>
                                </a:lnTo>
                                <a:cubicBezTo>
                                  <a:pt x="51486" y="384835"/>
                                  <a:pt x="0" y="333349"/>
                                  <a:pt x="0" y="269634"/>
                                </a:cubicBezTo>
                                <a:lnTo>
                                  <a:pt x="0" y="115557"/>
                                </a:lnTo>
                                <a:cubicBezTo>
                                  <a:pt x="0" y="51841"/>
                                  <a:pt x="51486" y="0"/>
                                  <a:pt x="115202"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49" name="Shape 8304"/>
                        <wps:cNvSpPr/>
                        <wps:spPr>
                          <a:xfrm>
                            <a:off x="2144913" y="2712476"/>
                            <a:ext cx="1341326" cy="384835"/>
                          </a:xfrm>
                          <a:custGeom>
                            <a:avLst/>
                            <a:gdLst/>
                            <a:ahLst/>
                            <a:cxnLst/>
                            <a:rect l="0" t="0" r="0" b="0"/>
                            <a:pathLst>
                              <a:path w="1231570" h="384835">
                                <a:moveTo>
                                  <a:pt x="0" y="115557"/>
                                </a:moveTo>
                                <a:lnTo>
                                  <a:pt x="0" y="269634"/>
                                </a:lnTo>
                                <a:cubicBezTo>
                                  <a:pt x="0" y="333349"/>
                                  <a:pt x="51486" y="384835"/>
                                  <a:pt x="115202" y="384835"/>
                                </a:cubicBezTo>
                                <a:lnTo>
                                  <a:pt x="1116000" y="384835"/>
                                </a:lnTo>
                                <a:cubicBezTo>
                                  <a:pt x="1179728" y="384835"/>
                                  <a:pt x="1231570" y="333349"/>
                                  <a:pt x="1231570" y="269634"/>
                                </a:cubicBezTo>
                                <a:lnTo>
                                  <a:pt x="1231570" y="115557"/>
                                </a:lnTo>
                                <a:cubicBezTo>
                                  <a:pt x="1231570" y="51841"/>
                                  <a:pt x="1179728" y="0"/>
                                  <a:pt x="1116000" y="0"/>
                                </a:cubicBezTo>
                                <a:lnTo>
                                  <a:pt x="115202" y="0"/>
                                </a:lnTo>
                                <a:cubicBezTo>
                                  <a:pt x="51486" y="0"/>
                                  <a:pt x="0" y="51841"/>
                                  <a:pt x="0" y="115557"/>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50" name="Rectangle 8305"/>
                        <wps:cNvSpPr/>
                        <wps:spPr>
                          <a:xfrm>
                            <a:off x="2732037" y="1138438"/>
                            <a:ext cx="824341" cy="126243"/>
                          </a:xfrm>
                          <a:prstGeom prst="rect">
                            <a:avLst/>
                          </a:prstGeom>
                          <a:ln>
                            <a:noFill/>
                          </a:ln>
                        </wps:spPr>
                        <wps:txbx>
                          <w:txbxContent>
                            <w:p w14:paraId="058720F5" w14:textId="77777777" w:rsidR="006118A4" w:rsidRDefault="006118A4" w:rsidP="002218E2">
                              <w:r>
                                <w:rPr>
                                  <w:rFonts w:ascii="Liberation Sans" w:eastAsia="Liberation Sans" w:hAnsi="Liberation Sans" w:cs="Liberation Sans"/>
                                  <w:sz w:val="13"/>
                                </w:rPr>
                                <w:t>Starte Löschung</w:t>
                              </w:r>
                            </w:p>
                          </w:txbxContent>
                        </wps:txbx>
                        <wps:bodyPr horzOverflow="overflow" vert="horz" lIns="0" tIns="0" rIns="0" bIns="0" rtlCol="0">
                          <a:noAutofit/>
                        </wps:bodyPr>
                      </wps:wsp>
                      <wps:wsp>
                        <wps:cNvPr id="10851" name="Rectangle 8306"/>
                        <wps:cNvSpPr/>
                        <wps:spPr>
                          <a:xfrm>
                            <a:off x="2205169" y="2757771"/>
                            <a:ext cx="1464829" cy="126243"/>
                          </a:xfrm>
                          <a:prstGeom prst="rect">
                            <a:avLst/>
                          </a:prstGeom>
                          <a:ln>
                            <a:noFill/>
                          </a:ln>
                        </wps:spPr>
                        <wps:txbx>
                          <w:txbxContent>
                            <w:p w14:paraId="2C080F5A" w14:textId="77777777" w:rsidR="006118A4" w:rsidRDefault="006118A4" w:rsidP="002218E2">
                              <w:r>
                                <w:rPr>
                                  <w:rFonts w:ascii="Liberation Sans" w:eastAsia="Liberation Sans" w:hAnsi="Liberation Sans" w:cs="Liberation Sans"/>
                                  <w:sz w:val="13"/>
                                </w:rPr>
                                <w:t>Nutzer benachrichtigen, dass</w:t>
                              </w:r>
                            </w:p>
                          </w:txbxContent>
                        </wps:txbx>
                        <wps:bodyPr horzOverflow="overflow" vert="horz" lIns="0" tIns="0" rIns="0" bIns="0" rtlCol="0">
                          <a:noAutofit/>
                        </wps:bodyPr>
                      </wps:wsp>
                      <wps:wsp>
                        <wps:cNvPr id="10852" name="Rectangle 8307"/>
                        <wps:cNvSpPr/>
                        <wps:spPr>
                          <a:xfrm>
                            <a:off x="2221838" y="2854072"/>
                            <a:ext cx="1388780" cy="126243"/>
                          </a:xfrm>
                          <a:prstGeom prst="rect">
                            <a:avLst/>
                          </a:prstGeom>
                          <a:ln>
                            <a:noFill/>
                          </a:ln>
                        </wps:spPr>
                        <wps:txbx>
                          <w:txbxContent>
                            <w:p w14:paraId="4C41B9F3" w14:textId="77777777" w:rsidR="006118A4" w:rsidRDefault="006118A4" w:rsidP="002218E2">
                              <w:r>
                                <w:rPr>
                                  <w:rFonts w:ascii="Liberation Sans" w:eastAsia="Liberation Sans" w:hAnsi="Liberation Sans" w:cs="Liberation Sans"/>
                                  <w:sz w:val="13"/>
                                </w:rPr>
                                <w:t>er fehlende Berechtigungen</w:t>
                              </w:r>
                            </w:p>
                          </w:txbxContent>
                        </wps:txbx>
                        <wps:bodyPr horzOverflow="overflow" vert="horz" lIns="0" tIns="0" rIns="0" bIns="0" rtlCol="0">
                          <a:noAutofit/>
                        </wps:bodyPr>
                      </wps:wsp>
                      <wps:wsp>
                        <wps:cNvPr id="10853" name="Shape 8308"/>
                        <wps:cNvSpPr/>
                        <wps:spPr>
                          <a:xfrm>
                            <a:off x="3931920" y="2751480"/>
                            <a:ext cx="639001" cy="307798"/>
                          </a:xfrm>
                          <a:custGeom>
                            <a:avLst/>
                            <a:gdLst/>
                            <a:ahLst/>
                            <a:cxnLst/>
                            <a:rect l="0" t="0" r="0" b="0"/>
                            <a:pathLst>
                              <a:path w="639001" h="307798">
                                <a:moveTo>
                                  <a:pt x="115557" y="0"/>
                                </a:moveTo>
                                <a:lnTo>
                                  <a:pt x="523799" y="0"/>
                                </a:lnTo>
                                <a:cubicBezTo>
                                  <a:pt x="587515" y="0"/>
                                  <a:pt x="639001" y="51842"/>
                                  <a:pt x="639001" y="115913"/>
                                </a:cubicBezTo>
                                <a:lnTo>
                                  <a:pt x="639001" y="192596"/>
                                </a:lnTo>
                                <a:cubicBezTo>
                                  <a:pt x="639001" y="256311"/>
                                  <a:pt x="587515" y="307798"/>
                                  <a:pt x="523799" y="307798"/>
                                </a:cubicBezTo>
                                <a:lnTo>
                                  <a:pt x="115557" y="307798"/>
                                </a:lnTo>
                                <a:cubicBezTo>
                                  <a:pt x="51829" y="307798"/>
                                  <a:pt x="0" y="256311"/>
                                  <a:pt x="0" y="192596"/>
                                </a:cubicBezTo>
                                <a:lnTo>
                                  <a:pt x="0" y="115913"/>
                                </a:lnTo>
                                <a:cubicBezTo>
                                  <a:pt x="0" y="51842"/>
                                  <a:pt x="51829" y="0"/>
                                  <a:pt x="115557"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54" name="Shape 8309"/>
                        <wps:cNvSpPr/>
                        <wps:spPr>
                          <a:xfrm>
                            <a:off x="3931920" y="2751480"/>
                            <a:ext cx="639001" cy="307798"/>
                          </a:xfrm>
                          <a:custGeom>
                            <a:avLst/>
                            <a:gdLst/>
                            <a:ahLst/>
                            <a:cxnLst/>
                            <a:rect l="0" t="0" r="0" b="0"/>
                            <a:pathLst>
                              <a:path w="639001" h="307798">
                                <a:moveTo>
                                  <a:pt x="0" y="115913"/>
                                </a:moveTo>
                                <a:lnTo>
                                  <a:pt x="0" y="192596"/>
                                </a:lnTo>
                                <a:cubicBezTo>
                                  <a:pt x="0" y="256311"/>
                                  <a:pt x="51829" y="307798"/>
                                  <a:pt x="115557" y="307798"/>
                                </a:cubicBezTo>
                                <a:lnTo>
                                  <a:pt x="523799" y="307798"/>
                                </a:lnTo>
                                <a:cubicBezTo>
                                  <a:pt x="587515" y="307798"/>
                                  <a:pt x="639001" y="256311"/>
                                  <a:pt x="639001" y="192596"/>
                                </a:cubicBezTo>
                                <a:lnTo>
                                  <a:pt x="639001" y="115913"/>
                                </a:lnTo>
                                <a:cubicBezTo>
                                  <a:pt x="639001" y="51842"/>
                                  <a:pt x="587515" y="0"/>
                                  <a:pt x="523799" y="0"/>
                                </a:cubicBezTo>
                                <a:lnTo>
                                  <a:pt x="115557" y="0"/>
                                </a:lnTo>
                                <a:cubicBezTo>
                                  <a:pt x="51829" y="0"/>
                                  <a:pt x="0" y="51842"/>
                                  <a:pt x="0" y="115913"/>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55" name="Rectangle 8310"/>
                        <wps:cNvSpPr/>
                        <wps:spPr>
                          <a:xfrm>
                            <a:off x="2703536" y="2957045"/>
                            <a:ext cx="157636" cy="126243"/>
                          </a:xfrm>
                          <a:prstGeom prst="rect">
                            <a:avLst/>
                          </a:prstGeom>
                          <a:ln>
                            <a:noFill/>
                          </a:ln>
                        </wps:spPr>
                        <wps:txbx>
                          <w:txbxContent>
                            <w:p w14:paraId="10877958" w14:textId="77777777" w:rsidR="006118A4" w:rsidRDefault="006118A4" w:rsidP="002218E2">
                              <w:r>
                                <w:rPr>
                                  <w:rFonts w:ascii="Liberation Sans" w:eastAsia="Liberation Sans" w:hAnsi="Liberation Sans" w:cs="Liberation Sans"/>
                                  <w:sz w:val="13"/>
                                </w:rPr>
                                <w:t>hat</w:t>
                              </w:r>
                            </w:p>
                          </w:txbxContent>
                        </wps:txbx>
                        <wps:bodyPr horzOverflow="overflow" vert="horz" lIns="0" tIns="0" rIns="0" bIns="0" rtlCol="0">
                          <a:noAutofit/>
                        </wps:bodyPr>
                      </wps:wsp>
                      <wps:wsp>
                        <wps:cNvPr id="10856" name="Rectangle 8311"/>
                        <wps:cNvSpPr/>
                        <wps:spPr>
                          <a:xfrm>
                            <a:off x="4093198" y="2807040"/>
                            <a:ext cx="426691" cy="126243"/>
                          </a:xfrm>
                          <a:prstGeom prst="rect">
                            <a:avLst/>
                          </a:prstGeom>
                          <a:ln>
                            <a:noFill/>
                          </a:ln>
                        </wps:spPr>
                        <wps:txbx>
                          <w:txbxContent>
                            <w:p w14:paraId="3846E52F" w14:textId="77777777" w:rsidR="006118A4" w:rsidRDefault="006118A4" w:rsidP="002218E2">
                              <w:r>
                                <w:rPr>
                                  <w:rFonts w:ascii="Liberation Sans" w:eastAsia="Liberation Sans" w:hAnsi="Liberation Sans" w:cs="Liberation Sans"/>
                                  <w:sz w:val="13"/>
                                </w:rPr>
                                <w:t>Löschen</w:t>
                              </w:r>
                            </w:p>
                          </w:txbxContent>
                        </wps:txbx>
                        <wps:bodyPr horzOverflow="overflow" vert="horz" lIns="0" tIns="0" rIns="0" bIns="0" rtlCol="0">
                          <a:noAutofit/>
                        </wps:bodyPr>
                      </wps:wsp>
                      <wps:wsp>
                        <wps:cNvPr id="10857" name="Shape 45934"/>
                        <wps:cNvSpPr/>
                        <wps:spPr>
                          <a:xfrm>
                            <a:off x="1338834" y="1329843"/>
                            <a:ext cx="92875" cy="92519"/>
                          </a:xfrm>
                          <a:custGeom>
                            <a:avLst/>
                            <a:gdLst/>
                            <a:ahLst/>
                            <a:cxnLst/>
                            <a:rect l="0" t="0" r="0" b="0"/>
                            <a:pathLst>
                              <a:path w="92875" h="92519">
                                <a:moveTo>
                                  <a:pt x="0" y="0"/>
                                </a:moveTo>
                                <a:lnTo>
                                  <a:pt x="92875" y="0"/>
                                </a:lnTo>
                                <a:lnTo>
                                  <a:pt x="92875" y="92519"/>
                                </a:lnTo>
                                <a:lnTo>
                                  <a:pt x="0" y="92519"/>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58" name="Shape 8313"/>
                        <wps:cNvSpPr/>
                        <wps:spPr>
                          <a:xfrm>
                            <a:off x="1338834" y="1329843"/>
                            <a:ext cx="92875" cy="92519"/>
                          </a:xfrm>
                          <a:custGeom>
                            <a:avLst/>
                            <a:gdLst/>
                            <a:ahLst/>
                            <a:cxnLst/>
                            <a:rect l="0" t="0" r="0" b="0"/>
                            <a:pathLst>
                              <a:path w="92875" h="92519">
                                <a:moveTo>
                                  <a:pt x="0" y="0"/>
                                </a:moveTo>
                                <a:lnTo>
                                  <a:pt x="92875" y="0"/>
                                </a:lnTo>
                                <a:lnTo>
                                  <a:pt x="92875" y="92519"/>
                                </a:lnTo>
                                <a:lnTo>
                                  <a:pt x="0" y="92519"/>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59" name="Shape 45935"/>
                        <wps:cNvSpPr/>
                        <wps:spPr>
                          <a:xfrm>
                            <a:off x="2331352" y="1076033"/>
                            <a:ext cx="92888" cy="92520"/>
                          </a:xfrm>
                          <a:custGeom>
                            <a:avLst/>
                            <a:gdLst/>
                            <a:ahLst/>
                            <a:cxnLst/>
                            <a:rect l="0" t="0" r="0" b="0"/>
                            <a:pathLst>
                              <a:path w="92888" h="92520">
                                <a:moveTo>
                                  <a:pt x="0" y="0"/>
                                </a:moveTo>
                                <a:lnTo>
                                  <a:pt x="92888" y="0"/>
                                </a:lnTo>
                                <a:lnTo>
                                  <a:pt x="92888" y="92520"/>
                                </a:lnTo>
                                <a:lnTo>
                                  <a:pt x="0" y="92520"/>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61" name="Shape 8315"/>
                        <wps:cNvSpPr/>
                        <wps:spPr>
                          <a:xfrm>
                            <a:off x="2331352" y="1076033"/>
                            <a:ext cx="92888" cy="92520"/>
                          </a:xfrm>
                          <a:custGeom>
                            <a:avLst/>
                            <a:gdLst/>
                            <a:ahLst/>
                            <a:cxnLst/>
                            <a:rect l="0" t="0" r="0" b="0"/>
                            <a:pathLst>
                              <a:path w="92888" h="92520">
                                <a:moveTo>
                                  <a:pt x="0" y="0"/>
                                </a:moveTo>
                                <a:lnTo>
                                  <a:pt x="92888" y="0"/>
                                </a:lnTo>
                                <a:lnTo>
                                  <a:pt x="92888" y="92520"/>
                                </a:lnTo>
                                <a:lnTo>
                                  <a:pt x="0" y="92520"/>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62" name="Shape 45936"/>
                        <wps:cNvSpPr/>
                        <wps:spPr>
                          <a:xfrm>
                            <a:off x="4747679" y="1468082"/>
                            <a:ext cx="92520" cy="92520"/>
                          </a:xfrm>
                          <a:custGeom>
                            <a:avLst/>
                            <a:gdLst/>
                            <a:ahLst/>
                            <a:cxnLst/>
                            <a:rect l="0" t="0" r="0" b="0"/>
                            <a:pathLst>
                              <a:path w="92520" h="92520">
                                <a:moveTo>
                                  <a:pt x="0" y="0"/>
                                </a:moveTo>
                                <a:lnTo>
                                  <a:pt x="92520" y="0"/>
                                </a:lnTo>
                                <a:lnTo>
                                  <a:pt x="92520" y="92520"/>
                                </a:lnTo>
                                <a:lnTo>
                                  <a:pt x="0" y="92520"/>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63" name="Shape 8317"/>
                        <wps:cNvSpPr/>
                        <wps:spPr>
                          <a:xfrm>
                            <a:off x="4747679" y="1468082"/>
                            <a:ext cx="92520" cy="92520"/>
                          </a:xfrm>
                          <a:custGeom>
                            <a:avLst/>
                            <a:gdLst/>
                            <a:ahLst/>
                            <a:cxnLst/>
                            <a:rect l="0" t="0" r="0" b="0"/>
                            <a:pathLst>
                              <a:path w="92520" h="92520">
                                <a:moveTo>
                                  <a:pt x="0" y="0"/>
                                </a:moveTo>
                                <a:lnTo>
                                  <a:pt x="92520" y="0"/>
                                </a:lnTo>
                                <a:lnTo>
                                  <a:pt x="92520" y="92520"/>
                                </a:lnTo>
                                <a:lnTo>
                                  <a:pt x="0" y="92520"/>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64" name="Shape 8318"/>
                        <wps:cNvSpPr/>
                        <wps:spPr>
                          <a:xfrm>
                            <a:off x="5955831" y="1452601"/>
                            <a:ext cx="461886" cy="307798"/>
                          </a:xfrm>
                          <a:custGeom>
                            <a:avLst/>
                            <a:gdLst/>
                            <a:ahLst/>
                            <a:cxnLst/>
                            <a:rect l="0" t="0" r="0" b="0"/>
                            <a:pathLst>
                              <a:path w="461886" h="307798">
                                <a:moveTo>
                                  <a:pt x="115201" y="0"/>
                                </a:moveTo>
                                <a:lnTo>
                                  <a:pt x="345961" y="0"/>
                                </a:lnTo>
                                <a:cubicBezTo>
                                  <a:pt x="410045" y="0"/>
                                  <a:pt x="461886" y="51474"/>
                                  <a:pt x="461886" y="115202"/>
                                </a:cubicBezTo>
                                <a:lnTo>
                                  <a:pt x="461886" y="192596"/>
                                </a:lnTo>
                                <a:cubicBezTo>
                                  <a:pt x="461886" y="256311"/>
                                  <a:pt x="410045" y="307798"/>
                                  <a:pt x="345961" y="307798"/>
                                </a:cubicBezTo>
                                <a:lnTo>
                                  <a:pt x="115201" y="307798"/>
                                </a:lnTo>
                                <a:cubicBezTo>
                                  <a:pt x="51486" y="307798"/>
                                  <a:pt x="0" y="256311"/>
                                  <a:pt x="0" y="192596"/>
                                </a:cubicBezTo>
                                <a:lnTo>
                                  <a:pt x="0" y="115202"/>
                                </a:lnTo>
                                <a:cubicBezTo>
                                  <a:pt x="0" y="51474"/>
                                  <a:pt x="51486" y="0"/>
                                  <a:pt x="115201"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66" name="Shape 8319"/>
                        <wps:cNvSpPr/>
                        <wps:spPr>
                          <a:xfrm>
                            <a:off x="5955831" y="1452601"/>
                            <a:ext cx="461886" cy="307798"/>
                          </a:xfrm>
                          <a:custGeom>
                            <a:avLst/>
                            <a:gdLst/>
                            <a:ahLst/>
                            <a:cxnLst/>
                            <a:rect l="0" t="0" r="0" b="0"/>
                            <a:pathLst>
                              <a:path w="461886" h="307798">
                                <a:moveTo>
                                  <a:pt x="0" y="115202"/>
                                </a:moveTo>
                                <a:lnTo>
                                  <a:pt x="0" y="192596"/>
                                </a:lnTo>
                                <a:cubicBezTo>
                                  <a:pt x="0" y="256311"/>
                                  <a:pt x="51486" y="307798"/>
                                  <a:pt x="115201" y="307798"/>
                                </a:cubicBezTo>
                                <a:lnTo>
                                  <a:pt x="345961" y="307798"/>
                                </a:lnTo>
                                <a:cubicBezTo>
                                  <a:pt x="410045" y="307798"/>
                                  <a:pt x="461886" y="256311"/>
                                  <a:pt x="461886" y="192596"/>
                                </a:cubicBezTo>
                                <a:lnTo>
                                  <a:pt x="461886" y="115202"/>
                                </a:lnTo>
                                <a:cubicBezTo>
                                  <a:pt x="461886" y="51474"/>
                                  <a:pt x="410045" y="0"/>
                                  <a:pt x="345961" y="0"/>
                                </a:cubicBezTo>
                                <a:lnTo>
                                  <a:pt x="115201" y="0"/>
                                </a:lnTo>
                                <a:cubicBezTo>
                                  <a:pt x="51486" y="0"/>
                                  <a:pt x="0" y="51474"/>
                                  <a:pt x="0" y="115202"/>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67" name="Rectangle 8320"/>
                        <wps:cNvSpPr/>
                        <wps:spPr>
                          <a:xfrm>
                            <a:off x="4055389" y="2921517"/>
                            <a:ext cx="534607" cy="126243"/>
                          </a:xfrm>
                          <a:prstGeom prst="rect">
                            <a:avLst/>
                          </a:prstGeom>
                          <a:ln>
                            <a:noFill/>
                          </a:ln>
                        </wps:spPr>
                        <wps:txbx>
                          <w:txbxContent>
                            <w:p w14:paraId="12D3091B" w14:textId="77777777" w:rsidR="006118A4" w:rsidRDefault="006118A4" w:rsidP="002218E2">
                              <w:r>
                                <w:rPr>
                                  <w:rFonts w:ascii="Liberation Sans" w:eastAsia="Liberation Sans" w:hAnsi="Liberation Sans" w:cs="Liberation Sans"/>
                                  <w:sz w:val="13"/>
                                </w:rPr>
                                <w:t>abbrechen</w:t>
                              </w:r>
                            </w:p>
                          </w:txbxContent>
                        </wps:txbx>
                        <wps:bodyPr horzOverflow="overflow" vert="horz" lIns="0" tIns="0" rIns="0" bIns="0" rtlCol="0">
                          <a:noAutofit/>
                        </wps:bodyPr>
                      </wps:wsp>
                      <wps:wsp>
                        <wps:cNvPr id="10868" name="Rectangle 8321"/>
                        <wps:cNvSpPr/>
                        <wps:spPr>
                          <a:xfrm>
                            <a:off x="6024957" y="1508160"/>
                            <a:ext cx="413808" cy="126243"/>
                          </a:xfrm>
                          <a:prstGeom prst="rect">
                            <a:avLst/>
                          </a:prstGeom>
                          <a:ln>
                            <a:noFill/>
                          </a:ln>
                        </wps:spPr>
                        <wps:txbx>
                          <w:txbxContent>
                            <w:p w14:paraId="4510F9CB" w14:textId="77777777" w:rsidR="006118A4" w:rsidRDefault="006118A4" w:rsidP="002218E2">
                              <w:r>
                                <w:rPr>
                                  <w:rFonts w:ascii="Liberation Sans" w:eastAsia="Liberation Sans" w:hAnsi="Liberation Sans" w:cs="Liberation Sans"/>
                                  <w:sz w:val="13"/>
                                </w:rPr>
                                <w:t>Exponat</w:t>
                              </w:r>
                            </w:p>
                          </w:txbxContent>
                        </wps:txbx>
                        <wps:bodyPr horzOverflow="overflow" vert="horz" lIns="0" tIns="0" rIns="0" bIns="0" rtlCol="0">
                          <a:noAutofit/>
                        </wps:bodyPr>
                      </wps:wsp>
                      <wps:wsp>
                        <wps:cNvPr id="10869" name="Shape 45937"/>
                        <wps:cNvSpPr/>
                        <wps:spPr>
                          <a:xfrm>
                            <a:off x="5863311" y="1468082"/>
                            <a:ext cx="92888" cy="92520"/>
                          </a:xfrm>
                          <a:custGeom>
                            <a:avLst/>
                            <a:gdLst/>
                            <a:ahLst/>
                            <a:cxnLst/>
                            <a:rect l="0" t="0" r="0" b="0"/>
                            <a:pathLst>
                              <a:path w="92888" h="92520">
                                <a:moveTo>
                                  <a:pt x="0" y="0"/>
                                </a:moveTo>
                                <a:lnTo>
                                  <a:pt x="92888" y="0"/>
                                </a:lnTo>
                                <a:lnTo>
                                  <a:pt x="92888" y="92520"/>
                                </a:lnTo>
                                <a:lnTo>
                                  <a:pt x="0" y="92520"/>
                                </a:lnTo>
                                <a:lnTo>
                                  <a:pt x="0" y="0"/>
                                </a:lnTo>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70" name="Shape 8323"/>
                        <wps:cNvSpPr/>
                        <wps:spPr>
                          <a:xfrm>
                            <a:off x="5863311" y="1468082"/>
                            <a:ext cx="92888" cy="92520"/>
                          </a:xfrm>
                          <a:custGeom>
                            <a:avLst/>
                            <a:gdLst/>
                            <a:ahLst/>
                            <a:cxnLst/>
                            <a:rect l="0" t="0" r="0" b="0"/>
                            <a:pathLst>
                              <a:path w="92888" h="92520">
                                <a:moveTo>
                                  <a:pt x="0" y="0"/>
                                </a:moveTo>
                                <a:lnTo>
                                  <a:pt x="92888" y="0"/>
                                </a:lnTo>
                                <a:lnTo>
                                  <a:pt x="92888" y="92520"/>
                                </a:lnTo>
                                <a:lnTo>
                                  <a:pt x="0" y="92520"/>
                                </a:lnTo>
                                <a:lnTo>
                                  <a:pt x="0"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71" name="Shape 8324"/>
                        <wps:cNvSpPr/>
                        <wps:spPr>
                          <a:xfrm>
                            <a:off x="5594033" y="2221192"/>
                            <a:ext cx="746646" cy="307810"/>
                          </a:xfrm>
                          <a:custGeom>
                            <a:avLst/>
                            <a:gdLst/>
                            <a:ahLst/>
                            <a:cxnLst/>
                            <a:rect l="0" t="0" r="0" b="0"/>
                            <a:pathLst>
                              <a:path w="746646" h="307810">
                                <a:moveTo>
                                  <a:pt x="115557" y="0"/>
                                </a:moveTo>
                                <a:lnTo>
                                  <a:pt x="631444" y="0"/>
                                </a:lnTo>
                                <a:cubicBezTo>
                                  <a:pt x="695160" y="0"/>
                                  <a:pt x="746646" y="51485"/>
                                  <a:pt x="746646" y="115201"/>
                                </a:cubicBezTo>
                                <a:lnTo>
                                  <a:pt x="746646" y="192239"/>
                                </a:lnTo>
                                <a:cubicBezTo>
                                  <a:pt x="746646" y="255968"/>
                                  <a:pt x="695160" y="307810"/>
                                  <a:pt x="631444" y="307810"/>
                                </a:cubicBezTo>
                                <a:lnTo>
                                  <a:pt x="115557" y="307810"/>
                                </a:lnTo>
                                <a:cubicBezTo>
                                  <a:pt x="51841" y="307810"/>
                                  <a:pt x="0" y="255968"/>
                                  <a:pt x="0" y="192239"/>
                                </a:cubicBezTo>
                                <a:lnTo>
                                  <a:pt x="0" y="115201"/>
                                </a:lnTo>
                                <a:cubicBezTo>
                                  <a:pt x="0" y="51485"/>
                                  <a:pt x="51841" y="0"/>
                                  <a:pt x="115557" y="0"/>
                                </a:cubicBez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72" name="Shape 8325"/>
                        <wps:cNvSpPr/>
                        <wps:spPr>
                          <a:xfrm>
                            <a:off x="5594033" y="2221192"/>
                            <a:ext cx="746646" cy="307810"/>
                          </a:xfrm>
                          <a:custGeom>
                            <a:avLst/>
                            <a:gdLst/>
                            <a:ahLst/>
                            <a:cxnLst/>
                            <a:rect l="0" t="0" r="0" b="0"/>
                            <a:pathLst>
                              <a:path w="746646" h="307810">
                                <a:moveTo>
                                  <a:pt x="0" y="115201"/>
                                </a:moveTo>
                                <a:lnTo>
                                  <a:pt x="0" y="192239"/>
                                </a:lnTo>
                                <a:cubicBezTo>
                                  <a:pt x="0" y="255968"/>
                                  <a:pt x="51841" y="307810"/>
                                  <a:pt x="115557" y="307810"/>
                                </a:cubicBezTo>
                                <a:lnTo>
                                  <a:pt x="631444" y="307810"/>
                                </a:lnTo>
                                <a:cubicBezTo>
                                  <a:pt x="695160" y="307810"/>
                                  <a:pt x="746646" y="255968"/>
                                  <a:pt x="746646" y="192239"/>
                                </a:cubicBezTo>
                                <a:lnTo>
                                  <a:pt x="746646" y="115201"/>
                                </a:lnTo>
                                <a:cubicBezTo>
                                  <a:pt x="746646" y="51485"/>
                                  <a:pt x="695160" y="0"/>
                                  <a:pt x="631444" y="0"/>
                                </a:cubicBezTo>
                                <a:lnTo>
                                  <a:pt x="115557" y="0"/>
                                </a:lnTo>
                                <a:cubicBezTo>
                                  <a:pt x="51841" y="0"/>
                                  <a:pt x="0" y="51485"/>
                                  <a:pt x="0" y="115201"/>
                                </a:cubicBez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73" name="Rectangle 8326"/>
                        <wps:cNvSpPr/>
                        <wps:spPr>
                          <a:xfrm>
                            <a:off x="6032513" y="1623717"/>
                            <a:ext cx="389627" cy="126243"/>
                          </a:xfrm>
                          <a:prstGeom prst="rect">
                            <a:avLst/>
                          </a:prstGeom>
                          <a:ln>
                            <a:noFill/>
                          </a:ln>
                        </wps:spPr>
                        <wps:txbx>
                          <w:txbxContent>
                            <w:p w14:paraId="374BC84C" w14:textId="77777777" w:rsidR="006118A4" w:rsidRDefault="006118A4" w:rsidP="002218E2">
                              <w:r>
                                <w:rPr>
                                  <w:rFonts w:ascii="Liberation Sans" w:eastAsia="Liberation Sans" w:hAnsi="Liberation Sans" w:cs="Liberation Sans"/>
                                  <w:sz w:val="13"/>
                                </w:rPr>
                                <w:t>löschen</w:t>
                              </w:r>
                            </w:p>
                          </w:txbxContent>
                        </wps:txbx>
                        <wps:bodyPr horzOverflow="overflow" vert="horz" lIns="0" tIns="0" rIns="0" bIns="0" rtlCol="0">
                          <a:noAutofit/>
                        </wps:bodyPr>
                      </wps:wsp>
                      <wps:wsp>
                        <wps:cNvPr id="10874" name="Rectangle 8327"/>
                        <wps:cNvSpPr/>
                        <wps:spPr>
                          <a:xfrm>
                            <a:off x="5631653" y="2265724"/>
                            <a:ext cx="785695" cy="126243"/>
                          </a:xfrm>
                          <a:prstGeom prst="rect">
                            <a:avLst/>
                          </a:prstGeom>
                          <a:ln>
                            <a:noFill/>
                          </a:ln>
                        </wps:spPr>
                        <wps:txbx>
                          <w:txbxContent>
                            <w:p w14:paraId="714FE67F" w14:textId="77777777" w:rsidR="006118A4" w:rsidRDefault="006118A4" w:rsidP="002218E2">
                              <w:r>
                                <w:rPr>
                                  <w:rFonts w:ascii="Liberation Sans" w:eastAsia="Liberation Sans" w:hAnsi="Liberation Sans" w:cs="Liberation Sans"/>
                                  <w:sz w:val="13"/>
                                </w:rPr>
                                <w:t>Erfolgsmeldung</w:t>
                              </w:r>
                            </w:p>
                          </w:txbxContent>
                        </wps:txbx>
                        <wps:bodyPr horzOverflow="overflow" vert="horz" lIns="0" tIns="0" rIns="0" bIns="0" rtlCol="0">
                          <a:noAutofit/>
                        </wps:bodyPr>
                      </wps:wsp>
                      <wps:wsp>
                        <wps:cNvPr id="10875" name="Shape 8328"/>
                        <wps:cNvSpPr/>
                        <wps:spPr>
                          <a:xfrm>
                            <a:off x="5763235" y="2809075"/>
                            <a:ext cx="108001" cy="192595"/>
                          </a:xfrm>
                          <a:custGeom>
                            <a:avLst/>
                            <a:gdLst/>
                            <a:ahLst/>
                            <a:cxnLst/>
                            <a:rect l="0" t="0" r="0" b="0"/>
                            <a:pathLst>
                              <a:path w="108001" h="192595">
                                <a:moveTo>
                                  <a:pt x="54356" y="0"/>
                                </a:moveTo>
                                <a:lnTo>
                                  <a:pt x="108001" y="96126"/>
                                </a:lnTo>
                                <a:lnTo>
                                  <a:pt x="54356" y="192595"/>
                                </a:lnTo>
                                <a:lnTo>
                                  <a:pt x="0" y="96126"/>
                                </a:lnTo>
                                <a:lnTo>
                                  <a:pt x="54356" y="0"/>
                                </a:lnTo>
                                <a:close/>
                              </a:path>
                            </a:pathLst>
                          </a:custGeom>
                          <a:ln w="0" cap="flat">
                            <a:miter lim="127000"/>
                          </a:ln>
                        </wps:spPr>
                        <wps:style>
                          <a:lnRef idx="0">
                            <a:srgbClr val="000000">
                              <a:alpha val="0"/>
                            </a:srgbClr>
                          </a:lnRef>
                          <a:fillRef idx="1">
                            <a:srgbClr val="7ACFF5"/>
                          </a:fillRef>
                          <a:effectRef idx="0">
                            <a:scrgbClr r="0" g="0" b="0"/>
                          </a:effectRef>
                          <a:fontRef idx="none"/>
                        </wps:style>
                        <wps:bodyPr/>
                      </wps:wsp>
                      <wps:wsp>
                        <wps:cNvPr id="10876" name="Shape 8329"/>
                        <wps:cNvSpPr/>
                        <wps:spPr>
                          <a:xfrm>
                            <a:off x="5763235" y="2809075"/>
                            <a:ext cx="108001" cy="192595"/>
                          </a:xfrm>
                          <a:custGeom>
                            <a:avLst/>
                            <a:gdLst/>
                            <a:ahLst/>
                            <a:cxnLst/>
                            <a:rect l="0" t="0" r="0" b="0"/>
                            <a:pathLst>
                              <a:path w="108001" h="192595">
                                <a:moveTo>
                                  <a:pt x="54356" y="0"/>
                                </a:moveTo>
                                <a:lnTo>
                                  <a:pt x="108001" y="96126"/>
                                </a:lnTo>
                                <a:lnTo>
                                  <a:pt x="54356" y="192595"/>
                                </a:lnTo>
                                <a:lnTo>
                                  <a:pt x="0" y="96126"/>
                                </a:lnTo>
                                <a:lnTo>
                                  <a:pt x="54356" y="0"/>
                                </a:lnTo>
                                <a:close/>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877" name="Rectangle 8330"/>
                        <wps:cNvSpPr/>
                        <wps:spPr>
                          <a:xfrm>
                            <a:off x="5763235" y="2371072"/>
                            <a:ext cx="495847" cy="126243"/>
                          </a:xfrm>
                          <a:prstGeom prst="rect">
                            <a:avLst/>
                          </a:prstGeom>
                          <a:ln>
                            <a:noFill/>
                          </a:ln>
                        </wps:spPr>
                        <wps:txbx>
                          <w:txbxContent>
                            <w:p w14:paraId="214A7CA4" w14:textId="77777777" w:rsidR="006118A4" w:rsidRDefault="006118A4" w:rsidP="002218E2">
                              <w:r>
                                <w:rPr>
                                  <w:rFonts w:ascii="Liberation Sans" w:eastAsia="Liberation Sans" w:hAnsi="Liberation Sans" w:cs="Liberation Sans"/>
                                  <w:sz w:val="13"/>
                                </w:rPr>
                                <w:t>ausgeben</w:t>
                              </w:r>
                            </w:p>
                          </w:txbxContent>
                        </wps:txbx>
                        <wps:bodyPr horzOverflow="overflow" vert="horz" lIns="0" tIns="0" rIns="0" bIns="0" rtlCol="0">
                          <a:noAutofit/>
                        </wps:bodyPr>
                      </wps:wsp>
                      <wps:wsp>
                        <wps:cNvPr id="10878" name="Rectangle 8331"/>
                        <wps:cNvSpPr/>
                        <wps:spPr>
                          <a:xfrm>
                            <a:off x="2578316" y="1777082"/>
                            <a:ext cx="1002543" cy="126243"/>
                          </a:xfrm>
                          <a:prstGeom prst="rect">
                            <a:avLst/>
                          </a:prstGeom>
                          <a:ln>
                            <a:noFill/>
                          </a:ln>
                        </wps:spPr>
                        <wps:txbx>
                          <w:txbxContent>
                            <w:p w14:paraId="419C65A3" w14:textId="77777777" w:rsidR="006118A4" w:rsidRDefault="006118A4" w:rsidP="002218E2">
                              <w:r>
                                <w:rPr>
                                  <w:rFonts w:ascii="Liberation Sans" w:eastAsia="Liberation Sans" w:hAnsi="Liberation Sans" w:cs="Liberation Sans"/>
                                  <w:sz w:val="13"/>
                                </w:rPr>
                                <w:t>Ist User oder Admin</w:t>
                              </w:r>
                            </w:p>
                          </w:txbxContent>
                        </wps:txbx>
                        <wps:bodyPr horzOverflow="overflow" vert="horz" lIns="0" tIns="0" rIns="0" bIns="0" rtlCol="0">
                          <a:noAutofit/>
                        </wps:bodyPr>
                      </wps:wsp>
                      <wps:wsp>
                        <wps:cNvPr id="10879" name="Shape 8332"/>
                        <wps:cNvSpPr/>
                        <wps:spPr>
                          <a:xfrm>
                            <a:off x="1192670" y="537832"/>
                            <a:ext cx="0" cy="584289"/>
                          </a:xfrm>
                          <a:custGeom>
                            <a:avLst/>
                            <a:gdLst/>
                            <a:ahLst/>
                            <a:cxnLst/>
                            <a:rect l="0" t="0" r="0" b="0"/>
                            <a:pathLst>
                              <a:path h="584289">
                                <a:moveTo>
                                  <a:pt x="0" y="0"/>
                                </a:moveTo>
                                <a:lnTo>
                                  <a:pt x="0" y="584289"/>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4" name="Shape 8333"/>
                        <wps:cNvSpPr/>
                        <wps:spPr>
                          <a:xfrm>
                            <a:off x="1192670" y="1122121"/>
                            <a:ext cx="230759" cy="0"/>
                          </a:xfrm>
                          <a:custGeom>
                            <a:avLst/>
                            <a:gdLst/>
                            <a:ahLst/>
                            <a:cxnLst/>
                            <a:rect l="0" t="0" r="0" b="0"/>
                            <a:pathLst>
                              <a:path w="230759">
                                <a:moveTo>
                                  <a:pt x="0" y="0"/>
                                </a:moveTo>
                                <a:lnTo>
                                  <a:pt x="230759"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5" name="Shape 8334"/>
                        <wps:cNvSpPr/>
                        <wps:spPr>
                          <a:xfrm>
                            <a:off x="1331278" y="1076033"/>
                            <a:ext cx="92520" cy="46444"/>
                          </a:xfrm>
                          <a:custGeom>
                            <a:avLst/>
                            <a:gdLst/>
                            <a:ahLst/>
                            <a:cxnLst/>
                            <a:rect l="0" t="0" r="0" b="0"/>
                            <a:pathLst>
                              <a:path w="92520" h="46444">
                                <a:moveTo>
                                  <a:pt x="92520"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6" name="Shape 8335"/>
                        <wps:cNvSpPr/>
                        <wps:spPr>
                          <a:xfrm>
                            <a:off x="1331278" y="1122121"/>
                            <a:ext cx="92520" cy="46431"/>
                          </a:xfrm>
                          <a:custGeom>
                            <a:avLst/>
                            <a:gdLst/>
                            <a:ahLst/>
                            <a:cxnLst/>
                            <a:rect l="0" t="0" r="0" b="0"/>
                            <a:pathLst>
                              <a:path w="92520" h="46431">
                                <a:moveTo>
                                  <a:pt x="92520"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7" name="Shape 8336"/>
                        <wps:cNvSpPr/>
                        <wps:spPr>
                          <a:xfrm>
                            <a:off x="953999" y="1221842"/>
                            <a:ext cx="384835" cy="0"/>
                          </a:xfrm>
                          <a:custGeom>
                            <a:avLst/>
                            <a:gdLst/>
                            <a:ahLst/>
                            <a:cxnLst/>
                            <a:rect l="0" t="0" r="0" b="0"/>
                            <a:pathLst>
                              <a:path w="384835">
                                <a:moveTo>
                                  <a:pt x="0" y="0"/>
                                </a:moveTo>
                                <a:lnTo>
                                  <a:pt x="384835"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8" name="Shape 8337"/>
                        <wps:cNvSpPr/>
                        <wps:spPr>
                          <a:xfrm>
                            <a:off x="1246315" y="1175753"/>
                            <a:ext cx="92875" cy="46444"/>
                          </a:xfrm>
                          <a:custGeom>
                            <a:avLst/>
                            <a:gdLst/>
                            <a:ahLst/>
                            <a:cxnLst/>
                            <a:rect l="0" t="0" r="0" b="0"/>
                            <a:pathLst>
                              <a:path w="92875" h="46444">
                                <a:moveTo>
                                  <a:pt x="92875"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49" name="Shape 8338"/>
                        <wps:cNvSpPr/>
                        <wps:spPr>
                          <a:xfrm>
                            <a:off x="1246315" y="1221842"/>
                            <a:ext cx="92875" cy="46799"/>
                          </a:xfrm>
                          <a:custGeom>
                            <a:avLst/>
                            <a:gdLst/>
                            <a:ahLst/>
                            <a:cxnLst/>
                            <a:rect l="0" t="0" r="0" b="0"/>
                            <a:pathLst>
                              <a:path w="92875" h="46799">
                                <a:moveTo>
                                  <a:pt x="92875" y="0"/>
                                </a:moveTo>
                                <a:lnTo>
                                  <a:pt x="0" y="46799"/>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0" name="Shape 8339"/>
                        <wps:cNvSpPr/>
                        <wps:spPr>
                          <a:xfrm>
                            <a:off x="2339277" y="1221842"/>
                            <a:ext cx="315354" cy="0"/>
                          </a:xfrm>
                          <a:custGeom>
                            <a:avLst/>
                            <a:gdLst/>
                            <a:ahLst/>
                            <a:cxnLst/>
                            <a:rect l="0" t="0" r="0" b="0"/>
                            <a:pathLst>
                              <a:path w="315354">
                                <a:moveTo>
                                  <a:pt x="0" y="0"/>
                                </a:moveTo>
                                <a:lnTo>
                                  <a:pt x="31535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1" name="Shape 8340"/>
                        <wps:cNvSpPr/>
                        <wps:spPr>
                          <a:xfrm>
                            <a:off x="2562111" y="1175753"/>
                            <a:ext cx="92888" cy="46444"/>
                          </a:xfrm>
                          <a:custGeom>
                            <a:avLst/>
                            <a:gdLst/>
                            <a:ahLst/>
                            <a:cxnLst/>
                            <a:rect l="0" t="0" r="0" b="0"/>
                            <a:pathLst>
                              <a:path w="92888" h="46444">
                                <a:moveTo>
                                  <a:pt x="92888"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2" name="Shape 8341"/>
                        <wps:cNvSpPr/>
                        <wps:spPr>
                          <a:xfrm>
                            <a:off x="2562111" y="1221842"/>
                            <a:ext cx="92888" cy="46799"/>
                          </a:xfrm>
                          <a:custGeom>
                            <a:avLst/>
                            <a:gdLst/>
                            <a:ahLst/>
                            <a:cxnLst/>
                            <a:rect l="0" t="0" r="0" b="0"/>
                            <a:pathLst>
                              <a:path w="92888" h="46799">
                                <a:moveTo>
                                  <a:pt x="92888" y="0"/>
                                </a:moveTo>
                                <a:lnTo>
                                  <a:pt x="0" y="46799"/>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3" name="Shape 8342"/>
                        <wps:cNvSpPr/>
                        <wps:spPr>
                          <a:xfrm>
                            <a:off x="2954871" y="1337399"/>
                            <a:ext cx="0" cy="199796"/>
                          </a:xfrm>
                          <a:custGeom>
                            <a:avLst/>
                            <a:gdLst/>
                            <a:ahLst/>
                            <a:cxnLst/>
                            <a:rect l="0" t="0" r="0" b="0"/>
                            <a:pathLst>
                              <a:path h="199796">
                                <a:moveTo>
                                  <a:pt x="0" y="0"/>
                                </a:moveTo>
                                <a:lnTo>
                                  <a:pt x="0" y="199796"/>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4" name="Shape 8343"/>
                        <wps:cNvSpPr/>
                        <wps:spPr>
                          <a:xfrm>
                            <a:off x="2954871" y="1445031"/>
                            <a:ext cx="46444" cy="92520"/>
                          </a:xfrm>
                          <a:custGeom>
                            <a:avLst/>
                            <a:gdLst/>
                            <a:ahLst/>
                            <a:cxnLst/>
                            <a:rect l="0" t="0" r="0" b="0"/>
                            <a:pathLst>
                              <a:path w="46444" h="92520">
                                <a:moveTo>
                                  <a:pt x="0" y="92520"/>
                                </a:moveTo>
                                <a:lnTo>
                                  <a:pt x="4644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5" name="Shape 8344"/>
                        <wps:cNvSpPr/>
                        <wps:spPr>
                          <a:xfrm>
                            <a:off x="2908795" y="1445031"/>
                            <a:ext cx="46444" cy="92520"/>
                          </a:xfrm>
                          <a:custGeom>
                            <a:avLst/>
                            <a:gdLst/>
                            <a:ahLst/>
                            <a:cxnLst/>
                            <a:rect l="0" t="0" r="0" b="0"/>
                            <a:pathLst>
                              <a:path w="46444" h="92520">
                                <a:moveTo>
                                  <a:pt x="46444" y="92520"/>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6" name="Shape 8345"/>
                        <wps:cNvSpPr/>
                        <wps:spPr>
                          <a:xfrm>
                            <a:off x="3000959" y="1636916"/>
                            <a:ext cx="1200239" cy="0"/>
                          </a:xfrm>
                          <a:custGeom>
                            <a:avLst/>
                            <a:gdLst/>
                            <a:ahLst/>
                            <a:cxnLst/>
                            <a:rect l="0" t="0" r="0" b="0"/>
                            <a:pathLst>
                              <a:path w="1200239">
                                <a:moveTo>
                                  <a:pt x="0" y="0"/>
                                </a:moveTo>
                                <a:lnTo>
                                  <a:pt x="1200239"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7" name="Shape 8346"/>
                        <wps:cNvSpPr/>
                        <wps:spPr>
                          <a:xfrm>
                            <a:off x="4109034" y="1590840"/>
                            <a:ext cx="92520" cy="46431"/>
                          </a:xfrm>
                          <a:custGeom>
                            <a:avLst/>
                            <a:gdLst/>
                            <a:ahLst/>
                            <a:cxnLst/>
                            <a:rect l="0" t="0" r="0" b="0"/>
                            <a:pathLst>
                              <a:path w="92520" h="46431">
                                <a:moveTo>
                                  <a:pt x="92520" y="46431"/>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8" name="Shape 8347"/>
                        <wps:cNvSpPr/>
                        <wps:spPr>
                          <a:xfrm>
                            <a:off x="4109034" y="1636916"/>
                            <a:ext cx="92520" cy="46444"/>
                          </a:xfrm>
                          <a:custGeom>
                            <a:avLst/>
                            <a:gdLst/>
                            <a:ahLst/>
                            <a:cxnLst/>
                            <a:rect l="0" t="0" r="0" b="0"/>
                            <a:pathLst>
                              <a:path w="92520" h="46444">
                                <a:moveTo>
                                  <a:pt x="92520" y="0"/>
                                </a:moveTo>
                                <a:lnTo>
                                  <a:pt x="0" y="4644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59" name="Shape 8348"/>
                        <wps:cNvSpPr/>
                        <wps:spPr>
                          <a:xfrm>
                            <a:off x="2954871" y="1721510"/>
                            <a:ext cx="0" cy="991451"/>
                          </a:xfrm>
                          <a:custGeom>
                            <a:avLst/>
                            <a:gdLst/>
                            <a:ahLst/>
                            <a:cxnLst/>
                            <a:rect l="0" t="0" r="0" b="0"/>
                            <a:pathLst>
                              <a:path h="991451">
                                <a:moveTo>
                                  <a:pt x="0" y="0"/>
                                </a:moveTo>
                                <a:lnTo>
                                  <a:pt x="0" y="99145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0" name="Shape 8349"/>
                        <wps:cNvSpPr/>
                        <wps:spPr>
                          <a:xfrm>
                            <a:off x="2954871" y="2620798"/>
                            <a:ext cx="46444" cy="92520"/>
                          </a:xfrm>
                          <a:custGeom>
                            <a:avLst/>
                            <a:gdLst/>
                            <a:ahLst/>
                            <a:cxnLst/>
                            <a:rect l="0" t="0" r="0" b="0"/>
                            <a:pathLst>
                              <a:path w="46444" h="92520">
                                <a:moveTo>
                                  <a:pt x="0" y="92520"/>
                                </a:moveTo>
                                <a:lnTo>
                                  <a:pt x="4644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1" name="Shape 8350"/>
                        <wps:cNvSpPr/>
                        <wps:spPr>
                          <a:xfrm>
                            <a:off x="2908795" y="2620798"/>
                            <a:ext cx="46444" cy="92520"/>
                          </a:xfrm>
                          <a:custGeom>
                            <a:avLst/>
                            <a:gdLst/>
                            <a:ahLst/>
                            <a:cxnLst/>
                            <a:rect l="0" t="0" r="0" b="0"/>
                            <a:pathLst>
                              <a:path w="46444" h="92520">
                                <a:moveTo>
                                  <a:pt x="46444" y="92520"/>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2" name="Shape 8351"/>
                        <wps:cNvSpPr/>
                        <wps:spPr>
                          <a:xfrm>
                            <a:off x="4247274" y="1721510"/>
                            <a:ext cx="0" cy="1022401"/>
                          </a:xfrm>
                          <a:custGeom>
                            <a:avLst/>
                            <a:gdLst/>
                            <a:ahLst/>
                            <a:cxnLst/>
                            <a:rect l="0" t="0" r="0" b="0"/>
                            <a:pathLst>
                              <a:path h="1022401">
                                <a:moveTo>
                                  <a:pt x="0" y="0"/>
                                </a:moveTo>
                                <a:lnTo>
                                  <a:pt x="0" y="102240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3" name="Shape 8352"/>
                        <wps:cNvSpPr/>
                        <wps:spPr>
                          <a:xfrm>
                            <a:off x="4247274" y="2651760"/>
                            <a:ext cx="46799" cy="92520"/>
                          </a:xfrm>
                          <a:custGeom>
                            <a:avLst/>
                            <a:gdLst/>
                            <a:ahLst/>
                            <a:cxnLst/>
                            <a:rect l="0" t="0" r="0" b="0"/>
                            <a:pathLst>
                              <a:path w="46799" h="92520">
                                <a:moveTo>
                                  <a:pt x="0" y="92520"/>
                                </a:moveTo>
                                <a:lnTo>
                                  <a:pt x="46799"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4" name="Shape 8353"/>
                        <wps:cNvSpPr/>
                        <wps:spPr>
                          <a:xfrm>
                            <a:off x="4201198" y="2651760"/>
                            <a:ext cx="46431" cy="92520"/>
                          </a:xfrm>
                          <a:custGeom>
                            <a:avLst/>
                            <a:gdLst/>
                            <a:ahLst/>
                            <a:cxnLst/>
                            <a:rect l="0" t="0" r="0" b="0"/>
                            <a:pathLst>
                              <a:path w="46431" h="92520">
                                <a:moveTo>
                                  <a:pt x="46431" y="92520"/>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5" name="Shape 8354"/>
                        <wps:cNvSpPr/>
                        <wps:spPr>
                          <a:xfrm>
                            <a:off x="3500997" y="2905201"/>
                            <a:ext cx="430924" cy="0"/>
                          </a:xfrm>
                          <a:custGeom>
                            <a:avLst/>
                            <a:gdLst/>
                            <a:ahLst/>
                            <a:cxnLst/>
                            <a:rect l="0" t="0" r="0" b="0"/>
                            <a:pathLst>
                              <a:path w="430924">
                                <a:moveTo>
                                  <a:pt x="0" y="0"/>
                                </a:moveTo>
                                <a:lnTo>
                                  <a:pt x="43092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6" name="Shape 8355"/>
                        <wps:cNvSpPr/>
                        <wps:spPr>
                          <a:xfrm>
                            <a:off x="3839756" y="2859113"/>
                            <a:ext cx="92519" cy="46444"/>
                          </a:xfrm>
                          <a:custGeom>
                            <a:avLst/>
                            <a:gdLst/>
                            <a:ahLst/>
                            <a:cxnLst/>
                            <a:rect l="0" t="0" r="0" b="0"/>
                            <a:pathLst>
                              <a:path w="92519" h="46444">
                                <a:moveTo>
                                  <a:pt x="92519"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7" name="Shape 8356"/>
                        <wps:cNvSpPr/>
                        <wps:spPr>
                          <a:xfrm>
                            <a:off x="3839756" y="2905201"/>
                            <a:ext cx="92519" cy="46431"/>
                          </a:xfrm>
                          <a:custGeom>
                            <a:avLst/>
                            <a:gdLst/>
                            <a:ahLst/>
                            <a:cxnLst/>
                            <a:rect l="0" t="0" r="0" b="0"/>
                            <a:pathLst>
                              <a:path w="92519" h="46431">
                                <a:moveTo>
                                  <a:pt x="92519"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8" name="Shape 8357"/>
                        <wps:cNvSpPr/>
                        <wps:spPr>
                          <a:xfrm>
                            <a:off x="4570553" y="2905201"/>
                            <a:ext cx="1192682" cy="0"/>
                          </a:xfrm>
                          <a:custGeom>
                            <a:avLst/>
                            <a:gdLst/>
                            <a:ahLst/>
                            <a:cxnLst/>
                            <a:rect l="0" t="0" r="0" b="0"/>
                            <a:pathLst>
                              <a:path w="1192682">
                                <a:moveTo>
                                  <a:pt x="0" y="0"/>
                                </a:moveTo>
                                <a:lnTo>
                                  <a:pt x="1192682"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69" name="Shape 8358"/>
                        <wps:cNvSpPr/>
                        <wps:spPr>
                          <a:xfrm>
                            <a:off x="5671071" y="2859113"/>
                            <a:ext cx="92519" cy="46444"/>
                          </a:xfrm>
                          <a:custGeom>
                            <a:avLst/>
                            <a:gdLst/>
                            <a:ahLst/>
                            <a:cxnLst/>
                            <a:rect l="0" t="0" r="0" b="0"/>
                            <a:pathLst>
                              <a:path w="92519" h="46444">
                                <a:moveTo>
                                  <a:pt x="92519"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0" name="Shape 8359"/>
                        <wps:cNvSpPr/>
                        <wps:spPr>
                          <a:xfrm>
                            <a:off x="5671071" y="2905201"/>
                            <a:ext cx="92519" cy="46431"/>
                          </a:xfrm>
                          <a:custGeom>
                            <a:avLst/>
                            <a:gdLst/>
                            <a:ahLst/>
                            <a:cxnLst/>
                            <a:rect l="0" t="0" r="0" b="0"/>
                            <a:pathLst>
                              <a:path w="92519" h="46431">
                                <a:moveTo>
                                  <a:pt x="92519"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1" name="Shape 8360"/>
                        <wps:cNvSpPr/>
                        <wps:spPr>
                          <a:xfrm>
                            <a:off x="4301275" y="1636916"/>
                            <a:ext cx="530999" cy="0"/>
                          </a:xfrm>
                          <a:custGeom>
                            <a:avLst/>
                            <a:gdLst/>
                            <a:ahLst/>
                            <a:cxnLst/>
                            <a:rect l="0" t="0" r="0" b="0"/>
                            <a:pathLst>
                              <a:path w="530999">
                                <a:moveTo>
                                  <a:pt x="0" y="0"/>
                                </a:moveTo>
                                <a:lnTo>
                                  <a:pt x="530999"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2" name="Shape 8361"/>
                        <wps:cNvSpPr/>
                        <wps:spPr>
                          <a:xfrm>
                            <a:off x="4740110" y="1590840"/>
                            <a:ext cx="92520" cy="46431"/>
                          </a:xfrm>
                          <a:custGeom>
                            <a:avLst/>
                            <a:gdLst/>
                            <a:ahLst/>
                            <a:cxnLst/>
                            <a:rect l="0" t="0" r="0" b="0"/>
                            <a:pathLst>
                              <a:path w="92520" h="46431">
                                <a:moveTo>
                                  <a:pt x="92520" y="46431"/>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3" name="Shape 8362"/>
                        <wps:cNvSpPr/>
                        <wps:spPr>
                          <a:xfrm>
                            <a:off x="4740110" y="1636916"/>
                            <a:ext cx="92520" cy="46444"/>
                          </a:xfrm>
                          <a:custGeom>
                            <a:avLst/>
                            <a:gdLst/>
                            <a:ahLst/>
                            <a:cxnLst/>
                            <a:rect l="0" t="0" r="0" b="0"/>
                            <a:pathLst>
                              <a:path w="92520" h="46444">
                                <a:moveTo>
                                  <a:pt x="92520" y="0"/>
                                </a:moveTo>
                                <a:lnTo>
                                  <a:pt x="0" y="4644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4" name="Shape 8363"/>
                        <wps:cNvSpPr/>
                        <wps:spPr>
                          <a:xfrm>
                            <a:off x="5555514" y="1606321"/>
                            <a:ext cx="400317" cy="0"/>
                          </a:xfrm>
                          <a:custGeom>
                            <a:avLst/>
                            <a:gdLst/>
                            <a:ahLst/>
                            <a:cxnLst/>
                            <a:rect l="0" t="0" r="0" b="0"/>
                            <a:pathLst>
                              <a:path w="400317">
                                <a:moveTo>
                                  <a:pt x="0" y="0"/>
                                </a:moveTo>
                                <a:lnTo>
                                  <a:pt x="400317"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5" name="Shape 8364"/>
                        <wps:cNvSpPr/>
                        <wps:spPr>
                          <a:xfrm>
                            <a:off x="5863311" y="1560234"/>
                            <a:ext cx="92888" cy="46444"/>
                          </a:xfrm>
                          <a:custGeom>
                            <a:avLst/>
                            <a:gdLst/>
                            <a:ahLst/>
                            <a:cxnLst/>
                            <a:rect l="0" t="0" r="0" b="0"/>
                            <a:pathLst>
                              <a:path w="92888" h="46444">
                                <a:moveTo>
                                  <a:pt x="92888"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6" name="Shape 8365"/>
                        <wps:cNvSpPr/>
                        <wps:spPr>
                          <a:xfrm>
                            <a:off x="5863311" y="1606321"/>
                            <a:ext cx="92888" cy="46431"/>
                          </a:xfrm>
                          <a:custGeom>
                            <a:avLst/>
                            <a:gdLst/>
                            <a:ahLst/>
                            <a:cxnLst/>
                            <a:rect l="0" t="0" r="0" b="0"/>
                            <a:pathLst>
                              <a:path w="92888" h="46431">
                                <a:moveTo>
                                  <a:pt x="92888"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7" name="Shape 8366"/>
                        <wps:cNvSpPr/>
                        <wps:spPr>
                          <a:xfrm>
                            <a:off x="1392834" y="1414082"/>
                            <a:ext cx="0" cy="261353"/>
                          </a:xfrm>
                          <a:custGeom>
                            <a:avLst/>
                            <a:gdLst/>
                            <a:ahLst/>
                            <a:cxnLst/>
                            <a:rect l="0" t="0" r="0" b="0"/>
                            <a:pathLst>
                              <a:path h="261353">
                                <a:moveTo>
                                  <a:pt x="0" y="261353"/>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8" name="Shape 8367"/>
                        <wps:cNvSpPr/>
                        <wps:spPr>
                          <a:xfrm>
                            <a:off x="1346391" y="1414082"/>
                            <a:ext cx="46799" cy="92519"/>
                          </a:xfrm>
                          <a:custGeom>
                            <a:avLst/>
                            <a:gdLst/>
                            <a:ahLst/>
                            <a:cxnLst/>
                            <a:rect l="0" t="0" r="0" b="0"/>
                            <a:pathLst>
                              <a:path w="46799" h="92519">
                                <a:moveTo>
                                  <a:pt x="46799" y="0"/>
                                </a:moveTo>
                                <a:lnTo>
                                  <a:pt x="0" y="92519"/>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79" name="Shape 8368"/>
                        <wps:cNvSpPr/>
                        <wps:spPr>
                          <a:xfrm>
                            <a:off x="1392834" y="1414082"/>
                            <a:ext cx="46444" cy="92519"/>
                          </a:xfrm>
                          <a:custGeom>
                            <a:avLst/>
                            <a:gdLst/>
                            <a:ahLst/>
                            <a:cxnLst/>
                            <a:rect l="0" t="0" r="0" b="0"/>
                            <a:pathLst>
                              <a:path w="46444" h="92519">
                                <a:moveTo>
                                  <a:pt x="0" y="0"/>
                                </a:moveTo>
                                <a:lnTo>
                                  <a:pt x="46444" y="92519"/>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0" name="Shape 8369"/>
                        <wps:cNvSpPr/>
                        <wps:spPr>
                          <a:xfrm>
                            <a:off x="2423871" y="1122121"/>
                            <a:ext cx="107645" cy="0"/>
                          </a:xfrm>
                          <a:custGeom>
                            <a:avLst/>
                            <a:gdLst/>
                            <a:ahLst/>
                            <a:cxnLst/>
                            <a:rect l="0" t="0" r="0" b="0"/>
                            <a:pathLst>
                              <a:path w="107645">
                                <a:moveTo>
                                  <a:pt x="0" y="0"/>
                                </a:moveTo>
                                <a:lnTo>
                                  <a:pt x="107645"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1" name="Shape 8370"/>
                        <wps:cNvSpPr/>
                        <wps:spPr>
                          <a:xfrm>
                            <a:off x="2531517" y="622440"/>
                            <a:ext cx="0" cy="499682"/>
                          </a:xfrm>
                          <a:custGeom>
                            <a:avLst/>
                            <a:gdLst/>
                            <a:ahLst/>
                            <a:cxnLst/>
                            <a:rect l="0" t="0" r="0" b="0"/>
                            <a:pathLst>
                              <a:path h="499682">
                                <a:moveTo>
                                  <a:pt x="0" y="499682"/>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2" name="Shape 8371"/>
                        <wps:cNvSpPr/>
                        <wps:spPr>
                          <a:xfrm>
                            <a:off x="2531517" y="622440"/>
                            <a:ext cx="1677594" cy="0"/>
                          </a:xfrm>
                          <a:custGeom>
                            <a:avLst/>
                            <a:gdLst/>
                            <a:ahLst/>
                            <a:cxnLst/>
                            <a:rect l="0" t="0" r="0" b="0"/>
                            <a:pathLst>
                              <a:path w="1677594">
                                <a:moveTo>
                                  <a:pt x="0" y="0"/>
                                </a:moveTo>
                                <a:lnTo>
                                  <a:pt x="167759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3" name="Shape 8372"/>
                        <wps:cNvSpPr/>
                        <wps:spPr>
                          <a:xfrm>
                            <a:off x="4116591" y="576352"/>
                            <a:ext cx="92888" cy="46444"/>
                          </a:xfrm>
                          <a:custGeom>
                            <a:avLst/>
                            <a:gdLst/>
                            <a:ahLst/>
                            <a:cxnLst/>
                            <a:rect l="0" t="0" r="0" b="0"/>
                            <a:pathLst>
                              <a:path w="92888" h="46444">
                                <a:moveTo>
                                  <a:pt x="92888"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4" name="Shape 8373"/>
                        <wps:cNvSpPr/>
                        <wps:spPr>
                          <a:xfrm>
                            <a:off x="4116591" y="622440"/>
                            <a:ext cx="92888" cy="46431"/>
                          </a:xfrm>
                          <a:custGeom>
                            <a:avLst/>
                            <a:gdLst/>
                            <a:ahLst/>
                            <a:cxnLst/>
                            <a:rect l="0" t="0" r="0" b="0"/>
                            <a:pathLst>
                              <a:path w="92888" h="46431">
                                <a:moveTo>
                                  <a:pt x="92888"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0985" name="Shape 8374"/>
                        <wps:cNvSpPr/>
                        <wps:spPr>
                          <a:xfrm>
                            <a:off x="4516920" y="791642"/>
                            <a:ext cx="0" cy="707034"/>
                          </a:xfrm>
                          <a:custGeom>
                            <a:avLst/>
                            <a:gdLst/>
                            <a:ahLst/>
                            <a:cxnLst/>
                            <a:rect l="0" t="0" r="0" b="0"/>
                            <a:pathLst>
                              <a:path h="707034">
                                <a:moveTo>
                                  <a:pt x="0" y="0"/>
                                </a:moveTo>
                                <a:lnTo>
                                  <a:pt x="0" y="70703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4" name="Shape 8375"/>
                        <wps:cNvSpPr/>
                        <wps:spPr>
                          <a:xfrm>
                            <a:off x="4516920" y="1498676"/>
                            <a:ext cx="215278" cy="0"/>
                          </a:xfrm>
                          <a:custGeom>
                            <a:avLst/>
                            <a:gdLst/>
                            <a:ahLst/>
                            <a:cxnLst/>
                            <a:rect l="0" t="0" r="0" b="0"/>
                            <a:pathLst>
                              <a:path w="215278">
                                <a:moveTo>
                                  <a:pt x="0" y="0"/>
                                </a:moveTo>
                                <a:lnTo>
                                  <a:pt x="215278"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5" name="Shape 8376"/>
                        <wps:cNvSpPr/>
                        <wps:spPr>
                          <a:xfrm>
                            <a:off x="4640034" y="1452601"/>
                            <a:ext cx="92520" cy="46431"/>
                          </a:xfrm>
                          <a:custGeom>
                            <a:avLst/>
                            <a:gdLst/>
                            <a:ahLst/>
                            <a:cxnLst/>
                            <a:rect l="0" t="0" r="0" b="0"/>
                            <a:pathLst>
                              <a:path w="92520" h="46431">
                                <a:moveTo>
                                  <a:pt x="92520" y="46431"/>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6" name="Shape 8377"/>
                        <wps:cNvSpPr/>
                        <wps:spPr>
                          <a:xfrm>
                            <a:off x="4640034" y="1498676"/>
                            <a:ext cx="92520" cy="46444"/>
                          </a:xfrm>
                          <a:custGeom>
                            <a:avLst/>
                            <a:gdLst/>
                            <a:ahLst/>
                            <a:cxnLst/>
                            <a:rect l="0" t="0" r="0" b="0"/>
                            <a:pathLst>
                              <a:path w="92520" h="46444">
                                <a:moveTo>
                                  <a:pt x="92520" y="0"/>
                                </a:moveTo>
                                <a:lnTo>
                                  <a:pt x="0" y="4644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7" name="Shape 8378"/>
                        <wps:cNvSpPr/>
                        <wps:spPr>
                          <a:xfrm>
                            <a:off x="4832274" y="630352"/>
                            <a:ext cx="846366" cy="0"/>
                          </a:xfrm>
                          <a:custGeom>
                            <a:avLst/>
                            <a:gdLst/>
                            <a:ahLst/>
                            <a:cxnLst/>
                            <a:rect l="0" t="0" r="0" b="0"/>
                            <a:pathLst>
                              <a:path w="846366">
                                <a:moveTo>
                                  <a:pt x="0" y="0"/>
                                </a:moveTo>
                                <a:lnTo>
                                  <a:pt x="846366"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8" name="Shape 8379"/>
                        <wps:cNvSpPr/>
                        <wps:spPr>
                          <a:xfrm>
                            <a:off x="5678640" y="630352"/>
                            <a:ext cx="0" cy="868324"/>
                          </a:xfrm>
                          <a:custGeom>
                            <a:avLst/>
                            <a:gdLst/>
                            <a:ahLst/>
                            <a:cxnLst/>
                            <a:rect l="0" t="0" r="0" b="0"/>
                            <a:pathLst>
                              <a:path h="868324">
                                <a:moveTo>
                                  <a:pt x="0" y="0"/>
                                </a:moveTo>
                                <a:lnTo>
                                  <a:pt x="0" y="86832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09" name="Shape 8380"/>
                        <wps:cNvSpPr/>
                        <wps:spPr>
                          <a:xfrm>
                            <a:off x="5678640" y="1498676"/>
                            <a:ext cx="177114" cy="0"/>
                          </a:xfrm>
                          <a:custGeom>
                            <a:avLst/>
                            <a:gdLst/>
                            <a:ahLst/>
                            <a:cxnLst/>
                            <a:rect l="0" t="0" r="0" b="0"/>
                            <a:pathLst>
                              <a:path w="177114">
                                <a:moveTo>
                                  <a:pt x="0" y="0"/>
                                </a:moveTo>
                                <a:lnTo>
                                  <a:pt x="17711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0" name="Shape 8381"/>
                        <wps:cNvSpPr/>
                        <wps:spPr>
                          <a:xfrm>
                            <a:off x="5763235" y="1452601"/>
                            <a:ext cx="92875" cy="46431"/>
                          </a:xfrm>
                          <a:custGeom>
                            <a:avLst/>
                            <a:gdLst/>
                            <a:ahLst/>
                            <a:cxnLst/>
                            <a:rect l="0" t="0" r="0" b="0"/>
                            <a:pathLst>
                              <a:path w="92875" h="46431">
                                <a:moveTo>
                                  <a:pt x="92875" y="46431"/>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1" name="Shape 8382"/>
                        <wps:cNvSpPr/>
                        <wps:spPr>
                          <a:xfrm>
                            <a:off x="5763235" y="1498676"/>
                            <a:ext cx="92875" cy="46444"/>
                          </a:xfrm>
                          <a:custGeom>
                            <a:avLst/>
                            <a:gdLst/>
                            <a:ahLst/>
                            <a:cxnLst/>
                            <a:rect l="0" t="0" r="0" b="0"/>
                            <a:pathLst>
                              <a:path w="92875" h="46444">
                                <a:moveTo>
                                  <a:pt x="92875" y="0"/>
                                </a:moveTo>
                                <a:lnTo>
                                  <a:pt x="0" y="4644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2" name="Shape 8383"/>
                        <wps:cNvSpPr/>
                        <wps:spPr>
                          <a:xfrm>
                            <a:off x="6186590" y="1760042"/>
                            <a:ext cx="0" cy="461150"/>
                          </a:xfrm>
                          <a:custGeom>
                            <a:avLst/>
                            <a:gdLst/>
                            <a:ahLst/>
                            <a:cxnLst/>
                            <a:rect l="0" t="0" r="0" b="0"/>
                            <a:pathLst>
                              <a:path h="461150">
                                <a:moveTo>
                                  <a:pt x="0" y="0"/>
                                </a:moveTo>
                                <a:lnTo>
                                  <a:pt x="0" y="46115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3" name="Shape 8384"/>
                        <wps:cNvSpPr/>
                        <wps:spPr>
                          <a:xfrm>
                            <a:off x="6186590" y="2129041"/>
                            <a:ext cx="46444" cy="92520"/>
                          </a:xfrm>
                          <a:custGeom>
                            <a:avLst/>
                            <a:gdLst/>
                            <a:ahLst/>
                            <a:cxnLst/>
                            <a:rect l="0" t="0" r="0" b="0"/>
                            <a:pathLst>
                              <a:path w="46444" h="92520">
                                <a:moveTo>
                                  <a:pt x="0" y="92520"/>
                                </a:moveTo>
                                <a:lnTo>
                                  <a:pt x="4644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4" name="Shape 8385"/>
                        <wps:cNvSpPr/>
                        <wps:spPr>
                          <a:xfrm>
                            <a:off x="6140513" y="2129041"/>
                            <a:ext cx="46444" cy="92520"/>
                          </a:xfrm>
                          <a:custGeom>
                            <a:avLst/>
                            <a:gdLst/>
                            <a:ahLst/>
                            <a:cxnLst/>
                            <a:rect l="0" t="0" r="0" b="0"/>
                            <a:pathLst>
                              <a:path w="46444" h="92520">
                                <a:moveTo>
                                  <a:pt x="46444" y="92520"/>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15" name="Shape 8386"/>
                        <wps:cNvSpPr/>
                        <wps:spPr>
                          <a:xfrm>
                            <a:off x="5817235" y="2528633"/>
                            <a:ext cx="0" cy="284404"/>
                          </a:xfrm>
                          <a:custGeom>
                            <a:avLst/>
                            <a:gdLst/>
                            <a:ahLst/>
                            <a:cxnLst/>
                            <a:rect l="0" t="0" r="0" b="0"/>
                            <a:pathLst>
                              <a:path h="284404">
                                <a:moveTo>
                                  <a:pt x="0" y="0"/>
                                </a:moveTo>
                                <a:lnTo>
                                  <a:pt x="0" y="284404"/>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0" name="Shape 8387"/>
                        <wps:cNvSpPr/>
                        <wps:spPr>
                          <a:xfrm>
                            <a:off x="5817235" y="2720874"/>
                            <a:ext cx="46444" cy="92519"/>
                          </a:xfrm>
                          <a:custGeom>
                            <a:avLst/>
                            <a:gdLst/>
                            <a:ahLst/>
                            <a:cxnLst/>
                            <a:rect l="0" t="0" r="0" b="0"/>
                            <a:pathLst>
                              <a:path w="46444" h="92519">
                                <a:moveTo>
                                  <a:pt x="0" y="92519"/>
                                </a:moveTo>
                                <a:lnTo>
                                  <a:pt x="46444"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1" name="Shape 8388"/>
                        <wps:cNvSpPr/>
                        <wps:spPr>
                          <a:xfrm>
                            <a:off x="5771160" y="2720874"/>
                            <a:ext cx="46431" cy="92519"/>
                          </a:xfrm>
                          <a:custGeom>
                            <a:avLst/>
                            <a:gdLst/>
                            <a:ahLst/>
                            <a:cxnLst/>
                            <a:rect l="0" t="0" r="0" b="0"/>
                            <a:pathLst>
                              <a:path w="46431" h="92519">
                                <a:moveTo>
                                  <a:pt x="46431" y="92519"/>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2" name="Shape 8389"/>
                        <wps:cNvSpPr/>
                        <wps:spPr>
                          <a:xfrm>
                            <a:off x="5863311" y="2905201"/>
                            <a:ext cx="554038" cy="0"/>
                          </a:xfrm>
                          <a:custGeom>
                            <a:avLst/>
                            <a:gdLst/>
                            <a:ahLst/>
                            <a:cxnLst/>
                            <a:rect l="0" t="0" r="0" b="0"/>
                            <a:pathLst>
                              <a:path w="554038">
                                <a:moveTo>
                                  <a:pt x="0" y="0"/>
                                </a:moveTo>
                                <a:lnTo>
                                  <a:pt x="554038"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3" name="Shape 8390"/>
                        <wps:cNvSpPr/>
                        <wps:spPr>
                          <a:xfrm>
                            <a:off x="6325198" y="2859113"/>
                            <a:ext cx="92519" cy="46444"/>
                          </a:xfrm>
                          <a:custGeom>
                            <a:avLst/>
                            <a:gdLst/>
                            <a:ahLst/>
                            <a:cxnLst/>
                            <a:rect l="0" t="0" r="0" b="0"/>
                            <a:pathLst>
                              <a:path w="92519" h="46444">
                                <a:moveTo>
                                  <a:pt x="92519" y="46444"/>
                                </a:moveTo>
                                <a:lnTo>
                                  <a:pt x="0" y="0"/>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4" name="Shape 8391"/>
                        <wps:cNvSpPr/>
                        <wps:spPr>
                          <a:xfrm>
                            <a:off x="6325198" y="2905201"/>
                            <a:ext cx="92519" cy="46431"/>
                          </a:xfrm>
                          <a:custGeom>
                            <a:avLst/>
                            <a:gdLst/>
                            <a:ahLst/>
                            <a:cxnLst/>
                            <a:rect l="0" t="0" r="0" b="0"/>
                            <a:pathLst>
                              <a:path w="92519" h="46431">
                                <a:moveTo>
                                  <a:pt x="92519" y="0"/>
                                </a:moveTo>
                                <a:lnTo>
                                  <a:pt x="0" y="46431"/>
                                </a:lnTo>
                              </a:path>
                            </a:pathLst>
                          </a:custGeom>
                          <a:ln w="7560" cap="flat">
                            <a:round/>
                          </a:ln>
                        </wps:spPr>
                        <wps:style>
                          <a:lnRef idx="1">
                            <a:srgbClr val="000000"/>
                          </a:lnRef>
                          <a:fillRef idx="0">
                            <a:srgbClr val="000000">
                              <a:alpha val="0"/>
                            </a:srgbClr>
                          </a:fillRef>
                          <a:effectRef idx="0">
                            <a:scrgbClr r="0" g="0" b="0"/>
                          </a:effectRef>
                          <a:fontRef idx="none"/>
                        </wps:style>
                        <wps:bodyPr/>
                      </wps:wsp>
                      <wps:wsp>
                        <wps:cNvPr id="11045" name="Rectangle 8392"/>
                        <wps:cNvSpPr/>
                        <wps:spPr>
                          <a:xfrm>
                            <a:off x="3763074" y="1807677"/>
                            <a:ext cx="1288096" cy="126243"/>
                          </a:xfrm>
                          <a:prstGeom prst="rect">
                            <a:avLst/>
                          </a:prstGeom>
                          <a:ln>
                            <a:noFill/>
                          </a:ln>
                        </wps:spPr>
                        <wps:txbx>
                          <w:txbxContent>
                            <w:p w14:paraId="27F3F1B0" w14:textId="77777777" w:rsidR="006118A4" w:rsidRDefault="006118A4" w:rsidP="002218E2">
                              <w:r>
                                <w:rPr>
                                  <w:rFonts w:ascii="Liberation Sans" w:eastAsia="Liberation Sans" w:hAnsi="Liberation Sans" w:cs="Liberation Sans"/>
                                  <w:sz w:val="13"/>
                                </w:rPr>
                                <w:t>Löschung wurde bestätigt</w:t>
                              </w:r>
                            </w:p>
                          </w:txbxContent>
                        </wps:txbx>
                        <wps:bodyPr horzOverflow="overflow" vert="horz" lIns="0" tIns="0" rIns="0" bIns="0" rtlCol="0">
                          <a:noAutofit/>
                        </wps:bodyPr>
                      </wps:wsp>
                      <wps:wsp>
                        <wps:cNvPr id="11046" name="Rectangle 44176"/>
                        <wps:cNvSpPr/>
                        <wps:spPr>
                          <a:xfrm>
                            <a:off x="4470477" y="1599600"/>
                            <a:ext cx="31301" cy="126243"/>
                          </a:xfrm>
                          <a:prstGeom prst="rect">
                            <a:avLst/>
                          </a:prstGeom>
                          <a:ln>
                            <a:noFill/>
                          </a:ln>
                        </wps:spPr>
                        <wps:txbx>
                          <w:txbxContent>
                            <w:p w14:paraId="548BADC0" w14:textId="77777777" w:rsidR="006118A4" w:rsidRDefault="006118A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47" name="Rectangle 44178"/>
                        <wps:cNvSpPr/>
                        <wps:spPr>
                          <a:xfrm>
                            <a:off x="4495796" y="1599600"/>
                            <a:ext cx="86446" cy="126243"/>
                          </a:xfrm>
                          <a:prstGeom prst="rect">
                            <a:avLst/>
                          </a:prstGeom>
                          <a:ln>
                            <a:noFill/>
                          </a:ln>
                        </wps:spPr>
                        <wps:txbx>
                          <w:txbxContent>
                            <w:p w14:paraId="0D957D2A" w14:textId="77777777" w:rsidR="006118A4" w:rsidRDefault="006118A4" w:rsidP="002218E2">
                              <w:r>
                                <w:rPr>
                                  <w:rFonts w:ascii="Liberation Sans" w:eastAsia="Liberation Sans" w:hAnsi="Liberation Sans" w:cs="Liberation Sans"/>
                                  <w:sz w:val="13"/>
                                </w:rPr>
                                <w:t>ja</w:t>
                              </w:r>
                            </w:p>
                          </w:txbxContent>
                        </wps:txbx>
                        <wps:bodyPr horzOverflow="overflow" vert="horz" lIns="0" tIns="0" rIns="0" bIns="0" rtlCol="0">
                          <a:noAutofit/>
                        </wps:bodyPr>
                      </wps:wsp>
                      <wps:wsp>
                        <wps:cNvPr id="11048" name="Rectangle 44177"/>
                        <wps:cNvSpPr/>
                        <wps:spPr>
                          <a:xfrm>
                            <a:off x="4560453" y="1599600"/>
                            <a:ext cx="31301" cy="126243"/>
                          </a:xfrm>
                          <a:prstGeom prst="rect">
                            <a:avLst/>
                          </a:prstGeom>
                          <a:ln>
                            <a:noFill/>
                          </a:ln>
                        </wps:spPr>
                        <wps:txbx>
                          <w:txbxContent>
                            <w:p w14:paraId="3AEF62A4" w14:textId="77777777" w:rsidR="006118A4" w:rsidRDefault="006118A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49" name="Rectangle 44187"/>
                        <wps:cNvSpPr/>
                        <wps:spPr>
                          <a:xfrm>
                            <a:off x="4202561" y="2215207"/>
                            <a:ext cx="212780" cy="126243"/>
                          </a:xfrm>
                          <a:prstGeom prst="rect">
                            <a:avLst/>
                          </a:prstGeom>
                          <a:ln>
                            <a:noFill/>
                          </a:ln>
                        </wps:spPr>
                        <wps:txbx>
                          <w:txbxContent>
                            <w:p w14:paraId="0CA7F1C4" w14:textId="77777777" w:rsidR="006118A4" w:rsidRDefault="006118A4" w:rsidP="002218E2">
                              <w:r>
                                <w:rPr>
                                  <w:rFonts w:ascii="Liberation Sans" w:eastAsia="Liberation Sans" w:hAnsi="Liberation Sans" w:cs="Liberation Sans"/>
                                  <w:sz w:val="13"/>
                                </w:rPr>
                                <w:t>nein</w:t>
                              </w:r>
                            </w:p>
                          </w:txbxContent>
                        </wps:txbx>
                        <wps:bodyPr horzOverflow="overflow" vert="horz" lIns="0" tIns="0" rIns="0" bIns="0" rtlCol="0">
                          <a:noAutofit/>
                        </wps:bodyPr>
                      </wps:wsp>
                      <wps:wsp>
                        <wps:cNvPr id="11050" name="Rectangle 44186"/>
                        <wps:cNvSpPr/>
                        <wps:spPr>
                          <a:xfrm>
                            <a:off x="4362206" y="2215207"/>
                            <a:ext cx="31301" cy="126243"/>
                          </a:xfrm>
                          <a:prstGeom prst="rect">
                            <a:avLst/>
                          </a:prstGeom>
                          <a:ln>
                            <a:noFill/>
                          </a:ln>
                        </wps:spPr>
                        <wps:txbx>
                          <w:txbxContent>
                            <w:p w14:paraId="21F2AAEC" w14:textId="77777777" w:rsidR="006118A4" w:rsidRDefault="006118A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1" name="Rectangle 44185"/>
                        <wps:cNvSpPr/>
                        <wps:spPr>
                          <a:xfrm>
                            <a:off x="4178516" y="2215207"/>
                            <a:ext cx="31301" cy="126243"/>
                          </a:xfrm>
                          <a:prstGeom prst="rect">
                            <a:avLst/>
                          </a:prstGeom>
                          <a:ln>
                            <a:noFill/>
                          </a:ln>
                        </wps:spPr>
                        <wps:txbx>
                          <w:txbxContent>
                            <w:p w14:paraId="7593D47B" w14:textId="77777777" w:rsidR="006118A4" w:rsidRDefault="006118A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2" name="Rectangle 44182"/>
                        <wps:cNvSpPr/>
                        <wps:spPr>
                          <a:xfrm>
                            <a:off x="2885390" y="2200081"/>
                            <a:ext cx="31301" cy="126243"/>
                          </a:xfrm>
                          <a:prstGeom prst="rect">
                            <a:avLst/>
                          </a:prstGeom>
                          <a:ln>
                            <a:noFill/>
                          </a:ln>
                        </wps:spPr>
                        <wps:txbx>
                          <w:txbxContent>
                            <w:p w14:paraId="434B6E17" w14:textId="77777777" w:rsidR="006118A4" w:rsidRDefault="006118A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3" name="Rectangle 44184"/>
                        <wps:cNvSpPr/>
                        <wps:spPr>
                          <a:xfrm>
                            <a:off x="2909434" y="2200081"/>
                            <a:ext cx="212780" cy="126243"/>
                          </a:xfrm>
                          <a:prstGeom prst="rect">
                            <a:avLst/>
                          </a:prstGeom>
                          <a:ln>
                            <a:noFill/>
                          </a:ln>
                        </wps:spPr>
                        <wps:txbx>
                          <w:txbxContent>
                            <w:p w14:paraId="3FCB487D" w14:textId="77777777" w:rsidR="006118A4" w:rsidRDefault="006118A4" w:rsidP="002218E2">
                              <w:r>
                                <w:rPr>
                                  <w:rFonts w:ascii="Liberation Sans" w:eastAsia="Liberation Sans" w:hAnsi="Liberation Sans" w:cs="Liberation Sans"/>
                                  <w:sz w:val="13"/>
                                </w:rPr>
                                <w:t>nein</w:t>
                              </w:r>
                            </w:p>
                          </w:txbxContent>
                        </wps:txbx>
                        <wps:bodyPr horzOverflow="overflow" vert="horz" lIns="0" tIns="0" rIns="0" bIns="0" rtlCol="0">
                          <a:noAutofit/>
                        </wps:bodyPr>
                      </wps:wsp>
                      <wps:wsp>
                        <wps:cNvPr id="11054" name="Rectangle 44183"/>
                        <wps:cNvSpPr/>
                        <wps:spPr>
                          <a:xfrm>
                            <a:off x="3069079" y="2200081"/>
                            <a:ext cx="31301" cy="126243"/>
                          </a:xfrm>
                          <a:prstGeom prst="rect">
                            <a:avLst/>
                          </a:prstGeom>
                          <a:ln>
                            <a:noFill/>
                          </a:ln>
                        </wps:spPr>
                        <wps:txbx>
                          <w:txbxContent>
                            <w:p w14:paraId="74A8BEF8" w14:textId="77777777" w:rsidR="006118A4" w:rsidRDefault="006118A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5" name="Rectangle 44174"/>
                        <wps:cNvSpPr/>
                        <wps:spPr>
                          <a:xfrm>
                            <a:off x="3599168" y="1585566"/>
                            <a:ext cx="31301" cy="126243"/>
                          </a:xfrm>
                          <a:prstGeom prst="rect">
                            <a:avLst/>
                          </a:prstGeom>
                          <a:ln>
                            <a:noFill/>
                          </a:ln>
                        </wps:spPr>
                        <wps:txbx>
                          <w:txbxContent>
                            <w:p w14:paraId="08B32EF3" w14:textId="77777777" w:rsidR="006118A4" w:rsidRDefault="006118A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6" name="Rectangle 44173"/>
                        <wps:cNvSpPr/>
                        <wps:spPr>
                          <a:xfrm>
                            <a:off x="3509277" y="1585566"/>
                            <a:ext cx="31301" cy="126243"/>
                          </a:xfrm>
                          <a:prstGeom prst="rect">
                            <a:avLst/>
                          </a:prstGeom>
                          <a:ln>
                            <a:noFill/>
                          </a:ln>
                        </wps:spPr>
                        <wps:txbx>
                          <w:txbxContent>
                            <w:p w14:paraId="5D1CE7AF" w14:textId="77777777" w:rsidR="006118A4" w:rsidRDefault="006118A4" w:rsidP="002218E2">
                              <w:r>
                                <w:rPr>
                                  <w:rFonts w:ascii="Liberation Sans" w:eastAsia="Liberation Sans" w:hAnsi="Liberation Sans" w:cs="Liberation Sans"/>
                                  <w:sz w:val="13"/>
                                </w:rPr>
                                <w:t>[</w:t>
                              </w:r>
                            </w:p>
                          </w:txbxContent>
                        </wps:txbx>
                        <wps:bodyPr horzOverflow="overflow" vert="horz" lIns="0" tIns="0" rIns="0" bIns="0" rtlCol="0">
                          <a:noAutofit/>
                        </wps:bodyPr>
                      </wps:wsp>
                      <wps:wsp>
                        <wps:cNvPr id="11057" name="Rectangle 44175"/>
                        <wps:cNvSpPr/>
                        <wps:spPr>
                          <a:xfrm>
                            <a:off x="3533322" y="1585566"/>
                            <a:ext cx="88027" cy="126243"/>
                          </a:xfrm>
                          <a:prstGeom prst="rect">
                            <a:avLst/>
                          </a:prstGeom>
                          <a:ln>
                            <a:noFill/>
                          </a:ln>
                        </wps:spPr>
                        <wps:txbx>
                          <w:txbxContent>
                            <w:p w14:paraId="38F10263" w14:textId="77777777" w:rsidR="006118A4" w:rsidRDefault="006118A4" w:rsidP="002218E2">
                              <w:r>
                                <w:rPr>
                                  <w:rFonts w:ascii="Liberation Sans" w:eastAsia="Liberation Sans" w:hAnsi="Liberation Sans" w:cs="Liberation Sans"/>
                                  <w:sz w:val="13"/>
                                </w:rPr>
                                <w:t>ja</w:t>
                              </w:r>
                            </w:p>
                          </w:txbxContent>
                        </wps:txbx>
                        <wps:bodyPr horzOverflow="overflow" vert="horz" lIns="0" tIns="0" rIns="0" bIns="0" rtlCol="0">
                          <a:noAutofit/>
                        </wps:bodyPr>
                      </wps:wsp>
                    </wpg:wgp>
                  </a:graphicData>
                </a:graphic>
              </wp:inline>
            </w:drawing>
          </mc:Choice>
          <mc:Fallback>
            <w:pict>
              <v:group w14:anchorId="2E8A7C4F" id="Group 44211" o:spid="_x0000_s1571" style="width:453.6pt;height:214.15pt;mso-position-horizontal-relative:char;mso-position-vertical-relative:line" coordsize="67564,31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">
                <v:shape id="Shape 8271" o:spid="_x0000_s1572" style="position:absolute;left:7156;width:60408;height:31899;visibility:visible;mso-wrap-style:square;v-text-anchor:top" coordsize="6040806,318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" path="m115202,l5925249,v63715,,115557,51473,115557,115201l6040806,3074759v,63716,-51842,115201,-115557,115201l115202,3189960c51486,3189960,,3138475,,3074759l,115201c,51473,51486,,115202,xe" fillcolor="lime" stroked="f" strokeweight="0">
                  <v:stroke miterlimit="83231f" joinstyle="miter"/>
                  <v:path arrowok="t" textboxrect="0,0,6040806,3189960"/>
                </v:shape>
                <v:shape id="Shape 8272" o:spid="_x0000_s1573" style="position:absolute;left:7156;width:60408;height:31899;visibility:visible;mso-wrap-style:square;v-text-anchor:top" coordsize="6040806,318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" path="m,115201l,3074759v,63716,51486,115201,115202,115201l5925249,3189960v63715,,115557,-51485,115557,-115201l6040806,115201c6040806,51473,5988964,,5925249,l115202,c51486,,,51473,,115201xe" filled="f" strokeweight=".21mm">
                  <v:path arrowok="t" textboxrect="0,0,6040806,3189960"/>
                </v:shape>
                <v:rect id="Rectangle 44170" o:spid="_x0000_s1574" style="position:absolute;left:17552;top:290;width:20712;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82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JGN7zbHAAAA3QAA&#10;AA8AAAAAAAAAAAAAAAAABwIAAGRycy9kb3ducmV2LnhtbFBLBQYAAAAAAwADALcAAAD7AgAAAAA=&#10;" filled="f" stroked="f">
                  <v:textbox inset="0,0,0,0">
                    <w:txbxContent>
                      <w:p w14:paraId="752EB44A" w14:textId="77777777" w:rsidR="006118A4" w:rsidRDefault="006118A4" w:rsidP="002218E2">
                        <w:r>
                          <w:rPr>
                            <w:rFonts w:ascii="Tahoma" w:eastAsia="Tahoma" w:hAnsi="Tahoma" w:cs="Tahoma"/>
                            <w:sz w:val="16"/>
                          </w:rPr>
                          <w:t>precondition&gt;&gt; Exponat vorhanden</w:t>
                        </w:r>
                      </w:p>
                    </w:txbxContent>
                  </v:textbox>
                </v:rect>
                <v:rect id="Rectangle 44169" o:spid="_x0000_s1575" style="position:absolute;left:15488;top:290;width:1936;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twwAAAN0AAAAPAAAAZHJzL2Rvd25yZXYueG1sRE9Li8Iw&#10;EL4L+x/CLHjTVB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sFKrcMAAADdAAAADwAA&#10;AAAAAAAAAAAAAAAHAgAAZHJzL2Rvd25yZXYueG1sUEsFBgAAAAADAAMAtwAAAPcCAAAAAA==&#10;" filled="f" stroked="f">
                  <v:textbox inset="0,0,0,0">
                    <w:txbxContent>
                      <w:p w14:paraId="1BC764D5" w14:textId="77777777" w:rsidR="006118A4" w:rsidRDefault="006118A4" w:rsidP="002218E2">
                        <w:r>
                          <w:rPr>
                            <w:rFonts w:ascii="Tahoma" w:eastAsia="Tahoma" w:hAnsi="Tahoma" w:cs="Tahoma"/>
                            <w:sz w:val="16"/>
                          </w:rPr>
                          <w:t>&lt;&lt;</w:t>
                        </w:r>
                      </w:p>
                    </w:txbxContent>
                  </v:textbox>
                </v:rect>
                <v:rect id="Rectangle 44172" o:spid="_x0000_s1576" style="position:absolute;left:17010;top:1522;width:27928;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Xt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Ooide3HAAAA3QAA&#10;AA8AAAAAAAAAAAAAAAAABwIAAGRycy9kb3ducmV2LnhtbFBLBQYAAAAAAwADALcAAAD7AgAAAAA=&#10;" filled="f" stroked="f">
                  <v:textbox inset="0,0,0,0">
                    <w:txbxContent>
                      <w:p w14:paraId="4B741339" w14:textId="77777777" w:rsidR="006118A4" w:rsidRDefault="006118A4" w:rsidP="002218E2">
                        <w:r>
                          <w:rPr>
                            <w:rFonts w:ascii="Tahoma" w:eastAsia="Tahoma" w:hAnsi="Tahoma" w:cs="Tahoma"/>
                            <w:sz w:val="16"/>
                          </w:rPr>
                          <w:t>postcondition&gt;&gt; Exponat nicht mehr vorhanden</w:t>
                        </w:r>
                      </w:p>
                    </w:txbxContent>
                  </v:textbox>
                </v:rect>
                <v:rect id="Rectangle 44171" o:spid="_x0000_s1577" style="position:absolute;left:15349;top:1522;width:1936;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B2xQAAAN0AAAAPAAAAZHJzL2Rvd25yZXYueG1sRE9Na8JA&#10;EL0X/A/LCN7qRp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CFbtB2xQAAAN0AAAAP&#10;AAAAAAAAAAAAAAAAAAcCAABkcnMvZG93bnJldi54bWxQSwUGAAAAAAMAAwC3AAAA+QIAAAAA&#10;" filled="f" stroked="f">
                  <v:textbox inset="0,0,0,0">
                    <w:txbxContent>
                      <w:p w14:paraId="3F12555D" w14:textId="77777777" w:rsidR="006118A4" w:rsidRDefault="006118A4" w:rsidP="002218E2">
                        <w:r>
                          <w:rPr>
                            <w:rFonts w:ascii="Tahoma" w:eastAsia="Tahoma" w:hAnsi="Tahoma" w:cs="Tahoma"/>
                            <w:sz w:val="16"/>
                          </w:rPr>
                          <w:t>&lt;&lt;</w:t>
                        </w:r>
                      </w:p>
                    </w:txbxContent>
                  </v:textbox>
                </v:rect>
                <v:shape id="Shape 8275" o:spid="_x0000_s1578" style="position:absolute;left:11156;top:3844;width:1544;height:1538;visibility:visible;mso-wrap-style:square;v-text-anchor:top" coordsize="154445,15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" path="m77038,v42850,,77407,34201,77407,77039c154445,119520,119888,153721,77038,153721,34557,153721,,119520,,77039,,34201,34557,,77038,xe" fillcolor="black" stroked="f" strokeweight="0">
                  <v:stroke miterlimit="83231f" joinstyle="miter"/>
                  <v:path arrowok="t" textboxrect="0,0,154445,153721"/>
                </v:shape>
                <v:shape id="Shape 8276" o:spid="_x0000_s1579" style="position:absolute;left:64429;top:28540;width:1029;height:1030;visibility:visible;mso-wrap-style:square;v-text-anchor:top" coordsize="102959,102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" path="m51486,v28435,,51473,23051,51473,51130c102959,79921,79921,102972,51486,102972,23037,102972,,79921,,51130,,23051,23037,,51486,xe" fillcolor="black" stroked="f" strokeweight="0">
                  <v:stroke miterlimit="83231f" joinstyle="miter"/>
                  <v:path arrowok="t" textboxrect="0,0,102959,102972"/>
                </v:shape>
                <v:shape id="Shape 8277" o:spid="_x0000_s1580" style="position:absolute;left:64173;top:28285;width:1544;height:1540;visibility:visible;mso-wrap-style:square;v-text-anchor:top" coordsize="154445,15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" path="m154445,77038v,42482,-34557,77039,-77039,77039c34569,154077,,119520,,77038,,34201,34569,,77406,v42482,,77039,34201,77039,77038xe" filled="f" strokeweight=".21mm">
                  <v:path arrowok="t" textboxrect="0,0,154445,154077"/>
                </v:shape>
                <v:shape id="Shape 45930" o:spid="_x0000_s1581" style="position:absolute;left:8693;top:16829;width:8317;height:3079;visibility:visible;mso-wrap-style:square;v-text-anchor:top" coordsize="831609,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" path="m,l831609,r,307810l,307810,,e" fillcolor="#7acff5" stroked="f" strokeweight="0">
                  <v:stroke miterlimit="83231f" joinstyle="miter"/>
                  <v:path arrowok="t" textboxrect="0,0,831609,307810"/>
                </v:shape>
                <v:shape id="Shape 8279" o:spid="_x0000_s1582" style="position:absolute;left:8693;top:16829;width:8317;height:3079;visibility:visible;mso-wrap-style:square;v-text-anchor:top" coordsize="831609,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" path="m,l831609,r,307810l,307810,,xe" filled="f" strokeweight=".21mm">
                  <v:path arrowok="t" textboxrect="0,0,831609,307810"/>
                </v:shape>
                <v:rect id="Rectangle 8280" o:spid="_x0000_s1583" style="position:absolute;left:7531;top:404;width:7818;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" filled="f" stroked="f">
                  <v:textbox inset="0,0,0,0">
                    <w:txbxContent>
                      <w:p w14:paraId="3D619A97" w14:textId="77777777" w:rsidR="006118A4" w:rsidRDefault="006118A4" w:rsidP="002218E2">
                        <w:r>
                          <w:rPr>
                            <w:rFonts w:ascii="Liberation Sans" w:eastAsia="Liberation Sans" w:hAnsi="Liberation Sans" w:cs="Liberation Sans"/>
                            <w:b/>
                            <w:sz w:val="13"/>
                          </w:rPr>
                          <w:t>Exponat löschen</w:t>
                        </w:r>
                      </w:p>
                    </w:txbxContent>
                  </v:textbox>
                </v:rect>
                <v:rect id="Rectangle 44181" o:spid="_x0000_s1584" style="position:absolute;left:10746;top:16811;width:5471;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" filled="f" stroked="f">
                  <v:textbox inset="0,0,0,0">
                    <w:txbxContent>
                      <w:p w14:paraId="64746978" w14:textId="77777777" w:rsidR="006118A4" w:rsidRDefault="006118A4" w:rsidP="002218E2">
                        <w:r>
                          <w:rPr>
                            <w:rFonts w:ascii="Tahoma" w:eastAsia="Tahoma" w:hAnsi="Tahoma" w:cs="Tahoma"/>
                            <w:sz w:val="16"/>
                          </w:rPr>
                          <w:t>datastore</w:t>
                        </w:r>
                      </w:p>
                    </w:txbxContent>
                  </v:textbox>
                </v:rect>
                <v:rect id="Rectangle 44180" o:spid="_x0000_s1585" style="position:absolute;left:14853;top:16811;width:1918;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" filled="f" stroked="f">
                  <v:textbox inset="0,0,0,0">
                    <w:txbxContent>
                      <w:p w14:paraId="60FF1FE5" w14:textId="77777777" w:rsidR="006118A4" w:rsidRDefault="006118A4" w:rsidP="002218E2">
                        <w:r>
                          <w:rPr>
                            <w:rFonts w:ascii="Tahoma" w:eastAsia="Tahoma" w:hAnsi="Tahoma" w:cs="Tahoma"/>
                            <w:sz w:val="16"/>
                          </w:rPr>
                          <w:t>&gt;&gt;</w:t>
                        </w:r>
                      </w:p>
                    </w:txbxContent>
                  </v:textbox>
                </v:rect>
                <v:rect id="Rectangle 44179" o:spid="_x0000_s1586" style="position:absolute;left:9309;top:16811;width:1936;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" filled="f" stroked="f">
                  <v:textbox inset="0,0,0,0">
                    <w:txbxContent>
                      <w:p w14:paraId="36778556" w14:textId="77777777" w:rsidR="006118A4" w:rsidRDefault="006118A4" w:rsidP="002218E2">
                        <w:r>
                          <w:rPr>
                            <w:rFonts w:ascii="Tahoma" w:eastAsia="Tahoma" w:hAnsi="Tahoma" w:cs="Tahoma"/>
                            <w:sz w:val="16"/>
                          </w:rPr>
                          <w:t>&lt;&lt;</w:t>
                        </w:r>
                      </w:p>
                    </w:txbxContent>
                  </v:textbox>
                </v:rect>
                <v:shape id="Shape 8282" o:spid="_x0000_s1587" style="position:absolute;left:14234;top:10299;width:9083;height:3078;visibility:visible;mso-wrap-style:square;v-text-anchor:top" coordsize="908291,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" path="m115570,l793090,v63715,,115201,51473,115201,115201l908291,191884v,64072,-51486,115914,-115201,115914l115570,307798c51841,307798,,255956,,191884l,115201c,51473,51841,,115570,xe" fillcolor="#7acff5" stroked="f" strokeweight="0">
                  <v:stroke miterlimit="83231f" joinstyle="miter"/>
                  <v:path arrowok="t" textboxrect="0,0,908291,307798"/>
                </v:shape>
                <v:shape id="Shape 8283" o:spid="_x0000_s1588" style="position:absolute;left:14234;top:10299;width:9083;height:3078;visibility:visible;mso-wrap-style:square;v-text-anchor:top" coordsize="908291,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" path="m,115201r,76683c,255956,51841,307798,115570,307798r677520,c856805,307798,908291,255956,908291,191884r,-76683c908291,51473,856805,,793090,l115570,c51841,,,51473,,115201xe" filled="f" strokeweight=".21mm">
                  <v:path arrowok="t" textboxrect="0,0,908291,307798"/>
                </v:shape>
                <v:rect id="Rectangle 8284" o:spid="_x0000_s1589" style="position:absolute;left:10540;top:18533;width:6154;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" filled="f" stroked="f">
                  <v:textbox inset="0,0,0,0">
                    <w:txbxContent>
                      <w:p w14:paraId="2242F25C" w14:textId="77777777" w:rsidR="006118A4" w:rsidRDefault="006118A4" w:rsidP="002218E2">
                        <w:r>
                          <w:rPr>
                            <w:rFonts w:ascii="Liberation Sans" w:eastAsia="Liberation Sans" w:hAnsi="Liberation Sans" w:cs="Liberation Sans"/>
                            <w:sz w:val="13"/>
                          </w:rPr>
                          <w:t>Exponatliste</w:t>
                        </w:r>
                      </w:p>
                    </w:txbxContent>
                  </v:textbox>
                </v:rect>
                <v:shape id="Shape 8285" o:spid="_x0000_s1590" style="position:absolute;left:48322;top:14526;width:7236;height:3077;visibility:visible;mso-wrap-style:square;v-text-anchor:top" coordsize="723595,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" path="m115558,l608038,v64084,,115557,51474,115557,115202l723595,192596v,63715,-51473,115202,-115557,115202l115558,307798c51841,307798,,256311,,192596l,115202c,51474,51841,,115558,xe" fillcolor="#7acff5" stroked="f" strokeweight="0">
                  <v:stroke miterlimit="83231f" joinstyle="miter"/>
                  <v:path arrowok="t" textboxrect="0,0,723595,307798"/>
                </v:shape>
                <v:shape id="Shape 8286" o:spid="_x0000_s1591" style="position:absolute;left:48322;top:14526;width:7236;height:3077;visibility:visible;mso-wrap-style:square;v-text-anchor:top" coordsize="723595,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" path="m,115202r,77394c,256311,51841,307798,115558,307798r492480,c672122,307798,723595,256311,723595,192596r,-77394c723595,51474,672122,,608038,l115558,c51841,,,51474,,115202xe" filled="f" strokeweight=".21mm">
                  <v:path arrowok="t" textboxrect="0,0,723595,307798"/>
                </v:shape>
                <v:rect id="Rectangle 8287" o:spid="_x0000_s1592" style="position:absolute;left:15001;top:11384;width:9847;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" filled="f" stroked="f">
                  <v:textbox inset="0,0,0,0">
                    <w:txbxContent>
                      <w:p w14:paraId="7D587D26" w14:textId="77777777" w:rsidR="006118A4" w:rsidRDefault="006118A4" w:rsidP="002218E2">
                        <w:r>
                          <w:rPr>
                            <w:rFonts w:ascii="Liberation Sans" w:eastAsia="Liberation Sans" w:hAnsi="Liberation Sans" w:cs="Liberation Sans"/>
                            <w:sz w:val="13"/>
                          </w:rPr>
                          <w:t>Exponat auswählen</w:t>
                        </w:r>
                      </w:p>
                    </w:txbxContent>
                  </v:textbox>
                </v:rect>
                <v:shape id="Shape 45931" o:spid="_x0000_s1593" style="position:absolute;left:42091;top:4766;width:6159;height:3078;visibility:visible;mso-wrap-style:square;v-text-anchor:top" coordsize="615963,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" path="m,l615963,r,307810l,307810,,e" fillcolor="#7acff5" stroked="f" strokeweight="0">
                  <v:stroke miterlimit="83231f" joinstyle="miter"/>
                  <v:path arrowok="t" textboxrect="0,0,615963,307810"/>
                </v:shape>
                <v:shape id="Shape 8289" o:spid="_x0000_s1594" style="position:absolute;left:42091;top:4766;width:6159;height:3078;visibility:visible;mso-wrap-style:square;v-text-anchor:top" coordsize="615963,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" path="m,l615963,r,307810l,307810,,xe" filled="f" strokeweight=".21mm">
                  <v:path arrowok="t" textboxrect="0,0,615963,307810"/>
                </v:shape>
                <v:rect id="Rectangle 8290" o:spid="_x0000_s1595" style="position:absolute;left:50407;top:15614;width:3999;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" filled="f" stroked="f">
                  <v:textbox inset="0,0,0,0">
                    <w:txbxContent>
                      <w:p w14:paraId="46C610D1" w14:textId="77777777" w:rsidR="006118A4" w:rsidRDefault="006118A4" w:rsidP="002218E2">
                        <w:r>
                          <w:rPr>
                            <w:rFonts w:ascii="Liberation Sans" w:eastAsia="Liberation Sans" w:hAnsi="Liberation Sans" w:cs="Liberation Sans"/>
                            <w:sz w:val="13"/>
                          </w:rPr>
                          <w:t>Logging</w:t>
                        </w:r>
                      </w:p>
                    </w:txbxContent>
                  </v:textbox>
                </v:rect>
                <v:shape id="Shape 45932" o:spid="_x0000_s1596" style="position:absolute;left:13388;top:11757;width:929;height:929;visibility:visible;mso-wrap-style:square;v-text-anchor:top" coordsize="92875,9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" path="m,l92875,r,92888l,92888,,e" fillcolor="#7acff5" stroked="f" strokeweight="0">
                  <v:stroke miterlimit="83231f" joinstyle="miter"/>
                  <v:path arrowok="t" textboxrect="0,0,92875,92888"/>
                </v:shape>
                <v:shape id="Shape 8292" o:spid="_x0000_s1597" style="position:absolute;left:13388;top:11757;width:929;height:929;visibility:visible;mso-wrap-style:square;v-text-anchor:top" coordsize="92875,9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" path="m,l92875,r,92888l,92888,,xe" filled="f" strokeweight=".21mm">
                  <v:path arrowok="t" textboxrect="0,0,92875,92888"/>
                </v:shape>
                <v:shape id="Shape 45933" o:spid="_x0000_s1598" style="position:absolute;top:10684;width:9543;height:3078;visibility:visible;mso-wrap-style:square;v-text-anchor:top" coordsize="954354,307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" path="m,l954354,r,307797l,307797,,e" fillcolor="#7acff5" stroked="f" strokeweight="0">
                  <v:stroke miterlimit="83231f" joinstyle="miter"/>
                  <v:path arrowok="t" textboxrect="0,0,954354,307797"/>
                </v:shape>
                <v:shape id="Shape 8294" o:spid="_x0000_s1599" style="position:absolute;top:10684;width:9543;height:3078;visibility:visible;mso-wrap-style:square;v-text-anchor:top" coordsize="954354,307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" path="m,l954354,r,307797l,307797,,xe" filled="f" strokeweight=".21mm">
                  <v:path arrowok="t" textboxrect="0,0,954354,307797"/>
                </v:shape>
                <v:rect id="Rectangle 8295" o:spid="_x0000_s1600" style="position:absolute;left:43549;top:5858;width:4139;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" filled="f" stroked="f">
                  <v:textbox inset="0,0,0,0">
                    <w:txbxContent>
                      <w:p w14:paraId="377FFF10" w14:textId="77777777" w:rsidR="006118A4" w:rsidRDefault="006118A4" w:rsidP="002218E2">
                        <w:r>
                          <w:rPr>
                            <w:rFonts w:ascii="Liberation Sans" w:eastAsia="Liberation Sans" w:hAnsi="Liberation Sans" w:cs="Liberation Sans"/>
                            <w:sz w:val="13"/>
                          </w:rPr>
                          <w:t>Exponat</w:t>
                        </w:r>
                      </w:p>
                    </w:txbxContent>
                  </v:textbox>
                </v:rect>
                <v:shape id="Shape 8296" o:spid="_x0000_s1601" style="position:absolute;left:26622;top:10299;width:7700;height:3078;visibility:visible;mso-wrap-style:square;v-text-anchor:top" coordsize="770039,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" path="m115557,l654469,v63729,,115570,51473,115570,115201l770039,191884v,64072,-51841,115914,-115570,115914l115557,307798c51829,307798,,255956,,191884l,115201c,51473,51829,,115557,xe" fillcolor="#7acff5" stroked="f" strokeweight="0">
                  <v:stroke miterlimit="83231f" joinstyle="miter"/>
                  <v:path arrowok="t" textboxrect="0,0,770039,307798"/>
                </v:shape>
                <v:shape id="Shape 8297" o:spid="_x0000_s1602" style="position:absolute;left:26622;top:10299;width:7700;height:3078;visibility:visible;mso-wrap-style:square;v-text-anchor:top" coordsize="770039,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" path="m,115201r,76683c,255956,51829,307798,115557,307798r538912,c718198,307798,770039,255956,770039,191884r,-76683c770039,51473,718198,,654469,l115557,c51829,,,51473,,115201xe" filled="f" strokeweight=".21mm">
                  <v:path arrowok="t" textboxrect="0,0,770039,307798"/>
                </v:shape>
                <v:rect id="Rectangle 8298" o:spid="_x0000_s1603" style="position:absolute;left:1234;top:11776;width:9409;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" filled="f" stroked="f">
                  <v:textbox inset="0,0,0,0">
                    <w:txbxContent>
                      <w:p w14:paraId="4468DA2F" w14:textId="77777777" w:rsidR="006118A4" w:rsidRDefault="006118A4" w:rsidP="002218E2">
                        <w:r>
                          <w:rPr>
                            <w:rFonts w:ascii="Liberation Sans" w:eastAsia="Liberation Sans" w:hAnsi="Liberation Sans" w:cs="Liberation Sans"/>
                            <w:sz w:val="13"/>
                          </w:rPr>
                          <w:t>Auswahlparameter</w:t>
                        </w:r>
                      </w:p>
                    </w:txbxContent>
                  </v:textbox>
                </v:rect>
                <v:shape id="Shape 8299" o:spid="_x0000_s1604" style="position:absolute;left:29008;top:15411;width:1080;height:1922;visibility:visible;mso-wrap-style:square;v-text-anchor:top" coordsize="108001,192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" path="m54369,r53632,96114l54369,192239,,96114,54369,xe" fillcolor="#7acff5" stroked="f" strokeweight="0">
                  <v:stroke miterlimit="83231f" joinstyle="miter"/>
                  <v:path arrowok="t" textboxrect="0,0,108001,192239"/>
                </v:shape>
                <v:shape id="Shape 8300" o:spid="_x0000_s1605" style="position:absolute;left:29008;top:15411;width:1080;height:1922;visibility:visible;mso-wrap-style:square;v-text-anchor:top" coordsize="108001,192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" path="m54369,r53632,96114l54369,192239,,96114,54369,xe" filled="f" strokeweight=".21mm">
                  <v:path arrowok="t" textboxrect="0,0,108001,192239"/>
                </v:shape>
                <v:shape id="Shape 8301" o:spid="_x0000_s1606" style="position:absolute;left:41936;top:15411;width:1080;height:1922;visibility:visible;mso-wrap-style:square;v-text-anchor:top" coordsize="108001,192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" path="m54001,r54000,96114l54001,192239,,96114,54001,xe" fillcolor="#7acff5" stroked="f" strokeweight="0">
                  <v:stroke miterlimit="83231f" joinstyle="miter"/>
                  <v:path arrowok="t" textboxrect="0,0,108001,192239"/>
                </v:shape>
                <v:shape id="Shape 8302" o:spid="_x0000_s1607" style="position:absolute;left:41936;top:15411;width:1080;height:1922;visibility:visible;mso-wrap-style:square;v-text-anchor:top" coordsize="108001,192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" path="m54001,r54000,96114l54001,192239,,96114,54001,xe" filled="f" strokeweight=".21mm">
                  <v:path arrowok="t" textboxrect="0,0,108001,192239"/>
                </v:shape>
                <v:shape id="Shape 8303" o:spid="_x0000_s1608" style="position:absolute;left:21449;top:27124;width:13413;height:3849;visibility:visible;mso-wrap-style:square;v-text-anchor:top" coordsize="1231570,38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" path="m115202,l1116000,v63728,,115570,51841,115570,115557l1231570,269634v,63715,-51842,115201,-115570,115201l115202,384835c51486,384835,,333349,,269634l,115557c,51841,51486,,115202,xe" fillcolor="#7acff5" stroked="f" strokeweight="0">
                  <v:stroke miterlimit="83231f" joinstyle="miter"/>
                  <v:path arrowok="t" textboxrect="0,0,1231570,384835"/>
                </v:shape>
                <v:shape id="Shape 8304" o:spid="_x0000_s1609" style="position:absolute;left:21449;top:27124;width:13413;height:3849;visibility:visible;mso-wrap-style:square;v-text-anchor:top" coordsize="1231570,38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" path="m,115557l,269634v,63715,51486,115201,115202,115201l1116000,384835v63728,,115570,-51486,115570,-115201l1231570,115557c1231570,51841,1179728,,1116000,l115202,c51486,,,51841,,115557xe" filled="f" strokeweight=".21mm">
                  <v:path arrowok="t" textboxrect="0,0,1231570,384835"/>
                </v:shape>
                <v:rect id="Rectangle 8305" o:spid="_x0000_s1610" style="position:absolute;left:27320;top:11384;width:8243;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" filled="f" stroked="f">
                  <v:textbox inset="0,0,0,0">
                    <w:txbxContent>
                      <w:p w14:paraId="058720F5" w14:textId="77777777" w:rsidR="006118A4" w:rsidRDefault="006118A4" w:rsidP="002218E2">
                        <w:r>
                          <w:rPr>
                            <w:rFonts w:ascii="Liberation Sans" w:eastAsia="Liberation Sans" w:hAnsi="Liberation Sans" w:cs="Liberation Sans"/>
                            <w:sz w:val="13"/>
                          </w:rPr>
                          <w:t>Starte Löschung</w:t>
                        </w:r>
                      </w:p>
                    </w:txbxContent>
                  </v:textbox>
                </v:rect>
                <v:rect id="Rectangle 8306" o:spid="_x0000_s1611" style="position:absolute;left:22051;top:27577;width:1464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" filled="f" stroked="f">
                  <v:textbox inset="0,0,0,0">
                    <w:txbxContent>
                      <w:p w14:paraId="2C080F5A" w14:textId="77777777" w:rsidR="006118A4" w:rsidRDefault="006118A4" w:rsidP="002218E2">
                        <w:r>
                          <w:rPr>
                            <w:rFonts w:ascii="Liberation Sans" w:eastAsia="Liberation Sans" w:hAnsi="Liberation Sans" w:cs="Liberation Sans"/>
                            <w:sz w:val="13"/>
                          </w:rPr>
                          <w:t>Nutzer benachrichtigen, dass</w:t>
                        </w:r>
                      </w:p>
                    </w:txbxContent>
                  </v:textbox>
                </v:rect>
                <v:rect id="Rectangle 8307" o:spid="_x0000_s1612" style="position:absolute;left:22218;top:28540;width:1388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" filled="f" stroked="f">
                  <v:textbox inset="0,0,0,0">
                    <w:txbxContent>
                      <w:p w14:paraId="4C41B9F3" w14:textId="77777777" w:rsidR="006118A4" w:rsidRDefault="006118A4" w:rsidP="002218E2">
                        <w:r>
                          <w:rPr>
                            <w:rFonts w:ascii="Liberation Sans" w:eastAsia="Liberation Sans" w:hAnsi="Liberation Sans" w:cs="Liberation Sans"/>
                            <w:sz w:val="13"/>
                          </w:rPr>
                          <w:t>er fehlende Berechtigungen</w:t>
                        </w:r>
                      </w:p>
                    </w:txbxContent>
                  </v:textbox>
                </v:rect>
                <v:shape id="Shape 8308" o:spid="_x0000_s1613" style="position:absolute;left:39319;top:27514;width:6390;height:3078;visibility:visible;mso-wrap-style:square;v-text-anchor:top" coordsize="639001,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" path="m115557,l523799,v63716,,115202,51842,115202,115913l639001,192596v,63715,-51486,115202,-115202,115202l115557,307798c51829,307798,,256311,,192596l,115913c,51842,51829,,115557,xe" fillcolor="#7acff5" stroked="f" strokeweight="0">
                  <v:stroke miterlimit="83231f" joinstyle="miter"/>
                  <v:path arrowok="t" textboxrect="0,0,639001,307798"/>
                </v:shape>
                <v:shape id="Shape 8309" o:spid="_x0000_s1614" style="position:absolute;left:39319;top:27514;width:6390;height:3078;visibility:visible;mso-wrap-style:square;v-text-anchor:top" coordsize="639001,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" path="m,115913r,76683c,256311,51829,307798,115557,307798r408242,c587515,307798,639001,256311,639001,192596r,-76683c639001,51842,587515,,523799,l115557,c51829,,,51842,,115913xe" filled="f" strokeweight=".21mm">
                  <v:path arrowok="t" textboxrect="0,0,639001,307798"/>
                </v:shape>
                <v:rect id="Rectangle 8310" o:spid="_x0000_s1615" style="position:absolute;left:27035;top:29570;width:1576;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" filled="f" stroked="f">
                  <v:textbox inset="0,0,0,0">
                    <w:txbxContent>
                      <w:p w14:paraId="10877958" w14:textId="77777777" w:rsidR="006118A4" w:rsidRDefault="006118A4" w:rsidP="002218E2">
                        <w:r>
                          <w:rPr>
                            <w:rFonts w:ascii="Liberation Sans" w:eastAsia="Liberation Sans" w:hAnsi="Liberation Sans" w:cs="Liberation Sans"/>
                            <w:sz w:val="13"/>
                          </w:rPr>
                          <w:t>hat</w:t>
                        </w:r>
                      </w:p>
                    </w:txbxContent>
                  </v:textbox>
                </v:rect>
                <v:rect id="Rectangle 8311" o:spid="_x0000_s1616" style="position:absolute;left:40931;top:28070;width:4267;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" filled="f" stroked="f">
                  <v:textbox inset="0,0,0,0">
                    <w:txbxContent>
                      <w:p w14:paraId="3846E52F" w14:textId="77777777" w:rsidR="006118A4" w:rsidRDefault="006118A4" w:rsidP="002218E2">
                        <w:r>
                          <w:rPr>
                            <w:rFonts w:ascii="Liberation Sans" w:eastAsia="Liberation Sans" w:hAnsi="Liberation Sans" w:cs="Liberation Sans"/>
                            <w:sz w:val="13"/>
                          </w:rPr>
                          <w:t>Löschen</w:t>
                        </w:r>
                      </w:p>
                    </w:txbxContent>
                  </v:textbox>
                </v:rect>
                <v:shape id="Shape 45934" o:spid="_x0000_s1617" style="position:absolute;left:13388;top:13298;width:929;height:925;visibility:visible;mso-wrap-style:square;v-text-anchor:top" coordsize="92875,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" path="m,l92875,r,92519l,92519,,e" fillcolor="#7acff5" stroked="f" strokeweight="0">
                  <v:stroke miterlimit="83231f" joinstyle="miter"/>
                  <v:path arrowok="t" textboxrect="0,0,92875,92519"/>
                </v:shape>
                <v:shape id="Shape 8313" o:spid="_x0000_s1618" style="position:absolute;left:13388;top:13298;width:929;height:925;visibility:visible;mso-wrap-style:square;v-text-anchor:top" coordsize="92875,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" path="m,l92875,r,92519l,92519,,xe" filled="f" strokeweight=".21mm">
                  <v:path arrowok="t" textboxrect="0,0,92875,92519"/>
                </v:shape>
                <v:shape id="Shape 45935" o:spid="_x0000_s1619" style="position:absolute;left:23313;top:10760;width:929;height:925;visibility:visible;mso-wrap-style:square;v-text-anchor:top" coordsize="92888,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" path="m,l92888,r,92520l,92520,,e" fillcolor="#7acff5" stroked="f" strokeweight="0">
                  <v:stroke miterlimit="83231f" joinstyle="miter"/>
                  <v:path arrowok="t" textboxrect="0,0,92888,92520"/>
                </v:shape>
                <v:shape id="Shape 8315" o:spid="_x0000_s1620" style="position:absolute;left:23313;top:10760;width:929;height:925;visibility:visible;mso-wrap-style:square;v-text-anchor:top" coordsize="92888,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" path="m,l92888,r,92520l,92520,,xe" filled="f" strokeweight=".21mm">
                  <v:path arrowok="t" textboxrect="0,0,92888,92520"/>
                </v:shape>
                <v:shape id="Shape 45936" o:spid="_x0000_s1621" style="position:absolute;left:47476;top:14680;width:925;height:926;visibility:visible;mso-wrap-style:square;v-text-anchor:top" coordsize="92520,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" path="m,l92520,r,92520l,92520,,e" fillcolor="#7acff5" stroked="f" strokeweight="0">
                  <v:stroke miterlimit="83231f" joinstyle="miter"/>
                  <v:path arrowok="t" textboxrect="0,0,92520,92520"/>
                </v:shape>
                <v:shape id="Shape 8317" o:spid="_x0000_s1622" style="position:absolute;left:47476;top:14680;width:925;height:926;visibility:visible;mso-wrap-style:square;v-text-anchor:top" coordsize="92520,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" path="m,l92520,r,92520l,92520,,xe" filled="f" strokeweight=".21mm">
                  <v:path arrowok="t" textboxrect="0,0,92520,92520"/>
                </v:shape>
                <v:shape id="Shape 8318" o:spid="_x0000_s1623" style="position:absolute;left:59558;top:14526;width:4619;height:3077;visibility:visible;mso-wrap-style:square;v-text-anchor:top" coordsize="461886,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" path="m115201,l345961,v64084,,115925,51474,115925,115202l461886,192596v,63715,-51841,115202,-115925,115202l115201,307798c51486,307798,,256311,,192596l,115202c,51474,51486,,115201,xe" fillcolor="#7acff5" stroked="f" strokeweight="0">
                  <v:stroke miterlimit="83231f" joinstyle="miter"/>
                  <v:path arrowok="t" textboxrect="0,0,461886,307798"/>
                </v:shape>
                <v:shape id="Shape 8319" o:spid="_x0000_s1624" style="position:absolute;left:59558;top:14526;width:4619;height:3077;visibility:visible;mso-wrap-style:square;v-text-anchor:top" coordsize="461886,30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" path="m,115202r,77394c,256311,51486,307798,115201,307798r230760,c410045,307798,461886,256311,461886,192596r,-77394c461886,51474,410045,,345961,l115201,c51486,,,51474,,115202xe" filled="f" strokeweight=".21mm">
                  <v:path arrowok="t" textboxrect="0,0,461886,307798"/>
                </v:shape>
                <v:rect id="Rectangle 8320" o:spid="_x0000_s1625" style="position:absolute;left:40553;top:29215;width:5346;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" filled="f" stroked="f">
                  <v:textbox inset="0,0,0,0">
                    <w:txbxContent>
                      <w:p w14:paraId="12D3091B" w14:textId="77777777" w:rsidR="006118A4" w:rsidRDefault="006118A4" w:rsidP="002218E2">
                        <w:r>
                          <w:rPr>
                            <w:rFonts w:ascii="Liberation Sans" w:eastAsia="Liberation Sans" w:hAnsi="Liberation Sans" w:cs="Liberation Sans"/>
                            <w:sz w:val="13"/>
                          </w:rPr>
                          <w:t>abbrechen</w:t>
                        </w:r>
                      </w:p>
                    </w:txbxContent>
                  </v:textbox>
                </v:rect>
                <v:rect id="Rectangle 8321" o:spid="_x0000_s1626" style="position:absolute;left:60249;top:15081;width:413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" filled="f" stroked="f">
                  <v:textbox inset="0,0,0,0">
                    <w:txbxContent>
                      <w:p w14:paraId="4510F9CB" w14:textId="77777777" w:rsidR="006118A4" w:rsidRDefault="006118A4" w:rsidP="002218E2">
                        <w:r>
                          <w:rPr>
                            <w:rFonts w:ascii="Liberation Sans" w:eastAsia="Liberation Sans" w:hAnsi="Liberation Sans" w:cs="Liberation Sans"/>
                            <w:sz w:val="13"/>
                          </w:rPr>
                          <w:t>Exponat</w:t>
                        </w:r>
                      </w:p>
                    </w:txbxContent>
                  </v:textbox>
                </v:rect>
                <v:shape id="Shape 45937" o:spid="_x0000_s1627" style="position:absolute;left:58633;top:14680;width:928;height:926;visibility:visible;mso-wrap-style:square;v-text-anchor:top" coordsize="92888,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" path="m,l92888,r,92520l,92520,,e" fillcolor="#7acff5" stroked="f" strokeweight="0">
                  <v:stroke miterlimit="83231f" joinstyle="miter"/>
                  <v:path arrowok="t" textboxrect="0,0,92888,92520"/>
                </v:shape>
                <v:shape id="Shape 8323" o:spid="_x0000_s1628" style="position:absolute;left:58633;top:14680;width:928;height:926;visibility:visible;mso-wrap-style:square;v-text-anchor:top" coordsize="92888,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" path="m,l92888,r,92520l,92520,,xe" filled="f" strokeweight=".21mm">
                  <v:path arrowok="t" textboxrect="0,0,92888,92520"/>
                </v:shape>
                <v:shape id="Shape 8324" o:spid="_x0000_s1629" style="position:absolute;left:55940;top:22211;width:7466;height:3079;visibility:visible;mso-wrap-style:square;v-text-anchor:top" coordsize="746646,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" path="m115557,l631444,v63716,,115202,51485,115202,115201l746646,192239v,63729,-51486,115571,-115202,115571l115557,307810c51841,307810,,255968,,192239l,115201c,51485,51841,,115557,xe" fillcolor="#7acff5" stroked="f" strokeweight="0">
                  <v:stroke miterlimit="83231f" joinstyle="miter"/>
                  <v:path arrowok="t" textboxrect="0,0,746646,307810"/>
                </v:shape>
                <v:shape id="Shape 8325" o:spid="_x0000_s1630" style="position:absolute;left:55940;top:22211;width:7466;height:3079;visibility:visible;mso-wrap-style:square;v-text-anchor:top" coordsize="746646,30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" path="m,115201r,77038c,255968,51841,307810,115557,307810r515887,c695160,307810,746646,255968,746646,192239r,-77038c746646,51485,695160,,631444,l115557,c51841,,,51485,,115201xe" filled="f" strokeweight=".21mm">
                  <v:path arrowok="t" textboxrect="0,0,746646,307810"/>
                </v:shape>
                <v:rect id="Rectangle 8326" o:spid="_x0000_s1631" style="position:absolute;left:60325;top:16237;width:3896;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" filled="f" stroked="f">
                  <v:textbox inset="0,0,0,0">
                    <w:txbxContent>
                      <w:p w14:paraId="374BC84C" w14:textId="77777777" w:rsidR="006118A4" w:rsidRDefault="006118A4" w:rsidP="002218E2">
                        <w:r>
                          <w:rPr>
                            <w:rFonts w:ascii="Liberation Sans" w:eastAsia="Liberation Sans" w:hAnsi="Liberation Sans" w:cs="Liberation Sans"/>
                            <w:sz w:val="13"/>
                          </w:rPr>
                          <w:t>löschen</w:t>
                        </w:r>
                      </w:p>
                    </w:txbxContent>
                  </v:textbox>
                </v:rect>
                <v:rect id="Rectangle 8327" o:spid="_x0000_s1632" style="position:absolute;left:56316;top:22657;width:7857;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" filled="f" stroked="f">
                  <v:textbox inset="0,0,0,0">
                    <w:txbxContent>
                      <w:p w14:paraId="714FE67F" w14:textId="77777777" w:rsidR="006118A4" w:rsidRDefault="006118A4" w:rsidP="002218E2">
                        <w:r>
                          <w:rPr>
                            <w:rFonts w:ascii="Liberation Sans" w:eastAsia="Liberation Sans" w:hAnsi="Liberation Sans" w:cs="Liberation Sans"/>
                            <w:sz w:val="13"/>
                          </w:rPr>
                          <w:t>Erfolgsmeldung</w:t>
                        </w:r>
                      </w:p>
                    </w:txbxContent>
                  </v:textbox>
                </v:rect>
                <v:shape id="Shape 8328" o:spid="_x0000_s1633" style="position:absolute;left:57632;top:28090;width:1080;height:1926;visibility:visible;mso-wrap-style:square;v-text-anchor:top" coordsize="108001,19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" path="m54356,r53645,96126l54356,192595,,96126,54356,xe" fillcolor="#7acff5" stroked="f" strokeweight="0">
                  <v:stroke miterlimit="83231f" joinstyle="miter"/>
                  <v:path arrowok="t" textboxrect="0,0,108001,192595"/>
                </v:shape>
                <v:shape id="Shape 8329" o:spid="_x0000_s1634" style="position:absolute;left:57632;top:28090;width:1080;height:1926;visibility:visible;mso-wrap-style:square;v-text-anchor:top" coordsize="108001,19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" path="m54356,r53645,96126l54356,192595,,96126,54356,xe" filled="f" strokeweight=".21mm">
                  <v:path arrowok="t" textboxrect="0,0,108001,192595"/>
                </v:shape>
                <v:rect id="Rectangle 8330" o:spid="_x0000_s1635" style="position:absolute;left:57632;top:23710;width:495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" filled="f" stroked="f">
                  <v:textbox inset="0,0,0,0">
                    <w:txbxContent>
                      <w:p w14:paraId="214A7CA4" w14:textId="77777777" w:rsidR="006118A4" w:rsidRDefault="006118A4" w:rsidP="002218E2">
                        <w:r>
                          <w:rPr>
                            <w:rFonts w:ascii="Liberation Sans" w:eastAsia="Liberation Sans" w:hAnsi="Liberation Sans" w:cs="Liberation Sans"/>
                            <w:sz w:val="13"/>
                          </w:rPr>
                          <w:t>ausgeben</w:t>
                        </w:r>
                      </w:p>
                    </w:txbxContent>
                  </v:textbox>
                </v:rect>
                <v:rect id="Rectangle 8331" o:spid="_x0000_s1636" style="position:absolute;left:25783;top:17770;width:10025;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" filled="f" stroked="f">
                  <v:textbox inset="0,0,0,0">
                    <w:txbxContent>
                      <w:p w14:paraId="419C65A3" w14:textId="77777777" w:rsidR="006118A4" w:rsidRDefault="006118A4" w:rsidP="002218E2">
                        <w:r>
                          <w:rPr>
                            <w:rFonts w:ascii="Liberation Sans" w:eastAsia="Liberation Sans" w:hAnsi="Liberation Sans" w:cs="Liberation Sans"/>
                            <w:sz w:val="13"/>
                          </w:rPr>
                          <w:t>Ist User oder Admin</w:t>
                        </w:r>
                      </w:p>
                    </w:txbxContent>
                  </v:textbox>
                </v:rect>
                <v:shape id="Shape 8332" o:spid="_x0000_s1637" style="position:absolute;left:11926;top:5378;width:0;height:5843;visibility:visible;mso-wrap-style:square;v-text-anchor:top" coordsize="0,584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" path="m,l,584289e" filled="f" strokeweight=".21mm">
                  <v:path arrowok="t" textboxrect="0,0,0,584289"/>
                </v:shape>
                <v:shape id="Shape 8333" o:spid="_x0000_s1638" style="position:absolute;left:11926;top:11221;width:2308;height:0;visibility:visible;mso-wrap-style:square;v-text-anchor:top" coordsize="2307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" path="m,l230759,e" filled="f" strokeweight=".21mm">
                  <v:path arrowok="t" textboxrect="0,0,230759,0"/>
                </v:shape>
                <v:shape id="Shape 8334" o:spid="_x0000_s1639" style="position:absolute;left:13312;top:10760;width:925;height:464;visibility:visible;mso-wrap-style:square;v-text-anchor:top" coordsize="92520,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" path="m92520,46444l,e" filled="f" strokeweight=".21mm">
                  <v:path arrowok="t" textboxrect="0,0,92520,46444"/>
                </v:shape>
                <v:shape id="Shape 8335" o:spid="_x0000_s1640" style="position:absolute;left:13312;top:11221;width:925;height:464;visibility:visible;mso-wrap-style:square;v-text-anchor:top" coordsize="92520,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" path="m92520,l,46431e" filled="f" strokeweight=".21mm">
                  <v:path arrowok="t" textboxrect="0,0,92520,46431"/>
                </v:shape>
                <v:shape id="Shape 8336" o:spid="_x0000_s1641" style="position:absolute;left:9539;top:12218;width:3849;height:0;visibility:visible;mso-wrap-style:square;v-text-anchor:top" coordsize="384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" path="m,l384835,e" filled="f" strokeweight=".21mm">
                  <v:path arrowok="t" textboxrect="0,0,384835,0"/>
                </v:shape>
                <v:shape id="Shape 8337" o:spid="_x0000_s1642" style="position:absolute;left:12463;top:11757;width:928;height:464;visibility:visible;mso-wrap-style:square;v-text-anchor:top" coordsize="92875,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" path="m92875,46444l,e" filled="f" strokeweight=".21mm">
                  <v:path arrowok="t" textboxrect="0,0,92875,46444"/>
                </v:shape>
                <v:shape id="Shape 8338" o:spid="_x0000_s1643" style="position:absolute;left:12463;top:12218;width:928;height:468;visibility:visible;mso-wrap-style:square;v-text-anchor:top" coordsize="92875,4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" path="m92875,l,46799e" filled="f" strokeweight=".21mm">
                  <v:path arrowok="t" textboxrect="0,0,92875,46799"/>
                </v:shape>
                <v:shape id="Shape 8339" o:spid="_x0000_s1644" style="position:absolute;left:23392;top:12218;width:3154;height:0;visibility:visible;mso-wrap-style:square;v-text-anchor:top" coordsize="315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" path="m,l315354,e" filled="f" strokeweight=".21mm">
                  <v:path arrowok="t" textboxrect="0,0,315354,0"/>
                </v:shape>
                <v:shape id="Shape 8340" o:spid="_x0000_s1645" style="position:absolute;left:25621;top:11757;width:928;height:464;visibility:visible;mso-wrap-style:square;v-text-anchor:top" coordsize="92888,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" path="m92888,46444l,e" filled="f" strokeweight=".21mm">
                  <v:path arrowok="t" textboxrect="0,0,92888,46444"/>
                </v:shape>
                <v:shape id="Shape 8341" o:spid="_x0000_s1646" style="position:absolute;left:25621;top:12218;width:928;height:468;visibility:visible;mso-wrap-style:square;v-text-anchor:top" coordsize="92888,4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" path="m92888,l,46799e" filled="f" strokeweight=".21mm">
                  <v:path arrowok="t" textboxrect="0,0,92888,46799"/>
                </v:shape>
                <v:shape id="Shape 8342" o:spid="_x0000_s1647" style="position:absolute;left:29548;top:13373;width:0;height:1998;visibility:visible;mso-wrap-style:square;v-text-anchor:top" coordsize="0,199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" path="m,l,199796e" filled="f" strokeweight=".21mm">
                  <v:path arrowok="t" textboxrect="0,0,0,199796"/>
                </v:shape>
                <v:shape id="Shape 8343" o:spid="_x0000_s1648" style="position:absolute;left:29548;top:14450;width:465;height:925;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" path="m,92520l46444,e" filled="f" strokeweight=".21mm">
                  <v:path arrowok="t" textboxrect="0,0,46444,92520"/>
                </v:shape>
                <v:shape id="Shape 8344" o:spid="_x0000_s1649" style="position:absolute;left:29087;top:14450;width:465;height:925;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" path="m46444,92520l,e" filled="f" strokeweight=".21mm">
                  <v:path arrowok="t" textboxrect="0,0,46444,92520"/>
                </v:shape>
                <v:shape id="Shape 8345" o:spid="_x0000_s1650" style="position:absolute;left:30009;top:16369;width:12002;height:0;visibility:visible;mso-wrap-style:square;v-text-anchor:top" coordsize="1200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" path="m,l1200239,e" filled="f" strokeweight=".21mm">
                  <v:path arrowok="t" textboxrect="0,0,1200239,0"/>
                </v:shape>
                <v:shape id="Shape 8346" o:spid="_x0000_s1651" style="position:absolute;left:41090;top:15908;width:925;height:464;visibility:visible;mso-wrap-style:square;v-text-anchor:top" coordsize="92520,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" path="m92520,46431l,e" filled="f" strokeweight=".21mm">
                  <v:path arrowok="t" textboxrect="0,0,92520,46431"/>
                </v:shape>
                <v:shape id="Shape 8347" o:spid="_x0000_s1652" style="position:absolute;left:41090;top:16369;width:925;height:464;visibility:visible;mso-wrap-style:square;v-text-anchor:top" coordsize="92520,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" path="m92520,l,46444e" filled="f" strokeweight=".21mm">
                  <v:path arrowok="t" textboxrect="0,0,92520,46444"/>
                </v:shape>
                <v:shape id="Shape 8348" o:spid="_x0000_s1653" style="position:absolute;left:29548;top:17215;width:0;height:9914;visibility:visible;mso-wrap-style:square;v-text-anchor:top" coordsize="0,991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" path="m,l,991451e" filled="f" strokeweight=".21mm">
                  <v:path arrowok="t" textboxrect="0,0,0,991451"/>
                </v:shape>
                <v:shape id="Shape 8349" o:spid="_x0000_s1654" style="position:absolute;left:29548;top:26207;width:465;height:926;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" path="m,92520l46444,e" filled="f" strokeweight=".21mm">
                  <v:path arrowok="t" textboxrect="0,0,46444,92520"/>
                </v:shape>
                <v:shape id="Shape 8350" o:spid="_x0000_s1655" style="position:absolute;left:29087;top:26207;width:465;height:926;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" path="m46444,92520l,e" filled="f" strokeweight=".21mm">
                  <v:path arrowok="t" textboxrect="0,0,46444,92520"/>
                </v:shape>
                <v:shape id="Shape 8351" o:spid="_x0000_s1656" style="position:absolute;left:42472;top:17215;width:0;height:10224;visibility:visible;mso-wrap-style:square;v-text-anchor:top" coordsize="0,1022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" path="m,l,1022401e" filled="f" strokeweight=".21mm">
                  <v:path arrowok="t" textboxrect="0,0,0,1022401"/>
                </v:shape>
                <v:shape id="Shape 8352" o:spid="_x0000_s1657" style="position:absolute;left:42472;top:26517;width:468;height:925;visibility:visible;mso-wrap-style:square;v-text-anchor:top" coordsize="46799,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" path="m,92520l46799,e" filled="f" strokeweight=".21mm">
                  <v:path arrowok="t" textboxrect="0,0,46799,92520"/>
                </v:shape>
                <v:shape id="Shape 8353" o:spid="_x0000_s1658" style="position:absolute;left:42011;top:26517;width:465;height:925;visibility:visible;mso-wrap-style:square;v-text-anchor:top" coordsize="46431,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" path="m46431,92520l,e" filled="f" strokeweight=".21mm">
                  <v:path arrowok="t" textboxrect="0,0,46431,92520"/>
                </v:shape>
                <v:shape id="Shape 8354" o:spid="_x0000_s1659" style="position:absolute;left:35009;top:29052;width:4310;height:0;visibility:visible;mso-wrap-style:square;v-text-anchor:top" coordsize="430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" path="m,l430924,e" filled="f" strokeweight=".21mm">
                  <v:path arrowok="t" textboxrect="0,0,430924,0"/>
                </v:shape>
                <v:shape id="Shape 8355" o:spid="_x0000_s1660" style="position:absolute;left:38397;top:28591;width:925;height:464;visibility:visible;mso-wrap-style:square;v-text-anchor:top" coordsize="92519,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" path="m92519,46444l,e" filled="f" strokeweight=".21mm">
                  <v:path arrowok="t" textboxrect="0,0,92519,46444"/>
                </v:shape>
                <v:shape id="Shape 8356" o:spid="_x0000_s1661" style="position:absolute;left:38397;top:29052;width:925;height:464;visibility:visible;mso-wrap-style:square;v-text-anchor:top" coordsize="92519,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" path="m92519,l,46431e" filled="f" strokeweight=".21mm">
                  <v:path arrowok="t" textboxrect="0,0,92519,46431"/>
                </v:shape>
                <v:shape id="Shape 8357" o:spid="_x0000_s1662" style="position:absolute;left:45705;top:29052;width:11927;height:0;visibility:visible;mso-wrap-style:square;v-text-anchor:top" coordsize="11926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" path="m,l1192682,e" filled="f" strokeweight=".21mm">
                  <v:path arrowok="t" textboxrect="0,0,1192682,0"/>
                </v:shape>
                <v:shape id="Shape 8358" o:spid="_x0000_s1663" style="position:absolute;left:56710;top:28591;width:925;height:464;visibility:visible;mso-wrap-style:square;v-text-anchor:top" coordsize="92519,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" path="m92519,46444l,e" filled="f" strokeweight=".21mm">
                  <v:path arrowok="t" textboxrect="0,0,92519,46444"/>
                </v:shape>
                <v:shape id="Shape 8359" o:spid="_x0000_s1664" style="position:absolute;left:56710;top:29052;width:925;height:464;visibility:visible;mso-wrap-style:square;v-text-anchor:top" coordsize="92519,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" path="m92519,l,46431e" filled="f" strokeweight=".21mm">
                  <v:path arrowok="t" textboxrect="0,0,92519,46431"/>
                </v:shape>
                <v:shape id="Shape 8360" o:spid="_x0000_s1665" style="position:absolute;left:43012;top:16369;width:5310;height:0;visibility:visible;mso-wrap-style:square;v-text-anchor:top" coordsize="530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" path="m,l530999,e" filled="f" strokeweight=".21mm">
                  <v:path arrowok="t" textboxrect="0,0,530999,0"/>
                </v:shape>
                <v:shape id="Shape 8361" o:spid="_x0000_s1666" style="position:absolute;left:47401;top:15908;width:925;height:464;visibility:visible;mso-wrap-style:square;v-text-anchor:top" coordsize="92520,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" path="m92520,46431l,e" filled="f" strokeweight=".21mm">
                  <v:path arrowok="t" textboxrect="0,0,92520,46431"/>
                </v:shape>
                <v:shape id="Shape 8362" o:spid="_x0000_s1667" style="position:absolute;left:47401;top:16369;width:925;height:464;visibility:visible;mso-wrap-style:square;v-text-anchor:top" coordsize="92520,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" path="m92520,l,46444e" filled="f" strokeweight=".21mm">
                  <v:path arrowok="t" textboxrect="0,0,92520,46444"/>
                </v:shape>
                <v:shape id="Shape 8363" o:spid="_x0000_s1668" style="position:absolute;left:55555;top:16063;width:4003;height:0;visibility:visible;mso-wrap-style:square;v-text-anchor:top" coordsize="400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" path="m,l400317,e" filled="f" strokeweight=".21mm">
                  <v:path arrowok="t" textboxrect="0,0,400317,0"/>
                </v:shape>
                <v:shape id="Shape 8364" o:spid="_x0000_s1669" style="position:absolute;left:58633;top:15602;width:928;height:464;visibility:visible;mso-wrap-style:square;v-text-anchor:top" coordsize="92888,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" path="m92888,46444l,e" filled="f" strokeweight=".21mm">
                  <v:path arrowok="t" textboxrect="0,0,92888,46444"/>
                </v:shape>
                <v:shape id="Shape 8365" o:spid="_x0000_s1670" style="position:absolute;left:58633;top:16063;width:928;height:464;visibility:visible;mso-wrap-style:square;v-text-anchor:top" coordsize="92888,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" path="m92888,l,46431e" filled="f" strokeweight=".21mm">
                  <v:path arrowok="t" textboxrect="0,0,92888,46431"/>
                </v:shape>
                <v:shape id="Shape 8366" o:spid="_x0000_s1671" style="position:absolute;left:13928;top:14140;width:0;height:2614;visibility:visible;mso-wrap-style:square;v-text-anchor:top" coordsize="0,26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" path="m,261353l,e" filled="f" strokeweight=".21mm">
                  <v:path arrowok="t" textboxrect="0,0,0,261353"/>
                </v:shape>
                <v:shape id="Shape 8367" o:spid="_x0000_s1672" style="position:absolute;left:13463;top:14140;width:468;height:926;visibility:visible;mso-wrap-style:square;v-text-anchor:top" coordsize="46799,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" path="m46799,l,92519e" filled="f" strokeweight=".21mm">
                  <v:path arrowok="t" textboxrect="0,0,46799,92519"/>
                </v:shape>
                <v:shape id="Shape 8368" o:spid="_x0000_s1673" style="position:absolute;left:13928;top:14140;width:464;height:926;visibility:visible;mso-wrap-style:square;v-text-anchor:top" coordsize="46444,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" path="m,l46444,92519e" filled="f" strokeweight=".21mm">
                  <v:path arrowok="t" textboxrect="0,0,46444,92519"/>
                </v:shape>
                <v:shape id="Shape 8369" o:spid="_x0000_s1674" style="position:absolute;left:24238;top:11221;width:1077;height:0;visibility:visible;mso-wrap-style:square;v-text-anchor:top" coordsize="107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" path="m,l107645,e" filled="f" strokeweight=".21mm">
                  <v:path arrowok="t" textboxrect="0,0,107645,0"/>
                </v:shape>
                <v:shape id="Shape 8370" o:spid="_x0000_s1675" style="position:absolute;left:25315;top:6224;width:0;height:4997;visibility:visible;mso-wrap-style:square;v-text-anchor:top" coordsize="0,499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" path="m,499682l,e" filled="f" strokeweight=".21mm">
                  <v:path arrowok="t" textboxrect="0,0,0,499682"/>
                </v:shape>
                <v:shape id="Shape 8371" o:spid="_x0000_s1676" style="position:absolute;left:25315;top:6224;width:16776;height:0;visibility:visible;mso-wrap-style:square;v-text-anchor:top" coordsize="1677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" path="m,l1677594,e" filled="f" strokeweight=".21mm">
                  <v:path arrowok="t" textboxrect="0,0,1677594,0"/>
                </v:shape>
                <v:shape id="Shape 8372" o:spid="_x0000_s1677" style="position:absolute;left:41165;top:5763;width:929;height:464;visibility:visible;mso-wrap-style:square;v-text-anchor:top" coordsize="92888,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" path="m92888,46444l,e" filled="f" strokeweight=".21mm">
                  <v:path arrowok="t" textboxrect="0,0,92888,46444"/>
                </v:shape>
                <v:shape id="Shape 8373" o:spid="_x0000_s1678" style="position:absolute;left:41165;top:6224;width:929;height:464;visibility:visible;mso-wrap-style:square;v-text-anchor:top" coordsize="92888,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" path="m92888,l,46431e" filled="f" strokeweight=".21mm">
                  <v:path arrowok="t" textboxrect="0,0,92888,46431"/>
                </v:shape>
                <v:shape id="Shape 8374" o:spid="_x0000_s1679" style="position:absolute;left:45169;top:7916;width:0;height:7070;visibility:visible;mso-wrap-style:square;v-text-anchor:top" coordsize="0,70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" path="m,l,707034e" filled="f" strokeweight=".21mm">
                  <v:path arrowok="t" textboxrect="0,0,0,707034"/>
                </v:shape>
                <v:shape id="Shape 8375" o:spid="_x0000_s1680" style="position:absolute;left:45169;top:14986;width:2152;height:0;visibility:visible;mso-wrap-style:square;v-text-anchor:top" coordsize="215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" path="m,l215278,e" filled="f" strokeweight=".21mm">
                  <v:path arrowok="t" textboxrect="0,0,215278,0"/>
                </v:shape>
                <v:shape id="Shape 8376" o:spid="_x0000_s1681" style="position:absolute;left:46400;top:14526;width:925;height:464;visibility:visible;mso-wrap-style:square;v-text-anchor:top" coordsize="92520,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" path="m92520,46431l,e" filled="f" strokeweight=".21mm">
                  <v:path arrowok="t" textboxrect="0,0,92520,46431"/>
                </v:shape>
                <v:shape id="Shape 8377" o:spid="_x0000_s1682" style="position:absolute;left:46400;top:14986;width:925;height:465;visibility:visible;mso-wrap-style:square;v-text-anchor:top" coordsize="92520,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" path="m92520,l,46444e" filled="f" strokeweight=".21mm">
                  <v:path arrowok="t" textboxrect="0,0,92520,46444"/>
                </v:shape>
                <v:shape id="Shape 8378" o:spid="_x0000_s1683" style="position:absolute;left:48322;top:6303;width:8464;height:0;visibility:visible;mso-wrap-style:square;v-text-anchor:top" coordsize="846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" path="m,l846366,e" filled="f" strokeweight=".21mm">
                  <v:path arrowok="t" textboxrect="0,0,846366,0"/>
                </v:shape>
                <v:shape id="Shape 8379" o:spid="_x0000_s1684" style="position:absolute;left:56786;top:6303;width:0;height:8683;visibility:visible;mso-wrap-style:square;v-text-anchor:top" coordsize="0,868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" path="m,l,868324e" filled="f" strokeweight=".21mm">
                  <v:path arrowok="t" textboxrect="0,0,0,868324"/>
                </v:shape>
                <v:shape id="Shape 8380" o:spid="_x0000_s1685" style="position:absolute;left:56786;top:14986;width:1771;height:0;visibility:visible;mso-wrap-style:square;v-text-anchor:top" coordsize="177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" path="m,l177114,e" filled="f" strokeweight=".21mm">
                  <v:path arrowok="t" textboxrect="0,0,177114,0"/>
                </v:shape>
                <v:shape id="Shape 8381" o:spid="_x0000_s1686" style="position:absolute;left:57632;top:14526;width:929;height:464;visibility:visible;mso-wrap-style:square;v-text-anchor:top" coordsize="92875,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" path="m92875,46431l,e" filled="f" strokeweight=".21mm">
                  <v:path arrowok="t" textboxrect="0,0,92875,46431"/>
                </v:shape>
                <v:shape id="Shape 8382" o:spid="_x0000_s1687" style="position:absolute;left:57632;top:14986;width:929;height:465;visibility:visible;mso-wrap-style:square;v-text-anchor:top" coordsize="92875,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" path="m92875,l,46444e" filled="f" strokeweight=".21mm">
                  <v:path arrowok="t" textboxrect="0,0,92875,46444"/>
                </v:shape>
                <v:shape id="Shape 8383" o:spid="_x0000_s1688" style="position:absolute;left:61865;top:17600;width:0;height:4611;visibility:visible;mso-wrap-style:square;v-text-anchor:top" coordsize="0,46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" path="m,l,461150e" filled="f" strokeweight=".21mm">
                  <v:path arrowok="t" textboxrect="0,0,0,461150"/>
                </v:shape>
                <v:shape id="Shape 8384" o:spid="_x0000_s1689" style="position:absolute;left:61865;top:21290;width:465;height:925;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" path="m,92520l46444,e" filled="f" strokeweight=".21mm">
                  <v:path arrowok="t" textboxrect="0,0,46444,92520"/>
                </v:shape>
                <v:shape id="Shape 8385" o:spid="_x0000_s1690" style="position:absolute;left:61405;top:21290;width:464;height:925;visibility:visible;mso-wrap-style:square;v-text-anchor:top" coordsize="46444,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" path="m46444,92520l,e" filled="f" strokeweight=".21mm">
                  <v:path arrowok="t" textboxrect="0,0,46444,92520"/>
                </v:shape>
                <v:shape id="Shape 8386" o:spid="_x0000_s1691" style="position:absolute;left:58172;top:25286;width:0;height:2844;visibility:visible;mso-wrap-style:square;v-text-anchor:top" coordsize="0,2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" path="m,l,284404e" filled="f" strokeweight=".21mm">
                  <v:path arrowok="t" textboxrect="0,0,0,284404"/>
                </v:shape>
                <v:shape id="Shape 8387" o:spid="_x0000_s1692" style="position:absolute;left:58172;top:27208;width:464;height:925;visibility:visible;mso-wrap-style:square;v-text-anchor:top" coordsize="46444,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" path="m,92519l46444,e" filled="f" strokeweight=".21mm">
                  <v:path arrowok="t" textboxrect="0,0,46444,92519"/>
                </v:shape>
                <v:shape id="Shape 8388" o:spid="_x0000_s1693" style="position:absolute;left:57711;top:27208;width:464;height:925;visibility:visible;mso-wrap-style:square;v-text-anchor:top" coordsize="46431,9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" path="m46431,92519l,e" filled="f" strokeweight=".21mm">
                  <v:path arrowok="t" textboxrect="0,0,46431,92519"/>
                </v:shape>
                <v:shape id="Shape 8389" o:spid="_x0000_s1694" style="position:absolute;left:58633;top:29052;width:5540;height:0;visibility:visible;mso-wrap-style:square;v-text-anchor:top" coordsize="554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" path="m,l554038,e" filled="f" strokeweight=".21mm">
                  <v:path arrowok="t" textboxrect="0,0,554038,0"/>
                </v:shape>
                <v:shape id="Shape 8390" o:spid="_x0000_s1695" style="position:absolute;left:63251;top:28591;width:926;height:464;visibility:visible;mso-wrap-style:square;v-text-anchor:top" coordsize="92519,4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" path="m92519,46444l,e" filled="f" strokeweight=".21mm">
                  <v:path arrowok="t" textboxrect="0,0,92519,46444"/>
                </v:shape>
                <v:shape id="Shape 8391" o:spid="_x0000_s1696" style="position:absolute;left:63251;top:29052;width:926;height:464;visibility:visible;mso-wrap-style:square;v-text-anchor:top" coordsize="92519,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" path="m92519,l,46431e" filled="f" strokeweight=".21mm">
                  <v:path arrowok="t" textboxrect="0,0,92519,46431"/>
                </v:shape>
                <v:rect id="Rectangle 8392" o:spid="_x0000_s1697" style="position:absolute;left:37630;top:18076;width:12881;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" filled="f" stroked="f">
                  <v:textbox inset="0,0,0,0">
                    <w:txbxContent>
                      <w:p w14:paraId="27F3F1B0" w14:textId="77777777" w:rsidR="006118A4" w:rsidRDefault="006118A4" w:rsidP="002218E2">
                        <w:r>
                          <w:rPr>
                            <w:rFonts w:ascii="Liberation Sans" w:eastAsia="Liberation Sans" w:hAnsi="Liberation Sans" w:cs="Liberation Sans"/>
                            <w:sz w:val="13"/>
                          </w:rPr>
                          <w:t>Löschung wurde bestätigt</w:t>
                        </w:r>
                      </w:p>
                    </w:txbxContent>
                  </v:textbox>
                </v:rect>
                <v:rect id="Rectangle 44176" o:spid="_x0000_s1698" style="position:absolute;left:44704;top:15996;width:313;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" filled="f" stroked="f">
                  <v:textbox inset="0,0,0,0">
                    <w:txbxContent>
                      <w:p w14:paraId="548BADC0" w14:textId="77777777" w:rsidR="006118A4" w:rsidRDefault="006118A4" w:rsidP="002218E2">
                        <w:r>
                          <w:rPr>
                            <w:rFonts w:ascii="Liberation Sans" w:eastAsia="Liberation Sans" w:hAnsi="Liberation Sans" w:cs="Liberation Sans"/>
                            <w:sz w:val="13"/>
                          </w:rPr>
                          <w:t>[</w:t>
                        </w:r>
                      </w:p>
                    </w:txbxContent>
                  </v:textbox>
                </v:rect>
                <v:rect id="Rectangle 44178" o:spid="_x0000_s1699" style="position:absolute;left:44957;top:15996;width:865;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" filled="f" stroked="f">
                  <v:textbox inset="0,0,0,0">
                    <w:txbxContent>
                      <w:p w14:paraId="0D957D2A" w14:textId="77777777" w:rsidR="006118A4" w:rsidRDefault="006118A4" w:rsidP="002218E2">
                        <w:r>
                          <w:rPr>
                            <w:rFonts w:ascii="Liberation Sans" w:eastAsia="Liberation Sans" w:hAnsi="Liberation Sans" w:cs="Liberation Sans"/>
                            <w:sz w:val="13"/>
                          </w:rPr>
                          <w:t>ja</w:t>
                        </w:r>
                      </w:p>
                    </w:txbxContent>
                  </v:textbox>
                </v:rect>
                <v:rect id="Rectangle 44177" o:spid="_x0000_s1700" style="position:absolute;left:45604;top:15996;width:313;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" filled="f" stroked="f">
                  <v:textbox inset="0,0,0,0">
                    <w:txbxContent>
                      <w:p w14:paraId="3AEF62A4" w14:textId="77777777" w:rsidR="006118A4" w:rsidRDefault="006118A4" w:rsidP="002218E2">
                        <w:r>
                          <w:rPr>
                            <w:rFonts w:ascii="Liberation Sans" w:eastAsia="Liberation Sans" w:hAnsi="Liberation Sans" w:cs="Liberation Sans"/>
                            <w:sz w:val="13"/>
                          </w:rPr>
                          <w:t>]</w:t>
                        </w:r>
                      </w:p>
                    </w:txbxContent>
                  </v:textbox>
                </v:rect>
                <v:rect id="Rectangle 44187" o:spid="_x0000_s1701" style="position:absolute;left:42025;top:22152;width:2128;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" filled="f" stroked="f">
                  <v:textbox inset="0,0,0,0">
                    <w:txbxContent>
                      <w:p w14:paraId="0CA7F1C4" w14:textId="77777777" w:rsidR="006118A4" w:rsidRDefault="006118A4" w:rsidP="002218E2">
                        <w:r>
                          <w:rPr>
                            <w:rFonts w:ascii="Liberation Sans" w:eastAsia="Liberation Sans" w:hAnsi="Liberation Sans" w:cs="Liberation Sans"/>
                            <w:sz w:val="13"/>
                          </w:rPr>
                          <w:t>nein</w:t>
                        </w:r>
                      </w:p>
                    </w:txbxContent>
                  </v:textbox>
                </v:rect>
                <v:rect id="Rectangle 44186" o:spid="_x0000_s1702" style="position:absolute;left:43622;top:22152;width:313;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" filled="f" stroked="f">
                  <v:textbox inset="0,0,0,0">
                    <w:txbxContent>
                      <w:p w14:paraId="21F2AAEC" w14:textId="77777777" w:rsidR="006118A4" w:rsidRDefault="006118A4" w:rsidP="002218E2">
                        <w:r>
                          <w:rPr>
                            <w:rFonts w:ascii="Liberation Sans" w:eastAsia="Liberation Sans" w:hAnsi="Liberation Sans" w:cs="Liberation Sans"/>
                            <w:sz w:val="13"/>
                          </w:rPr>
                          <w:t>]</w:t>
                        </w:r>
                      </w:p>
                    </w:txbxContent>
                  </v:textbox>
                </v:rect>
                <v:rect id="Rectangle 44185" o:spid="_x0000_s1703" style="position:absolute;left:41785;top:22152;width:313;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" filled="f" stroked="f">
                  <v:textbox inset="0,0,0,0">
                    <w:txbxContent>
                      <w:p w14:paraId="7593D47B" w14:textId="77777777" w:rsidR="006118A4" w:rsidRDefault="006118A4" w:rsidP="002218E2">
                        <w:r>
                          <w:rPr>
                            <w:rFonts w:ascii="Liberation Sans" w:eastAsia="Liberation Sans" w:hAnsi="Liberation Sans" w:cs="Liberation Sans"/>
                            <w:sz w:val="13"/>
                          </w:rPr>
                          <w:t>[</w:t>
                        </w:r>
                      </w:p>
                    </w:txbxContent>
                  </v:textbox>
                </v:rect>
                <v:rect id="Rectangle 44182" o:spid="_x0000_s1704" style="position:absolute;left:28853;top:22000;width:313;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" filled="f" stroked="f">
                  <v:textbox inset="0,0,0,0">
                    <w:txbxContent>
                      <w:p w14:paraId="434B6E17" w14:textId="77777777" w:rsidR="006118A4" w:rsidRDefault="006118A4" w:rsidP="002218E2">
                        <w:r>
                          <w:rPr>
                            <w:rFonts w:ascii="Liberation Sans" w:eastAsia="Liberation Sans" w:hAnsi="Liberation Sans" w:cs="Liberation Sans"/>
                            <w:sz w:val="13"/>
                          </w:rPr>
                          <w:t>[</w:t>
                        </w:r>
                      </w:p>
                    </w:txbxContent>
                  </v:textbox>
                </v:rect>
                <v:rect id="Rectangle 44184" o:spid="_x0000_s1705" style="position:absolute;left:29094;top:22000;width:212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" filled="f" stroked="f">
                  <v:textbox inset="0,0,0,0">
                    <w:txbxContent>
                      <w:p w14:paraId="3FCB487D" w14:textId="77777777" w:rsidR="006118A4" w:rsidRDefault="006118A4" w:rsidP="002218E2">
                        <w:r>
                          <w:rPr>
                            <w:rFonts w:ascii="Liberation Sans" w:eastAsia="Liberation Sans" w:hAnsi="Liberation Sans" w:cs="Liberation Sans"/>
                            <w:sz w:val="13"/>
                          </w:rPr>
                          <w:t>nein</w:t>
                        </w:r>
                      </w:p>
                    </w:txbxContent>
                  </v:textbox>
                </v:rect>
                <v:rect id="Rectangle 44183" o:spid="_x0000_s1706" style="position:absolute;left:30690;top:22000;width:313;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" filled="f" stroked="f">
                  <v:textbox inset="0,0,0,0">
                    <w:txbxContent>
                      <w:p w14:paraId="74A8BEF8" w14:textId="77777777" w:rsidR="006118A4" w:rsidRDefault="006118A4" w:rsidP="002218E2">
                        <w:r>
                          <w:rPr>
                            <w:rFonts w:ascii="Liberation Sans" w:eastAsia="Liberation Sans" w:hAnsi="Liberation Sans" w:cs="Liberation Sans"/>
                            <w:sz w:val="13"/>
                          </w:rPr>
                          <w:t>]</w:t>
                        </w:r>
                      </w:p>
                    </w:txbxContent>
                  </v:textbox>
                </v:rect>
                <v:rect id="Rectangle 44174" o:spid="_x0000_s1707" style="position:absolute;left:35991;top:15855;width:313;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" filled="f" stroked="f">
                  <v:textbox inset="0,0,0,0">
                    <w:txbxContent>
                      <w:p w14:paraId="08B32EF3" w14:textId="77777777" w:rsidR="006118A4" w:rsidRDefault="006118A4" w:rsidP="002218E2">
                        <w:r>
                          <w:rPr>
                            <w:rFonts w:ascii="Liberation Sans" w:eastAsia="Liberation Sans" w:hAnsi="Liberation Sans" w:cs="Liberation Sans"/>
                            <w:sz w:val="13"/>
                          </w:rPr>
                          <w:t>]</w:t>
                        </w:r>
                      </w:p>
                    </w:txbxContent>
                  </v:textbox>
                </v:rect>
                <v:rect id="Rectangle 44173" o:spid="_x0000_s1708" style="position:absolute;left:35092;top:15855;width:313;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" filled="f" stroked="f">
                  <v:textbox inset="0,0,0,0">
                    <w:txbxContent>
                      <w:p w14:paraId="5D1CE7AF" w14:textId="77777777" w:rsidR="006118A4" w:rsidRDefault="006118A4" w:rsidP="002218E2">
                        <w:r>
                          <w:rPr>
                            <w:rFonts w:ascii="Liberation Sans" w:eastAsia="Liberation Sans" w:hAnsi="Liberation Sans" w:cs="Liberation Sans"/>
                            <w:sz w:val="13"/>
                          </w:rPr>
                          <w:t>[</w:t>
                        </w:r>
                      </w:p>
                    </w:txbxContent>
                  </v:textbox>
                </v:rect>
                <v:rect id="Rectangle 44175" o:spid="_x0000_s1709" style="position:absolute;left:35333;top:15855;width:880;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" filled="f" stroked="f">
                  <v:textbox inset="0,0,0,0">
                    <w:txbxContent>
                      <w:p w14:paraId="38F10263" w14:textId="77777777" w:rsidR="006118A4" w:rsidRDefault="006118A4" w:rsidP="002218E2">
                        <w:r>
                          <w:rPr>
                            <w:rFonts w:ascii="Liberation Sans" w:eastAsia="Liberation Sans" w:hAnsi="Liberation Sans" w:cs="Liberation Sans"/>
                            <w:sz w:val="13"/>
                          </w:rPr>
                          <w:t>ja</w:t>
                        </w:r>
                      </w:p>
                    </w:txbxContent>
                  </v:textbox>
                </v:rect>
                <w10:anchorlock/>
              </v:group>
            </w:pict>
          </mc:Fallback>
        </mc:AlternateContent>
      </w:r>
    </w:p>
    <w:p w14:paraId="768565AA" w14:textId="32308527" w:rsidR="0196D19D" w:rsidRPr="00C50B0B" w:rsidRDefault="00495958" w:rsidP="00495958">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22</w:t>
      </w:r>
      <w:r w:rsidR="006118A4" w:rsidRPr="00C50B0B">
        <w:rPr>
          <w:rFonts w:cs="Arial"/>
          <w:noProof/>
        </w:rPr>
        <w:fldChar w:fldCharType="end"/>
      </w:r>
      <w:r w:rsidRPr="00C50B0B">
        <w:rPr>
          <w:rFonts w:cs="Arial"/>
        </w:rPr>
        <w:t>: Aktivitätsdiagram - Exponat löschen</w:t>
      </w:r>
    </w:p>
    <w:p w14:paraId="3AF32743" w14:textId="0CB0AC99" w:rsidR="72C6F971" w:rsidRPr="00C50B0B" w:rsidRDefault="72C6F971" w:rsidP="72C6F971">
      <w:pPr>
        <w:rPr>
          <w:rFonts w:cs="Arial"/>
        </w:rPr>
      </w:pPr>
      <w:r w:rsidRPr="00C50B0B">
        <w:rPr>
          <w:rFonts w:cs="Arial"/>
        </w:rPr>
        <w:t>Das Löschen von anderen Elementen</w:t>
      </w:r>
      <w:r w:rsidR="003D4566" w:rsidRPr="00C50B0B">
        <w:rPr>
          <w:rFonts w:cs="Arial"/>
        </w:rPr>
        <w:t xml:space="preserve"> (Exponat, Nutzer und Förderer)</w:t>
      </w:r>
      <w:r w:rsidRPr="00C50B0B">
        <w:rPr>
          <w:rFonts w:cs="Arial"/>
        </w:rPr>
        <w:t xml:space="preserve"> funktioniert von der Logik </w:t>
      </w:r>
      <w:r w:rsidR="39104D05" w:rsidRPr="00C50B0B">
        <w:rPr>
          <w:rFonts w:cs="Arial"/>
        </w:rPr>
        <w:t>gleich wie in Exponat löschen.</w:t>
      </w:r>
    </w:p>
    <w:p w14:paraId="5DE6ACF5" w14:textId="64D92FCB" w:rsidR="006928CC" w:rsidRPr="00C50B0B" w:rsidRDefault="006928CC" w:rsidP="006928CC">
      <w:pPr>
        <w:pStyle w:val="berschrift2"/>
        <w:rPr>
          <w:rFonts w:cs="Arial"/>
        </w:rPr>
      </w:pPr>
      <w:bookmarkStart w:id="190" w:name="_Toc44320833"/>
      <w:r w:rsidRPr="00C50B0B">
        <w:rPr>
          <w:rFonts w:cs="Arial"/>
        </w:rPr>
        <w:lastRenderedPageBreak/>
        <w:t>Entwurfsklassendiagramm</w:t>
      </w:r>
      <w:bookmarkEnd w:id="190"/>
    </w:p>
    <w:p w14:paraId="66AD8F4C" w14:textId="7E3DBEDF" w:rsidR="0009155D" w:rsidRPr="00C50B0B" w:rsidRDefault="00DF51DD" w:rsidP="0009155D">
      <w:pPr>
        <w:keepNext/>
        <w:rPr>
          <w:rFonts w:cs="Arial"/>
        </w:rPr>
      </w:pPr>
      <w:r w:rsidRPr="00C50B0B">
        <w:rPr>
          <w:rFonts w:cs="Arial"/>
          <w:noProof/>
        </w:rPr>
        <w:drawing>
          <wp:inline distT="0" distB="0" distL="0" distR="0" wp14:anchorId="21D06D9F" wp14:editId="60260542">
            <wp:extent cx="5994400" cy="5589682"/>
            <wp:effectExtent l="0" t="0" r="6350" b="0"/>
            <wp:docPr id="3956" name="Picture 3956"/>
            <wp:cNvGraphicFramePr/>
            <a:graphic xmlns:a="http://schemas.openxmlformats.org/drawingml/2006/main">
              <a:graphicData uri="http://schemas.openxmlformats.org/drawingml/2006/picture">
                <pic:pic xmlns:pic="http://schemas.openxmlformats.org/drawingml/2006/picture">
                  <pic:nvPicPr>
                    <pic:cNvPr id="3956" name="Picture 3956"/>
                    <pic:cNvPicPr/>
                  </pic:nvPicPr>
                  <pic:blipFill>
                    <a:blip r:embed="rId27"/>
                    <a:stretch>
                      <a:fillRect/>
                    </a:stretch>
                  </pic:blipFill>
                  <pic:spPr>
                    <a:xfrm>
                      <a:off x="0" y="0"/>
                      <a:ext cx="6002929" cy="5597636"/>
                    </a:xfrm>
                    <a:prstGeom prst="rect">
                      <a:avLst/>
                    </a:prstGeom>
                  </pic:spPr>
                </pic:pic>
              </a:graphicData>
            </a:graphic>
          </wp:inline>
        </w:drawing>
      </w:r>
    </w:p>
    <w:p w14:paraId="0BDE6F88" w14:textId="1659AE0D" w:rsidR="00954BE5" w:rsidRPr="00C50B0B" w:rsidRDefault="0009155D" w:rsidP="00954BE5">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23</w:t>
      </w:r>
      <w:r w:rsidR="006118A4" w:rsidRPr="00C50B0B">
        <w:rPr>
          <w:rFonts w:cs="Arial"/>
          <w:noProof/>
        </w:rPr>
        <w:fldChar w:fldCharType="end"/>
      </w:r>
      <w:r w:rsidRPr="00C50B0B">
        <w:rPr>
          <w:rFonts w:cs="Arial"/>
        </w:rPr>
        <w:t>: Entwurfsklassendiagramm</w:t>
      </w:r>
    </w:p>
    <w:p w14:paraId="544B981D" w14:textId="677852B0" w:rsidR="50F8C9F5" w:rsidRPr="00C50B0B" w:rsidRDefault="42D384B2" w:rsidP="50F8C9F5">
      <w:pPr>
        <w:rPr>
          <w:rFonts w:cs="Arial"/>
        </w:rPr>
      </w:pPr>
      <w:r w:rsidRPr="00C50B0B">
        <w:rPr>
          <w:rFonts w:cs="Arial"/>
        </w:rPr>
        <w:t xml:space="preserve">Es gibt drei große Packages </w:t>
      </w:r>
      <w:r w:rsidR="519A1BA0" w:rsidRPr="00C50B0B">
        <w:rPr>
          <w:rFonts w:cs="Arial"/>
        </w:rPr>
        <w:t>und zwei kleine,</w:t>
      </w:r>
      <w:r w:rsidR="3689C400" w:rsidRPr="00C50B0B">
        <w:rPr>
          <w:rFonts w:cs="Arial"/>
        </w:rPr>
        <w:t xml:space="preserve"> </w:t>
      </w:r>
      <w:r w:rsidRPr="00C50B0B">
        <w:rPr>
          <w:rFonts w:cs="Arial"/>
        </w:rPr>
        <w:t xml:space="preserve">die nach </w:t>
      </w:r>
      <w:r w:rsidR="3689C400" w:rsidRPr="00C50B0B">
        <w:rPr>
          <w:rFonts w:cs="Arial"/>
        </w:rPr>
        <w:t>Daten</w:t>
      </w:r>
      <w:r w:rsidR="19C0DDD7" w:rsidRPr="00C50B0B">
        <w:rPr>
          <w:rFonts w:cs="Arial"/>
        </w:rPr>
        <w:t xml:space="preserve"> getrennt sind. </w:t>
      </w:r>
      <w:r w:rsidR="519A1BA0" w:rsidRPr="00C50B0B">
        <w:rPr>
          <w:rFonts w:cs="Arial"/>
        </w:rPr>
        <w:t xml:space="preserve">Alles was mit Managern </w:t>
      </w:r>
      <w:r w:rsidR="1B062C48" w:rsidRPr="00C50B0B">
        <w:rPr>
          <w:rFonts w:cs="Arial"/>
        </w:rPr>
        <w:t xml:space="preserve">und </w:t>
      </w:r>
      <w:proofErr w:type="spellStart"/>
      <w:r w:rsidR="1B062C48" w:rsidRPr="00C50B0B">
        <w:rPr>
          <w:rFonts w:cs="Arial"/>
        </w:rPr>
        <w:t>Factor</w:t>
      </w:r>
      <w:r w:rsidR="00716A16" w:rsidRPr="00C50B0B">
        <w:rPr>
          <w:rFonts w:cs="Arial"/>
        </w:rPr>
        <w:t>ie</w:t>
      </w:r>
      <w:r w:rsidR="1B062C48" w:rsidRPr="00C50B0B">
        <w:rPr>
          <w:rFonts w:cs="Arial"/>
        </w:rPr>
        <w:t>s</w:t>
      </w:r>
      <w:proofErr w:type="spellEnd"/>
      <w:r w:rsidR="1B062C48" w:rsidRPr="00C50B0B">
        <w:rPr>
          <w:rFonts w:cs="Arial"/>
        </w:rPr>
        <w:t xml:space="preserve"> </w:t>
      </w:r>
      <w:r w:rsidR="519A1BA0" w:rsidRPr="00C50B0B">
        <w:rPr>
          <w:rFonts w:cs="Arial"/>
        </w:rPr>
        <w:t xml:space="preserve">zu tun hat </w:t>
      </w:r>
      <w:r w:rsidR="1B062C48" w:rsidRPr="00C50B0B">
        <w:rPr>
          <w:rFonts w:cs="Arial"/>
        </w:rPr>
        <w:t xml:space="preserve">ist im </w:t>
      </w:r>
      <w:proofErr w:type="spellStart"/>
      <w:r w:rsidR="0CEF7309" w:rsidRPr="00C50B0B">
        <w:rPr>
          <w:rFonts w:cs="Arial"/>
        </w:rPr>
        <w:t>ObjectManagment</w:t>
      </w:r>
      <w:proofErr w:type="spellEnd"/>
      <w:r w:rsidR="0CEF7309" w:rsidRPr="00C50B0B">
        <w:rPr>
          <w:rFonts w:cs="Arial"/>
        </w:rPr>
        <w:t xml:space="preserve"> Package</w:t>
      </w:r>
      <w:r w:rsidR="1B062C48" w:rsidRPr="00C50B0B">
        <w:rPr>
          <w:rFonts w:cs="Arial"/>
        </w:rPr>
        <w:t xml:space="preserve"> </w:t>
      </w:r>
      <w:r w:rsidR="298D62C4" w:rsidRPr="00C50B0B">
        <w:rPr>
          <w:rFonts w:cs="Arial"/>
        </w:rPr>
        <w:t xml:space="preserve">wobei die Manager alle eine </w:t>
      </w:r>
      <w:r w:rsidR="2E152B9B" w:rsidRPr="00C50B0B">
        <w:rPr>
          <w:rFonts w:cs="Arial"/>
        </w:rPr>
        <w:t>blaue</w:t>
      </w:r>
      <w:r w:rsidR="298D62C4" w:rsidRPr="00C50B0B">
        <w:rPr>
          <w:rFonts w:cs="Arial"/>
        </w:rPr>
        <w:t xml:space="preserve"> Umrandung und die </w:t>
      </w:r>
      <w:proofErr w:type="spellStart"/>
      <w:r w:rsidR="298D62C4" w:rsidRPr="00C50B0B">
        <w:rPr>
          <w:rFonts w:cs="Arial"/>
        </w:rPr>
        <w:t>Factor</w:t>
      </w:r>
      <w:r w:rsidR="00716A16" w:rsidRPr="00C50B0B">
        <w:rPr>
          <w:rFonts w:cs="Arial"/>
        </w:rPr>
        <w:t>ie</w:t>
      </w:r>
      <w:r w:rsidR="298D62C4" w:rsidRPr="00C50B0B">
        <w:rPr>
          <w:rFonts w:cs="Arial"/>
        </w:rPr>
        <w:t>s</w:t>
      </w:r>
      <w:proofErr w:type="spellEnd"/>
      <w:r w:rsidR="298D62C4" w:rsidRPr="00C50B0B">
        <w:rPr>
          <w:rFonts w:cs="Arial"/>
        </w:rPr>
        <w:t xml:space="preserve"> eine </w:t>
      </w:r>
      <w:proofErr w:type="gramStart"/>
      <w:r w:rsidR="2E152B9B" w:rsidRPr="00C50B0B">
        <w:rPr>
          <w:rFonts w:cs="Arial"/>
        </w:rPr>
        <w:t>rote</w:t>
      </w:r>
      <w:proofErr w:type="gramEnd"/>
      <w:r w:rsidR="298D62C4" w:rsidRPr="00C50B0B">
        <w:rPr>
          <w:rFonts w:cs="Arial"/>
        </w:rPr>
        <w:t xml:space="preserve"> haben.</w:t>
      </w:r>
    </w:p>
    <w:p w14:paraId="4EB4DE7A" w14:textId="4270E3EF" w:rsidR="0009155D" w:rsidRPr="00C50B0B" w:rsidRDefault="0009155D" w:rsidP="0009155D">
      <w:pPr>
        <w:pStyle w:val="berschrift3"/>
        <w:rPr>
          <w:rFonts w:cs="Arial"/>
        </w:rPr>
      </w:pPr>
      <w:bookmarkStart w:id="191" w:name="_Toc44320834"/>
      <w:proofErr w:type="spellStart"/>
      <w:r w:rsidRPr="00C50B0B">
        <w:rPr>
          <w:rFonts w:cs="Arial"/>
        </w:rPr>
        <w:lastRenderedPageBreak/>
        <w:t>ObjectManagementPackage</w:t>
      </w:r>
      <w:bookmarkEnd w:id="191"/>
      <w:proofErr w:type="spellEnd"/>
    </w:p>
    <w:p w14:paraId="4D29997D" w14:textId="77777777" w:rsidR="0009155D" w:rsidRPr="00C50B0B" w:rsidRDefault="0009155D" w:rsidP="0009155D">
      <w:pPr>
        <w:keepNext/>
        <w:rPr>
          <w:rFonts w:cs="Arial"/>
        </w:rPr>
      </w:pPr>
      <w:r w:rsidRPr="00C50B0B">
        <w:rPr>
          <w:rFonts w:cs="Arial"/>
          <w:noProof/>
        </w:rPr>
        <w:drawing>
          <wp:inline distT="0" distB="0" distL="0" distR="0" wp14:anchorId="6E5EFCA1" wp14:editId="7950004C">
            <wp:extent cx="5845024" cy="2995684"/>
            <wp:effectExtent l="0" t="0" r="3810" b="0"/>
            <wp:docPr id="1" name="Picture 10842"/>
            <wp:cNvGraphicFramePr/>
            <a:graphic xmlns:a="http://schemas.openxmlformats.org/drawingml/2006/main">
              <a:graphicData uri="http://schemas.openxmlformats.org/drawingml/2006/picture">
                <pic:pic xmlns:pic="http://schemas.openxmlformats.org/drawingml/2006/picture">
                  <pic:nvPicPr>
                    <pic:cNvPr id="10842" name="Picture 10842"/>
                    <pic:cNvPicPr/>
                  </pic:nvPicPr>
                  <pic:blipFill rotWithShape="1">
                    <a:blip r:embed="rId28"/>
                    <a:srcRect l="13744" t="2033" r="15734" b="59225"/>
                    <a:stretch/>
                  </pic:blipFill>
                  <pic:spPr bwMode="auto">
                    <a:xfrm>
                      <a:off x="0" y="0"/>
                      <a:ext cx="5870868" cy="3008930"/>
                    </a:xfrm>
                    <a:prstGeom prst="rect">
                      <a:avLst/>
                    </a:prstGeom>
                    <a:ln>
                      <a:noFill/>
                    </a:ln>
                    <a:extLst>
                      <a:ext uri="{53640926-AAD7-44D8-BBD7-CCE9431645EC}">
                        <a14:shadowObscured xmlns:a14="http://schemas.microsoft.com/office/drawing/2010/main"/>
                      </a:ext>
                    </a:extLst>
                  </pic:spPr>
                </pic:pic>
              </a:graphicData>
            </a:graphic>
          </wp:inline>
        </w:drawing>
      </w:r>
    </w:p>
    <w:p w14:paraId="0DC3DF16" w14:textId="1080CC6A" w:rsidR="0009155D" w:rsidRPr="00C50B0B" w:rsidRDefault="0009155D" w:rsidP="0009155D">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24</w:t>
      </w:r>
      <w:r w:rsidR="006118A4" w:rsidRPr="00C50B0B">
        <w:rPr>
          <w:rFonts w:cs="Arial"/>
          <w:noProof/>
        </w:rPr>
        <w:fldChar w:fldCharType="end"/>
      </w:r>
      <w:r w:rsidRPr="00C50B0B">
        <w:rPr>
          <w:rFonts w:cs="Arial"/>
        </w:rPr>
        <w:t xml:space="preserve">: Entwurfsklassendiagramm – </w:t>
      </w:r>
      <w:proofErr w:type="spellStart"/>
      <w:r w:rsidRPr="00C50B0B">
        <w:rPr>
          <w:rFonts w:cs="Arial"/>
        </w:rPr>
        <w:t>ObjectManagmentPackage</w:t>
      </w:r>
      <w:proofErr w:type="spellEnd"/>
    </w:p>
    <w:p w14:paraId="66F145DB" w14:textId="77777777" w:rsidR="007E421C" w:rsidRPr="00C50B0B" w:rsidRDefault="007E421C" w:rsidP="007E421C">
      <w:pPr>
        <w:pStyle w:val="berschrift3"/>
        <w:rPr>
          <w:rFonts w:cs="Arial"/>
        </w:rPr>
      </w:pPr>
      <w:bookmarkStart w:id="192" w:name="_Toc44320835"/>
      <w:r w:rsidRPr="00C50B0B">
        <w:rPr>
          <w:rFonts w:cs="Arial"/>
        </w:rPr>
        <w:t>Manager</w:t>
      </w:r>
      <w:bookmarkEnd w:id="192"/>
    </w:p>
    <w:p w14:paraId="5111BD85" w14:textId="77777777" w:rsidR="007E421C" w:rsidRPr="00C50B0B" w:rsidRDefault="007E421C" w:rsidP="007E421C">
      <w:pPr>
        <w:rPr>
          <w:rFonts w:cs="Arial"/>
        </w:rPr>
      </w:pPr>
      <w:r w:rsidRPr="00C50B0B">
        <w:rPr>
          <w:rFonts w:cs="Arial"/>
        </w:rPr>
        <w:t xml:space="preserve">Manger besitzen eine blaue Umrahmung. Alle Manager außer der Museumsmanager implementieren das </w:t>
      </w:r>
      <w:proofErr w:type="spellStart"/>
      <w:r w:rsidRPr="00C50B0B">
        <w:rPr>
          <w:rFonts w:cs="Arial"/>
        </w:rPr>
        <w:t>ElementManager</w:t>
      </w:r>
      <w:proofErr w:type="spellEnd"/>
      <w:r w:rsidRPr="00C50B0B">
        <w:rPr>
          <w:rFonts w:cs="Arial"/>
        </w:rPr>
        <w:t>-Interface welches die generellen Zugriffsregeln der jeweiligen Manager definiert. Der Museumsmanager ist hierbei eher eine Art Bündel der anderen Manager und stellt einen zentralen Zugriffspunkt für den Admin und die Suche dar.</w:t>
      </w:r>
    </w:p>
    <w:p w14:paraId="30A084CA" w14:textId="77777777" w:rsidR="007E421C" w:rsidRPr="00C50B0B" w:rsidRDefault="007E421C" w:rsidP="007E421C">
      <w:pPr>
        <w:pStyle w:val="berschrift3"/>
        <w:rPr>
          <w:rFonts w:cs="Arial"/>
        </w:rPr>
      </w:pPr>
      <w:bookmarkStart w:id="193" w:name="_Toc44320836"/>
      <w:proofErr w:type="spellStart"/>
      <w:r w:rsidRPr="00C50B0B">
        <w:rPr>
          <w:rFonts w:cs="Arial"/>
        </w:rPr>
        <w:t>Factories</w:t>
      </w:r>
      <w:bookmarkEnd w:id="193"/>
      <w:proofErr w:type="spellEnd"/>
    </w:p>
    <w:p w14:paraId="16AF8796" w14:textId="22743308" w:rsidR="007E421C" w:rsidRPr="00C50B0B" w:rsidRDefault="007E421C" w:rsidP="007E421C">
      <w:pPr>
        <w:rPr>
          <w:rFonts w:cs="Arial"/>
        </w:rPr>
      </w:pPr>
      <w:r w:rsidRPr="00C50B0B">
        <w:rPr>
          <w:rFonts w:cs="Arial"/>
        </w:rPr>
        <w:t xml:space="preserve">Die </w:t>
      </w:r>
      <w:proofErr w:type="spellStart"/>
      <w:r w:rsidRPr="00C50B0B">
        <w:rPr>
          <w:rFonts w:cs="Arial"/>
        </w:rPr>
        <w:t>Factories</w:t>
      </w:r>
      <w:proofErr w:type="spellEnd"/>
      <w:r w:rsidRPr="00C50B0B">
        <w:rPr>
          <w:rFonts w:cs="Arial"/>
        </w:rPr>
        <w:t xml:space="preserve"> sind rot umrandet, sie dienen zum Anlegen neuer Elemente und der korrekten Integration in die entsprechenden Datenstrukturen.</w:t>
      </w:r>
    </w:p>
    <w:p w14:paraId="3E2F2E30" w14:textId="7B9BD046" w:rsidR="0009155D" w:rsidRPr="00C50B0B" w:rsidRDefault="0009155D" w:rsidP="0009155D">
      <w:pPr>
        <w:pStyle w:val="berschrift3"/>
        <w:rPr>
          <w:rFonts w:cs="Arial"/>
        </w:rPr>
      </w:pPr>
      <w:bookmarkStart w:id="194" w:name="_Toc44320837"/>
      <w:proofErr w:type="spellStart"/>
      <w:r w:rsidRPr="00C50B0B">
        <w:rPr>
          <w:rFonts w:cs="Arial"/>
        </w:rPr>
        <w:lastRenderedPageBreak/>
        <w:t>PersonPackage</w:t>
      </w:r>
      <w:bookmarkEnd w:id="194"/>
      <w:proofErr w:type="spellEnd"/>
    </w:p>
    <w:p w14:paraId="1D8B1408" w14:textId="77777777" w:rsidR="0009155D" w:rsidRPr="00C50B0B" w:rsidRDefault="0009155D" w:rsidP="0009155D">
      <w:pPr>
        <w:keepNext/>
        <w:rPr>
          <w:rFonts w:cs="Arial"/>
        </w:rPr>
      </w:pPr>
      <w:r w:rsidRPr="00C50B0B">
        <w:rPr>
          <w:rFonts w:cs="Arial"/>
          <w:noProof/>
        </w:rPr>
        <w:drawing>
          <wp:inline distT="0" distB="0" distL="0" distR="0" wp14:anchorId="62B0E4C8" wp14:editId="238B1914">
            <wp:extent cx="4298867" cy="4790912"/>
            <wp:effectExtent l="0" t="0" r="6985" b="0"/>
            <wp:docPr id="182" name="Picture 10842"/>
            <wp:cNvGraphicFramePr/>
            <a:graphic xmlns:a="http://schemas.openxmlformats.org/drawingml/2006/main">
              <a:graphicData uri="http://schemas.openxmlformats.org/drawingml/2006/picture">
                <pic:pic xmlns:pic="http://schemas.openxmlformats.org/drawingml/2006/picture">
                  <pic:nvPicPr>
                    <pic:cNvPr id="10842" name="Picture 10842"/>
                    <pic:cNvPicPr/>
                  </pic:nvPicPr>
                  <pic:blipFill rotWithShape="1">
                    <a:blip r:embed="rId28"/>
                    <a:srcRect l="496" t="40684" r="53083" b="3860"/>
                    <a:stretch/>
                  </pic:blipFill>
                  <pic:spPr bwMode="auto">
                    <a:xfrm>
                      <a:off x="0" y="0"/>
                      <a:ext cx="4322025" cy="4816721"/>
                    </a:xfrm>
                    <a:prstGeom prst="rect">
                      <a:avLst/>
                    </a:prstGeom>
                    <a:ln>
                      <a:noFill/>
                    </a:ln>
                    <a:extLst>
                      <a:ext uri="{53640926-AAD7-44D8-BBD7-CCE9431645EC}">
                        <a14:shadowObscured xmlns:a14="http://schemas.microsoft.com/office/drawing/2010/main"/>
                      </a:ext>
                    </a:extLst>
                  </pic:spPr>
                </pic:pic>
              </a:graphicData>
            </a:graphic>
          </wp:inline>
        </w:drawing>
      </w:r>
    </w:p>
    <w:p w14:paraId="093C090C" w14:textId="1656E3B3" w:rsidR="005A774F" w:rsidRPr="00C50B0B" w:rsidRDefault="0009155D" w:rsidP="005A774F">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25</w:t>
      </w:r>
      <w:r w:rsidR="006118A4" w:rsidRPr="00C50B0B">
        <w:rPr>
          <w:rFonts w:cs="Arial"/>
          <w:noProof/>
        </w:rPr>
        <w:fldChar w:fldCharType="end"/>
      </w:r>
      <w:r w:rsidRPr="00C50B0B">
        <w:rPr>
          <w:rFonts w:cs="Arial"/>
        </w:rPr>
        <w:t xml:space="preserve">: </w:t>
      </w:r>
      <w:proofErr w:type="spellStart"/>
      <w:r w:rsidRPr="00C50B0B">
        <w:rPr>
          <w:rFonts w:cs="Arial"/>
        </w:rPr>
        <w:t>Etwurfsklassendiagramm</w:t>
      </w:r>
      <w:proofErr w:type="spellEnd"/>
      <w:r w:rsidRPr="00C50B0B">
        <w:rPr>
          <w:rFonts w:cs="Arial"/>
        </w:rPr>
        <w:t xml:space="preserve"> </w:t>
      </w:r>
      <w:r w:rsidR="00257541" w:rsidRPr="00C50B0B">
        <w:rPr>
          <w:rFonts w:cs="Arial"/>
        </w:rPr>
        <w:t>–</w:t>
      </w:r>
      <w:r w:rsidRPr="00C50B0B">
        <w:rPr>
          <w:rFonts w:cs="Arial"/>
        </w:rPr>
        <w:t xml:space="preserve"> </w:t>
      </w:r>
      <w:proofErr w:type="spellStart"/>
      <w:r w:rsidRPr="00C50B0B">
        <w:rPr>
          <w:rFonts w:cs="Arial"/>
        </w:rPr>
        <w:t>PersonPackage</w:t>
      </w:r>
      <w:proofErr w:type="spellEnd"/>
    </w:p>
    <w:p w14:paraId="590A7BA8" w14:textId="66EB1BE4" w:rsidR="12BFD680" w:rsidRPr="00C50B0B" w:rsidRDefault="12BFD680" w:rsidP="12BFD680">
      <w:pPr>
        <w:rPr>
          <w:rFonts w:cs="Arial"/>
        </w:rPr>
      </w:pPr>
      <w:r w:rsidRPr="00C50B0B">
        <w:rPr>
          <w:rFonts w:cs="Arial"/>
        </w:rPr>
        <w:t xml:space="preserve">Im </w:t>
      </w:r>
      <w:proofErr w:type="spellStart"/>
      <w:r w:rsidRPr="00C50B0B">
        <w:rPr>
          <w:rFonts w:cs="Arial"/>
        </w:rPr>
        <w:t>PersonPackage</w:t>
      </w:r>
      <w:proofErr w:type="spellEnd"/>
      <w:r w:rsidRPr="00C50B0B">
        <w:rPr>
          <w:rFonts w:cs="Arial"/>
        </w:rPr>
        <w:t xml:space="preserve"> sind alle Klassen die sich mit den Mitarbeitern oder Förderern auseinandersetzten.</w:t>
      </w:r>
    </w:p>
    <w:p w14:paraId="4D586211" w14:textId="03D7B981" w:rsidR="00716A16" w:rsidRPr="00C50B0B" w:rsidRDefault="00716A16" w:rsidP="007E421C">
      <w:pPr>
        <w:pStyle w:val="berschrift3"/>
        <w:rPr>
          <w:rFonts w:cs="Arial"/>
        </w:rPr>
      </w:pPr>
      <w:bookmarkStart w:id="195" w:name="_Toc44320838"/>
      <w:r w:rsidRPr="00C50B0B">
        <w:rPr>
          <w:rFonts w:cs="Arial"/>
        </w:rPr>
        <w:t>Person</w:t>
      </w:r>
      <w:bookmarkEnd w:id="195"/>
    </w:p>
    <w:p w14:paraId="05F43746" w14:textId="75C4DC6F" w:rsidR="00716A16" w:rsidRPr="00C50B0B" w:rsidRDefault="00716A16" w:rsidP="00716A16">
      <w:pPr>
        <w:rPr>
          <w:rFonts w:cs="Arial"/>
        </w:rPr>
      </w:pPr>
      <w:r w:rsidRPr="00C50B0B">
        <w:rPr>
          <w:rFonts w:cs="Arial"/>
        </w:rPr>
        <w:t>Jede Person besitzt generelle Kontaktdaten. Sie kann dabei mehrere Anschriften besitzen (z.B. Haus, Firma und Postfach)</w:t>
      </w:r>
      <w:r w:rsidR="00A95797" w:rsidRPr="00C50B0B">
        <w:rPr>
          <w:rFonts w:cs="Arial"/>
        </w:rPr>
        <w:t>.</w:t>
      </w:r>
    </w:p>
    <w:p w14:paraId="0EFBEBC4" w14:textId="62AACBC6" w:rsidR="00716A16" w:rsidRPr="00C50B0B" w:rsidRDefault="00716A16" w:rsidP="007E421C">
      <w:pPr>
        <w:pStyle w:val="berschrift3"/>
        <w:rPr>
          <w:rFonts w:cs="Arial"/>
        </w:rPr>
      </w:pPr>
      <w:bookmarkStart w:id="196" w:name="_Toc44320839"/>
      <w:r w:rsidRPr="00C50B0B">
        <w:rPr>
          <w:rFonts w:cs="Arial"/>
        </w:rPr>
        <w:t>Förderer</w:t>
      </w:r>
      <w:bookmarkEnd w:id="196"/>
    </w:p>
    <w:p w14:paraId="3F2991D7" w14:textId="54DEB967" w:rsidR="00716A16" w:rsidRPr="00C50B0B" w:rsidRDefault="00716A16" w:rsidP="00716A16">
      <w:pPr>
        <w:rPr>
          <w:rFonts w:cs="Arial"/>
        </w:rPr>
      </w:pPr>
      <w:r w:rsidRPr="00C50B0B">
        <w:rPr>
          <w:rFonts w:cs="Arial"/>
        </w:rPr>
        <w:t xml:space="preserve">Jeder Förderer besitzt </w:t>
      </w:r>
      <w:r w:rsidR="00A95797" w:rsidRPr="00C50B0B">
        <w:rPr>
          <w:rFonts w:cs="Arial"/>
        </w:rPr>
        <w:t xml:space="preserve">neben einer Anschrift zusätzlich </w:t>
      </w:r>
      <w:r w:rsidRPr="00C50B0B">
        <w:rPr>
          <w:rFonts w:cs="Arial"/>
        </w:rPr>
        <w:t>eine Liste an Exponaten die er fördert.</w:t>
      </w:r>
    </w:p>
    <w:p w14:paraId="1E6A14FF" w14:textId="0E091F21" w:rsidR="00257541" w:rsidRPr="00C50B0B" w:rsidRDefault="00257541" w:rsidP="007E421C">
      <w:pPr>
        <w:pStyle w:val="berschrift3"/>
        <w:rPr>
          <w:rFonts w:cs="Arial"/>
        </w:rPr>
      </w:pPr>
      <w:bookmarkStart w:id="197" w:name="_Toc44320840"/>
      <w:r w:rsidRPr="00C50B0B">
        <w:rPr>
          <w:rFonts w:cs="Arial"/>
        </w:rPr>
        <w:t>Mitarbeiter</w:t>
      </w:r>
      <w:bookmarkEnd w:id="197"/>
    </w:p>
    <w:p w14:paraId="32C3C606" w14:textId="40745A21" w:rsidR="00257541" w:rsidRPr="00C50B0B" w:rsidRDefault="00257541" w:rsidP="00257541">
      <w:pPr>
        <w:rPr>
          <w:rFonts w:cs="Arial"/>
        </w:rPr>
      </w:pPr>
      <w:r w:rsidRPr="00C50B0B">
        <w:rPr>
          <w:rFonts w:cs="Arial"/>
        </w:rPr>
        <w:t>Jeder Mitarbeiter besitzt Zugriff auf die Elementsuche und kann mit ihr in allen Museumselementen suchen. Des Weiteren besitzt jeder Mitarbeiter Zugriff auf die Manager die seinem Aufgabenbereich entsprechen.</w:t>
      </w:r>
    </w:p>
    <w:p w14:paraId="15516FDD" w14:textId="3F29A67E" w:rsidR="0009155D" w:rsidRPr="00C50B0B" w:rsidRDefault="0009155D" w:rsidP="0009155D">
      <w:pPr>
        <w:pStyle w:val="berschrift3"/>
        <w:rPr>
          <w:rFonts w:cs="Arial"/>
        </w:rPr>
      </w:pPr>
      <w:bookmarkStart w:id="198" w:name="_Toc44320841"/>
      <w:proofErr w:type="spellStart"/>
      <w:r w:rsidRPr="00C50B0B">
        <w:rPr>
          <w:rFonts w:cs="Arial"/>
        </w:rPr>
        <w:lastRenderedPageBreak/>
        <w:t>ExponatPackage</w:t>
      </w:r>
      <w:bookmarkEnd w:id="198"/>
      <w:proofErr w:type="spellEnd"/>
    </w:p>
    <w:p w14:paraId="28F35FCA" w14:textId="77777777" w:rsidR="00A95797" w:rsidRPr="00C50B0B" w:rsidRDefault="00A95797" w:rsidP="0009155D">
      <w:pPr>
        <w:keepNext/>
        <w:rPr>
          <w:rFonts w:cs="Arial"/>
          <w:noProof/>
        </w:rPr>
      </w:pPr>
    </w:p>
    <w:p w14:paraId="4E25A1E7" w14:textId="77777777" w:rsidR="00A95797" w:rsidRPr="00C50B0B" w:rsidRDefault="00A95797" w:rsidP="0009155D">
      <w:pPr>
        <w:keepNext/>
        <w:rPr>
          <w:rFonts w:cs="Arial"/>
          <w:noProof/>
        </w:rPr>
      </w:pPr>
    </w:p>
    <w:p w14:paraId="1B2FC44A" w14:textId="3D6B082E" w:rsidR="0009155D" w:rsidRPr="00C50B0B" w:rsidRDefault="00A95797" w:rsidP="0009155D">
      <w:pPr>
        <w:keepNext/>
        <w:rPr>
          <w:rFonts w:cs="Arial"/>
        </w:rPr>
      </w:pPr>
      <w:r w:rsidRPr="00C50B0B">
        <w:rPr>
          <w:rFonts w:cs="Arial"/>
          <w:noProof/>
        </w:rPr>
        <w:drawing>
          <wp:inline distT="0" distB="0" distL="0" distR="0" wp14:anchorId="6C8EFA07" wp14:editId="2FF56120">
            <wp:extent cx="3696868" cy="5917235"/>
            <wp:effectExtent l="0" t="0" r="0" b="7620"/>
            <wp:docPr id="4" name="Picture 3956"/>
            <wp:cNvGraphicFramePr/>
            <a:graphic xmlns:a="http://schemas.openxmlformats.org/drawingml/2006/main">
              <a:graphicData uri="http://schemas.openxmlformats.org/drawingml/2006/picture">
                <pic:pic xmlns:pic="http://schemas.openxmlformats.org/drawingml/2006/picture">
                  <pic:nvPicPr>
                    <pic:cNvPr id="3956" name="Picture 3956"/>
                    <pic:cNvPicPr/>
                  </pic:nvPicPr>
                  <pic:blipFill rotWithShape="1">
                    <a:blip r:embed="rId27"/>
                    <a:srcRect l="65179" t="41083" r="816" b="543"/>
                    <a:stretch/>
                  </pic:blipFill>
                  <pic:spPr bwMode="auto">
                    <a:xfrm>
                      <a:off x="0" y="0"/>
                      <a:ext cx="3722646" cy="5958495"/>
                    </a:xfrm>
                    <a:prstGeom prst="rect">
                      <a:avLst/>
                    </a:prstGeom>
                    <a:ln>
                      <a:noFill/>
                    </a:ln>
                    <a:extLst>
                      <a:ext uri="{53640926-AAD7-44D8-BBD7-CCE9431645EC}">
                        <a14:shadowObscured xmlns:a14="http://schemas.microsoft.com/office/drawing/2010/main"/>
                      </a:ext>
                    </a:extLst>
                  </pic:spPr>
                </pic:pic>
              </a:graphicData>
            </a:graphic>
          </wp:inline>
        </w:drawing>
      </w:r>
    </w:p>
    <w:p w14:paraId="6D7A2DAA" w14:textId="4116C6A4" w:rsidR="005A774F" w:rsidRPr="00C50B0B" w:rsidRDefault="0009155D" w:rsidP="005A774F">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26</w:t>
      </w:r>
      <w:r w:rsidR="006118A4" w:rsidRPr="00C50B0B">
        <w:rPr>
          <w:rFonts w:cs="Arial"/>
          <w:noProof/>
        </w:rPr>
        <w:fldChar w:fldCharType="end"/>
      </w:r>
      <w:r w:rsidRPr="00C50B0B">
        <w:rPr>
          <w:rFonts w:cs="Arial"/>
        </w:rPr>
        <w:t xml:space="preserve">: </w:t>
      </w:r>
      <w:proofErr w:type="spellStart"/>
      <w:r w:rsidRPr="00C50B0B">
        <w:rPr>
          <w:rFonts w:cs="Arial"/>
        </w:rPr>
        <w:t>Etwurfsklassendiagramm</w:t>
      </w:r>
      <w:proofErr w:type="spellEnd"/>
      <w:r w:rsidRPr="00C50B0B">
        <w:rPr>
          <w:rFonts w:cs="Arial"/>
        </w:rPr>
        <w:t xml:space="preserve"> </w:t>
      </w:r>
      <w:r w:rsidR="12BFD680" w:rsidRPr="00C50B0B">
        <w:rPr>
          <w:rFonts w:cs="Arial"/>
        </w:rPr>
        <w:t>–</w:t>
      </w:r>
      <w:r w:rsidRPr="00C50B0B">
        <w:rPr>
          <w:rFonts w:cs="Arial"/>
        </w:rPr>
        <w:t xml:space="preserve"> </w:t>
      </w:r>
      <w:proofErr w:type="spellStart"/>
      <w:r w:rsidRPr="00C50B0B">
        <w:rPr>
          <w:rFonts w:cs="Arial"/>
        </w:rPr>
        <w:t>ExponatPackage</w:t>
      </w:r>
      <w:proofErr w:type="spellEnd"/>
    </w:p>
    <w:p w14:paraId="2D498CA6" w14:textId="7A719291" w:rsidR="12BFD680" w:rsidRPr="00C50B0B" w:rsidRDefault="563E3200" w:rsidP="12BFD680">
      <w:pPr>
        <w:rPr>
          <w:rFonts w:cs="Arial"/>
        </w:rPr>
      </w:pPr>
      <w:r w:rsidRPr="00C50B0B">
        <w:rPr>
          <w:rFonts w:cs="Arial"/>
        </w:rPr>
        <w:t xml:space="preserve">Das </w:t>
      </w:r>
      <w:proofErr w:type="spellStart"/>
      <w:r w:rsidRPr="00C50B0B">
        <w:rPr>
          <w:rFonts w:cs="Arial"/>
        </w:rPr>
        <w:t>ExponatPackage</w:t>
      </w:r>
      <w:proofErr w:type="spellEnd"/>
      <w:r w:rsidRPr="00C50B0B">
        <w:rPr>
          <w:rFonts w:cs="Arial"/>
        </w:rPr>
        <w:t xml:space="preserve"> </w:t>
      </w:r>
      <w:proofErr w:type="spellStart"/>
      <w:r w:rsidRPr="00C50B0B">
        <w:rPr>
          <w:rFonts w:cs="Arial"/>
        </w:rPr>
        <w:t>enthällt</w:t>
      </w:r>
      <w:proofErr w:type="spellEnd"/>
      <w:r w:rsidRPr="00C50B0B">
        <w:rPr>
          <w:rFonts w:cs="Arial"/>
        </w:rPr>
        <w:t xml:space="preserve"> alle </w:t>
      </w:r>
      <w:r w:rsidR="00A95797" w:rsidRPr="00C50B0B">
        <w:rPr>
          <w:rFonts w:cs="Arial"/>
        </w:rPr>
        <w:t>Klassen die für die Repräsentation eines Exponats relevant sind (also Historie, Wert und Exponat selbst)</w:t>
      </w:r>
      <w:r w:rsidRPr="00C50B0B">
        <w:rPr>
          <w:rFonts w:cs="Arial"/>
        </w:rPr>
        <w:t xml:space="preserve">. </w:t>
      </w:r>
      <w:r w:rsidR="7D68D5F7" w:rsidRPr="00C50B0B">
        <w:rPr>
          <w:rFonts w:cs="Arial"/>
        </w:rPr>
        <w:t xml:space="preserve">Die Epoche ist das einzige Attribut, dass auch eigenständig Exsistieren kann, da die Epochen </w:t>
      </w:r>
      <w:r w:rsidR="68F9894E" w:rsidRPr="00C50B0B">
        <w:rPr>
          <w:rFonts w:cs="Arial"/>
        </w:rPr>
        <w:t xml:space="preserve">schon vorher </w:t>
      </w:r>
      <w:r w:rsidR="53CD0738" w:rsidRPr="00C50B0B">
        <w:rPr>
          <w:rFonts w:cs="Arial"/>
        </w:rPr>
        <w:t>Exsistieren.</w:t>
      </w:r>
      <w:r w:rsidR="00A95797" w:rsidRPr="00C50B0B">
        <w:rPr>
          <w:rFonts w:cs="Arial"/>
        </w:rPr>
        <w:t xml:space="preserve"> Sie wird hierbei von mehreren Listen </w:t>
      </w:r>
      <w:proofErr w:type="gramStart"/>
      <w:r w:rsidR="00A95797" w:rsidRPr="00C50B0B">
        <w:rPr>
          <w:rFonts w:cs="Arial"/>
        </w:rPr>
        <w:t>die unterschiedliche Stile</w:t>
      </w:r>
      <w:proofErr w:type="gramEnd"/>
      <w:r w:rsidR="00A95797" w:rsidRPr="00C50B0B">
        <w:rPr>
          <w:rFonts w:cs="Arial"/>
        </w:rPr>
        <w:t xml:space="preserve"> beinhalten repräsentiert.</w:t>
      </w:r>
    </w:p>
    <w:p w14:paraId="10BD3B71" w14:textId="1A7D6CDE" w:rsidR="0009155D" w:rsidRPr="00C50B0B" w:rsidRDefault="0009155D" w:rsidP="0009155D">
      <w:pPr>
        <w:pStyle w:val="berschrift3"/>
        <w:rPr>
          <w:rFonts w:cs="Arial"/>
        </w:rPr>
      </w:pPr>
      <w:bookmarkStart w:id="199" w:name="_Toc44320842"/>
      <w:proofErr w:type="spellStart"/>
      <w:r w:rsidRPr="00C50B0B">
        <w:rPr>
          <w:rFonts w:cs="Arial"/>
        </w:rPr>
        <w:lastRenderedPageBreak/>
        <w:t>RaumPackage</w:t>
      </w:r>
      <w:bookmarkEnd w:id="199"/>
      <w:proofErr w:type="spellEnd"/>
    </w:p>
    <w:p w14:paraId="23D54612" w14:textId="77777777" w:rsidR="0009155D" w:rsidRPr="00C50B0B" w:rsidRDefault="0009155D" w:rsidP="0009155D">
      <w:pPr>
        <w:keepNext/>
        <w:rPr>
          <w:rFonts w:cs="Arial"/>
        </w:rPr>
      </w:pPr>
      <w:r w:rsidRPr="00C50B0B">
        <w:rPr>
          <w:rFonts w:cs="Arial"/>
          <w:noProof/>
        </w:rPr>
        <w:drawing>
          <wp:inline distT="0" distB="0" distL="0" distR="0" wp14:anchorId="6604C70E" wp14:editId="0B6A2472">
            <wp:extent cx="2135505" cy="1645920"/>
            <wp:effectExtent l="0" t="0" r="0" b="0"/>
            <wp:docPr id="3" name="Picture 10842"/>
            <wp:cNvGraphicFramePr/>
            <a:graphic xmlns:a="http://schemas.openxmlformats.org/drawingml/2006/main">
              <a:graphicData uri="http://schemas.openxmlformats.org/drawingml/2006/picture">
                <pic:pic xmlns:pic="http://schemas.openxmlformats.org/drawingml/2006/picture">
                  <pic:nvPicPr>
                    <pic:cNvPr id="10842" name="Picture 10842"/>
                    <pic:cNvPicPr/>
                  </pic:nvPicPr>
                  <pic:blipFill rotWithShape="1">
                    <a:blip r:embed="rId28"/>
                    <a:srcRect l="48866" t="41133" r="37048" b="47229"/>
                    <a:stretch/>
                  </pic:blipFill>
                  <pic:spPr bwMode="auto">
                    <a:xfrm>
                      <a:off x="0" y="0"/>
                      <a:ext cx="2160106" cy="1664881"/>
                    </a:xfrm>
                    <a:prstGeom prst="rect">
                      <a:avLst/>
                    </a:prstGeom>
                    <a:ln>
                      <a:noFill/>
                    </a:ln>
                    <a:extLst>
                      <a:ext uri="{53640926-AAD7-44D8-BBD7-CCE9431645EC}">
                        <a14:shadowObscured xmlns:a14="http://schemas.microsoft.com/office/drawing/2010/main"/>
                      </a:ext>
                    </a:extLst>
                  </pic:spPr>
                </pic:pic>
              </a:graphicData>
            </a:graphic>
          </wp:inline>
        </w:drawing>
      </w:r>
    </w:p>
    <w:p w14:paraId="3614406F" w14:textId="13AA7856" w:rsidR="00332601" w:rsidRPr="00C50B0B" w:rsidRDefault="0009155D" w:rsidP="00332601">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27</w:t>
      </w:r>
      <w:r w:rsidR="006118A4" w:rsidRPr="00C50B0B">
        <w:rPr>
          <w:rFonts w:cs="Arial"/>
          <w:noProof/>
        </w:rPr>
        <w:fldChar w:fldCharType="end"/>
      </w:r>
      <w:r w:rsidRPr="00C50B0B">
        <w:rPr>
          <w:rFonts w:cs="Arial"/>
        </w:rPr>
        <w:t xml:space="preserve">: </w:t>
      </w:r>
      <w:proofErr w:type="spellStart"/>
      <w:r w:rsidRPr="00C50B0B">
        <w:rPr>
          <w:rFonts w:cs="Arial"/>
        </w:rPr>
        <w:t>Etwurfsklassendiagramm</w:t>
      </w:r>
      <w:proofErr w:type="spellEnd"/>
      <w:r w:rsidRPr="00C50B0B">
        <w:rPr>
          <w:rFonts w:cs="Arial"/>
        </w:rPr>
        <w:t xml:space="preserve"> </w:t>
      </w:r>
      <w:r w:rsidR="53CD0738" w:rsidRPr="00C50B0B">
        <w:rPr>
          <w:rFonts w:cs="Arial"/>
        </w:rPr>
        <w:t>–</w:t>
      </w:r>
      <w:r w:rsidRPr="00C50B0B">
        <w:rPr>
          <w:rFonts w:cs="Arial"/>
        </w:rPr>
        <w:t xml:space="preserve"> </w:t>
      </w:r>
      <w:proofErr w:type="spellStart"/>
      <w:r w:rsidR="301639C9" w:rsidRPr="00C50B0B">
        <w:rPr>
          <w:rFonts w:cs="Arial"/>
        </w:rPr>
        <w:t>RaumPackage</w:t>
      </w:r>
      <w:proofErr w:type="spellEnd"/>
    </w:p>
    <w:p w14:paraId="5E6DFF8D" w14:textId="7D65E8DD" w:rsidR="53CD0738" w:rsidRPr="00C50B0B" w:rsidRDefault="47589493" w:rsidP="53CD0738">
      <w:pPr>
        <w:rPr>
          <w:rFonts w:cs="Arial"/>
        </w:rPr>
      </w:pPr>
      <w:r w:rsidRPr="00C50B0B">
        <w:rPr>
          <w:rFonts w:cs="Arial"/>
        </w:rPr>
        <w:t xml:space="preserve">Das </w:t>
      </w:r>
      <w:proofErr w:type="spellStart"/>
      <w:r w:rsidRPr="00C50B0B">
        <w:rPr>
          <w:rFonts w:cs="Arial"/>
        </w:rPr>
        <w:t>RaumPackage</w:t>
      </w:r>
      <w:proofErr w:type="spellEnd"/>
      <w:r w:rsidRPr="00C50B0B">
        <w:rPr>
          <w:rFonts w:cs="Arial"/>
        </w:rPr>
        <w:t xml:space="preserve"> enthält nur die Raum Klasse.</w:t>
      </w:r>
    </w:p>
    <w:p w14:paraId="59A7DA0E" w14:textId="32707182" w:rsidR="0009155D" w:rsidRPr="00C50B0B" w:rsidRDefault="0009155D" w:rsidP="0009155D">
      <w:pPr>
        <w:pStyle w:val="berschrift3"/>
        <w:rPr>
          <w:rFonts w:cs="Arial"/>
        </w:rPr>
      </w:pPr>
      <w:bookmarkStart w:id="200" w:name="_Toc44320843"/>
      <w:proofErr w:type="spellStart"/>
      <w:r w:rsidRPr="00C50B0B">
        <w:rPr>
          <w:rFonts w:cs="Arial"/>
        </w:rPr>
        <w:t>BildPackage</w:t>
      </w:r>
      <w:bookmarkEnd w:id="200"/>
      <w:proofErr w:type="spellEnd"/>
    </w:p>
    <w:p w14:paraId="70C869ED" w14:textId="77777777" w:rsidR="0009155D" w:rsidRPr="00C50B0B" w:rsidRDefault="0009155D" w:rsidP="0009155D">
      <w:pPr>
        <w:keepNext/>
        <w:rPr>
          <w:rFonts w:cs="Arial"/>
        </w:rPr>
      </w:pPr>
      <w:r w:rsidRPr="00C50B0B">
        <w:rPr>
          <w:rFonts w:cs="Arial"/>
          <w:noProof/>
        </w:rPr>
        <w:drawing>
          <wp:inline distT="0" distB="0" distL="0" distR="0" wp14:anchorId="58D13332" wp14:editId="583189C7">
            <wp:extent cx="2049886" cy="1436370"/>
            <wp:effectExtent l="0" t="0" r="7620" b="0"/>
            <wp:docPr id="184" name="Picture 10842"/>
            <wp:cNvGraphicFramePr/>
            <a:graphic xmlns:a="http://schemas.openxmlformats.org/drawingml/2006/main">
              <a:graphicData uri="http://schemas.openxmlformats.org/drawingml/2006/picture">
                <pic:pic xmlns:pic="http://schemas.openxmlformats.org/drawingml/2006/picture">
                  <pic:nvPicPr>
                    <pic:cNvPr id="10842" name="Picture 10842"/>
                    <pic:cNvPicPr/>
                  </pic:nvPicPr>
                  <pic:blipFill rotWithShape="1">
                    <a:blip r:embed="rId28"/>
                    <a:srcRect l="48831" t="53878" r="38401" b="36532"/>
                    <a:stretch/>
                  </pic:blipFill>
                  <pic:spPr bwMode="auto">
                    <a:xfrm>
                      <a:off x="0" y="0"/>
                      <a:ext cx="2064370" cy="1446519"/>
                    </a:xfrm>
                    <a:prstGeom prst="rect">
                      <a:avLst/>
                    </a:prstGeom>
                    <a:ln>
                      <a:noFill/>
                    </a:ln>
                    <a:extLst>
                      <a:ext uri="{53640926-AAD7-44D8-BBD7-CCE9431645EC}">
                        <a14:shadowObscured xmlns:a14="http://schemas.microsoft.com/office/drawing/2010/main"/>
                      </a:ext>
                    </a:extLst>
                  </pic:spPr>
                </pic:pic>
              </a:graphicData>
            </a:graphic>
          </wp:inline>
        </w:drawing>
      </w:r>
    </w:p>
    <w:p w14:paraId="6D628A30" w14:textId="300277C6" w:rsidR="006D3CAE" w:rsidRPr="00C50B0B" w:rsidRDefault="0009155D" w:rsidP="6CE4E285">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00257541" w:rsidRPr="00C50B0B">
        <w:rPr>
          <w:rFonts w:cs="Arial"/>
          <w:noProof/>
        </w:rPr>
        <w:t>28</w:t>
      </w:r>
      <w:r w:rsidR="006118A4" w:rsidRPr="00C50B0B">
        <w:rPr>
          <w:rFonts w:cs="Arial"/>
          <w:noProof/>
        </w:rPr>
        <w:fldChar w:fldCharType="end"/>
      </w:r>
      <w:r w:rsidRPr="00C50B0B">
        <w:rPr>
          <w:rFonts w:cs="Arial"/>
        </w:rPr>
        <w:t xml:space="preserve">: Entwurfsklassendiagramm </w:t>
      </w:r>
      <w:r w:rsidR="301639C9" w:rsidRPr="00C50B0B">
        <w:rPr>
          <w:rFonts w:cs="Arial"/>
        </w:rPr>
        <w:t>–</w:t>
      </w:r>
      <w:r w:rsidRPr="00C50B0B">
        <w:rPr>
          <w:rFonts w:cs="Arial"/>
        </w:rPr>
        <w:t xml:space="preserve"> </w:t>
      </w:r>
      <w:proofErr w:type="spellStart"/>
      <w:r w:rsidRPr="00C50B0B">
        <w:rPr>
          <w:rFonts w:cs="Arial"/>
        </w:rPr>
        <w:t>BildPackage</w:t>
      </w:r>
      <w:proofErr w:type="spellEnd"/>
    </w:p>
    <w:p w14:paraId="10189095" w14:textId="57E4506F" w:rsidR="00F80E7C" w:rsidRPr="00C50B0B" w:rsidRDefault="301639C9">
      <w:pPr>
        <w:rPr>
          <w:rFonts w:cs="Arial"/>
        </w:rPr>
      </w:pPr>
      <w:r w:rsidRPr="00C50B0B">
        <w:rPr>
          <w:rFonts w:cs="Arial"/>
        </w:rPr>
        <w:t xml:space="preserve">Das </w:t>
      </w:r>
      <w:proofErr w:type="spellStart"/>
      <w:r w:rsidRPr="00C50B0B">
        <w:rPr>
          <w:rFonts w:cs="Arial"/>
        </w:rPr>
        <w:t>BildPackage</w:t>
      </w:r>
      <w:proofErr w:type="spellEnd"/>
      <w:r w:rsidRPr="00C50B0B">
        <w:rPr>
          <w:rFonts w:cs="Arial"/>
        </w:rPr>
        <w:t xml:space="preserve"> enthält nur die Bild Klasse</w:t>
      </w:r>
      <w:r w:rsidR="005A5933" w:rsidRPr="00C50B0B">
        <w:rPr>
          <w:rFonts w:cs="Arial"/>
        </w:rPr>
        <w:t xml:space="preserve">, welche </w:t>
      </w:r>
      <w:r w:rsidR="0075650C" w:rsidRPr="00C50B0B">
        <w:rPr>
          <w:rFonts w:cs="Arial"/>
        </w:rPr>
        <w:t>die Bilddatei die einem Element zugeordnet ist repräsentiert</w:t>
      </w:r>
      <w:r w:rsidRPr="00C50B0B">
        <w:rPr>
          <w:rFonts w:cs="Arial"/>
        </w:rPr>
        <w:t>.</w:t>
      </w:r>
      <w:r w:rsidR="00F80E7C" w:rsidRPr="00C50B0B">
        <w:rPr>
          <w:rFonts w:cs="Arial"/>
        </w:rPr>
        <w:br w:type="page"/>
      </w:r>
    </w:p>
    <w:p w14:paraId="6E05AD36" w14:textId="3580DEDB" w:rsidR="0009155D" w:rsidRPr="00C50B0B" w:rsidRDefault="0009155D" w:rsidP="008D1E39">
      <w:pPr>
        <w:pStyle w:val="berschrift2"/>
        <w:ind w:left="708" w:hanging="708"/>
        <w:rPr>
          <w:rFonts w:cs="Arial"/>
        </w:rPr>
      </w:pPr>
      <w:bookmarkStart w:id="201" w:name="_Toc44320844"/>
      <w:r w:rsidRPr="00C50B0B">
        <w:rPr>
          <w:rFonts w:cs="Arial"/>
        </w:rPr>
        <w:lastRenderedPageBreak/>
        <w:t>GUI Entwurf</w:t>
      </w:r>
      <w:bookmarkEnd w:id="201"/>
    </w:p>
    <w:p w14:paraId="1A6861BB" w14:textId="7243FD45" w:rsidR="0009155D" w:rsidRPr="00C50B0B" w:rsidRDefault="0009155D" w:rsidP="0009155D">
      <w:pPr>
        <w:pStyle w:val="berschrift3"/>
        <w:rPr>
          <w:rFonts w:cs="Arial"/>
        </w:rPr>
      </w:pPr>
      <w:bookmarkStart w:id="202" w:name="_Toc44320845"/>
      <w:proofErr w:type="spellStart"/>
      <w:r w:rsidRPr="00C50B0B">
        <w:rPr>
          <w:rFonts w:cs="Arial"/>
        </w:rPr>
        <w:t>MuseumsGUI</w:t>
      </w:r>
      <w:bookmarkEnd w:id="202"/>
      <w:proofErr w:type="spellEnd"/>
    </w:p>
    <w:p w14:paraId="1E68A0EB" w14:textId="55721B40" w:rsidR="00950EE9" w:rsidRPr="00C50B0B" w:rsidRDefault="00AD104A" w:rsidP="00950EE9">
      <w:pPr>
        <w:rPr>
          <w:rFonts w:cs="Arial"/>
        </w:rPr>
      </w:pPr>
      <w:r w:rsidRPr="00C50B0B">
        <w:rPr>
          <w:rFonts w:cs="Arial"/>
          <w:noProof/>
        </w:rPr>
        <w:drawing>
          <wp:inline distT="0" distB="0" distL="0" distR="0" wp14:anchorId="158C3E38" wp14:editId="2C645538">
            <wp:extent cx="6086902" cy="6846872"/>
            <wp:effectExtent l="0" t="0" r="9525" b="0"/>
            <wp:docPr id="5103" name="Picture 5103"/>
            <wp:cNvGraphicFramePr/>
            <a:graphic xmlns:a="http://schemas.openxmlformats.org/drawingml/2006/main">
              <a:graphicData uri="http://schemas.openxmlformats.org/drawingml/2006/picture">
                <pic:pic xmlns:pic="http://schemas.openxmlformats.org/drawingml/2006/picture">
                  <pic:nvPicPr>
                    <pic:cNvPr id="5103" name="Picture 5103"/>
                    <pic:cNvPicPr/>
                  </pic:nvPicPr>
                  <pic:blipFill>
                    <a:blip r:embed="rId29"/>
                    <a:stretch>
                      <a:fillRect/>
                    </a:stretch>
                  </pic:blipFill>
                  <pic:spPr>
                    <a:xfrm>
                      <a:off x="0" y="0"/>
                      <a:ext cx="6115836" cy="6879419"/>
                    </a:xfrm>
                    <a:prstGeom prst="rect">
                      <a:avLst/>
                    </a:prstGeom>
                  </pic:spPr>
                </pic:pic>
              </a:graphicData>
            </a:graphic>
          </wp:inline>
        </w:drawing>
      </w:r>
    </w:p>
    <w:p w14:paraId="778BA67A" w14:textId="16A35DC3" w:rsidR="00F80E7C" w:rsidRPr="00C50B0B" w:rsidRDefault="00F80E7C" w:rsidP="00F80E7C">
      <w:pPr>
        <w:pStyle w:val="Beschriftung"/>
        <w:rPr>
          <w:rFonts w:cs="Arial"/>
        </w:rPr>
      </w:pPr>
      <w:r w:rsidRPr="00C50B0B">
        <w:rPr>
          <w:rFonts w:cs="Arial"/>
        </w:rPr>
        <w:t xml:space="preserve">Abbildung </w:t>
      </w:r>
      <w:r w:rsidR="006118A4" w:rsidRPr="00C50B0B">
        <w:rPr>
          <w:rFonts w:cs="Arial"/>
        </w:rPr>
        <w:fldChar w:fldCharType="begin"/>
      </w:r>
      <w:r w:rsidR="006118A4" w:rsidRPr="00C50B0B">
        <w:rPr>
          <w:rFonts w:cs="Arial"/>
        </w:rPr>
        <w:instrText xml:space="preserve"> SEQ Abbildung \* ARABIC </w:instrText>
      </w:r>
      <w:r w:rsidR="006118A4" w:rsidRPr="00C50B0B">
        <w:rPr>
          <w:rFonts w:cs="Arial"/>
        </w:rPr>
        <w:fldChar w:fldCharType="separate"/>
      </w:r>
      <w:r w:rsidRPr="00C50B0B">
        <w:rPr>
          <w:rFonts w:cs="Arial"/>
          <w:noProof/>
        </w:rPr>
        <w:t>29</w:t>
      </w:r>
      <w:r w:rsidR="006118A4" w:rsidRPr="00C50B0B">
        <w:rPr>
          <w:rFonts w:cs="Arial"/>
          <w:noProof/>
        </w:rPr>
        <w:fldChar w:fldCharType="end"/>
      </w:r>
      <w:r w:rsidRPr="00C50B0B">
        <w:rPr>
          <w:rFonts w:cs="Arial"/>
        </w:rPr>
        <w:t xml:space="preserve">:GUI Entwurf - </w:t>
      </w:r>
      <w:proofErr w:type="spellStart"/>
      <w:r w:rsidRPr="00C50B0B">
        <w:rPr>
          <w:rFonts w:cs="Arial"/>
        </w:rPr>
        <w:t>MuseumsGUI</w:t>
      </w:r>
      <w:proofErr w:type="spellEnd"/>
    </w:p>
    <w:p w14:paraId="1F55AE24" w14:textId="551FDFB9" w:rsidR="0009155D" w:rsidRPr="00C50B0B" w:rsidRDefault="00E92B20" w:rsidP="0009155D">
      <w:pPr>
        <w:rPr>
          <w:rFonts w:cs="Arial"/>
        </w:rPr>
      </w:pPr>
      <w:r w:rsidRPr="00C50B0B">
        <w:rPr>
          <w:rFonts w:cs="Arial"/>
        </w:rPr>
        <w:t xml:space="preserve">Da das oberste Element der GUI </w:t>
      </w:r>
      <w:r w:rsidR="00F4755A" w:rsidRPr="00C50B0B">
        <w:rPr>
          <w:rFonts w:cs="Arial"/>
        </w:rPr>
        <w:t xml:space="preserve">enthält eine Instanz des </w:t>
      </w:r>
      <w:r w:rsidRPr="00C50B0B">
        <w:rPr>
          <w:rFonts w:cs="Arial"/>
        </w:rPr>
        <w:t>Museumsmanager</w:t>
      </w:r>
      <w:r w:rsidR="00F4755A" w:rsidRPr="00C50B0B">
        <w:rPr>
          <w:rFonts w:cs="Arial"/>
        </w:rPr>
        <w:t xml:space="preserve"> und kann damit die Datenzugriffe der GUI über die entsprechenden Untermanager verwalten</w:t>
      </w:r>
      <w:r w:rsidR="00A95797" w:rsidRPr="00C50B0B">
        <w:rPr>
          <w:rFonts w:cs="Arial"/>
        </w:rPr>
        <w:t xml:space="preserve"> bzw. verschiedenen anderen GUI-Elementen Zugriff auf solche Untermanager geben. In diesem Diagramm ist nur der „</w:t>
      </w:r>
      <w:proofErr w:type="spellStart"/>
      <w:r w:rsidR="00A95797" w:rsidRPr="00C50B0B">
        <w:rPr>
          <w:rFonts w:cs="Arial"/>
        </w:rPr>
        <w:t>ExponatTab</w:t>
      </w:r>
      <w:proofErr w:type="spellEnd"/>
      <w:r w:rsidR="00A95797" w:rsidRPr="00C50B0B">
        <w:rPr>
          <w:rFonts w:cs="Arial"/>
        </w:rPr>
        <w:t>“ genauer ausgeführt. In der schlussendlichen Implementierung sind „</w:t>
      </w:r>
      <w:proofErr w:type="spellStart"/>
      <w:r w:rsidR="00A95797" w:rsidRPr="00C50B0B">
        <w:rPr>
          <w:rFonts w:cs="Arial"/>
        </w:rPr>
        <w:t>MitarbeiterTab</w:t>
      </w:r>
      <w:proofErr w:type="spellEnd"/>
      <w:r w:rsidR="00A95797" w:rsidRPr="00C50B0B">
        <w:rPr>
          <w:rFonts w:cs="Arial"/>
        </w:rPr>
        <w:t>“, „</w:t>
      </w:r>
      <w:proofErr w:type="spellStart"/>
      <w:r w:rsidR="00A95797" w:rsidRPr="00C50B0B">
        <w:rPr>
          <w:rFonts w:cs="Arial"/>
        </w:rPr>
        <w:t>RaumTab</w:t>
      </w:r>
      <w:proofErr w:type="spellEnd"/>
      <w:r w:rsidR="00A95797" w:rsidRPr="00C50B0B">
        <w:rPr>
          <w:rFonts w:cs="Arial"/>
        </w:rPr>
        <w:t>“ und „</w:t>
      </w:r>
      <w:proofErr w:type="spellStart"/>
      <w:r w:rsidR="00A95797" w:rsidRPr="00C50B0B">
        <w:rPr>
          <w:rFonts w:cs="Arial"/>
        </w:rPr>
        <w:t>FördererTab</w:t>
      </w:r>
      <w:proofErr w:type="spellEnd"/>
      <w:r w:rsidR="00A95797" w:rsidRPr="00C50B0B">
        <w:rPr>
          <w:rFonts w:cs="Arial"/>
        </w:rPr>
        <w:t>“ ähnlich aufgebaut, wurden hier aber aus Übersichtlichkeitsgründen nicht weiter aufgezeigt. Jeder Tab bekommt hierbei einen „</w:t>
      </w:r>
      <w:proofErr w:type="spellStart"/>
      <w:r w:rsidR="00A95797" w:rsidRPr="00C50B0B">
        <w:rPr>
          <w:rFonts w:cs="Arial"/>
        </w:rPr>
        <w:t>SearchComponent</w:t>
      </w:r>
      <w:proofErr w:type="spellEnd"/>
      <w:r w:rsidR="00A95797" w:rsidRPr="00C50B0B">
        <w:rPr>
          <w:rFonts w:cs="Arial"/>
        </w:rPr>
        <w:t xml:space="preserve">“ welcher eine Suchleiste darstellt mit der auf die </w:t>
      </w:r>
      <w:r w:rsidR="00A95797" w:rsidRPr="00C50B0B">
        <w:rPr>
          <w:rFonts w:cs="Arial"/>
        </w:rPr>
        <w:lastRenderedPageBreak/>
        <w:t xml:space="preserve">vorhandenen Museums-Elemente zugegriffen werden kann. Des Weiteren besitzt jeder Tab auch noch eine Liste mit allen für den Tab relevanten Elemente (also z.B. Exponate im </w:t>
      </w:r>
      <w:proofErr w:type="spellStart"/>
      <w:r w:rsidR="00A95797" w:rsidRPr="00C50B0B">
        <w:rPr>
          <w:rFonts w:cs="Arial"/>
        </w:rPr>
        <w:t>ExponatTab</w:t>
      </w:r>
      <w:proofErr w:type="spellEnd"/>
      <w:r w:rsidR="00A95797" w:rsidRPr="00C50B0B">
        <w:rPr>
          <w:rFonts w:cs="Arial"/>
        </w:rPr>
        <w:t>)</w:t>
      </w:r>
      <w:r w:rsidR="00992968" w:rsidRPr="00C50B0B">
        <w:rPr>
          <w:rFonts w:cs="Arial"/>
        </w:rPr>
        <w:t>,</w:t>
      </w:r>
      <w:r w:rsidR="00A95797" w:rsidRPr="00C50B0B">
        <w:rPr>
          <w:rFonts w:cs="Arial"/>
        </w:rPr>
        <w:t xml:space="preserve"> ein Bild, eine Beschreibung und einen bis mehrere Untertabs die spezifischere Einsicht auf die einzelnen </w:t>
      </w:r>
      <w:r w:rsidR="00992968" w:rsidRPr="00C50B0B">
        <w:rPr>
          <w:rFonts w:cs="Arial"/>
        </w:rPr>
        <w:t>Attribute des ausgewählten Elements geben.</w:t>
      </w:r>
    </w:p>
    <w:p w14:paraId="2671DFC5" w14:textId="093888D8" w:rsidR="00C32AFE" w:rsidRPr="00C50B0B" w:rsidRDefault="00C32AFE" w:rsidP="00C32AFE">
      <w:pPr>
        <w:pStyle w:val="berschrift1"/>
        <w:rPr>
          <w:rFonts w:cs="Arial"/>
        </w:rPr>
      </w:pPr>
      <w:bookmarkStart w:id="203" w:name="_Toc44320846"/>
      <w:r w:rsidRPr="00C50B0B">
        <w:rPr>
          <w:rFonts w:cs="Arial"/>
        </w:rPr>
        <w:t>Besonderheiten</w:t>
      </w:r>
      <w:bookmarkEnd w:id="203"/>
    </w:p>
    <w:p w14:paraId="2AC271D5" w14:textId="6AC5C9EE" w:rsidR="002C6FCE" w:rsidRPr="00C50B0B" w:rsidRDefault="00925720" w:rsidP="002C6FCE">
      <w:pPr>
        <w:pStyle w:val="Listenabsatz"/>
        <w:numPr>
          <w:ilvl w:val="0"/>
          <w:numId w:val="23"/>
        </w:numPr>
        <w:rPr>
          <w:rFonts w:eastAsia="Segoe UI Emoji" w:cs="Arial"/>
        </w:rPr>
      </w:pPr>
      <w:r w:rsidRPr="00C50B0B">
        <w:rPr>
          <w:rFonts w:eastAsia="Segoe UI Emoji" w:cs="Arial"/>
        </w:rPr>
        <w:t>In unserem GUI werden die verschiedenen Arbeitsbereiche in unterschiedliche Tabs aufgeteilt</w:t>
      </w:r>
      <w:r w:rsidR="00B815FD" w:rsidRPr="00C50B0B">
        <w:rPr>
          <w:rFonts w:eastAsia="Segoe UI Emoji" w:cs="Arial"/>
        </w:rPr>
        <w:t xml:space="preserve"> anstatt dies in unterschiedlichen Fenstern zu tun, für jeden Nutzertyp ein eigenes GUI zu bauen oder manchen Nutzern manche Funktionen erst gar nicht zur Verfügung zu stellen.</w:t>
      </w:r>
    </w:p>
    <w:p w14:paraId="16AB0F4F" w14:textId="2A376828" w:rsidR="002C6FCE" w:rsidRPr="00C50B0B" w:rsidRDefault="00B815FD" w:rsidP="002C6FCE">
      <w:pPr>
        <w:pStyle w:val="Listenabsatz"/>
        <w:numPr>
          <w:ilvl w:val="0"/>
          <w:numId w:val="23"/>
        </w:numPr>
        <w:rPr>
          <w:rFonts w:eastAsia="Segoe UI Emoji" w:cs="Arial"/>
        </w:rPr>
      </w:pPr>
      <w:r w:rsidRPr="00C50B0B">
        <w:rPr>
          <w:rFonts w:eastAsia="Segoe UI Emoji" w:cs="Arial"/>
        </w:rPr>
        <w:t>Jeder Nutzer kann bei uns jedes Element mit verschiedensten Suchfiltern suchen und dann diese (wenn er die Rechte dazu besitzt) sofort einsehen bzw. bearbeiten.</w:t>
      </w:r>
    </w:p>
    <w:p w14:paraId="47C9E2DE" w14:textId="77777777" w:rsidR="007B1002" w:rsidRPr="00C50B0B" w:rsidRDefault="00926DD1" w:rsidP="002C6FCE">
      <w:pPr>
        <w:pStyle w:val="Listenabsatz"/>
        <w:numPr>
          <w:ilvl w:val="0"/>
          <w:numId w:val="23"/>
        </w:numPr>
        <w:rPr>
          <w:rFonts w:eastAsia="Segoe UI Emoji" w:cs="Arial"/>
          <w:lang w:val="en-US"/>
        </w:rPr>
      </w:pPr>
      <w:proofErr w:type="spellStart"/>
      <w:r w:rsidRPr="00C50B0B">
        <w:rPr>
          <w:rFonts w:eastAsia="Segoe UI Emoji" w:cs="Arial"/>
          <w:lang w:val="en-US"/>
        </w:rPr>
        <w:t>Mehr</w:t>
      </w:r>
      <w:proofErr w:type="spellEnd"/>
      <w:r w:rsidRPr="00C50B0B">
        <w:rPr>
          <w:rFonts w:eastAsia="Segoe UI Emoji" w:cs="Arial"/>
          <w:lang w:val="en-US"/>
        </w:rPr>
        <w:t xml:space="preserve"> Command-Line-</w:t>
      </w:r>
      <w:proofErr w:type="spellStart"/>
      <w:r w:rsidRPr="00C50B0B">
        <w:rPr>
          <w:rFonts w:eastAsia="Segoe UI Emoji" w:cs="Arial"/>
          <w:lang w:val="en-US"/>
        </w:rPr>
        <w:t>Argumente</w:t>
      </w:r>
      <w:proofErr w:type="spellEnd"/>
      <w:r w:rsidR="003B345F" w:rsidRPr="00C50B0B">
        <w:rPr>
          <w:rFonts w:eastAsia="Segoe UI Emoji" w:cs="Arial"/>
          <w:lang w:val="en-US"/>
        </w:rPr>
        <w:t xml:space="preserve"> </w:t>
      </w:r>
      <w:r w:rsidR="003B345F" w:rsidRPr="00C50B0B">
        <w:rPr>
          <w:rFonts w:cs="Arial"/>
          <w:lang w:val="en-US"/>
        </w:rPr>
        <w:t xml:space="preserve">- </w:t>
      </w:r>
      <w:proofErr w:type="spellStart"/>
      <w:r w:rsidR="003B345F" w:rsidRPr="00C50B0B">
        <w:rPr>
          <w:rFonts w:cs="Arial"/>
          <w:lang w:val="en-US"/>
        </w:rPr>
        <w:t>Commandline</w:t>
      </w:r>
      <w:proofErr w:type="spellEnd"/>
      <w:r w:rsidR="003B345F" w:rsidRPr="00C50B0B">
        <w:rPr>
          <w:rFonts w:cs="Arial"/>
          <w:lang w:val="en-US"/>
        </w:rPr>
        <w:t xml:space="preserve"> </w:t>
      </w:r>
      <w:proofErr w:type="spellStart"/>
      <w:r w:rsidR="003B345F" w:rsidRPr="00C50B0B">
        <w:rPr>
          <w:rFonts w:cs="Arial"/>
          <w:lang w:val="en-US"/>
        </w:rPr>
        <w:t>Argumente</w:t>
      </w:r>
      <w:proofErr w:type="spellEnd"/>
    </w:p>
    <w:p w14:paraId="183F80C0" w14:textId="70C6BBF0" w:rsidR="007B1002" w:rsidRPr="00C50B0B" w:rsidRDefault="007B1002" w:rsidP="007B1002">
      <w:pPr>
        <w:pStyle w:val="Listenabsatz"/>
        <w:numPr>
          <w:ilvl w:val="1"/>
          <w:numId w:val="23"/>
        </w:numPr>
        <w:rPr>
          <w:rFonts w:eastAsia="Segoe UI Emoji" w:cs="Arial"/>
        </w:rPr>
      </w:pPr>
      <w:r w:rsidRPr="00C50B0B">
        <w:rPr>
          <w:rFonts w:cs="Arial"/>
        </w:rPr>
        <w:t>-p und den Pfad zu den CSV-Dateien</w:t>
      </w:r>
    </w:p>
    <w:p w14:paraId="5A58786F" w14:textId="198537B0" w:rsidR="007B1002" w:rsidRPr="00C50B0B" w:rsidRDefault="007B1002" w:rsidP="007B1002">
      <w:pPr>
        <w:pStyle w:val="Listenabsatz"/>
        <w:numPr>
          <w:ilvl w:val="1"/>
          <w:numId w:val="23"/>
        </w:numPr>
        <w:rPr>
          <w:rFonts w:eastAsia="Segoe UI Emoji" w:cs="Arial"/>
        </w:rPr>
      </w:pPr>
      <w:r w:rsidRPr="00C50B0B">
        <w:rPr>
          <w:rFonts w:cs="Arial"/>
        </w:rPr>
        <w:t xml:space="preserve">-d und den Pfad zu den CSV-Dateien mit den </w:t>
      </w:r>
      <w:proofErr w:type="spellStart"/>
      <w:r w:rsidRPr="00C50B0B">
        <w:rPr>
          <w:rFonts w:cs="Arial"/>
        </w:rPr>
        <w:t>default</w:t>
      </w:r>
      <w:proofErr w:type="spellEnd"/>
      <w:r w:rsidRPr="00C50B0B">
        <w:rPr>
          <w:rFonts w:cs="Arial"/>
        </w:rPr>
        <w:t xml:space="preserve"> (</w:t>
      </w:r>
      <w:proofErr w:type="spellStart"/>
      <w:r w:rsidRPr="00C50B0B">
        <w:rPr>
          <w:rFonts w:cs="Arial"/>
        </w:rPr>
        <w:t>fallback</w:t>
      </w:r>
      <w:proofErr w:type="spellEnd"/>
      <w:r w:rsidRPr="00C50B0B">
        <w:rPr>
          <w:rFonts w:cs="Arial"/>
        </w:rPr>
        <w:t xml:space="preserve">) Daten die verwendet </w:t>
      </w:r>
      <w:proofErr w:type="gramStart"/>
      <w:r w:rsidRPr="00C50B0B">
        <w:rPr>
          <w:rFonts w:cs="Arial"/>
        </w:rPr>
        <w:t>werden</w:t>
      </w:r>
      <w:proofErr w:type="gramEnd"/>
      <w:r w:rsidRPr="00C50B0B">
        <w:rPr>
          <w:rFonts w:cs="Arial"/>
        </w:rPr>
        <w:t xml:space="preserve"> wenn zum Beispiel ein unbekanntes Bild </w:t>
      </w:r>
      <w:proofErr w:type="spellStart"/>
      <w:r w:rsidRPr="00C50B0B">
        <w:rPr>
          <w:rFonts w:cs="Arial"/>
        </w:rPr>
        <w:t>refferenziert</w:t>
      </w:r>
      <w:proofErr w:type="spellEnd"/>
      <w:r w:rsidRPr="00C50B0B">
        <w:rPr>
          <w:rFonts w:cs="Arial"/>
        </w:rPr>
        <w:t xml:space="preserve"> wird </w:t>
      </w:r>
    </w:p>
    <w:p w14:paraId="1FFC3277" w14:textId="77777777" w:rsidR="007B1002" w:rsidRPr="00C50B0B" w:rsidRDefault="007B1002" w:rsidP="007B1002">
      <w:pPr>
        <w:pStyle w:val="Listenabsatz"/>
        <w:numPr>
          <w:ilvl w:val="2"/>
          <w:numId w:val="23"/>
        </w:numPr>
        <w:rPr>
          <w:rFonts w:eastAsia="Segoe UI Emoji" w:cs="Arial"/>
        </w:rPr>
      </w:pPr>
      <w:r w:rsidRPr="00C50B0B">
        <w:rPr>
          <w:rFonts w:cs="Arial"/>
        </w:rPr>
        <w:t xml:space="preserve">Nicht benötigt </w:t>
      </w:r>
      <w:r w:rsidRPr="00C50B0B">
        <w:rPr>
          <w:rFonts w:cs="Arial"/>
        </w:rPr>
        <w:sym w:font="Wingdings" w:char="F0E0"/>
      </w:r>
      <w:r w:rsidRPr="00C50B0B">
        <w:rPr>
          <w:rFonts w:cs="Arial"/>
        </w:rPr>
        <w:t xml:space="preserve"> interne Daten geladen, wenn nicht gegeben</w:t>
      </w:r>
    </w:p>
    <w:p w14:paraId="27E34261" w14:textId="1AE86D71" w:rsidR="00D730AC" w:rsidRPr="00C50B0B" w:rsidRDefault="007B1002" w:rsidP="007B1002">
      <w:pPr>
        <w:pStyle w:val="Listenabsatz"/>
        <w:numPr>
          <w:ilvl w:val="1"/>
          <w:numId w:val="23"/>
        </w:numPr>
        <w:rPr>
          <w:rFonts w:eastAsia="Segoe UI Emoji" w:cs="Arial"/>
        </w:rPr>
      </w:pPr>
      <w:r w:rsidRPr="00C50B0B">
        <w:rPr>
          <w:rFonts w:cs="Arial"/>
        </w:rPr>
        <w:t>-l und einen Pfad um eine Log-Datei in diesen Pfad zu schreiben.</w:t>
      </w:r>
    </w:p>
    <w:p w14:paraId="61BB41D2" w14:textId="427B265E" w:rsidR="002E71D5" w:rsidRPr="00C50B0B" w:rsidRDefault="002E71D5" w:rsidP="002E71D5">
      <w:pPr>
        <w:pStyle w:val="Listenabsatz"/>
        <w:numPr>
          <w:ilvl w:val="0"/>
          <w:numId w:val="23"/>
        </w:numPr>
        <w:rPr>
          <w:rFonts w:eastAsia="Segoe UI Emoji" w:cs="Arial"/>
        </w:rPr>
      </w:pPr>
      <w:r w:rsidRPr="00C50B0B">
        <w:rPr>
          <w:rFonts w:eastAsia="Segoe UI Emoji" w:cs="Arial"/>
        </w:rPr>
        <w:t xml:space="preserve">Die Dynamische Überprüfung der Argumentlänge in der </w:t>
      </w:r>
      <w:proofErr w:type="spellStart"/>
      <w:r w:rsidRPr="00C50B0B">
        <w:rPr>
          <w:rFonts w:eastAsia="Segoe UI Emoji" w:cs="Arial"/>
        </w:rPr>
        <w:t>MuseumsElementFactory</w:t>
      </w:r>
      <w:proofErr w:type="spellEnd"/>
      <w:r w:rsidRPr="00C50B0B">
        <w:rPr>
          <w:rFonts w:eastAsia="Segoe UI Emoji" w:cs="Arial"/>
        </w:rPr>
        <w:t xml:space="preserve"> in </w:t>
      </w:r>
      <w:r w:rsidR="004077DD" w:rsidRPr="00C50B0B">
        <w:rPr>
          <w:rFonts w:eastAsia="Segoe UI Emoji" w:cs="Arial"/>
        </w:rPr>
        <w:t>„</w:t>
      </w:r>
      <w:proofErr w:type="spellStart"/>
      <w:proofErr w:type="gramStart"/>
      <w:r w:rsidRPr="00C50B0B">
        <w:rPr>
          <w:rFonts w:eastAsia="Segoe UI Emoji" w:cs="Arial"/>
        </w:rPr>
        <w:t>getNumberOfAttributes</w:t>
      </w:r>
      <w:proofErr w:type="spellEnd"/>
      <w:r w:rsidRPr="00C50B0B">
        <w:rPr>
          <w:rFonts w:eastAsia="Segoe UI Emoji" w:cs="Arial"/>
        </w:rPr>
        <w:t>(</w:t>
      </w:r>
      <w:proofErr w:type="gramEnd"/>
      <w:r w:rsidRPr="00C50B0B">
        <w:rPr>
          <w:rFonts w:eastAsia="Segoe UI Emoji" w:cs="Arial"/>
        </w:rPr>
        <w:t>Class&lt;?&gt; c)</w:t>
      </w:r>
      <w:r w:rsidR="004077DD" w:rsidRPr="00C50B0B">
        <w:rPr>
          <w:rFonts w:eastAsia="Segoe UI Emoji" w:cs="Arial"/>
        </w:rPr>
        <w:t>“</w:t>
      </w:r>
      <w:r w:rsidRPr="00C50B0B">
        <w:rPr>
          <w:rFonts w:eastAsia="Segoe UI Emoji" w:cs="Arial"/>
        </w:rPr>
        <w:t>. Mit ihr lassen sich alle setzbaren Attribute einer Klasse herausfinden. Somit kann genau überprüft werden ob ein CSV-String die richtige Länge hat</w:t>
      </w:r>
      <w:r w:rsidR="004077DD" w:rsidRPr="00C50B0B">
        <w:rPr>
          <w:rFonts w:eastAsia="Segoe UI Emoji" w:cs="Arial"/>
        </w:rPr>
        <w:t>.</w:t>
      </w:r>
    </w:p>
    <w:p w14:paraId="2AA393DC" w14:textId="6CF693B0" w:rsidR="00E32364" w:rsidRPr="00C50B0B" w:rsidRDefault="00636BC7" w:rsidP="00E32364">
      <w:pPr>
        <w:pStyle w:val="berschrift1"/>
        <w:rPr>
          <w:rFonts w:eastAsia="Segoe UI Emoji" w:cs="Arial"/>
        </w:rPr>
      </w:pPr>
      <w:r w:rsidRPr="00C50B0B">
        <w:rPr>
          <w:rFonts w:eastAsia="Segoe UI Emoji" w:cs="Arial"/>
        </w:rPr>
        <w:t>Tatsächliches Aussehen der Finalen Implementierung</w:t>
      </w:r>
    </w:p>
    <w:p w14:paraId="3F65D671" w14:textId="1131EE6D" w:rsidR="00885A86" w:rsidRPr="00C50B0B" w:rsidRDefault="00A8029E" w:rsidP="00A8029E">
      <w:pPr>
        <w:pStyle w:val="berschrift2"/>
        <w:rPr>
          <w:rFonts w:cs="Arial"/>
        </w:rPr>
      </w:pPr>
      <w:r w:rsidRPr="00C50B0B">
        <w:rPr>
          <w:rFonts w:cs="Arial"/>
        </w:rPr>
        <w:t xml:space="preserve">Änderungen </w:t>
      </w:r>
      <w:r w:rsidR="00F936E6" w:rsidRPr="00C50B0B">
        <w:rPr>
          <w:rFonts w:cs="Arial"/>
        </w:rPr>
        <w:t>am</w:t>
      </w:r>
      <w:r w:rsidRPr="00C50B0B">
        <w:rPr>
          <w:rFonts w:cs="Arial"/>
        </w:rPr>
        <w:t xml:space="preserve"> UML-Diagramm und </w:t>
      </w:r>
      <w:r w:rsidR="00F936E6" w:rsidRPr="00C50B0B">
        <w:rPr>
          <w:rFonts w:cs="Arial"/>
        </w:rPr>
        <w:t xml:space="preserve">den </w:t>
      </w:r>
      <w:r w:rsidRPr="00C50B0B">
        <w:rPr>
          <w:rFonts w:cs="Arial"/>
        </w:rPr>
        <w:t>Objekte</w:t>
      </w:r>
      <w:r w:rsidR="00F936E6" w:rsidRPr="00C50B0B">
        <w:rPr>
          <w:rFonts w:cs="Arial"/>
        </w:rPr>
        <w:t>n</w:t>
      </w:r>
    </w:p>
    <w:p w14:paraId="43948DD6" w14:textId="7223F075" w:rsidR="00F936E6" w:rsidRPr="00C50B0B" w:rsidRDefault="00F936E6" w:rsidP="00F936E6">
      <w:pPr>
        <w:rPr>
          <w:rFonts w:cs="Arial"/>
        </w:rPr>
      </w:pPr>
      <w:r w:rsidRPr="00C50B0B">
        <w:rPr>
          <w:rFonts w:cs="Arial"/>
        </w:rPr>
        <w:t>Hier werden alle konkreten Änderungen dokumentiert die anders als im Entwurfsklassendiagramm in Kapitel 5.7 implementiert wurden.</w:t>
      </w:r>
    </w:p>
    <w:p w14:paraId="4C54F553" w14:textId="7E2355FE" w:rsidR="00F936E6" w:rsidRPr="00C50B0B" w:rsidRDefault="00F936E6" w:rsidP="00F936E6">
      <w:pPr>
        <w:pStyle w:val="berschrift3"/>
        <w:rPr>
          <w:rFonts w:cs="Arial"/>
        </w:rPr>
      </w:pPr>
      <w:r w:rsidRPr="00C50B0B">
        <w:rPr>
          <w:rFonts w:cs="Arial"/>
        </w:rPr>
        <w:t>Konkrete Änderungen and den Objekten</w:t>
      </w:r>
    </w:p>
    <w:p w14:paraId="09A7C7DA" w14:textId="74BF0905" w:rsidR="00095D42" w:rsidRPr="00C50B0B" w:rsidRDefault="00F01E9E" w:rsidP="00095D42">
      <w:pPr>
        <w:pStyle w:val="Listenabsatz"/>
        <w:numPr>
          <w:ilvl w:val="0"/>
          <w:numId w:val="25"/>
        </w:numPr>
        <w:rPr>
          <w:rFonts w:cs="Arial"/>
        </w:rPr>
      </w:pPr>
      <w:r w:rsidRPr="00C50B0B">
        <w:rPr>
          <w:rFonts w:cs="Arial"/>
        </w:rPr>
        <w:t xml:space="preserve">Alle Verwalteten Elemente (Bild, Epoche, </w:t>
      </w:r>
      <w:r w:rsidR="00406E0A" w:rsidRPr="00C50B0B">
        <w:rPr>
          <w:rFonts w:cs="Arial"/>
        </w:rPr>
        <w:t>Person, Exponat</w:t>
      </w:r>
      <w:r w:rsidR="00AA186C" w:rsidRPr="00C50B0B">
        <w:rPr>
          <w:rFonts w:cs="Arial"/>
        </w:rPr>
        <w:t xml:space="preserve">) erben nun vom Objekt </w:t>
      </w:r>
      <w:proofErr w:type="spellStart"/>
      <w:r w:rsidR="00AA186C" w:rsidRPr="00C50B0B">
        <w:rPr>
          <w:rFonts w:cs="Arial"/>
        </w:rPr>
        <w:t>MuseumsElement</w:t>
      </w:r>
      <w:proofErr w:type="spellEnd"/>
      <w:r w:rsidR="00F2423A" w:rsidRPr="00C50B0B">
        <w:rPr>
          <w:rFonts w:cs="Arial"/>
        </w:rPr>
        <w:t>, welches e</w:t>
      </w:r>
      <w:r w:rsidR="00757F34" w:rsidRPr="00C50B0B">
        <w:rPr>
          <w:rFonts w:cs="Arial"/>
        </w:rPr>
        <w:t xml:space="preserve">ine Beschreibung und einen eindeutigen </w:t>
      </w:r>
      <w:proofErr w:type="spellStart"/>
      <w:r w:rsidR="00757F34" w:rsidRPr="00C50B0B">
        <w:rPr>
          <w:rFonts w:cs="Arial"/>
        </w:rPr>
        <w:t>PrimaryKey</w:t>
      </w:r>
      <w:proofErr w:type="spellEnd"/>
      <w:r w:rsidR="000529C3" w:rsidRPr="00C50B0B">
        <w:rPr>
          <w:rFonts w:cs="Arial"/>
        </w:rPr>
        <w:t xml:space="preserve"> </w:t>
      </w:r>
      <w:proofErr w:type="gramStart"/>
      <w:r w:rsidR="000529C3" w:rsidRPr="00C50B0B">
        <w:rPr>
          <w:rFonts w:cs="Arial"/>
        </w:rPr>
        <w:t>besitzt .</w:t>
      </w:r>
      <w:proofErr w:type="gramEnd"/>
      <w:r w:rsidR="000529C3" w:rsidRPr="00C50B0B">
        <w:rPr>
          <w:rFonts w:cs="Arial"/>
        </w:rPr>
        <w:t xml:space="preserve"> Der </w:t>
      </w:r>
      <w:proofErr w:type="spellStart"/>
      <w:r w:rsidR="000529C3" w:rsidRPr="00C50B0B">
        <w:rPr>
          <w:rFonts w:cs="Arial"/>
        </w:rPr>
        <w:t>PrimaryKey</w:t>
      </w:r>
      <w:proofErr w:type="spellEnd"/>
      <w:r w:rsidR="000529C3" w:rsidRPr="00C50B0B">
        <w:rPr>
          <w:rFonts w:cs="Arial"/>
        </w:rPr>
        <w:t xml:space="preserve"> </w:t>
      </w:r>
      <w:r w:rsidR="00691DBB" w:rsidRPr="00C50B0B">
        <w:rPr>
          <w:rFonts w:cs="Arial"/>
        </w:rPr>
        <w:t>ersetzt</w:t>
      </w:r>
      <w:r w:rsidR="00757F34" w:rsidRPr="00C50B0B">
        <w:rPr>
          <w:rFonts w:cs="Arial"/>
        </w:rPr>
        <w:t xml:space="preserve"> die Identifikationsnummern der </w:t>
      </w:r>
      <w:r w:rsidR="000529C3" w:rsidRPr="00C50B0B">
        <w:rPr>
          <w:rFonts w:cs="Arial"/>
        </w:rPr>
        <w:t>erbenden Objekte</w:t>
      </w:r>
      <w:r w:rsidR="00691DBB" w:rsidRPr="00C50B0B">
        <w:rPr>
          <w:rFonts w:cs="Arial"/>
        </w:rPr>
        <w:t xml:space="preserve"> wie </w:t>
      </w:r>
      <w:proofErr w:type="spellStart"/>
      <w:r w:rsidR="00691DBB" w:rsidRPr="00C50B0B">
        <w:rPr>
          <w:rFonts w:cs="Arial"/>
        </w:rPr>
        <w:t>RaumNr</w:t>
      </w:r>
      <w:proofErr w:type="spellEnd"/>
      <w:r w:rsidR="00691DBB" w:rsidRPr="00C50B0B">
        <w:rPr>
          <w:rFonts w:cs="Arial"/>
        </w:rPr>
        <w:t xml:space="preserve">, </w:t>
      </w:r>
      <w:proofErr w:type="spellStart"/>
      <w:r w:rsidR="00691DBB" w:rsidRPr="00C50B0B">
        <w:rPr>
          <w:rFonts w:cs="Arial"/>
        </w:rPr>
        <w:t>MitarbeiterNr</w:t>
      </w:r>
      <w:proofErr w:type="spellEnd"/>
      <w:r w:rsidR="00691DBB" w:rsidRPr="00C50B0B">
        <w:rPr>
          <w:rFonts w:cs="Arial"/>
        </w:rPr>
        <w:t xml:space="preserve"> etc.</w:t>
      </w:r>
      <w:r w:rsidR="007B1002" w:rsidRPr="00C50B0B">
        <w:rPr>
          <w:rFonts w:cs="Arial"/>
        </w:rPr>
        <w:t xml:space="preserve"> und stellt sicher, dass keine Duplikate verwaltet werden.</w:t>
      </w:r>
    </w:p>
    <w:p w14:paraId="1064BABC" w14:textId="2AB85C5F" w:rsidR="00AA186C" w:rsidRPr="00C50B0B" w:rsidRDefault="00AA186C" w:rsidP="00095D42">
      <w:pPr>
        <w:pStyle w:val="Listenabsatz"/>
        <w:numPr>
          <w:ilvl w:val="0"/>
          <w:numId w:val="25"/>
        </w:numPr>
        <w:rPr>
          <w:rFonts w:cs="Arial"/>
        </w:rPr>
      </w:pPr>
      <w:r w:rsidRPr="00C50B0B">
        <w:rPr>
          <w:rFonts w:cs="Arial"/>
        </w:rPr>
        <w:t xml:space="preserve">Es gibt nur noch ein Historien-Objekt anstatt 3 </w:t>
      </w:r>
      <w:r w:rsidR="004631F6" w:rsidRPr="00C50B0B">
        <w:rPr>
          <w:rFonts w:cs="Arial"/>
        </w:rPr>
        <w:t xml:space="preserve">verschiedene und diese Historie hat anstatt eines </w:t>
      </w:r>
      <w:proofErr w:type="spellStart"/>
      <w:r w:rsidR="004631F6" w:rsidRPr="00C50B0B">
        <w:rPr>
          <w:rFonts w:cs="Arial"/>
        </w:rPr>
        <w:t>Hashset</w:t>
      </w:r>
      <w:proofErr w:type="spellEnd"/>
      <w:r w:rsidR="004631F6" w:rsidRPr="00C50B0B">
        <w:rPr>
          <w:rFonts w:cs="Arial"/>
        </w:rPr>
        <w:t xml:space="preserve">&lt;Ereignis&gt; eine </w:t>
      </w:r>
      <w:proofErr w:type="spellStart"/>
      <w:r w:rsidR="004631F6" w:rsidRPr="00C50B0B">
        <w:rPr>
          <w:rFonts w:cs="Arial"/>
        </w:rPr>
        <w:t>Hashmap</w:t>
      </w:r>
      <w:proofErr w:type="spellEnd"/>
      <w:r w:rsidR="004631F6" w:rsidRPr="00C50B0B">
        <w:rPr>
          <w:rFonts w:cs="Arial"/>
        </w:rPr>
        <w:t>&lt;</w:t>
      </w:r>
      <w:proofErr w:type="spellStart"/>
      <w:proofErr w:type="gramStart"/>
      <w:r w:rsidR="004631F6" w:rsidRPr="00C50B0B">
        <w:rPr>
          <w:rFonts w:cs="Arial"/>
        </w:rPr>
        <w:t>Datum,Ereignis</w:t>
      </w:r>
      <w:proofErr w:type="spellEnd"/>
      <w:proofErr w:type="gramEnd"/>
      <w:r w:rsidR="004631F6" w:rsidRPr="00C50B0B">
        <w:rPr>
          <w:rFonts w:cs="Arial"/>
        </w:rPr>
        <w:t>&gt;.</w:t>
      </w:r>
    </w:p>
    <w:p w14:paraId="49EF8E97" w14:textId="2CBA8CFC" w:rsidR="00691DBB" w:rsidRPr="00C50B0B" w:rsidRDefault="00116D1C" w:rsidP="00691DBB">
      <w:pPr>
        <w:pStyle w:val="Listenabsatz"/>
        <w:numPr>
          <w:ilvl w:val="0"/>
          <w:numId w:val="25"/>
        </w:numPr>
        <w:rPr>
          <w:rFonts w:cs="Arial"/>
        </w:rPr>
      </w:pPr>
      <w:r w:rsidRPr="00C50B0B">
        <w:rPr>
          <w:rFonts w:cs="Arial"/>
        </w:rPr>
        <w:t>Das Epochen-Objekt wurde komplett</w:t>
      </w:r>
      <w:r w:rsidR="00DB2EFD" w:rsidRPr="00C50B0B">
        <w:rPr>
          <w:rFonts w:cs="Arial"/>
        </w:rPr>
        <w:t xml:space="preserve"> </w:t>
      </w:r>
      <w:r w:rsidR="00C97C1C" w:rsidRPr="00C50B0B">
        <w:rPr>
          <w:rFonts w:cs="Arial"/>
        </w:rPr>
        <w:t>neu strukturiert</w:t>
      </w:r>
      <w:r w:rsidR="00BD7820" w:rsidRPr="00C50B0B">
        <w:rPr>
          <w:rFonts w:cs="Arial"/>
        </w:rPr>
        <w:t xml:space="preserve">. </w:t>
      </w:r>
      <w:r w:rsidR="00EE6BF7" w:rsidRPr="00C50B0B">
        <w:rPr>
          <w:rFonts w:cs="Arial"/>
        </w:rPr>
        <w:t xml:space="preserve">Epochen sind (wenn sie im </w:t>
      </w:r>
      <w:proofErr w:type="spellStart"/>
      <w:r w:rsidR="00EE6BF7" w:rsidRPr="00C50B0B">
        <w:rPr>
          <w:rFonts w:cs="Arial"/>
        </w:rPr>
        <w:t>MuseumsManager</w:t>
      </w:r>
      <w:proofErr w:type="spellEnd"/>
      <w:r w:rsidR="00EE6BF7" w:rsidRPr="00C50B0B">
        <w:rPr>
          <w:rFonts w:cs="Arial"/>
        </w:rPr>
        <w:t xml:space="preserve"> gespeichert werden) eindeutig durch die Vererbung von </w:t>
      </w:r>
      <w:proofErr w:type="spellStart"/>
      <w:r w:rsidR="00210A02" w:rsidRPr="00C50B0B">
        <w:rPr>
          <w:rFonts w:cs="Arial"/>
        </w:rPr>
        <w:t>MuseumsElement</w:t>
      </w:r>
      <w:proofErr w:type="spellEnd"/>
      <w:r w:rsidR="00F2423A" w:rsidRPr="00C50B0B">
        <w:rPr>
          <w:rFonts w:cs="Arial"/>
        </w:rPr>
        <w:t xml:space="preserve"> und dessen </w:t>
      </w:r>
      <w:proofErr w:type="spellStart"/>
      <w:r w:rsidR="00F2423A" w:rsidRPr="00C50B0B">
        <w:rPr>
          <w:rFonts w:cs="Arial"/>
        </w:rPr>
        <w:t>PrimaryKey</w:t>
      </w:r>
      <w:proofErr w:type="spellEnd"/>
      <w:r w:rsidR="00450D4B" w:rsidRPr="00C50B0B">
        <w:rPr>
          <w:rFonts w:cs="Arial"/>
        </w:rPr>
        <w:t xml:space="preserve">. </w:t>
      </w:r>
      <w:r w:rsidR="00691DBB" w:rsidRPr="00C50B0B">
        <w:rPr>
          <w:rFonts w:cs="Arial"/>
        </w:rPr>
        <w:br/>
      </w:r>
      <w:proofErr w:type="gramStart"/>
      <w:r w:rsidR="00691DBB" w:rsidRPr="00C50B0B">
        <w:rPr>
          <w:rFonts w:cs="Arial"/>
        </w:rPr>
        <w:t xml:space="preserve">Des </w:t>
      </w:r>
      <w:proofErr w:type="spellStart"/>
      <w:r w:rsidR="00691DBB" w:rsidRPr="00C50B0B">
        <w:rPr>
          <w:rFonts w:cs="Arial"/>
        </w:rPr>
        <w:t>weiteren</w:t>
      </w:r>
      <w:proofErr w:type="spellEnd"/>
      <w:proofErr w:type="gramEnd"/>
      <w:r w:rsidR="00691DBB" w:rsidRPr="00C50B0B">
        <w:rPr>
          <w:rFonts w:cs="Arial"/>
        </w:rPr>
        <w:t xml:space="preserve"> ist die Stilrichtung nun ein String anstatt eines eigenen Objekts</w:t>
      </w:r>
      <w:r w:rsidR="00080E18" w:rsidRPr="00C50B0B">
        <w:rPr>
          <w:rFonts w:cs="Arial"/>
        </w:rPr>
        <w:t>.</w:t>
      </w:r>
    </w:p>
    <w:p w14:paraId="3826BEC9" w14:textId="680C60C1" w:rsidR="00080E18" w:rsidRPr="00C50B0B" w:rsidRDefault="00080E18" w:rsidP="00691DBB">
      <w:pPr>
        <w:pStyle w:val="Listenabsatz"/>
        <w:numPr>
          <w:ilvl w:val="0"/>
          <w:numId w:val="25"/>
        </w:numPr>
        <w:rPr>
          <w:rFonts w:cs="Arial"/>
        </w:rPr>
      </w:pPr>
      <w:r w:rsidRPr="00C50B0B">
        <w:rPr>
          <w:rFonts w:cs="Arial"/>
        </w:rPr>
        <w:t>Exponate besitzen nun kein Erstellungsdatum mehr, da dies leicht zu Inkon</w:t>
      </w:r>
      <w:r w:rsidR="007D1C00" w:rsidRPr="00C50B0B">
        <w:rPr>
          <w:rFonts w:cs="Arial"/>
        </w:rPr>
        <w:t xml:space="preserve">sistenzen </w:t>
      </w:r>
      <w:r w:rsidR="006778AE" w:rsidRPr="00C50B0B">
        <w:rPr>
          <w:rFonts w:cs="Arial"/>
        </w:rPr>
        <w:t xml:space="preserve">führen </w:t>
      </w:r>
      <w:proofErr w:type="gramStart"/>
      <w:r w:rsidR="006778AE" w:rsidRPr="00C50B0B">
        <w:rPr>
          <w:rFonts w:cs="Arial"/>
        </w:rPr>
        <w:t>würde</w:t>
      </w:r>
      <w:proofErr w:type="gramEnd"/>
      <w:r w:rsidR="006778AE" w:rsidRPr="00C50B0B">
        <w:rPr>
          <w:rFonts w:cs="Arial"/>
        </w:rPr>
        <w:t xml:space="preserve"> wenn Exponate von CSV-Dateien importiert</w:t>
      </w:r>
      <w:r w:rsidR="00897F1A" w:rsidRPr="00C50B0B">
        <w:rPr>
          <w:rFonts w:cs="Arial"/>
        </w:rPr>
        <w:t xml:space="preserve"> werden würde</w:t>
      </w:r>
      <w:r w:rsidR="006F62B7" w:rsidRPr="00C50B0B">
        <w:rPr>
          <w:rFonts w:cs="Arial"/>
        </w:rPr>
        <w:t>.</w:t>
      </w:r>
    </w:p>
    <w:p w14:paraId="13707271" w14:textId="385695FF" w:rsidR="003E31A7" w:rsidRPr="00C50B0B" w:rsidRDefault="00651B11" w:rsidP="00691DBB">
      <w:pPr>
        <w:pStyle w:val="Listenabsatz"/>
        <w:numPr>
          <w:ilvl w:val="0"/>
          <w:numId w:val="25"/>
        </w:numPr>
        <w:rPr>
          <w:rFonts w:cs="Arial"/>
        </w:rPr>
      </w:pPr>
      <w:r w:rsidRPr="00C50B0B">
        <w:rPr>
          <w:rFonts w:cs="Arial"/>
        </w:rPr>
        <w:t xml:space="preserve">Jedes Exponat besitzt nur noch einen </w:t>
      </w:r>
      <w:proofErr w:type="spellStart"/>
      <w:r w:rsidRPr="00C50B0B">
        <w:rPr>
          <w:rFonts w:cs="Arial"/>
        </w:rPr>
        <w:t>Leihwert</w:t>
      </w:r>
      <w:proofErr w:type="spellEnd"/>
      <w:r w:rsidRPr="00C50B0B">
        <w:rPr>
          <w:rFonts w:cs="Arial"/>
        </w:rPr>
        <w:t xml:space="preserve">. Verschiedenen Leihwerte für ein Exponat waren </w:t>
      </w:r>
      <w:r w:rsidR="007447CF" w:rsidRPr="00C50B0B">
        <w:rPr>
          <w:rFonts w:cs="Arial"/>
        </w:rPr>
        <w:t>in unseren Augen unnötig.</w:t>
      </w:r>
    </w:p>
    <w:p w14:paraId="6689456F" w14:textId="519E545C" w:rsidR="007B1002" w:rsidRPr="00C50B0B" w:rsidRDefault="007447CF" w:rsidP="007B1002">
      <w:pPr>
        <w:pStyle w:val="Listenabsatz"/>
        <w:numPr>
          <w:ilvl w:val="0"/>
          <w:numId w:val="25"/>
        </w:numPr>
        <w:rPr>
          <w:rFonts w:cs="Arial"/>
        </w:rPr>
      </w:pPr>
      <w:r w:rsidRPr="00C50B0B">
        <w:rPr>
          <w:rFonts w:cs="Arial"/>
        </w:rPr>
        <w:t xml:space="preserve">Im UML-Diagramm hatte sowohl ein Förderer </w:t>
      </w:r>
      <w:r w:rsidR="007B1002" w:rsidRPr="00C50B0B">
        <w:rPr>
          <w:rFonts w:cs="Arial"/>
        </w:rPr>
        <w:t xml:space="preserve">eine Liste </w:t>
      </w:r>
      <w:r w:rsidRPr="00C50B0B">
        <w:rPr>
          <w:rFonts w:cs="Arial"/>
        </w:rPr>
        <w:t>seine geförder</w:t>
      </w:r>
      <w:r w:rsidR="007B1002" w:rsidRPr="00C50B0B">
        <w:rPr>
          <w:rFonts w:cs="Arial"/>
        </w:rPr>
        <w:t>ten Exponate als auch das Exponat eine Liste der Förderer die es fördern.</w:t>
      </w:r>
      <w:r w:rsidR="007B1002" w:rsidRPr="00C50B0B">
        <w:rPr>
          <w:rFonts w:cs="Arial"/>
        </w:rPr>
        <w:br/>
        <w:t>Jetzt besitzt nur noch der Förderer Referenzen auf seine geförderten Exponate.</w:t>
      </w:r>
    </w:p>
    <w:p w14:paraId="71E65765" w14:textId="69F72DB6" w:rsidR="00EE6BF7" w:rsidRPr="00C50B0B" w:rsidRDefault="3C6DFE74" w:rsidP="00EE6BF7">
      <w:pPr>
        <w:pStyle w:val="Listenabsatz"/>
        <w:numPr>
          <w:ilvl w:val="0"/>
          <w:numId w:val="25"/>
        </w:numPr>
        <w:rPr>
          <w:rFonts w:cs="Arial"/>
        </w:rPr>
      </w:pPr>
      <w:r w:rsidRPr="00C50B0B">
        <w:rPr>
          <w:rFonts w:cs="Arial"/>
        </w:rPr>
        <w:t xml:space="preserve">Das Person-Objekt besitzt nun auch ein Bild </w:t>
      </w:r>
      <w:r w:rsidR="30E050B4" w:rsidRPr="00C50B0B">
        <w:rPr>
          <w:rFonts w:cs="Arial"/>
        </w:rPr>
        <w:t>als Attribut</w:t>
      </w:r>
    </w:p>
    <w:p w14:paraId="64B2236B" w14:textId="7BEB482E" w:rsidR="007B1002" w:rsidRPr="00C50B0B" w:rsidRDefault="007B1002" w:rsidP="00EE6BF7">
      <w:pPr>
        <w:pStyle w:val="Listenabsatz"/>
        <w:numPr>
          <w:ilvl w:val="0"/>
          <w:numId w:val="25"/>
        </w:numPr>
        <w:rPr>
          <w:rFonts w:cs="Arial"/>
        </w:rPr>
      </w:pPr>
      <w:r w:rsidRPr="00C50B0B">
        <w:rPr>
          <w:rFonts w:cs="Arial"/>
        </w:rPr>
        <w:lastRenderedPageBreak/>
        <w:t xml:space="preserve">Es gibt nur noch eine universale </w:t>
      </w:r>
      <w:proofErr w:type="spellStart"/>
      <w:r w:rsidRPr="00C50B0B">
        <w:rPr>
          <w:rFonts w:cs="Arial"/>
        </w:rPr>
        <w:t>MuseumsElmentFactory</w:t>
      </w:r>
      <w:proofErr w:type="spellEnd"/>
      <w:r w:rsidRPr="00C50B0B">
        <w:rPr>
          <w:rFonts w:cs="Arial"/>
        </w:rPr>
        <w:t xml:space="preserve"> für alle </w:t>
      </w:r>
      <w:proofErr w:type="spellStart"/>
      <w:r w:rsidRPr="00C50B0B">
        <w:rPr>
          <w:rFonts w:cs="Arial"/>
        </w:rPr>
        <w:t>MuseumsElemente</w:t>
      </w:r>
      <w:proofErr w:type="spellEnd"/>
      <w:r w:rsidRPr="00C50B0B">
        <w:rPr>
          <w:rFonts w:cs="Arial"/>
        </w:rPr>
        <w:t xml:space="preserve">. Diese kann Dynamisch die </w:t>
      </w:r>
      <w:proofErr w:type="spellStart"/>
      <w:r w:rsidRPr="00C50B0B">
        <w:rPr>
          <w:rFonts w:cs="Arial"/>
        </w:rPr>
        <w:t>MuseumsElemente</w:t>
      </w:r>
      <w:proofErr w:type="spellEnd"/>
      <w:r w:rsidRPr="00C50B0B">
        <w:rPr>
          <w:rFonts w:cs="Arial"/>
        </w:rPr>
        <w:t xml:space="preserve"> von dem Typ erzeugen der Angefragt wurde.</w:t>
      </w:r>
    </w:p>
    <w:p w14:paraId="6C2F7C10" w14:textId="6F9C245D" w:rsidR="007B1002" w:rsidRPr="00C50B0B" w:rsidRDefault="007B1002" w:rsidP="00EE6BF7">
      <w:pPr>
        <w:pStyle w:val="Listenabsatz"/>
        <w:numPr>
          <w:ilvl w:val="0"/>
          <w:numId w:val="25"/>
        </w:numPr>
        <w:rPr>
          <w:rFonts w:cs="Arial"/>
        </w:rPr>
      </w:pPr>
      <w:r w:rsidRPr="00C50B0B">
        <w:rPr>
          <w:rFonts w:cs="Arial"/>
        </w:rPr>
        <w:t xml:space="preserve">Das Mitarbeiter-Objekt ist nicht mehr </w:t>
      </w:r>
      <w:proofErr w:type="spellStart"/>
      <w:r w:rsidRPr="00C50B0B">
        <w:rPr>
          <w:rFonts w:cs="Arial"/>
        </w:rPr>
        <w:t>abstract</w:t>
      </w:r>
      <w:proofErr w:type="spellEnd"/>
      <w:r w:rsidRPr="00C50B0B">
        <w:rPr>
          <w:rFonts w:cs="Arial"/>
        </w:rPr>
        <w:t>, da eine Instanz dessen gebraucht wurde um dynamisch die Attribute beim Erzeugen der verschiedenen Mitarbeiteruntertypen zuzuweisen.</w:t>
      </w:r>
    </w:p>
    <w:p w14:paraId="27EAC4E1" w14:textId="1A5B0F23" w:rsidR="007B1002" w:rsidRPr="00C50B0B" w:rsidRDefault="007B1002" w:rsidP="00EE6BF7">
      <w:pPr>
        <w:pStyle w:val="Listenabsatz"/>
        <w:numPr>
          <w:ilvl w:val="0"/>
          <w:numId w:val="25"/>
        </w:numPr>
        <w:rPr>
          <w:rFonts w:cs="Arial"/>
        </w:rPr>
      </w:pPr>
      <w:r w:rsidRPr="00C50B0B">
        <w:rPr>
          <w:rFonts w:cs="Arial"/>
        </w:rPr>
        <w:t xml:space="preserve">Der </w:t>
      </w:r>
      <w:proofErr w:type="spellStart"/>
      <w:r w:rsidRPr="00C50B0B">
        <w:rPr>
          <w:rFonts w:cs="Arial"/>
        </w:rPr>
        <w:t>PersonenManager</w:t>
      </w:r>
      <w:proofErr w:type="spellEnd"/>
      <w:r w:rsidRPr="00C50B0B">
        <w:rPr>
          <w:rFonts w:cs="Arial"/>
        </w:rPr>
        <w:t xml:space="preserve"> im </w:t>
      </w:r>
      <w:proofErr w:type="spellStart"/>
      <w:r w:rsidRPr="00C50B0B">
        <w:rPr>
          <w:rFonts w:cs="Arial"/>
        </w:rPr>
        <w:t>MuseumsManager</w:t>
      </w:r>
      <w:proofErr w:type="spellEnd"/>
      <w:r w:rsidRPr="00C50B0B">
        <w:rPr>
          <w:rFonts w:cs="Arial"/>
        </w:rPr>
        <w:t xml:space="preserve"> wurde in einen Mitarbeitermanager und einen Förderermanager (beides Instanzen von </w:t>
      </w:r>
      <w:proofErr w:type="spellStart"/>
      <w:r w:rsidRPr="00C50B0B">
        <w:rPr>
          <w:rFonts w:cs="Arial"/>
        </w:rPr>
        <w:t>MuseumsElementManager</w:t>
      </w:r>
      <w:proofErr w:type="spellEnd"/>
      <w:r w:rsidRPr="00C50B0B">
        <w:rPr>
          <w:rFonts w:cs="Arial"/>
        </w:rPr>
        <w:t>) aufgeteilt. Dies ermöglicht das einfachere Verwalten von Mitarbeitern.</w:t>
      </w:r>
    </w:p>
    <w:p w14:paraId="6A31DD04" w14:textId="4B8D512C" w:rsidR="00F2423A" w:rsidRPr="00C50B0B" w:rsidRDefault="30E050B4" w:rsidP="00F2423A">
      <w:pPr>
        <w:pStyle w:val="Listenabsatz"/>
        <w:numPr>
          <w:ilvl w:val="0"/>
          <w:numId w:val="25"/>
        </w:numPr>
        <w:rPr>
          <w:rFonts w:cs="Arial"/>
        </w:rPr>
      </w:pPr>
      <w:r w:rsidRPr="00C50B0B">
        <w:rPr>
          <w:rFonts w:cs="Arial"/>
        </w:rPr>
        <w:t xml:space="preserve">Der </w:t>
      </w:r>
      <w:proofErr w:type="spellStart"/>
      <w:r w:rsidRPr="00C50B0B">
        <w:rPr>
          <w:rFonts w:cs="Arial"/>
        </w:rPr>
        <w:t>MuseumsManager</w:t>
      </w:r>
      <w:proofErr w:type="spellEnd"/>
      <w:r w:rsidRPr="00C50B0B">
        <w:rPr>
          <w:rFonts w:cs="Arial"/>
        </w:rPr>
        <w:t xml:space="preserve"> hat den </w:t>
      </w:r>
      <w:proofErr w:type="spellStart"/>
      <w:r w:rsidR="14772C0A" w:rsidRPr="00C50B0B">
        <w:rPr>
          <w:rFonts w:cs="Arial"/>
        </w:rPr>
        <w:t>modifyer</w:t>
      </w:r>
      <w:proofErr w:type="spellEnd"/>
      <w:r w:rsidRPr="00C50B0B">
        <w:rPr>
          <w:rFonts w:cs="Arial"/>
        </w:rPr>
        <w:t xml:space="preserve"> </w:t>
      </w:r>
      <w:proofErr w:type="spellStart"/>
      <w:r w:rsidR="466229D6" w:rsidRPr="00C50B0B">
        <w:rPr>
          <w:rFonts w:eastAsia="Courier New" w:cs="Arial"/>
        </w:rPr>
        <w:t>static</w:t>
      </w:r>
      <w:proofErr w:type="spellEnd"/>
      <w:r w:rsidR="2B9FA698" w:rsidRPr="00C50B0B">
        <w:rPr>
          <w:rFonts w:eastAsia="Courier New" w:cs="Arial"/>
        </w:rPr>
        <w:t xml:space="preserve"> </w:t>
      </w:r>
      <w:proofErr w:type="spellStart"/>
      <w:r w:rsidR="2B9FA698" w:rsidRPr="00C50B0B">
        <w:rPr>
          <w:rFonts w:eastAsia="Arial" w:cs="Arial"/>
        </w:rPr>
        <w:t>hinzugefüt</w:t>
      </w:r>
      <w:proofErr w:type="spellEnd"/>
      <w:r w:rsidR="2B9FA698" w:rsidRPr="00C50B0B">
        <w:rPr>
          <w:rFonts w:eastAsia="Arial" w:cs="Arial"/>
        </w:rPr>
        <w:t xml:space="preserve"> bekommen um</w:t>
      </w:r>
      <w:r w:rsidR="14772C0A" w:rsidRPr="00C50B0B">
        <w:rPr>
          <w:rFonts w:eastAsia="Arial" w:cs="Arial"/>
        </w:rPr>
        <w:t xml:space="preserve"> einfacher auf ihn zugreifen zu können und </w:t>
      </w:r>
      <w:r w:rsidR="5D1B186B" w:rsidRPr="00C50B0B">
        <w:rPr>
          <w:rFonts w:eastAsia="Arial" w:cs="Arial"/>
        </w:rPr>
        <w:t xml:space="preserve">wir nur noch einen </w:t>
      </w:r>
      <w:r w:rsidR="1276742A" w:rsidRPr="00C50B0B">
        <w:rPr>
          <w:rFonts w:eastAsia="Arial" w:cs="Arial"/>
        </w:rPr>
        <w:t>zentralen speicherzugriff haben.</w:t>
      </w:r>
    </w:p>
    <w:p w14:paraId="5D4B7818" w14:textId="72F7D8D3" w:rsidR="000529C3" w:rsidRPr="00C50B0B" w:rsidRDefault="1276742A" w:rsidP="000529C3">
      <w:pPr>
        <w:pStyle w:val="Listenabsatz"/>
        <w:numPr>
          <w:ilvl w:val="0"/>
          <w:numId w:val="25"/>
        </w:numPr>
        <w:rPr>
          <w:rFonts w:eastAsia="Arial" w:cs="Arial"/>
        </w:rPr>
      </w:pPr>
      <w:r w:rsidRPr="00C50B0B">
        <w:rPr>
          <w:rFonts w:eastAsia="Arial" w:cs="Arial"/>
        </w:rPr>
        <w:t xml:space="preserve">Die Suche ist auch </w:t>
      </w:r>
      <w:proofErr w:type="spellStart"/>
      <w:r w:rsidR="770226A5" w:rsidRPr="00C50B0B">
        <w:rPr>
          <w:rFonts w:eastAsia="Courier New" w:cs="Arial"/>
        </w:rPr>
        <w:t>static</w:t>
      </w:r>
      <w:proofErr w:type="spellEnd"/>
      <w:r w:rsidR="770226A5" w:rsidRPr="00C50B0B">
        <w:rPr>
          <w:rFonts w:eastAsia="Courier New" w:cs="Arial"/>
        </w:rPr>
        <w:t xml:space="preserve"> </w:t>
      </w:r>
      <w:r w:rsidR="770226A5" w:rsidRPr="00C50B0B">
        <w:rPr>
          <w:rFonts w:eastAsia="Arial" w:cs="Arial"/>
        </w:rPr>
        <w:t xml:space="preserve">(siehe </w:t>
      </w:r>
      <w:proofErr w:type="spellStart"/>
      <w:r w:rsidR="770226A5" w:rsidRPr="00C50B0B">
        <w:rPr>
          <w:rFonts w:eastAsia="Arial" w:cs="Arial"/>
        </w:rPr>
        <w:t>MuseumsManager</w:t>
      </w:r>
      <w:proofErr w:type="spellEnd"/>
      <w:r w:rsidR="770226A5" w:rsidRPr="00C50B0B">
        <w:rPr>
          <w:rFonts w:eastAsia="Arial" w:cs="Arial"/>
        </w:rPr>
        <w:t>)</w:t>
      </w:r>
    </w:p>
    <w:p w14:paraId="04491BE8" w14:textId="727AA33B" w:rsidR="007447CF" w:rsidRPr="00C50B0B" w:rsidRDefault="2EF583BF" w:rsidP="007447CF">
      <w:pPr>
        <w:pStyle w:val="Listenabsatz"/>
        <w:numPr>
          <w:ilvl w:val="0"/>
          <w:numId w:val="25"/>
        </w:numPr>
        <w:rPr>
          <w:rFonts w:cs="Arial"/>
        </w:rPr>
      </w:pPr>
      <w:r w:rsidRPr="00C50B0B">
        <w:rPr>
          <w:rFonts w:cs="Arial"/>
        </w:rPr>
        <w:t xml:space="preserve">Das UML Diagramm zum Raum hatte </w:t>
      </w:r>
      <w:r w:rsidR="007B1002" w:rsidRPr="00C50B0B">
        <w:rPr>
          <w:rFonts w:cs="Arial"/>
        </w:rPr>
        <w:t>k</w:t>
      </w:r>
      <w:r w:rsidRPr="00C50B0B">
        <w:rPr>
          <w:rFonts w:cs="Arial"/>
        </w:rPr>
        <w:t xml:space="preserve">eine </w:t>
      </w:r>
      <w:proofErr w:type="spellStart"/>
      <w:r w:rsidRPr="00C50B0B">
        <w:rPr>
          <w:rFonts w:cs="Arial"/>
        </w:rPr>
        <w:t>Exponatliste</w:t>
      </w:r>
      <w:proofErr w:type="spellEnd"/>
      <w:r w:rsidRPr="00C50B0B">
        <w:rPr>
          <w:rFonts w:cs="Arial"/>
        </w:rPr>
        <w:t xml:space="preserve"> als Attribut gehabt, diese wurde nun hinzugefügt</w:t>
      </w:r>
      <w:r w:rsidR="007B1002" w:rsidRPr="00C50B0B">
        <w:rPr>
          <w:rFonts w:cs="Arial"/>
        </w:rPr>
        <w:t>.</w:t>
      </w:r>
    </w:p>
    <w:p w14:paraId="05F82322" w14:textId="1EB6E50B" w:rsidR="2EF583BF" w:rsidRPr="00C50B0B" w:rsidRDefault="07950BE8" w:rsidP="2EF583BF">
      <w:pPr>
        <w:pStyle w:val="Listenabsatz"/>
        <w:numPr>
          <w:ilvl w:val="0"/>
          <w:numId w:val="25"/>
        </w:numPr>
        <w:rPr>
          <w:rFonts w:cs="Arial"/>
        </w:rPr>
      </w:pPr>
      <w:r w:rsidRPr="00C50B0B">
        <w:rPr>
          <w:rFonts w:cs="Arial"/>
        </w:rPr>
        <w:t>Nur noch ein Kontaktdatenelement</w:t>
      </w:r>
      <w:r w:rsidR="00480CFB" w:rsidRPr="00C50B0B">
        <w:rPr>
          <w:rFonts w:cs="Arial"/>
        </w:rPr>
        <w:t xml:space="preserve"> pro Person</w:t>
      </w:r>
    </w:p>
    <w:p w14:paraId="6F6983AC" w14:textId="5BB4EB45" w:rsidR="007B1002" w:rsidRPr="00C50B0B" w:rsidRDefault="007B1002" w:rsidP="00CD685B">
      <w:pPr>
        <w:pStyle w:val="Listenabsatz"/>
        <w:numPr>
          <w:ilvl w:val="0"/>
          <w:numId w:val="25"/>
        </w:numPr>
        <w:rPr>
          <w:rFonts w:cs="Arial"/>
        </w:rPr>
      </w:pPr>
      <w:r w:rsidRPr="00C50B0B">
        <w:rPr>
          <w:rFonts w:cs="Arial"/>
        </w:rPr>
        <w:t xml:space="preserve">Der Typ von </w:t>
      </w:r>
      <w:proofErr w:type="spellStart"/>
      <w:r w:rsidRPr="00C50B0B">
        <w:rPr>
          <w:rFonts w:cs="Arial"/>
        </w:rPr>
        <w:t>teleNR</w:t>
      </w:r>
      <w:proofErr w:type="spellEnd"/>
      <w:r w:rsidRPr="00C50B0B">
        <w:rPr>
          <w:rFonts w:cs="Arial"/>
        </w:rPr>
        <w:t xml:space="preserve"> wurde von </w:t>
      </w:r>
      <w:proofErr w:type="spellStart"/>
      <w:r w:rsidRPr="00C50B0B">
        <w:rPr>
          <w:rFonts w:cs="Arial"/>
        </w:rPr>
        <w:t>int</w:t>
      </w:r>
      <w:proofErr w:type="spellEnd"/>
      <w:r w:rsidRPr="00C50B0B">
        <w:rPr>
          <w:rFonts w:cs="Arial"/>
        </w:rPr>
        <w:t xml:space="preserve"> zu String damit die Nummern auch mit 0en starten können und </w:t>
      </w:r>
      <w:proofErr w:type="spellStart"/>
      <w:r w:rsidRPr="00C50B0B">
        <w:rPr>
          <w:rFonts w:cs="Arial"/>
        </w:rPr>
        <w:t>int</w:t>
      </w:r>
      <w:proofErr w:type="spellEnd"/>
      <w:r w:rsidRPr="00C50B0B">
        <w:rPr>
          <w:rFonts w:cs="Arial"/>
        </w:rPr>
        <w:t xml:space="preserve"> war zu klein für mansche </w:t>
      </w:r>
      <w:proofErr w:type="spellStart"/>
      <w:r w:rsidRPr="00C50B0B">
        <w:rPr>
          <w:rFonts w:cs="Arial"/>
        </w:rPr>
        <w:t>Mobilfunktnummern</w:t>
      </w:r>
      <w:proofErr w:type="spellEnd"/>
      <w:r w:rsidRPr="00C50B0B">
        <w:rPr>
          <w:rFonts w:cs="Arial"/>
        </w:rPr>
        <w:t xml:space="preserve"> </w:t>
      </w:r>
    </w:p>
    <w:p w14:paraId="52FCBF9E" w14:textId="5927E623" w:rsidR="007B1002" w:rsidRPr="00C50B0B" w:rsidRDefault="007B1002" w:rsidP="007B1002">
      <w:pPr>
        <w:pStyle w:val="Listenabsatz"/>
        <w:numPr>
          <w:ilvl w:val="0"/>
          <w:numId w:val="25"/>
        </w:numPr>
        <w:rPr>
          <w:rFonts w:cs="Arial"/>
        </w:rPr>
      </w:pPr>
      <w:r w:rsidRPr="00C50B0B">
        <w:rPr>
          <w:rFonts w:cs="Arial"/>
        </w:rPr>
        <w:t xml:space="preserve">Das Attribut Land als String wurde zu Anschrift hinzugefügt </w:t>
      </w:r>
    </w:p>
    <w:p w14:paraId="7740C1AD" w14:textId="77777777" w:rsidR="007B1002" w:rsidRPr="00C50B0B" w:rsidRDefault="007B1002" w:rsidP="007B1002">
      <w:pPr>
        <w:pStyle w:val="Listenabsatz"/>
        <w:numPr>
          <w:ilvl w:val="0"/>
          <w:numId w:val="25"/>
        </w:numPr>
        <w:rPr>
          <w:rFonts w:cs="Arial"/>
        </w:rPr>
      </w:pPr>
      <w:r w:rsidRPr="00C50B0B">
        <w:rPr>
          <w:rFonts w:cs="Arial"/>
        </w:rPr>
        <w:t xml:space="preserve">Es gibt jetzt auch einen Manager für Bilder namens </w:t>
      </w:r>
      <w:proofErr w:type="spellStart"/>
      <w:r w:rsidRPr="00C50B0B">
        <w:rPr>
          <w:rFonts w:cs="Arial"/>
        </w:rPr>
        <w:t>BildManager</w:t>
      </w:r>
      <w:proofErr w:type="spellEnd"/>
      <w:r w:rsidRPr="00C50B0B">
        <w:rPr>
          <w:rFonts w:cs="Arial"/>
        </w:rPr>
        <w:t xml:space="preserve"> um die Handhabung mit Bildobjekten zu vereinfachen </w:t>
      </w:r>
    </w:p>
    <w:p w14:paraId="083874E9" w14:textId="5668E7FE" w:rsidR="00F936E6" w:rsidRPr="00C50B0B" w:rsidRDefault="007B1002" w:rsidP="00F936E6">
      <w:pPr>
        <w:pStyle w:val="Listenabsatz"/>
        <w:numPr>
          <w:ilvl w:val="0"/>
          <w:numId w:val="25"/>
        </w:numPr>
        <w:rPr>
          <w:rFonts w:cs="Arial"/>
        </w:rPr>
      </w:pPr>
      <w:proofErr w:type="spellStart"/>
      <w:ins w:id="204" w:author="Théo Roncoletta">
        <w:r w:rsidRPr="00C50B0B">
          <w:rPr>
            <w:rFonts w:cs="Arial"/>
          </w:rPr>
          <w:t>EpochenManager</w:t>
        </w:r>
        <w:proofErr w:type="spellEnd"/>
        <w:r w:rsidRPr="00C50B0B">
          <w:rPr>
            <w:rFonts w:cs="Arial"/>
          </w:rPr>
          <w:t xml:space="preserve"> (siehe </w:t>
        </w:r>
        <w:proofErr w:type="spellStart"/>
        <w:r w:rsidRPr="00C50B0B">
          <w:rPr>
            <w:rFonts w:cs="Arial"/>
          </w:rPr>
          <w:t>BildManager</w:t>
        </w:r>
        <w:proofErr w:type="spellEnd"/>
        <w:r w:rsidRPr="00C50B0B">
          <w:rPr>
            <w:rFonts w:cs="Arial"/>
          </w:rPr>
          <w:t>)</w:t>
        </w:r>
      </w:ins>
    </w:p>
    <w:p w14:paraId="551A6375" w14:textId="77777777" w:rsidR="002711DF" w:rsidRPr="00C50B0B" w:rsidRDefault="002711DF" w:rsidP="00F936E6">
      <w:pPr>
        <w:pStyle w:val="Listenabsatz"/>
        <w:numPr>
          <w:ilvl w:val="0"/>
          <w:numId w:val="25"/>
        </w:numPr>
        <w:rPr>
          <w:rFonts w:cs="Arial"/>
        </w:rPr>
      </w:pPr>
      <w:r w:rsidRPr="00C50B0B">
        <w:rPr>
          <w:rFonts w:cs="Arial"/>
        </w:rPr>
        <w:t xml:space="preserve">Implementierung des </w:t>
      </w:r>
      <w:proofErr w:type="spellStart"/>
      <w:r w:rsidRPr="00C50B0B">
        <w:rPr>
          <w:rFonts w:cs="Arial"/>
        </w:rPr>
        <w:t>CSVSeparationLevel-Enum</w:t>
      </w:r>
      <w:proofErr w:type="spellEnd"/>
      <w:r w:rsidRPr="00C50B0B">
        <w:rPr>
          <w:rFonts w:cs="Arial"/>
        </w:rPr>
        <w:t>: dieses beinhaltet die Zeichen welche für die Trennung der CSV-Daten auf verschiedenen Levels zuständig sind. Hierbei unterscheidet es zwischen Schreib- und Lese-Separatoren, da „|</w:t>
      </w:r>
      <w:proofErr w:type="gramStart"/>
      <w:r w:rsidRPr="00C50B0B">
        <w:rPr>
          <w:rFonts w:cs="Arial"/>
        </w:rPr>
        <w:t>“</w:t>
      </w:r>
      <w:proofErr w:type="gramEnd"/>
      <w:r w:rsidRPr="00C50B0B">
        <w:rPr>
          <w:rFonts w:cs="Arial"/>
        </w:rPr>
        <w:t xml:space="preserve"> wenn es beim Einlesen der CSV-Dateien verwendet wird jedes Zeichen im CSV-String einzeln abtrennt.</w:t>
      </w:r>
    </w:p>
    <w:p w14:paraId="1198E7D9" w14:textId="3B41DE5D" w:rsidR="002711DF" w:rsidRPr="00C50B0B" w:rsidRDefault="002711DF" w:rsidP="00F936E6">
      <w:pPr>
        <w:pStyle w:val="Listenabsatz"/>
        <w:numPr>
          <w:ilvl w:val="0"/>
          <w:numId w:val="25"/>
        </w:numPr>
        <w:rPr>
          <w:rFonts w:cs="Arial"/>
        </w:rPr>
      </w:pPr>
      <w:r w:rsidRPr="00C50B0B">
        <w:rPr>
          <w:rFonts w:cs="Arial"/>
        </w:rPr>
        <w:t xml:space="preserve">Es wurde eine </w:t>
      </w:r>
      <w:proofErr w:type="spellStart"/>
      <w:r w:rsidRPr="00C50B0B">
        <w:rPr>
          <w:rFonts w:cs="Arial"/>
        </w:rPr>
        <w:t>StringProcessor</w:t>
      </w:r>
      <w:proofErr w:type="spellEnd"/>
      <w:r w:rsidRPr="00C50B0B">
        <w:rPr>
          <w:rFonts w:cs="Arial"/>
        </w:rPr>
        <w:t xml:space="preserve">-utility-Klasse erstellt mit oft verwendeten </w:t>
      </w:r>
      <w:proofErr w:type="spellStart"/>
      <w:r w:rsidR="00636BC7" w:rsidRPr="00C50B0B">
        <w:rPr>
          <w:rFonts w:cs="Arial"/>
        </w:rPr>
        <w:t>Stringverarbeitungsm</w:t>
      </w:r>
      <w:r w:rsidRPr="00C50B0B">
        <w:rPr>
          <w:rFonts w:cs="Arial"/>
        </w:rPr>
        <w:t>ethoden</w:t>
      </w:r>
      <w:proofErr w:type="spellEnd"/>
      <w:r w:rsidRPr="00C50B0B">
        <w:rPr>
          <w:rFonts w:cs="Arial"/>
        </w:rPr>
        <w:t xml:space="preserve"> wie </w:t>
      </w:r>
      <w:r w:rsidR="00636BC7" w:rsidRPr="00C50B0B">
        <w:rPr>
          <w:rFonts w:cs="Arial"/>
        </w:rPr>
        <w:t xml:space="preserve">die Generierung eines </w:t>
      </w:r>
      <w:proofErr w:type="spellStart"/>
      <w:r w:rsidR="00636BC7" w:rsidRPr="00C50B0B">
        <w:rPr>
          <w:rFonts w:cs="Arial"/>
        </w:rPr>
        <w:t>PrimaryKeys</w:t>
      </w:r>
      <w:proofErr w:type="spellEnd"/>
      <w:r w:rsidR="00636BC7" w:rsidRPr="00C50B0B">
        <w:rPr>
          <w:rFonts w:cs="Arial"/>
        </w:rPr>
        <w:t xml:space="preserve"> oder das Trimmen von Leerzeichen in CSV-Daten-Arrays.</w:t>
      </w:r>
    </w:p>
    <w:p w14:paraId="634FC491" w14:textId="51902A61" w:rsidR="00F936E6" w:rsidRPr="00C50B0B" w:rsidRDefault="00F936E6" w:rsidP="00F936E6">
      <w:pPr>
        <w:pStyle w:val="berschrift3"/>
        <w:rPr>
          <w:rFonts w:cs="Arial"/>
        </w:rPr>
      </w:pPr>
      <w:r w:rsidRPr="00C50B0B">
        <w:rPr>
          <w:rFonts w:cs="Arial"/>
        </w:rPr>
        <w:lastRenderedPageBreak/>
        <w:t>Das neue UML-</w:t>
      </w:r>
      <w:proofErr w:type="spellStart"/>
      <w:r w:rsidRPr="00C50B0B">
        <w:rPr>
          <w:rFonts w:cs="Arial"/>
        </w:rPr>
        <w:t>Diagram</w:t>
      </w:r>
      <w:proofErr w:type="spellEnd"/>
    </w:p>
    <w:p w14:paraId="55DA4B70" w14:textId="77777777" w:rsidR="00636BC7" w:rsidRPr="00C50B0B" w:rsidRDefault="00F936E6" w:rsidP="00F936E6">
      <w:pPr>
        <w:rPr>
          <w:rFonts w:cs="Arial"/>
        </w:rPr>
      </w:pPr>
      <w:r w:rsidRPr="00C50B0B">
        <w:rPr>
          <w:rFonts w:cs="Arial"/>
        </w:rPr>
        <w:t>Das gesamte UML-Diagramm:</w:t>
      </w:r>
      <w:r w:rsidR="00636BC7" w:rsidRPr="00C50B0B">
        <w:rPr>
          <w:rFonts w:cs="Arial"/>
        </w:rPr>
        <w:br/>
      </w:r>
      <w:r w:rsidR="00636BC7" w:rsidRPr="00C50B0B">
        <w:rPr>
          <w:rFonts w:cs="Arial"/>
          <w:noProof/>
        </w:rPr>
        <w:drawing>
          <wp:inline distT="0" distB="0" distL="0" distR="0" wp14:anchorId="7648BF95" wp14:editId="0B4B5D43">
            <wp:extent cx="6056985" cy="4133625"/>
            <wp:effectExtent l="0" t="0" r="127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rotWithShape="1">
                    <a:blip r:embed="rId30" cstate="print">
                      <a:extLst>
                        <a:ext uri="{28A0092B-C50C-407E-A947-70E740481C1C}">
                          <a14:useLocalDpi xmlns:a14="http://schemas.microsoft.com/office/drawing/2010/main" val="0"/>
                        </a:ext>
                      </a:extLst>
                    </a:blip>
                    <a:srcRect r="27619" b="36182"/>
                    <a:stretch/>
                  </pic:blipFill>
                  <pic:spPr bwMode="auto">
                    <a:xfrm>
                      <a:off x="0" y="0"/>
                      <a:ext cx="6072251" cy="4144043"/>
                    </a:xfrm>
                    <a:prstGeom prst="rect">
                      <a:avLst/>
                    </a:prstGeom>
                    <a:ln>
                      <a:noFill/>
                    </a:ln>
                    <a:extLst>
                      <a:ext uri="{53640926-AAD7-44D8-BBD7-CCE9431645EC}">
                        <a14:shadowObscured xmlns:a14="http://schemas.microsoft.com/office/drawing/2010/main"/>
                      </a:ext>
                    </a:extLst>
                  </pic:spPr>
                </pic:pic>
              </a:graphicData>
            </a:graphic>
          </wp:inline>
        </w:drawing>
      </w:r>
    </w:p>
    <w:p w14:paraId="4AE876D0" w14:textId="6FEDB5BB" w:rsidR="00F936E6" w:rsidRPr="00C50B0B" w:rsidRDefault="00636BC7" w:rsidP="00F936E6">
      <w:pPr>
        <w:rPr>
          <w:rFonts w:cs="Arial"/>
          <w:lang w:val="en-US"/>
        </w:rPr>
      </w:pPr>
      <w:proofErr w:type="spellStart"/>
      <w:r w:rsidRPr="00C50B0B">
        <w:rPr>
          <w:rFonts w:cs="Arial"/>
          <w:lang w:val="en-US"/>
        </w:rPr>
        <w:t>StringProcessor</w:t>
      </w:r>
      <w:proofErr w:type="spellEnd"/>
      <w:r w:rsidRPr="00C50B0B">
        <w:rPr>
          <w:rFonts w:cs="Arial"/>
          <w:lang w:val="en-US"/>
        </w:rPr>
        <w:t>:</w:t>
      </w:r>
      <w:r w:rsidRPr="00C50B0B">
        <w:rPr>
          <w:rFonts w:cs="Arial"/>
          <w:lang w:val="en-US"/>
        </w:rPr>
        <w:br/>
      </w:r>
      <w:r w:rsidRPr="00C50B0B">
        <w:rPr>
          <w:rFonts w:cs="Arial"/>
          <w:noProof/>
        </w:rPr>
        <w:drawing>
          <wp:inline distT="0" distB="0" distL="0" distR="0" wp14:anchorId="3EC40E80" wp14:editId="03B6AF6C">
            <wp:extent cx="2991916" cy="859557"/>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rotWithShape="1">
                    <a:blip r:embed="rId31" cstate="print">
                      <a:extLst>
                        <a:ext uri="{28A0092B-C50C-407E-A947-70E740481C1C}">
                          <a14:useLocalDpi xmlns:a14="http://schemas.microsoft.com/office/drawing/2010/main" val="0"/>
                        </a:ext>
                      </a:extLst>
                    </a:blip>
                    <a:srcRect l="37414" t="56772" r="45936" b="37048"/>
                    <a:stretch/>
                  </pic:blipFill>
                  <pic:spPr bwMode="auto">
                    <a:xfrm>
                      <a:off x="0" y="0"/>
                      <a:ext cx="3009161" cy="864511"/>
                    </a:xfrm>
                    <a:prstGeom prst="rect">
                      <a:avLst/>
                    </a:prstGeom>
                    <a:ln>
                      <a:noFill/>
                    </a:ln>
                    <a:extLst>
                      <a:ext uri="{53640926-AAD7-44D8-BBD7-CCE9431645EC}">
                        <a14:shadowObscured xmlns:a14="http://schemas.microsoft.com/office/drawing/2010/main"/>
                      </a:ext>
                    </a:extLst>
                  </pic:spPr>
                </pic:pic>
              </a:graphicData>
            </a:graphic>
          </wp:inline>
        </w:drawing>
      </w:r>
    </w:p>
    <w:p w14:paraId="52566ABA" w14:textId="31066D3C" w:rsidR="00636BC7" w:rsidRPr="00C50B0B" w:rsidRDefault="00636BC7" w:rsidP="00F936E6">
      <w:pPr>
        <w:rPr>
          <w:rFonts w:cs="Arial"/>
          <w:lang w:val="en-US"/>
        </w:rPr>
      </w:pPr>
      <w:r w:rsidRPr="00C50B0B">
        <w:rPr>
          <w:rFonts w:cs="Arial"/>
          <w:noProof/>
          <w:lang w:val="en-US"/>
        </w:rPr>
        <w:t>Bild-Package:</w:t>
      </w:r>
      <w:r w:rsidRPr="00C50B0B">
        <w:rPr>
          <w:rFonts w:cs="Arial"/>
          <w:noProof/>
          <w:lang w:val="en-US"/>
        </w:rPr>
        <w:br/>
      </w:r>
      <w:r w:rsidRPr="00C50B0B">
        <w:rPr>
          <w:rFonts w:cs="Arial"/>
          <w:noProof/>
        </w:rPr>
        <w:drawing>
          <wp:inline distT="0" distB="0" distL="0" distR="0" wp14:anchorId="5E99646C" wp14:editId="3DAE63F8">
            <wp:extent cx="1859375" cy="1306286"/>
            <wp:effectExtent l="0" t="0" r="762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rotWithShape="1">
                    <a:blip r:embed="rId32" cstate="print">
                      <a:extLst>
                        <a:ext uri="{28A0092B-C50C-407E-A947-70E740481C1C}">
                          <a14:useLocalDpi xmlns:a14="http://schemas.microsoft.com/office/drawing/2010/main" val="0"/>
                        </a:ext>
                      </a:extLst>
                    </a:blip>
                    <a:srcRect l="31847" t="32189" r="58752" b="59630"/>
                    <a:stretch/>
                  </pic:blipFill>
                  <pic:spPr bwMode="auto">
                    <a:xfrm>
                      <a:off x="0" y="0"/>
                      <a:ext cx="1870532" cy="1314125"/>
                    </a:xfrm>
                    <a:prstGeom prst="rect">
                      <a:avLst/>
                    </a:prstGeom>
                    <a:ln>
                      <a:noFill/>
                    </a:ln>
                    <a:extLst>
                      <a:ext uri="{53640926-AAD7-44D8-BBD7-CCE9431645EC}">
                        <a14:shadowObscured xmlns:a14="http://schemas.microsoft.com/office/drawing/2010/main"/>
                      </a:ext>
                    </a:extLst>
                  </pic:spPr>
                </pic:pic>
              </a:graphicData>
            </a:graphic>
          </wp:inline>
        </w:drawing>
      </w:r>
    </w:p>
    <w:p w14:paraId="7CA97584" w14:textId="663DE7AD" w:rsidR="00F936E6" w:rsidRPr="00C50B0B" w:rsidRDefault="00F936E6" w:rsidP="00F936E6">
      <w:pPr>
        <w:rPr>
          <w:rFonts w:cs="Arial"/>
          <w:noProof/>
          <w:lang w:val="en-US"/>
        </w:rPr>
      </w:pPr>
      <w:r w:rsidRPr="00C50B0B">
        <w:rPr>
          <w:rFonts w:cs="Arial"/>
          <w:noProof/>
          <w:lang w:val="en-US"/>
        </w:rPr>
        <w:lastRenderedPageBreak/>
        <w:t>Person-Package:</w:t>
      </w:r>
      <w:r w:rsidRPr="00C50B0B">
        <w:rPr>
          <w:rFonts w:cs="Arial"/>
          <w:noProof/>
        </w:rPr>
        <w:drawing>
          <wp:inline distT="0" distB="0" distL="0" distR="0" wp14:anchorId="03D52374" wp14:editId="59CABBB6">
            <wp:extent cx="5136078" cy="4493084"/>
            <wp:effectExtent l="0" t="0" r="7620" b="317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rotWithShape="1">
                    <a:blip r:embed="rId33" cstate="print">
                      <a:extLst>
                        <a:ext uri="{28A0092B-C50C-407E-A947-70E740481C1C}">
                          <a14:useLocalDpi xmlns:a14="http://schemas.microsoft.com/office/drawing/2010/main" val="0"/>
                        </a:ext>
                      </a:extLst>
                    </a:blip>
                    <a:srcRect t="27124" r="68388" b="38622"/>
                    <a:stretch/>
                  </pic:blipFill>
                  <pic:spPr bwMode="auto">
                    <a:xfrm>
                      <a:off x="0" y="0"/>
                      <a:ext cx="5160832" cy="4514739"/>
                    </a:xfrm>
                    <a:prstGeom prst="rect">
                      <a:avLst/>
                    </a:prstGeom>
                    <a:ln>
                      <a:noFill/>
                    </a:ln>
                    <a:extLst>
                      <a:ext uri="{53640926-AAD7-44D8-BBD7-CCE9431645EC}">
                        <a14:shadowObscured xmlns:a14="http://schemas.microsoft.com/office/drawing/2010/main"/>
                      </a:ext>
                    </a:extLst>
                  </pic:spPr>
                </pic:pic>
              </a:graphicData>
            </a:graphic>
          </wp:inline>
        </w:drawing>
      </w:r>
    </w:p>
    <w:p w14:paraId="792A7B7B" w14:textId="3DBEE6E3" w:rsidR="00F936E6" w:rsidRPr="00C50B0B" w:rsidRDefault="00F936E6" w:rsidP="00F936E6">
      <w:pPr>
        <w:rPr>
          <w:rFonts w:cs="Arial"/>
          <w:lang w:val="en-US"/>
        </w:rPr>
      </w:pPr>
      <w:proofErr w:type="spellStart"/>
      <w:r w:rsidRPr="00C50B0B">
        <w:rPr>
          <w:rFonts w:cs="Arial"/>
          <w:lang w:val="en-US"/>
        </w:rPr>
        <w:t>Exponat</w:t>
      </w:r>
      <w:proofErr w:type="spellEnd"/>
      <w:r w:rsidRPr="00C50B0B">
        <w:rPr>
          <w:rFonts w:cs="Arial"/>
          <w:lang w:val="en-US"/>
        </w:rPr>
        <w:t>-Package:</w:t>
      </w:r>
      <w:r w:rsidRPr="00C50B0B">
        <w:rPr>
          <w:rFonts w:cs="Arial"/>
          <w:lang w:val="en-US"/>
        </w:rPr>
        <w:br/>
      </w:r>
      <w:r w:rsidRPr="00C50B0B">
        <w:rPr>
          <w:rFonts w:cs="Arial"/>
          <w:noProof/>
        </w:rPr>
        <w:drawing>
          <wp:inline distT="0" distB="0" distL="0" distR="0" wp14:anchorId="65287300" wp14:editId="09B91001">
            <wp:extent cx="3794166" cy="3024144"/>
            <wp:effectExtent l="0" t="0" r="0"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rotWithShape="1">
                    <a:blip r:embed="rId34" cstate="print">
                      <a:extLst>
                        <a:ext uri="{28A0092B-C50C-407E-A947-70E740481C1C}">
                          <a14:useLocalDpi xmlns:a14="http://schemas.microsoft.com/office/drawing/2010/main" val="0"/>
                        </a:ext>
                      </a:extLst>
                    </a:blip>
                    <a:srcRect l="46745" t="27876" r="27661" b="46857"/>
                    <a:stretch/>
                  </pic:blipFill>
                  <pic:spPr bwMode="auto">
                    <a:xfrm>
                      <a:off x="0" y="0"/>
                      <a:ext cx="3805368" cy="3033073"/>
                    </a:xfrm>
                    <a:prstGeom prst="rect">
                      <a:avLst/>
                    </a:prstGeom>
                    <a:ln>
                      <a:noFill/>
                    </a:ln>
                    <a:extLst>
                      <a:ext uri="{53640926-AAD7-44D8-BBD7-CCE9431645EC}">
                        <a14:shadowObscured xmlns:a14="http://schemas.microsoft.com/office/drawing/2010/main"/>
                      </a:ext>
                    </a:extLst>
                  </pic:spPr>
                </pic:pic>
              </a:graphicData>
            </a:graphic>
          </wp:inline>
        </w:drawing>
      </w:r>
    </w:p>
    <w:p w14:paraId="6C4AC401" w14:textId="313F6258" w:rsidR="002711DF" w:rsidRPr="00C50B0B" w:rsidRDefault="00F936E6" w:rsidP="00F936E6">
      <w:pPr>
        <w:rPr>
          <w:rFonts w:cs="Arial"/>
        </w:rPr>
      </w:pPr>
      <w:proofErr w:type="spellStart"/>
      <w:r w:rsidRPr="00C50B0B">
        <w:rPr>
          <w:rFonts w:cs="Arial"/>
          <w:lang w:val="en-US"/>
        </w:rPr>
        <w:lastRenderedPageBreak/>
        <w:t>ObjectManagement</w:t>
      </w:r>
      <w:proofErr w:type="spellEnd"/>
      <w:r w:rsidRPr="00C50B0B">
        <w:rPr>
          <w:rFonts w:cs="Arial"/>
          <w:lang w:val="en-US"/>
        </w:rPr>
        <w:t>-Package:</w:t>
      </w:r>
      <w:r w:rsidR="002711DF" w:rsidRPr="00C50B0B">
        <w:rPr>
          <w:rFonts w:cs="Arial"/>
          <w:lang w:val="en-US"/>
        </w:rPr>
        <w:br/>
      </w:r>
      <w:r w:rsidR="002711DF" w:rsidRPr="00C50B0B">
        <w:rPr>
          <w:rFonts w:cs="Arial"/>
          <w:noProof/>
        </w:rPr>
        <w:drawing>
          <wp:inline distT="0" distB="0" distL="0" distR="0" wp14:anchorId="5FEC84E2" wp14:editId="65162596">
            <wp:extent cx="6321042" cy="2260396"/>
            <wp:effectExtent l="0" t="0" r="3810" b="698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rotWithShape="1">
                    <a:blip r:embed="rId35" cstate="print">
                      <a:extLst>
                        <a:ext uri="{28A0092B-C50C-407E-A947-70E740481C1C}">
                          <a14:useLocalDpi xmlns:a14="http://schemas.microsoft.com/office/drawing/2010/main" val="0"/>
                        </a:ext>
                      </a:extLst>
                    </a:blip>
                    <a:srcRect l="12846" t="1946" r="27711" b="71722"/>
                    <a:stretch/>
                  </pic:blipFill>
                  <pic:spPr bwMode="auto">
                    <a:xfrm>
                      <a:off x="0" y="0"/>
                      <a:ext cx="6336906" cy="2266069"/>
                    </a:xfrm>
                    <a:prstGeom prst="rect">
                      <a:avLst/>
                    </a:prstGeom>
                    <a:ln>
                      <a:noFill/>
                    </a:ln>
                    <a:extLst>
                      <a:ext uri="{53640926-AAD7-44D8-BBD7-CCE9431645EC}">
                        <a14:shadowObscured xmlns:a14="http://schemas.microsoft.com/office/drawing/2010/main"/>
                      </a:ext>
                    </a:extLst>
                  </pic:spPr>
                </pic:pic>
              </a:graphicData>
            </a:graphic>
          </wp:inline>
        </w:drawing>
      </w:r>
    </w:p>
    <w:p w14:paraId="47872280" w14:textId="43BCED0E" w:rsidR="00F936E6" w:rsidRPr="00C50B0B" w:rsidRDefault="00F936E6" w:rsidP="00F936E6">
      <w:pPr>
        <w:rPr>
          <w:rFonts w:cs="Arial"/>
        </w:rPr>
      </w:pPr>
    </w:p>
    <w:p w14:paraId="4C6524C9" w14:textId="2E867DD2" w:rsidR="00C50B0B" w:rsidRPr="00C50B0B" w:rsidRDefault="00A8029E" w:rsidP="00F15B12">
      <w:pPr>
        <w:pStyle w:val="berschrift2"/>
        <w:rPr>
          <w:rFonts w:cs="Arial"/>
        </w:rPr>
      </w:pPr>
      <w:r w:rsidRPr="00C50B0B">
        <w:rPr>
          <w:rFonts w:cs="Arial"/>
        </w:rPr>
        <w:t xml:space="preserve">Änderungen </w:t>
      </w:r>
      <w:r w:rsidR="00D730AC" w:rsidRPr="00C50B0B">
        <w:rPr>
          <w:rFonts w:cs="Arial"/>
        </w:rPr>
        <w:t>am CSV-Format</w:t>
      </w:r>
    </w:p>
    <w:p w14:paraId="0EBAD47A" w14:textId="7D31B807" w:rsidR="007B1002" w:rsidRPr="00C50B0B" w:rsidRDefault="007B1002" w:rsidP="00F936E6">
      <w:pPr>
        <w:rPr>
          <w:rFonts w:cs="Arial"/>
        </w:rPr>
      </w:pPr>
      <w:r w:rsidRPr="00C50B0B">
        <w:rPr>
          <w:rFonts w:cs="Arial"/>
        </w:rPr>
        <w:t xml:space="preserve">Das CSV-Dateiformat hat sich geändert nach der Umstrukturierung </w:t>
      </w:r>
      <w:r w:rsidR="00F936E6" w:rsidRPr="00C50B0B">
        <w:rPr>
          <w:rFonts w:cs="Arial"/>
        </w:rPr>
        <w:t xml:space="preserve">des Codes. </w:t>
      </w:r>
    </w:p>
    <w:p w14:paraId="06E8A80A" w14:textId="77777777" w:rsidR="006118A4" w:rsidRPr="00C50B0B" w:rsidRDefault="006118A4" w:rsidP="006118A4">
      <w:pPr>
        <w:pStyle w:val="Listenabsatz"/>
        <w:numPr>
          <w:ilvl w:val="0"/>
          <w:numId w:val="28"/>
        </w:numPr>
        <w:ind w:left="360"/>
        <w:rPr>
          <w:rFonts w:cs="Arial"/>
        </w:rPr>
      </w:pPr>
      <w:r w:rsidRPr="00C50B0B">
        <w:rPr>
          <w:rFonts w:cs="Arial"/>
        </w:rPr>
        <w:t xml:space="preserve">Es gibt nun Mehrere „Level“ an </w:t>
      </w:r>
      <w:proofErr w:type="spellStart"/>
      <w:r w:rsidRPr="00C50B0B">
        <w:rPr>
          <w:rFonts w:cs="Arial"/>
        </w:rPr>
        <w:t>Seperatoren</w:t>
      </w:r>
      <w:proofErr w:type="spellEnd"/>
      <w:r w:rsidRPr="00C50B0B">
        <w:rPr>
          <w:rFonts w:cs="Arial"/>
        </w:rPr>
        <w:t>:</w:t>
      </w:r>
    </w:p>
    <w:p w14:paraId="26833857" w14:textId="77777777" w:rsidR="006118A4" w:rsidRPr="00C50B0B" w:rsidRDefault="006118A4" w:rsidP="006118A4">
      <w:pPr>
        <w:pStyle w:val="Listenabsatz"/>
        <w:numPr>
          <w:ilvl w:val="1"/>
          <w:numId w:val="28"/>
        </w:numPr>
        <w:ind w:left="1080"/>
        <w:rPr>
          <w:rFonts w:cs="Arial"/>
        </w:rPr>
      </w:pPr>
      <w:r w:rsidRPr="00C50B0B">
        <w:rPr>
          <w:rFonts w:cs="Arial"/>
          <w:lang w:val="en-US"/>
        </w:rPr>
        <w:t>Level 1: “;”</w:t>
      </w:r>
    </w:p>
    <w:p w14:paraId="131517A2" w14:textId="77777777" w:rsidR="006118A4" w:rsidRPr="00C50B0B" w:rsidRDefault="006118A4" w:rsidP="006118A4">
      <w:pPr>
        <w:pStyle w:val="Listenabsatz"/>
        <w:numPr>
          <w:ilvl w:val="1"/>
          <w:numId w:val="28"/>
        </w:numPr>
        <w:ind w:left="1080"/>
        <w:rPr>
          <w:rFonts w:cs="Arial"/>
        </w:rPr>
      </w:pPr>
      <w:r w:rsidRPr="00C50B0B">
        <w:rPr>
          <w:rFonts w:cs="Arial"/>
          <w:lang w:val="en-US"/>
        </w:rPr>
        <w:t>Level 2: “,”</w:t>
      </w:r>
    </w:p>
    <w:p w14:paraId="2B3853E8" w14:textId="77777777" w:rsidR="006118A4" w:rsidRPr="00C50B0B" w:rsidRDefault="006118A4" w:rsidP="006118A4">
      <w:pPr>
        <w:pStyle w:val="Listenabsatz"/>
        <w:numPr>
          <w:ilvl w:val="1"/>
          <w:numId w:val="28"/>
        </w:numPr>
        <w:ind w:left="1080"/>
        <w:rPr>
          <w:rFonts w:cs="Arial"/>
        </w:rPr>
      </w:pPr>
      <w:r w:rsidRPr="00C50B0B">
        <w:rPr>
          <w:rFonts w:cs="Arial"/>
          <w:lang w:val="en-US"/>
        </w:rPr>
        <w:t>Level 3: “|”</w:t>
      </w:r>
    </w:p>
    <w:p w14:paraId="2AF7ABA5" w14:textId="77777777" w:rsidR="006118A4" w:rsidRPr="00C50B0B" w:rsidRDefault="006118A4" w:rsidP="006118A4">
      <w:pPr>
        <w:pStyle w:val="Listenabsatz"/>
        <w:numPr>
          <w:ilvl w:val="1"/>
          <w:numId w:val="28"/>
        </w:numPr>
        <w:ind w:left="1080"/>
        <w:rPr>
          <w:rFonts w:cs="Arial"/>
        </w:rPr>
      </w:pPr>
      <w:r w:rsidRPr="00C50B0B">
        <w:rPr>
          <w:rFonts w:cs="Arial"/>
          <w:lang w:val="en-US"/>
        </w:rPr>
        <w:t>Level 4: “_”</w:t>
      </w:r>
    </w:p>
    <w:p w14:paraId="7A80B3E7" w14:textId="77777777" w:rsidR="006118A4" w:rsidRPr="00C50B0B" w:rsidRDefault="006118A4" w:rsidP="006118A4">
      <w:pPr>
        <w:pStyle w:val="Listenabsatz"/>
        <w:numPr>
          <w:ilvl w:val="1"/>
          <w:numId w:val="28"/>
        </w:numPr>
        <w:ind w:left="1080"/>
        <w:rPr>
          <w:rFonts w:cs="Arial"/>
        </w:rPr>
      </w:pPr>
      <w:r w:rsidRPr="00C50B0B">
        <w:rPr>
          <w:rFonts w:cs="Arial"/>
          <w:lang w:val="en-US"/>
        </w:rPr>
        <w:t xml:space="preserve">Level 5: </w:t>
      </w:r>
      <w:proofErr w:type="gramStart"/>
      <w:r w:rsidRPr="00C50B0B">
        <w:rPr>
          <w:rFonts w:cs="Arial"/>
          <w:lang w:val="en-US"/>
        </w:rPr>
        <w:t>“ ~</w:t>
      </w:r>
      <w:proofErr w:type="gramEnd"/>
      <w:r w:rsidRPr="00C50B0B">
        <w:rPr>
          <w:rFonts w:cs="Arial"/>
          <w:lang w:val="en-US"/>
        </w:rPr>
        <w:t>”</w:t>
      </w:r>
    </w:p>
    <w:p w14:paraId="36829264" w14:textId="77777777" w:rsidR="006118A4" w:rsidRPr="00C50B0B" w:rsidRDefault="006118A4" w:rsidP="006118A4">
      <w:pPr>
        <w:pStyle w:val="Listenabsatz"/>
        <w:ind w:left="360"/>
        <w:rPr>
          <w:rFonts w:cs="Arial"/>
        </w:rPr>
      </w:pPr>
      <w:r w:rsidRPr="00C50B0B">
        <w:rPr>
          <w:rFonts w:cs="Arial"/>
        </w:rPr>
        <w:t>Diese werden verwendet um geschachtelte Datenformate zu speichern.</w:t>
      </w:r>
    </w:p>
    <w:p w14:paraId="776DE5F1" w14:textId="6967ADE9" w:rsidR="006118A4" w:rsidRPr="00C50B0B" w:rsidRDefault="004077DD" w:rsidP="00F936E6">
      <w:pPr>
        <w:rPr>
          <w:rFonts w:cs="Arial"/>
        </w:rPr>
      </w:pPr>
      <w:r w:rsidRPr="00C50B0B">
        <w:rPr>
          <w:rFonts w:cs="Arial"/>
        </w:rPr>
        <w:t>Im Folgenden wird das neue Aussehen der CSV-Dateien beschrieben. Alle unterstrichenen Wörter sind Listen und deren Aussehen ist hinter dem CSV-Kopf genauer erklärt.</w:t>
      </w:r>
      <w:r w:rsidR="006118A4" w:rsidRPr="00C50B0B">
        <w:rPr>
          <w:rFonts w:cs="Arial"/>
        </w:rPr>
        <w:t xml:space="preserve"> </w:t>
      </w:r>
    </w:p>
    <w:p w14:paraId="17A478B6" w14:textId="7CD588B6" w:rsidR="007B1002" w:rsidRPr="00C50B0B" w:rsidRDefault="007B1002" w:rsidP="00F936E6">
      <w:pPr>
        <w:pStyle w:val="Listenabsatz"/>
        <w:numPr>
          <w:ilvl w:val="1"/>
          <w:numId w:val="28"/>
        </w:numPr>
        <w:rPr>
          <w:rFonts w:cs="Arial"/>
        </w:rPr>
      </w:pPr>
      <w:r w:rsidRPr="00C50B0B">
        <w:rPr>
          <w:rFonts w:cs="Arial"/>
        </w:rPr>
        <w:t xml:space="preserve">Bild.csv: </w:t>
      </w:r>
      <w:r w:rsidRPr="00C50B0B">
        <w:rPr>
          <w:rFonts w:cs="Arial"/>
        </w:rPr>
        <w:tab/>
      </w:r>
      <w:r w:rsidRPr="00C50B0B">
        <w:rPr>
          <w:rFonts w:cs="Arial"/>
        </w:rPr>
        <w:br/>
      </w:r>
      <w:proofErr w:type="spellStart"/>
      <w:r w:rsidRPr="00C50B0B">
        <w:rPr>
          <w:rFonts w:cs="Arial"/>
        </w:rPr>
        <w:t>bildNr</w:t>
      </w:r>
      <w:proofErr w:type="spellEnd"/>
      <w:r w:rsidRPr="00C50B0B">
        <w:rPr>
          <w:rFonts w:cs="Arial"/>
        </w:rPr>
        <w:t xml:space="preserve">; </w:t>
      </w:r>
      <w:proofErr w:type="spellStart"/>
      <w:r w:rsidRPr="00C50B0B">
        <w:rPr>
          <w:rFonts w:cs="Arial"/>
        </w:rPr>
        <w:t>altText</w:t>
      </w:r>
      <w:proofErr w:type="spellEnd"/>
      <w:r w:rsidRPr="00C50B0B">
        <w:rPr>
          <w:rFonts w:cs="Arial"/>
        </w:rPr>
        <w:t xml:space="preserve">; </w:t>
      </w:r>
      <w:proofErr w:type="spellStart"/>
      <w:r w:rsidRPr="00C50B0B">
        <w:rPr>
          <w:rFonts w:cs="Arial"/>
        </w:rPr>
        <w:t>dateiName</w:t>
      </w:r>
      <w:proofErr w:type="spellEnd"/>
      <w:r w:rsidRPr="00C50B0B">
        <w:rPr>
          <w:rFonts w:cs="Arial"/>
        </w:rPr>
        <w:t xml:space="preserve">; </w:t>
      </w:r>
      <w:proofErr w:type="spellStart"/>
      <w:r w:rsidRPr="00C50B0B">
        <w:rPr>
          <w:rFonts w:cs="Arial"/>
        </w:rPr>
        <w:t>beschreibung</w:t>
      </w:r>
      <w:proofErr w:type="spellEnd"/>
    </w:p>
    <w:p w14:paraId="26EAB6D3" w14:textId="77777777" w:rsidR="004077DD" w:rsidRPr="00C50B0B" w:rsidRDefault="004077DD" w:rsidP="004077DD">
      <w:pPr>
        <w:pStyle w:val="Listenabsatz"/>
        <w:ind w:left="360"/>
        <w:rPr>
          <w:rFonts w:cs="Arial"/>
        </w:rPr>
      </w:pPr>
    </w:p>
    <w:p w14:paraId="04813BC5" w14:textId="012FC8BD" w:rsidR="007B1002" w:rsidRPr="00C50B0B" w:rsidRDefault="007B1002" w:rsidP="00F936E6">
      <w:pPr>
        <w:pStyle w:val="Listenabsatz"/>
        <w:numPr>
          <w:ilvl w:val="1"/>
          <w:numId w:val="28"/>
        </w:numPr>
        <w:rPr>
          <w:rFonts w:cs="Arial"/>
        </w:rPr>
      </w:pPr>
      <w:r w:rsidRPr="00C50B0B">
        <w:rPr>
          <w:rFonts w:cs="Arial"/>
        </w:rPr>
        <w:t>Epochen.csv:</w:t>
      </w:r>
      <w:r w:rsidRPr="00C50B0B">
        <w:rPr>
          <w:rFonts w:cs="Arial"/>
        </w:rPr>
        <w:tab/>
      </w:r>
      <w:r w:rsidRPr="00C50B0B">
        <w:rPr>
          <w:rFonts w:cs="Arial"/>
        </w:rPr>
        <w:br/>
      </w:r>
      <w:proofErr w:type="spellStart"/>
      <w:r w:rsidRPr="00C50B0B">
        <w:rPr>
          <w:rFonts w:cs="Arial"/>
        </w:rPr>
        <w:t>epochenID</w:t>
      </w:r>
      <w:proofErr w:type="spellEnd"/>
      <w:r w:rsidRPr="00C50B0B">
        <w:rPr>
          <w:rFonts w:cs="Arial"/>
        </w:rPr>
        <w:t>; Epoche; Stil; Zeitalter; Beschreibung</w:t>
      </w:r>
    </w:p>
    <w:p w14:paraId="2134ACCA" w14:textId="77777777" w:rsidR="004077DD" w:rsidRPr="00C50B0B" w:rsidRDefault="004077DD" w:rsidP="004077DD">
      <w:pPr>
        <w:pStyle w:val="Listenabsatz"/>
        <w:ind w:left="360"/>
        <w:rPr>
          <w:rFonts w:cs="Arial"/>
        </w:rPr>
      </w:pPr>
    </w:p>
    <w:p w14:paraId="157BE61E" w14:textId="171CF0EF" w:rsidR="004077DD" w:rsidRPr="00C50B0B" w:rsidRDefault="007B1002" w:rsidP="004077DD">
      <w:pPr>
        <w:pStyle w:val="Listenabsatz"/>
        <w:numPr>
          <w:ilvl w:val="1"/>
          <w:numId w:val="28"/>
        </w:numPr>
        <w:rPr>
          <w:rFonts w:cs="Arial"/>
        </w:rPr>
      </w:pPr>
      <w:r w:rsidRPr="00C50B0B">
        <w:rPr>
          <w:rFonts w:cs="Arial"/>
        </w:rPr>
        <w:t>Exponate.csv:</w:t>
      </w:r>
      <w:r w:rsidR="002E71D5" w:rsidRPr="00C50B0B">
        <w:rPr>
          <w:rFonts w:cs="Arial"/>
        </w:rPr>
        <w:br/>
      </w:r>
      <w:r w:rsidRPr="00C50B0B">
        <w:rPr>
          <w:rFonts w:cs="Arial"/>
        </w:rPr>
        <w:t>exponatNr;name;erstellungsDatum;</w:t>
      </w:r>
      <w:r w:rsidRPr="00C50B0B">
        <w:rPr>
          <w:rFonts w:cs="Arial"/>
          <w:u w:val="single"/>
        </w:rPr>
        <w:t>urheber</w:t>
      </w:r>
      <w:r w:rsidRPr="00C50B0B">
        <w:rPr>
          <w:rFonts w:cs="Arial"/>
        </w:rPr>
        <w:t>;benoetigteAusstellungsflaeche;</w:t>
      </w:r>
      <w:r w:rsidRPr="00C50B0B">
        <w:rPr>
          <w:rFonts w:cs="Arial"/>
          <w:u w:val="single"/>
        </w:rPr>
        <w:t>kategorien</w:t>
      </w:r>
      <w:r w:rsidRPr="00C50B0B">
        <w:rPr>
          <w:rFonts w:cs="Arial"/>
        </w:rPr>
        <w:t>;</w:t>
      </w:r>
      <w:r w:rsidR="002E71D5" w:rsidRPr="00C50B0B">
        <w:rPr>
          <w:rFonts w:cs="Arial"/>
        </w:rPr>
        <w:t xml:space="preserve"> </w:t>
      </w:r>
      <w:r w:rsidRPr="00C50B0B">
        <w:rPr>
          <w:rFonts w:cs="Arial"/>
        </w:rPr>
        <w:t>epoche;herkunftsort;</w:t>
      </w:r>
      <w:r w:rsidRPr="00C50B0B">
        <w:rPr>
          <w:rFonts w:cs="Arial"/>
          <w:u w:val="single"/>
        </w:rPr>
        <w:t>exponatwert</w:t>
      </w:r>
      <w:r w:rsidRPr="00C50B0B">
        <w:rPr>
          <w:rFonts w:cs="Arial"/>
        </w:rPr>
        <w:t>;</w:t>
      </w:r>
      <w:r w:rsidRPr="00C50B0B">
        <w:rPr>
          <w:rFonts w:cs="Arial"/>
          <w:u w:val="single"/>
        </w:rPr>
        <w:t>geschichtlicheH</w:t>
      </w:r>
      <w:r w:rsidRPr="00C50B0B">
        <w:rPr>
          <w:rFonts w:cs="Arial"/>
        </w:rPr>
        <w:t>;</w:t>
      </w:r>
      <w:r w:rsidRPr="00C50B0B">
        <w:rPr>
          <w:rFonts w:cs="Arial"/>
          <w:u w:val="single"/>
        </w:rPr>
        <w:t>bearbeitungsH</w:t>
      </w:r>
      <w:r w:rsidRPr="00C50B0B">
        <w:rPr>
          <w:rFonts w:cs="Arial"/>
        </w:rPr>
        <w:t>;</w:t>
      </w:r>
      <w:r w:rsidRPr="00C50B0B">
        <w:rPr>
          <w:rFonts w:cs="Arial"/>
          <w:u w:val="single"/>
        </w:rPr>
        <w:t>besitzH</w:t>
      </w:r>
      <w:r w:rsidRPr="00C50B0B">
        <w:rPr>
          <w:rFonts w:cs="Arial"/>
        </w:rPr>
        <w:t>;bild;</w:t>
      </w:r>
      <w:r w:rsidR="002E71D5" w:rsidRPr="00C50B0B">
        <w:rPr>
          <w:rFonts w:cs="Arial"/>
        </w:rPr>
        <w:t xml:space="preserve"> </w:t>
      </w:r>
      <w:proofErr w:type="spellStart"/>
      <w:r w:rsidRPr="00C50B0B">
        <w:rPr>
          <w:rFonts w:cs="Arial"/>
        </w:rPr>
        <w:t>beschreibung</w:t>
      </w:r>
      <w:proofErr w:type="spellEnd"/>
      <w:r w:rsidR="002E71D5" w:rsidRPr="00C50B0B">
        <w:rPr>
          <w:rFonts w:cs="Arial"/>
        </w:rPr>
        <w:br/>
      </w:r>
      <w:r w:rsidR="002E71D5" w:rsidRPr="00C50B0B">
        <w:rPr>
          <w:rFonts w:cs="Arial"/>
        </w:rPr>
        <w:sym w:font="Wingdings" w:char="F0E0"/>
      </w:r>
      <w:r w:rsidR="002E71D5" w:rsidRPr="00C50B0B">
        <w:rPr>
          <w:rFonts w:cs="Arial"/>
        </w:rPr>
        <w:t xml:space="preserve"> </w:t>
      </w:r>
      <w:proofErr w:type="spellStart"/>
      <w:r w:rsidR="002E71D5" w:rsidRPr="00C50B0B">
        <w:rPr>
          <w:rFonts w:cs="Arial"/>
        </w:rPr>
        <w:t>Uhrheber</w:t>
      </w:r>
      <w:proofErr w:type="spellEnd"/>
      <w:r w:rsidR="002E71D5" w:rsidRPr="00C50B0B">
        <w:rPr>
          <w:rFonts w:cs="Arial"/>
        </w:rPr>
        <w:t xml:space="preserve"> sind durch „,“ getrennt</w:t>
      </w:r>
      <w:r w:rsidR="002E71D5" w:rsidRPr="00C50B0B">
        <w:rPr>
          <w:rFonts w:cs="Arial"/>
        </w:rPr>
        <w:br/>
      </w:r>
      <w:r w:rsidR="002E71D5" w:rsidRPr="00C50B0B">
        <w:rPr>
          <w:rFonts w:cs="Arial"/>
        </w:rPr>
        <w:sym w:font="Wingdings" w:char="F0E0"/>
      </w:r>
      <w:r w:rsidR="002E71D5" w:rsidRPr="00C50B0B">
        <w:rPr>
          <w:rFonts w:cs="Arial"/>
        </w:rPr>
        <w:t xml:space="preserve"> </w:t>
      </w:r>
      <w:r w:rsidR="002E71D5" w:rsidRPr="00C50B0B">
        <w:rPr>
          <w:rFonts w:cs="Arial"/>
        </w:rPr>
        <w:t xml:space="preserve">Kategorien </w:t>
      </w:r>
      <w:r w:rsidR="002E71D5" w:rsidRPr="00C50B0B">
        <w:rPr>
          <w:rFonts w:cs="Arial"/>
        </w:rPr>
        <w:t>sind</w:t>
      </w:r>
      <w:r w:rsidR="002E71D5" w:rsidRPr="00C50B0B">
        <w:rPr>
          <w:rFonts w:cs="Arial"/>
        </w:rPr>
        <w:t xml:space="preserve"> durch „,“ getrennt</w:t>
      </w:r>
      <w:r w:rsidR="002E71D5" w:rsidRPr="00C50B0B">
        <w:rPr>
          <w:rFonts w:cs="Arial"/>
        </w:rPr>
        <w:br/>
      </w:r>
      <w:r w:rsidR="002E71D5" w:rsidRPr="00C50B0B">
        <w:rPr>
          <w:rFonts w:cs="Arial"/>
        </w:rPr>
        <w:sym w:font="Wingdings" w:char="F0E0"/>
      </w:r>
      <w:r w:rsidR="002E71D5" w:rsidRPr="00C50B0B">
        <w:rPr>
          <w:rFonts w:cs="Arial"/>
        </w:rPr>
        <w:t xml:space="preserve"> die drei einzelnen Werte eines </w:t>
      </w:r>
      <w:proofErr w:type="spellStart"/>
      <w:r w:rsidR="002E71D5" w:rsidRPr="00C50B0B">
        <w:rPr>
          <w:rFonts w:cs="Arial"/>
        </w:rPr>
        <w:t>Exponatwertes</w:t>
      </w:r>
      <w:proofErr w:type="spellEnd"/>
      <w:r w:rsidR="002E71D5" w:rsidRPr="00C50B0B">
        <w:rPr>
          <w:rFonts w:cs="Arial"/>
        </w:rPr>
        <w:t xml:space="preserve"> sind durch „,“ getrennt</w:t>
      </w:r>
      <w:r w:rsidR="002E71D5" w:rsidRPr="00C50B0B">
        <w:rPr>
          <w:rFonts w:cs="Arial"/>
        </w:rPr>
        <w:br/>
      </w:r>
      <w:r w:rsidR="002E71D5" w:rsidRPr="00C50B0B">
        <w:rPr>
          <w:rFonts w:cs="Arial"/>
        </w:rPr>
        <w:sym w:font="Wingdings" w:char="F0E0"/>
      </w:r>
      <w:r w:rsidR="002E71D5" w:rsidRPr="00C50B0B">
        <w:rPr>
          <w:rFonts w:cs="Arial"/>
        </w:rPr>
        <w:t xml:space="preserve"> die einzelnen Ereignisse in jeder der drei Historien sind durch „,“ getrennt</w:t>
      </w:r>
      <w:r w:rsidR="002E71D5" w:rsidRPr="00C50B0B">
        <w:rPr>
          <w:rFonts w:cs="Arial"/>
        </w:rPr>
        <w:br/>
        <w:t xml:space="preserve">     </w:t>
      </w:r>
      <w:r w:rsidR="002E71D5" w:rsidRPr="00C50B0B">
        <w:rPr>
          <w:rFonts w:cs="Arial"/>
        </w:rPr>
        <w:sym w:font="Wingdings" w:char="F0E0"/>
      </w:r>
      <w:r w:rsidR="002E71D5" w:rsidRPr="00C50B0B">
        <w:rPr>
          <w:rFonts w:cs="Arial"/>
        </w:rPr>
        <w:t xml:space="preserve"> das Datum und die Beschreibung des Ereignisses sind durch </w:t>
      </w:r>
      <w:r w:rsidR="004077DD" w:rsidRPr="00C50B0B">
        <w:rPr>
          <w:rFonts w:cs="Arial"/>
        </w:rPr>
        <w:t>„|“ getrennt</w:t>
      </w:r>
    </w:p>
    <w:p w14:paraId="4C53C1A3" w14:textId="77777777" w:rsidR="004077DD" w:rsidRPr="00C50B0B" w:rsidRDefault="004077DD" w:rsidP="004077DD">
      <w:pPr>
        <w:pStyle w:val="Listenabsatz"/>
        <w:ind w:left="360"/>
        <w:rPr>
          <w:rFonts w:cs="Arial"/>
        </w:rPr>
      </w:pPr>
    </w:p>
    <w:p w14:paraId="343437A7" w14:textId="44EC469A" w:rsidR="004077DD" w:rsidRPr="00C50B0B" w:rsidRDefault="007B1002" w:rsidP="004077DD">
      <w:pPr>
        <w:pStyle w:val="Listenabsatz"/>
        <w:numPr>
          <w:ilvl w:val="1"/>
          <w:numId w:val="28"/>
        </w:numPr>
        <w:rPr>
          <w:rFonts w:cs="Arial"/>
        </w:rPr>
      </w:pPr>
      <w:r w:rsidRPr="00C50B0B">
        <w:rPr>
          <w:rFonts w:cs="Arial"/>
        </w:rPr>
        <w:t xml:space="preserve">Foerderer.csv: </w:t>
      </w:r>
      <w:r w:rsidRPr="00C50B0B">
        <w:rPr>
          <w:rFonts w:cs="Arial"/>
        </w:rPr>
        <w:br/>
      </w:r>
      <w:proofErr w:type="spellStart"/>
      <w:r w:rsidRPr="00C50B0B">
        <w:rPr>
          <w:rFonts w:cs="Arial"/>
        </w:rPr>
        <w:t>foerdererNr</w:t>
      </w:r>
      <w:proofErr w:type="spellEnd"/>
      <w:r w:rsidRPr="00C50B0B">
        <w:rPr>
          <w:rFonts w:cs="Arial"/>
        </w:rPr>
        <w:t xml:space="preserve">; </w:t>
      </w:r>
      <w:proofErr w:type="spellStart"/>
      <w:r w:rsidRPr="00C50B0B">
        <w:rPr>
          <w:rFonts w:cs="Arial"/>
        </w:rPr>
        <w:t>name</w:t>
      </w:r>
      <w:proofErr w:type="spellEnd"/>
      <w:r w:rsidRPr="00C50B0B">
        <w:rPr>
          <w:rFonts w:cs="Arial"/>
        </w:rPr>
        <w:t xml:space="preserve">; </w:t>
      </w:r>
      <w:proofErr w:type="spellStart"/>
      <w:r w:rsidRPr="00C50B0B">
        <w:rPr>
          <w:rFonts w:cs="Arial"/>
        </w:rPr>
        <w:t>gebDatum</w:t>
      </w:r>
      <w:proofErr w:type="spellEnd"/>
      <w:r w:rsidRPr="00C50B0B">
        <w:rPr>
          <w:rFonts w:cs="Arial"/>
        </w:rPr>
        <w:t xml:space="preserve">; </w:t>
      </w:r>
      <w:proofErr w:type="spellStart"/>
      <w:r w:rsidRPr="00C50B0B">
        <w:rPr>
          <w:rFonts w:cs="Arial"/>
        </w:rPr>
        <w:t>beschreibung</w:t>
      </w:r>
      <w:proofErr w:type="spellEnd"/>
      <w:r w:rsidRPr="00C50B0B">
        <w:rPr>
          <w:rFonts w:cs="Arial"/>
        </w:rPr>
        <w:t xml:space="preserve">; </w:t>
      </w:r>
      <w:r w:rsidRPr="00C50B0B">
        <w:rPr>
          <w:rFonts w:cs="Arial"/>
          <w:u w:val="single"/>
        </w:rPr>
        <w:t>kontakt</w:t>
      </w:r>
      <w:r w:rsidRPr="00C50B0B">
        <w:rPr>
          <w:rFonts w:cs="Arial"/>
        </w:rPr>
        <w:t xml:space="preserve">; </w:t>
      </w:r>
      <w:proofErr w:type="spellStart"/>
      <w:r w:rsidRPr="00C50B0B">
        <w:rPr>
          <w:rFonts w:cs="Arial"/>
          <w:u w:val="single"/>
        </w:rPr>
        <w:t>gefoerdererteExponate</w:t>
      </w:r>
      <w:proofErr w:type="spellEnd"/>
      <w:r w:rsidRPr="00C50B0B">
        <w:rPr>
          <w:rFonts w:cs="Arial"/>
        </w:rPr>
        <w:t xml:space="preserve">; </w:t>
      </w:r>
      <w:proofErr w:type="spellStart"/>
      <w:r w:rsidRPr="00C50B0B">
        <w:rPr>
          <w:rFonts w:cs="Arial"/>
        </w:rPr>
        <w:t>bild</w:t>
      </w:r>
      <w:proofErr w:type="spellEnd"/>
      <w:r w:rsidR="004077DD" w:rsidRPr="00C50B0B">
        <w:rPr>
          <w:rFonts w:cs="Arial"/>
        </w:rPr>
        <w:br/>
      </w:r>
      <w:r w:rsidR="004077DD" w:rsidRPr="00C50B0B">
        <w:rPr>
          <w:rFonts w:cs="Arial"/>
        </w:rPr>
        <w:sym w:font="Wingdings" w:char="F0E0"/>
      </w:r>
      <w:r w:rsidR="004077DD" w:rsidRPr="00C50B0B">
        <w:rPr>
          <w:rFonts w:cs="Arial"/>
        </w:rPr>
        <w:t xml:space="preserve"> die einzelnen Einträge (</w:t>
      </w:r>
      <w:r w:rsidR="004077DD" w:rsidRPr="00C50B0B">
        <w:rPr>
          <w:rFonts w:cs="Arial"/>
          <w:u w:val="single"/>
        </w:rPr>
        <w:t>Telefonnummern</w:t>
      </w:r>
      <w:r w:rsidR="004077DD" w:rsidRPr="00C50B0B">
        <w:rPr>
          <w:rFonts w:cs="Arial"/>
        </w:rPr>
        <w:t xml:space="preserve">, </w:t>
      </w:r>
      <w:r w:rsidR="004077DD" w:rsidRPr="00C50B0B">
        <w:rPr>
          <w:rFonts w:cs="Arial"/>
          <w:u w:val="single"/>
        </w:rPr>
        <w:t>Emailadressen</w:t>
      </w:r>
      <w:r w:rsidR="004077DD" w:rsidRPr="00C50B0B">
        <w:rPr>
          <w:rFonts w:cs="Arial"/>
        </w:rPr>
        <w:t xml:space="preserve"> und die </w:t>
      </w:r>
      <w:r w:rsidR="004077DD" w:rsidRPr="00C50B0B">
        <w:rPr>
          <w:rFonts w:cs="Arial"/>
          <w:u w:val="single"/>
        </w:rPr>
        <w:t>Anschriften</w:t>
      </w:r>
      <w:r w:rsidR="004077DD" w:rsidRPr="00C50B0B">
        <w:rPr>
          <w:rFonts w:cs="Arial"/>
        </w:rPr>
        <w:t xml:space="preserve">) sind   </w:t>
      </w:r>
      <w:r w:rsidR="004077DD" w:rsidRPr="00C50B0B">
        <w:rPr>
          <w:rFonts w:cs="Arial"/>
        </w:rPr>
        <w:br/>
        <w:t xml:space="preserve">     durch „,“ getrennt</w:t>
      </w:r>
      <w:r w:rsidR="004077DD" w:rsidRPr="00C50B0B">
        <w:rPr>
          <w:rFonts w:cs="Arial"/>
        </w:rPr>
        <w:br/>
        <w:t xml:space="preserve">     </w:t>
      </w:r>
      <w:r w:rsidR="004077DD" w:rsidRPr="00C50B0B">
        <w:rPr>
          <w:rFonts w:cs="Arial"/>
        </w:rPr>
        <w:sym w:font="Wingdings" w:char="F0E0"/>
      </w:r>
      <w:r w:rsidR="004077DD" w:rsidRPr="00C50B0B">
        <w:rPr>
          <w:rFonts w:cs="Arial"/>
        </w:rPr>
        <w:t xml:space="preserve"> jede Telefonnummer ist durch „|“ getrennt</w:t>
      </w:r>
      <w:r w:rsidR="004077DD" w:rsidRPr="00C50B0B">
        <w:rPr>
          <w:rFonts w:cs="Arial"/>
        </w:rPr>
        <w:br/>
      </w:r>
      <w:r w:rsidR="004077DD" w:rsidRPr="00C50B0B">
        <w:rPr>
          <w:rFonts w:cs="Arial"/>
        </w:rPr>
        <w:lastRenderedPageBreak/>
        <w:t xml:space="preserve">     </w:t>
      </w:r>
      <w:r w:rsidR="004077DD" w:rsidRPr="00C50B0B">
        <w:rPr>
          <w:rFonts w:cs="Arial"/>
        </w:rPr>
        <w:sym w:font="Wingdings" w:char="F0E0"/>
      </w:r>
      <w:r w:rsidR="004077DD" w:rsidRPr="00C50B0B">
        <w:rPr>
          <w:rFonts w:cs="Arial"/>
        </w:rPr>
        <w:t xml:space="preserve"> jede Emailadresse ist durch „|“ getrennt</w:t>
      </w:r>
      <w:r w:rsidR="004077DD" w:rsidRPr="00C50B0B">
        <w:rPr>
          <w:rFonts w:cs="Arial"/>
        </w:rPr>
        <w:br/>
        <w:t xml:space="preserve">     </w:t>
      </w:r>
      <w:r w:rsidR="004077DD" w:rsidRPr="00C50B0B">
        <w:rPr>
          <w:rFonts w:cs="Arial"/>
        </w:rPr>
        <w:sym w:font="Wingdings" w:char="F0E0"/>
      </w:r>
      <w:r w:rsidR="004077DD" w:rsidRPr="00C50B0B">
        <w:rPr>
          <w:rFonts w:cs="Arial"/>
        </w:rPr>
        <w:t xml:space="preserve"> alle Anschriften durch „|“ getrennt</w:t>
      </w:r>
      <w:r w:rsidR="004077DD" w:rsidRPr="00C50B0B">
        <w:rPr>
          <w:rFonts w:cs="Arial"/>
        </w:rPr>
        <w:br/>
        <w:t xml:space="preserve">          </w:t>
      </w:r>
      <w:r w:rsidR="004077DD" w:rsidRPr="00C50B0B">
        <w:rPr>
          <w:rFonts w:cs="Arial"/>
        </w:rPr>
        <w:sym w:font="Wingdings" w:char="F0E0"/>
      </w:r>
      <w:r w:rsidR="004077DD" w:rsidRPr="00C50B0B">
        <w:rPr>
          <w:rFonts w:cs="Arial"/>
        </w:rPr>
        <w:t xml:space="preserve"> alle Argumente die eine Anschrift ausmachen sind durch „_“ getrennt</w:t>
      </w:r>
      <w:r w:rsidR="004077DD" w:rsidRPr="00C50B0B">
        <w:rPr>
          <w:rFonts w:cs="Arial"/>
        </w:rPr>
        <w:br/>
      </w:r>
      <w:r w:rsidR="004077DD" w:rsidRPr="00C50B0B">
        <w:rPr>
          <w:rFonts w:cs="Arial"/>
        </w:rPr>
        <w:sym w:font="Wingdings" w:char="F0E0"/>
      </w:r>
      <w:r w:rsidR="004077DD" w:rsidRPr="00C50B0B">
        <w:rPr>
          <w:rFonts w:cs="Arial"/>
        </w:rPr>
        <w:t xml:space="preserve"> die </w:t>
      </w:r>
      <w:proofErr w:type="spellStart"/>
      <w:r w:rsidR="004077DD" w:rsidRPr="00C50B0B">
        <w:rPr>
          <w:rFonts w:cs="Arial"/>
        </w:rPr>
        <w:t>Exponatnummern</w:t>
      </w:r>
      <w:proofErr w:type="spellEnd"/>
      <w:r w:rsidR="004077DD" w:rsidRPr="00C50B0B">
        <w:rPr>
          <w:rFonts w:cs="Arial"/>
        </w:rPr>
        <w:t xml:space="preserve"> der geförderten Exponate sind durch „,“ getrennt</w:t>
      </w:r>
    </w:p>
    <w:p w14:paraId="375D66A6" w14:textId="77777777" w:rsidR="004077DD" w:rsidRPr="00C50B0B" w:rsidRDefault="004077DD" w:rsidP="004077DD">
      <w:pPr>
        <w:pStyle w:val="Listenabsatz"/>
        <w:ind w:left="360"/>
        <w:rPr>
          <w:rFonts w:cs="Arial"/>
        </w:rPr>
      </w:pPr>
    </w:p>
    <w:p w14:paraId="50353023" w14:textId="77777777" w:rsidR="007B1002" w:rsidRPr="00C50B0B" w:rsidRDefault="007B1002" w:rsidP="00F936E6">
      <w:pPr>
        <w:pStyle w:val="Listenabsatz"/>
        <w:numPr>
          <w:ilvl w:val="1"/>
          <w:numId w:val="28"/>
        </w:numPr>
        <w:rPr>
          <w:rFonts w:cs="Arial"/>
        </w:rPr>
      </w:pPr>
      <w:r w:rsidRPr="00C50B0B">
        <w:rPr>
          <w:rFonts w:cs="Arial"/>
        </w:rPr>
        <w:t>Mitarbeite.csv:</w:t>
      </w:r>
    </w:p>
    <w:p w14:paraId="7288569D" w14:textId="70F23A4A" w:rsidR="007B1002" w:rsidRPr="00C50B0B" w:rsidRDefault="007B1002" w:rsidP="00F936E6">
      <w:pPr>
        <w:pStyle w:val="Listenabsatz"/>
        <w:ind w:left="360"/>
        <w:rPr>
          <w:rFonts w:cs="Arial"/>
        </w:rPr>
      </w:pPr>
      <w:proofErr w:type="spellStart"/>
      <w:r w:rsidRPr="00C50B0B">
        <w:rPr>
          <w:rFonts w:cs="Arial"/>
        </w:rPr>
        <w:t>mitarbeiterNr</w:t>
      </w:r>
      <w:proofErr w:type="spellEnd"/>
      <w:r w:rsidRPr="00C50B0B">
        <w:rPr>
          <w:rFonts w:cs="Arial"/>
        </w:rPr>
        <w:t xml:space="preserve">; </w:t>
      </w:r>
      <w:proofErr w:type="spellStart"/>
      <w:r w:rsidRPr="00C50B0B">
        <w:rPr>
          <w:rFonts w:cs="Arial"/>
        </w:rPr>
        <w:t>name</w:t>
      </w:r>
      <w:proofErr w:type="spellEnd"/>
      <w:r w:rsidRPr="00C50B0B">
        <w:rPr>
          <w:rFonts w:cs="Arial"/>
        </w:rPr>
        <w:t xml:space="preserve">; </w:t>
      </w:r>
      <w:proofErr w:type="spellStart"/>
      <w:r w:rsidRPr="00C50B0B">
        <w:rPr>
          <w:rFonts w:cs="Arial"/>
        </w:rPr>
        <w:t>gebDatum</w:t>
      </w:r>
      <w:proofErr w:type="spellEnd"/>
      <w:r w:rsidRPr="00C50B0B">
        <w:rPr>
          <w:rFonts w:cs="Arial"/>
        </w:rPr>
        <w:t xml:space="preserve">; </w:t>
      </w:r>
      <w:proofErr w:type="spellStart"/>
      <w:r w:rsidRPr="00C50B0B">
        <w:rPr>
          <w:rFonts w:cs="Arial"/>
        </w:rPr>
        <w:t>beschreibung</w:t>
      </w:r>
      <w:proofErr w:type="spellEnd"/>
      <w:r w:rsidRPr="00C50B0B">
        <w:rPr>
          <w:rFonts w:cs="Arial"/>
        </w:rPr>
        <w:t xml:space="preserve">; </w:t>
      </w:r>
      <w:r w:rsidRPr="00C50B0B">
        <w:rPr>
          <w:rFonts w:cs="Arial"/>
          <w:u w:val="single"/>
        </w:rPr>
        <w:t>kontakt</w:t>
      </w:r>
      <w:r w:rsidRPr="00C50B0B">
        <w:rPr>
          <w:rFonts w:cs="Arial"/>
        </w:rPr>
        <w:t xml:space="preserve">; </w:t>
      </w:r>
      <w:proofErr w:type="spellStart"/>
      <w:r w:rsidRPr="00C50B0B">
        <w:rPr>
          <w:rFonts w:cs="Arial"/>
        </w:rPr>
        <w:t>bild</w:t>
      </w:r>
      <w:proofErr w:type="spellEnd"/>
    </w:p>
    <w:p w14:paraId="17B32185" w14:textId="0D4AA4D0" w:rsidR="004077DD" w:rsidRPr="00C50B0B" w:rsidRDefault="004077DD" w:rsidP="00F936E6">
      <w:pPr>
        <w:pStyle w:val="Listenabsatz"/>
        <w:ind w:left="360"/>
        <w:rPr>
          <w:rFonts w:cs="Arial"/>
        </w:rPr>
      </w:pPr>
      <w:r w:rsidRPr="00C50B0B">
        <w:rPr>
          <w:rFonts w:cs="Arial"/>
        </w:rPr>
        <w:sym w:font="Wingdings" w:char="F0E0"/>
      </w:r>
      <w:r w:rsidRPr="00C50B0B">
        <w:rPr>
          <w:rFonts w:cs="Arial"/>
        </w:rPr>
        <w:t xml:space="preserve"> Kontakt siehe </w:t>
      </w:r>
      <w:proofErr w:type="spellStart"/>
      <w:r w:rsidRPr="00C50B0B">
        <w:rPr>
          <w:rFonts w:cs="Arial"/>
        </w:rPr>
        <w:t>Foerderer</w:t>
      </w:r>
      <w:proofErr w:type="spellEnd"/>
    </w:p>
    <w:p w14:paraId="7571B008" w14:textId="77777777" w:rsidR="004077DD" w:rsidRPr="00C50B0B" w:rsidRDefault="004077DD" w:rsidP="00F936E6">
      <w:pPr>
        <w:pStyle w:val="Listenabsatz"/>
        <w:ind w:left="360"/>
        <w:rPr>
          <w:rFonts w:cs="Arial"/>
        </w:rPr>
      </w:pPr>
    </w:p>
    <w:p w14:paraId="696F0F23" w14:textId="243C2DE3" w:rsidR="00636BC7" w:rsidRPr="00C50B0B" w:rsidRDefault="007B1002" w:rsidP="00636BC7">
      <w:pPr>
        <w:pStyle w:val="Listenabsatz"/>
        <w:numPr>
          <w:ilvl w:val="1"/>
          <w:numId w:val="28"/>
        </w:numPr>
        <w:rPr>
          <w:rFonts w:cs="Arial"/>
        </w:rPr>
      </w:pPr>
      <w:r w:rsidRPr="00C50B0B">
        <w:rPr>
          <w:rFonts w:cs="Arial"/>
        </w:rPr>
        <w:t>Raeume.csv:</w:t>
      </w:r>
      <w:r w:rsidR="00F936E6" w:rsidRPr="00C50B0B">
        <w:rPr>
          <w:rFonts w:cs="Arial"/>
        </w:rPr>
        <w:br/>
      </w:r>
      <w:proofErr w:type="spellStart"/>
      <w:r w:rsidRPr="00C50B0B">
        <w:rPr>
          <w:rFonts w:cs="Arial"/>
        </w:rPr>
        <w:t>raumNr</w:t>
      </w:r>
      <w:proofErr w:type="spellEnd"/>
      <w:r w:rsidRPr="00C50B0B">
        <w:rPr>
          <w:rFonts w:cs="Arial"/>
        </w:rPr>
        <w:t xml:space="preserve">; </w:t>
      </w:r>
      <w:proofErr w:type="spellStart"/>
      <w:r w:rsidRPr="00C50B0B">
        <w:rPr>
          <w:rFonts w:cs="Arial"/>
        </w:rPr>
        <w:t>ausstellungsflaeche</w:t>
      </w:r>
      <w:proofErr w:type="spellEnd"/>
      <w:r w:rsidRPr="00C50B0B">
        <w:rPr>
          <w:rFonts w:cs="Arial"/>
        </w:rPr>
        <w:t xml:space="preserve">; </w:t>
      </w:r>
      <w:proofErr w:type="spellStart"/>
      <w:r w:rsidRPr="00C50B0B">
        <w:rPr>
          <w:rFonts w:cs="Arial"/>
        </w:rPr>
        <w:t>ausstellungsthema</w:t>
      </w:r>
      <w:proofErr w:type="spellEnd"/>
      <w:r w:rsidRPr="00C50B0B">
        <w:rPr>
          <w:rFonts w:cs="Arial"/>
        </w:rPr>
        <w:t xml:space="preserve">; </w:t>
      </w:r>
      <w:proofErr w:type="spellStart"/>
      <w:r w:rsidRPr="00C50B0B">
        <w:rPr>
          <w:rFonts w:cs="Arial"/>
          <w:u w:val="single"/>
        </w:rPr>
        <w:t>bilder</w:t>
      </w:r>
      <w:proofErr w:type="spellEnd"/>
      <w:r w:rsidRPr="00C50B0B">
        <w:rPr>
          <w:rFonts w:cs="Arial"/>
        </w:rPr>
        <w:t xml:space="preserve">; </w:t>
      </w:r>
      <w:proofErr w:type="spellStart"/>
      <w:r w:rsidRPr="00C50B0B">
        <w:rPr>
          <w:rFonts w:cs="Arial"/>
          <w:u w:val="single"/>
        </w:rPr>
        <w:t>ausgestellteExponate</w:t>
      </w:r>
      <w:proofErr w:type="spellEnd"/>
      <w:r w:rsidRPr="00C50B0B">
        <w:rPr>
          <w:rFonts w:cs="Arial"/>
        </w:rPr>
        <w:t xml:space="preserve">; </w:t>
      </w:r>
      <w:proofErr w:type="spellStart"/>
      <w:r w:rsidRPr="00C50B0B">
        <w:rPr>
          <w:rFonts w:cs="Arial"/>
        </w:rPr>
        <w:t>beschreibung</w:t>
      </w:r>
      <w:proofErr w:type="spellEnd"/>
      <w:r w:rsidR="004077DD" w:rsidRPr="00C50B0B">
        <w:rPr>
          <w:rFonts w:cs="Arial"/>
        </w:rPr>
        <w:br/>
      </w:r>
      <w:r w:rsidR="004077DD" w:rsidRPr="00C50B0B">
        <w:rPr>
          <w:rFonts w:cs="Arial"/>
        </w:rPr>
        <w:sym w:font="Wingdings" w:char="F0E0"/>
      </w:r>
      <w:r w:rsidR="004077DD" w:rsidRPr="00C50B0B">
        <w:rPr>
          <w:rFonts w:cs="Arial"/>
        </w:rPr>
        <w:t xml:space="preserve"> die </w:t>
      </w:r>
      <w:proofErr w:type="spellStart"/>
      <w:r w:rsidR="004077DD" w:rsidRPr="00C50B0B">
        <w:rPr>
          <w:rFonts w:cs="Arial"/>
        </w:rPr>
        <w:t>Idendifikationsnummern</w:t>
      </w:r>
      <w:proofErr w:type="spellEnd"/>
      <w:r w:rsidR="004077DD" w:rsidRPr="00C50B0B">
        <w:rPr>
          <w:rFonts w:cs="Arial"/>
        </w:rPr>
        <w:t xml:space="preserve"> der Bilder sind durch „,“ getrennt</w:t>
      </w:r>
      <w:r w:rsidR="004077DD" w:rsidRPr="00C50B0B">
        <w:rPr>
          <w:rFonts w:cs="Arial"/>
        </w:rPr>
        <w:br/>
      </w:r>
      <w:r w:rsidR="004077DD" w:rsidRPr="00C50B0B">
        <w:rPr>
          <w:rFonts w:cs="Arial"/>
        </w:rPr>
        <w:sym w:font="Wingdings" w:char="F0E0"/>
      </w:r>
      <w:r w:rsidR="004077DD" w:rsidRPr="00C50B0B">
        <w:rPr>
          <w:rFonts w:cs="Arial"/>
        </w:rPr>
        <w:t xml:space="preserve"> die </w:t>
      </w:r>
      <w:proofErr w:type="spellStart"/>
      <w:r w:rsidR="004077DD" w:rsidRPr="00C50B0B">
        <w:rPr>
          <w:rFonts w:cs="Arial"/>
        </w:rPr>
        <w:t>Exponatnummern</w:t>
      </w:r>
      <w:proofErr w:type="spellEnd"/>
      <w:r w:rsidR="004077DD" w:rsidRPr="00C50B0B">
        <w:rPr>
          <w:rFonts w:cs="Arial"/>
        </w:rPr>
        <w:t xml:space="preserve"> sind durch „,“ getrennt</w:t>
      </w:r>
    </w:p>
    <w:p w14:paraId="3ECA2F5B" w14:textId="5343A673" w:rsidR="00636BC7" w:rsidRPr="00C50B0B" w:rsidRDefault="00636BC7" w:rsidP="00636BC7">
      <w:pPr>
        <w:pStyle w:val="berschrift2"/>
        <w:rPr>
          <w:rFonts w:cs="Arial"/>
        </w:rPr>
      </w:pPr>
      <w:r w:rsidRPr="00C50B0B">
        <w:rPr>
          <w:rFonts w:cs="Arial"/>
        </w:rPr>
        <w:t>Abschließende Aussagen und Bemerkungen</w:t>
      </w:r>
    </w:p>
    <w:p w14:paraId="23BFCC95" w14:textId="2C5491B6" w:rsidR="00C50B0B" w:rsidRPr="00C50B0B" w:rsidRDefault="00C50B0B" w:rsidP="00636BC7">
      <w:pPr>
        <w:pStyle w:val="Listenabsatz"/>
        <w:numPr>
          <w:ilvl w:val="1"/>
          <w:numId w:val="28"/>
        </w:numPr>
        <w:rPr>
          <w:rFonts w:cs="Arial"/>
        </w:rPr>
      </w:pPr>
      <w:r w:rsidRPr="00C50B0B">
        <w:rPr>
          <w:rFonts w:cs="Arial"/>
        </w:rPr>
        <w:t xml:space="preserve">Die Identifikationsnummern beginnen je nach identifiziertem </w:t>
      </w:r>
      <w:proofErr w:type="spellStart"/>
      <w:r w:rsidRPr="00C50B0B">
        <w:rPr>
          <w:rFonts w:cs="Arial"/>
        </w:rPr>
        <w:t>MuseumsElement</w:t>
      </w:r>
      <w:proofErr w:type="spellEnd"/>
      <w:r w:rsidRPr="00C50B0B">
        <w:rPr>
          <w:rFonts w:cs="Arial"/>
        </w:rPr>
        <w:t xml:space="preserve"> mit einem Anderen Buchstaben:</w:t>
      </w:r>
    </w:p>
    <w:p w14:paraId="4366AF82" w14:textId="1FFD785F" w:rsidR="00C50B0B" w:rsidRPr="00C50B0B" w:rsidRDefault="00C50B0B" w:rsidP="00C50B0B">
      <w:pPr>
        <w:pStyle w:val="Listenabsatz"/>
        <w:numPr>
          <w:ilvl w:val="2"/>
          <w:numId w:val="28"/>
        </w:numPr>
        <w:rPr>
          <w:rFonts w:cs="Arial"/>
        </w:rPr>
      </w:pPr>
      <w:r w:rsidRPr="00C50B0B">
        <w:rPr>
          <w:rFonts w:cs="Arial"/>
        </w:rPr>
        <w:t xml:space="preserve">Exponat </w:t>
      </w:r>
      <w:r w:rsidRPr="00C50B0B">
        <w:rPr>
          <w:rFonts w:cs="Arial"/>
        </w:rPr>
        <w:tab/>
        <w:t>– x</w:t>
      </w:r>
    </w:p>
    <w:p w14:paraId="23C5AE3E" w14:textId="1217C37D" w:rsidR="00C50B0B" w:rsidRPr="00C50B0B" w:rsidRDefault="00C50B0B" w:rsidP="00C50B0B">
      <w:pPr>
        <w:pStyle w:val="Listenabsatz"/>
        <w:numPr>
          <w:ilvl w:val="2"/>
          <w:numId w:val="28"/>
        </w:numPr>
        <w:rPr>
          <w:rFonts w:cs="Arial"/>
        </w:rPr>
      </w:pPr>
      <w:r w:rsidRPr="00C50B0B">
        <w:rPr>
          <w:rFonts w:cs="Arial"/>
        </w:rPr>
        <w:t>Bild</w:t>
      </w:r>
      <w:r w:rsidRPr="00C50B0B">
        <w:rPr>
          <w:rFonts w:cs="Arial"/>
        </w:rPr>
        <w:tab/>
      </w:r>
      <w:r w:rsidRPr="00C50B0B">
        <w:rPr>
          <w:rFonts w:cs="Arial"/>
        </w:rPr>
        <w:tab/>
      </w:r>
      <w:r w:rsidRPr="00C50B0B">
        <w:rPr>
          <w:rFonts w:cs="Arial"/>
        </w:rPr>
        <w:t>–</w:t>
      </w:r>
      <w:r w:rsidRPr="00C50B0B">
        <w:rPr>
          <w:rFonts w:cs="Arial"/>
        </w:rPr>
        <w:t xml:space="preserve"> b</w:t>
      </w:r>
    </w:p>
    <w:p w14:paraId="34B35060" w14:textId="2D14A039" w:rsidR="00C50B0B" w:rsidRPr="00C50B0B" w:rsidRDefault="00C50B0B" w:rsidP="00C50B0B">
      <w:pPr>
        <w:pStyle w:val="Listenabsatz"/>
        <w:numPr>
          <w:ilvl w:val="2"/>
          <w:numId w:val="28"/>
        </w:numPr>
        <w:rPr>
          <w:rFonts w:cs="Arial"/>
        </w:rPr>
      </w:pPr>
      <w:r w:rsidRPr="00C50B0B">
        <w:rPr>
          <w:rFonts w:cs="Arial"/>
        </w:rPr>
        <w:t>Förderer</w:t>
      </w:r>
      <w:r w:rsidRPr="00C50B0B">
        <w:rPr>
          <w:rFonts w:cs="Arial"/>
        </w:rPr>
        <w:tab/>
      </w:r>
      <w:r w:rsidRPr="00C50B0B">
        <w:rPr>
          <w:rFonts w:cs="Arial"/>
        </w:rPr>
        <w:t>–</w:t>
      </w:r>
      <w:r w:rsidRPr="00C50B0B">
        <w:rPr>
          <w:rFonts w:cs="Arial"/>
        </w:rPr>
        <w:t xml:space="preserve"> f</w:t>
      </w:r>
    </w:p>
    <w:p w14:paraId="74303B45" w14:textId="4DEE825A" w:rsidR="00C50B0B" w:rsidRPr="00C50B0B" w:rsidRDefault="00C50B0B" w:rsidP="00C50B0B">
      <w:pPr>
        <w:pStyle w:val="Listenabsatz"/>
        <w:numPr>
          <w:ilvl w:val="2"/>
          <w:numId w:val="28"/>
        </w:numPr>
        <w:rPr>
          <w:rFonts w:cs="Arial"/>
        </w:rPr>
      </w:pPr>
      <w:r w:rsidRPr="00C50B0B">
        <w:rPr>
          <w:rFonts w:cs="Arial"/>
        </w:rPr>
        <w:t>Admin</w:t>
      </w:r>
      <w:r w:rsidRPr="00C50B0B">
        <w:rPr>
          <w:rFonts w:cs="Arial"/>
        </w:rPr>
        <w:tab/>
      </w:r>
      <w:r w:rsidRPr="00C50B0B">
        <w:rPr>
          <w:rFonts w:cs="Arial"/>
        </w:rPr>
        <w:tab/>
      </w:r>
      <w:r w:rsidRPr="00C50B0B">
        <w:rPr>
          <w:rFonts w:cs="Arial"/>
        </w:rPr>
        <w:t>–</w:t>
      </w:r>
      <w:r w:rsidRPr="00C50B0B">
        <w:rPr>
          <w:rFonts w:cs="Arial"/>
        </w:rPr>
        <w:t xml:space="preserve"> a</w:t>
      </w:r>
    </w:p>
    <w:p w14:paraId="520B9C13" w14:textId="4C5246A0" w:rsidR="00C50B0B" w:rsidRPr="00C50B0B" w:rsidRDefault="00C50B0B" w:rsidP="00C50B0B">
      <w:pPr>
        <w:pStyle w:val="Listenabsatz"/>
        <w:numPr>
          <w:ilvl w:val="2"/>
          <w:numId w:val="28"/>
        </w:numPr>
        <w:rPr>
          <w:rFonts w:cs="Arial"/>
        </w:rPr>
      </w:pPr>
      <w:r w:rsidRPr="00C50B0B">
        <w:rPr>
          <w:rFonts w:cs="Arial"/>
        </w:rPr>
        <w:t>User</w:t>
      </w:r>
      <w:r w:rsidRPr="00C50B0B">
        <w:rPr>
          <w:rFonts w:cs="Arial"/>
        </w:rPr>
        <w:tab/>
      </w:r>
      <w:r w:rsidRPr="00C50B0B">
        <w:rPr>
          <w:rFonts w:cs="Arial"/>
        </w:rPr>
        <w:tab/>
      </w:r>
      <w:r w:rsidRPr="00C50B0B">
        <w:rPr>
          <w:rFonts w:cs="Arial"/>
        </w:rPr>
        <w:t>–</w:t>
      </w:r>
      <w:r w:rsidRPr="00C50B0B">
        <w:rPr>
          <w:rFonts w:cs="Arial"/>
        </w:rPr>
        <w:t xml:space="preserve"> u</w:t>
      </w:r>
    </w:p>
    <w:p w14:paraId="0B6C3C33" w14:textId="78B68A54" w:rsidR="00C50B0B" w:rsidRPr="00C50B0B" w:rsidRDefault="00C50B0B" w:rsidP="00C50B0B">
      <w:pPr>
        <w:pStyle w:val="Listenabsatz"/>
        <w:numPr>
          <w:ilvl w:val="2"/>
          <w:numId w:val="28"/>
        </w:numPr>
        <w:rPr>
          <w:rFonts w:cs="Arial"/>
        </w:rPr>
      </w:pPr>
      <w:r w:rsidRPr="00C50B0B">
        <w:rPr>
          <w:rFonts w:cs="Arial"/>
        </w:rPr>
        <w:t>HR</w:t>
      </w:r>
      <w:r w:rsidRPr="00C50B0B">
        <w:rPr>
          <w:rFonts w:cs="Arial"/>
        </w:rPr>
        <w:tab/>
      </w:r>
      <w:r w:rsidRPr="00C50B0B">
        <w:rPr>
          <w:rFonts w:cs="Arial"/>
        </w:rPr>
        <w:tab/>
      </w:r>
      <w:r w:rsidRPr="00C50B0B">
        <w:rPr>
          <w:rFonts w:cs="Arial"/>
        </w:rPr>
        <w:t>–</w:t>
      </w:r>
      <w:r w:rsidRPr="00C50B0B">
        <w:rPr>
          <w:rFonts w:cs="Arial"/>
        </w:rPr>
        <w:t xml:space="preserve"> h</w:t>
      </w:r>
    </w:p>
    <w:p w14:paraId="0DE5B1AE" w14:textId="0B53702B" w:rsidR="00C50B0B" w:rsidRPr="00C50B0B" w:rsidRDefault="00C50B0B" w:rsidP="00C50B0B">
      <w:pPr>
        <w:pStyle w:val="Listenabsatz"/>
        <w:numPr>
          <w:ilvl w:val="2"/>
          <w:numId w:val="28"/>
        </w:numPr>
        <w:rPr>
          <w:rFonts w:cs="Arial"/>
        </w:rPr>
      </w:pPr>
      <w:r w:rsidRPr="00C50B0B">
        <w:rPr>
          <w:rFonts w:cs="Arial"/>
        </w:rPr>
        <w:t>Raum</w:t>
      </w:r>
      <w:r w:rsidRPr="00C50B0B">
        <w:rPr>
          <w:rFonts w:cs="Arial"/>
        </w:rPr>
        <w:tab/>
      </w:r>
      <w:r w:rsidRPr="00C50B0B">
        <w:rPr>
          <w:rFonts w:cs="Arial"/>
        </w:rPr>
        <w:tab/>
      </w:r>
      <w:r w:rsidRPr="00C50B0B">
        <w:rPr>
          <w:rFonts w:cs="Arial"/>
        </w:rPr>
        <w:t>–</w:t>
      </w:r>
      <w:r w:rsidRPr="00C50B0B">
        <w:rPr>
          <w:rFonts w:cs="Arial"/>
        </w:rPr>
        <w:t xml:space="preserve"> r</w:t>
      </w:r>
    </w:p>
    <w:p w14:paraId="1B02E3B6" w14:textId="3CB6B81A" w:rsidR="00C50B0B" w:rsidRPr="00C50B0B" w:rsidRDefault="00C50B0B" w:rsidP="00C50B0B">
      <w:pPr>
        <w:pStyle w:val="Listenabsatz"/>
        <w:numPr>
          <w:ilvl w:val="2"/>
          <w:numId w:val="28"/>
        </w:numPr>
        <w:rPr>
          <w:rFonts w:cs="Arial"/>
        </w:rPr>
      </w:pPr>
      <w:r w:rsidRPr="00C50B0B">
        <w:rPr>
          <w:rFonts w:cs="Arial"/>
        </w:rPr>
        <w:t>Epoche</w:t>
      </w:r>
      <w:r w:rsidRPr="00C50B0B">
        <w:rPr>
          <w:rFonts w:cs="Arial"/>
        </w:rPr>
        <w:tab/>
      </w:r>
      <w:r w:rsidRPr="00C50B0B">
        <w:rPr>
          <w:rFonts w:cs="Arial"/>
        </w:rPr>
        <w:t>–</w:t>
      </w:r>
      <w:r w:rsidRPr="00C50B0B">
        <w:rPr>
          <w:rFonts w:cs="Arial"/>
        </w:rPr>
        <w:t xml:space="preserve"> e</w:t>
      </w:r>
    </w:p>
    <w:p w14:paraId="7F43EF07" w14:textId="7895BEA6" w:rsidR="00F936E6" w:rsidRPr="00C50B0B" w:rsidRDefault="00636BC7" w:rsidP="00636BC7">
      <w:pPr>
        <w:pStyle w:val="Listenabsatz"/>
        <w:numPr>
          <w:ilvl w:val="1"/>
          <w:numId w:val="28"/>
        </w:numPr>
        <w:rPr>
          <w:rFonts w:cs="Arial"/>
        </w:rPr>
      </w:pPr>
      <w:r w:rsidRPr="00C50B0B">
        <w:rPr>
          <w:rFonts w:cs="Arial"/>
        </w:rPr>
        <w:t xml:space="preserve">Im Nachhinein wäre es wahrscheinlich besser gewesen die verschiedenen </w:t>
      </w:r>
      <w:proofErr w:type="spellStart"/>
      <w:r w:rsidRPr="00C50B0B">
        <w:rPr>
          <w:rFonts w:cs="Arial"/>
        </w:rPr>
        <w:t>MuseumsElemente</w:t>
      </w:r>
      <w:proofErr w:type="spellEnd"/>
      <w:r w:rsidRPr="00C50B0B">
        <w:rPr>
          <w:rFonts w:cs="Arial"/>
        </w:rPr>
        <w:t xml:space="preserve"> (Exponat, Bild etc.) doch mit eigenen </w:t>
      </w:r>
      <w:proofErr w:type="spellStart"/>
      <w:r w:rsidRPr="00C50B0B">
        <w:rPr>
          <w:rFonts w:cs="Arial"/>
        </w:rPr>
        <w:t>Factories</w:t>
      </w:r>
      <w:proofErr w:type="spellEnd"/>
      <w:r w:rsidRPr="00C50B0B">
        <w:rPr>
          <w:rFonts w:cs="Arial"/>
        </w:rPr>
        <w:t xml:space="preserve"> zu produzieren. Eine generelle Factory ist zwar praktisch, aber die Klassengröße macht sie unübersichtlich.</w:t>
      </w:r>
    </w:p>
    <w:p w14:paraId="7A8E131F" w14:textId="0D61B7A1" w:rsidR="00636BC7" w:rsidRPr="00C50B0B" w:rsidRDefault="00636BC7" w:rsidP="00636BC7">
      <w:pPr>
        <w:pStyle w:val="Listenabsatz"/>
        <w:numPr>
          <w:ilvl w:val="1"/>
          <w:numId w:val="28"/>
        </w:numPr>
        <w:rPr>
          <w:rFonts w:cs="Arial"/>
        </w:rPr>
      </w:pPr>
      <w:r w:rsidRPr="00C50B0B">
        <w:rPr>
          <w:rFonts w:cs="Arial"/>
        </w:rPr>
        <w:t xml:space="preserve">Eine tatsächliche Datenbank wäre ein besserer Weg gewesen die verschiedenen </w:t>
      </w:r>
      <w:proofErr w:type="spellStart"/>
      <w:r w:rsidRPr="00C50B0B">
        <w:rPr>
          <w:rFonts w:cs="Arial"/>
        </w:rPr>
        <w:t>MuseumsElemente</w:t>
      </w:r>
      <w:proofErr w:type="spellEnd"/>
      <w:r w:rsidRPr="00C50B0B">
        <w:rPr>
          <w:rFonts w:cs="Arial"/>
        </w:rPr>
        <w:t xml:space="preserve"> zu verwalten</w:t>
      </w:r>
      <w:r w:rsidRPr="00C50B0B">
        <w:rPr>
          <w:rFonts w:cs="Arial"/>
        </w:rPr>
        <w:t xml:space="preserve">, als durch den statischen </w:t>
      </w:r>
      <w:proofErr w:type="spellStart"/>
      <w:r w:rsidRPr="00C50B0B">
        <w:rPr>
          <w:rFonts w:cs="Arial"/>
        </w:rPr>
        <w:t>MuseumsManager</w:t>
      </w:r>
      <w:proofErr w:type="spellEnd"/>
      <w:r w:rsidRPr="00C50B0B">
        <w:rPr>
          <w:rFonts w:cs="Arial"/>
        </w:rPr>
        <w:t>.</w:t>
      </w:r>
    </w:p>
    <w:p w14:paraId="78CE5627" w14:textId="6A83EBA7" w:rsidR="00636BC7" w:rsidRPr="00C50B0B" w:rsidRDefault="00636BC7" w:rsidP="00636BC7">
      <w:pPr>
        <w:pStyle w:val="Listenabsatz"/>
        <w:numPr>
          <w:ilvl w:val="1"/>
          <w:numId w:val="28"/>
        </w:numPr>
        <w:rPr>
          <w:rFonts w:cs="Arial"/>
        </w:rPr>
      </w:pPr>
      <w:r w:rsidRPr="00C50B0B">
        <w:rPr>
          <w:rFonts w:cs="Arial"/>
        </w:rPr>
        <w:t xml:space="preserve">Die Package-Struktur des Projektes hätte anders aufgebaut mehr Sinn ergeben. </w:t>
      </w:r>
      <w:r w:rsidR="00F84E71" w:rsidRPr="00C50B0B">
        <w:rPr>
          <w:rFonts w:cs="Arial"/>
        </w:rPr>
        <w:t xml:space="preserve">Dies würde heißen, dass Klassen wie der </w:t>
      </w:r>
      <w:proofErr w:type="spellStart"/>
      <w:r w:rsidR="00F84E71" w:rsidRPr="00C50B0B">
        <w:rPr>
          <w:rFonts w:cs="Arial"/>
        </w:rPr>
        <w:t>StringProcessor</w:t>
      </w:r>
      <w:proofErr w:type="spellEnd"/>
      <w:r w:rsidR="00F84E71" w:rsidRPr="00C50B0B">
        <w:rPr>
          <w:rFonts w:cs="Arial"/>
        </w:rPr>
        <w:t xml:space="preserve"> in einem utility-Package, Datenklassen wie Exponat oder Person in einem model-Package und Verwaltungsklassen wie </w:t>
      </w:r>
      <w:proofErr w:type="spellStart"/>
      <w:r w:rsidR="00F84E71" w:rsidRPr="00C50B0B">
        <w:rPr>
          <w:rFonts w:cs="Arial"/>
        </w:rPr>
        <w:t>MuseumsElement</w:t>
      </w:r>
      <w:proofErr w:type="spellEnd"/>
      <w:r w:rsidR="00F84E71" w:rsidRPr="00C50B0B">
        <w:rPr>
          <w:rFonts w:cs="Arial"/>
        </w:rPr>
        <w:t xml:space="preserve"> in einem management-Package besser aufgehoben wären.</w:t>
      </w:r>
    </w:p>
    <w:p w14:paraId="0C571226" w14:textId="159BA37D" w:rsidR="00636BC7" w:rsidRPr="00C50B0B" w:rsidRDefault="00636BC7" w:rsidP="00636BC7">
      <w:pPr>
        <w:pStyle w:val="Listenabsatz"/>
        <w:numPr>
          <w:ilvl w:val="1"/>
          <w:numId w:val="28"/>
        </w:numPr>
        <w:rPr>
          <w:rFonts w:cs="Arial"/>
        </w:rPr>
      </w:pPr>
      <w:r w:rsidRPr="00C50B0B">
        <w:rPr>
          <w:rFonts w:cs="Arial"/>
        </w:rPr>
        <w:t xml:space="preserve">Die finale Abgabe umfasst kein UI, da Kai in den letzten Tagen nicht mehr erreichbar war und er seine </w:t>
      </w:r>
      <w:r w:rsidR="00F84E71" w:rsidRPr="00C50B0B">
        <w:rPr>
          <w:rFonts w:cs="Arial"/>
        </w:rPr>
        <w:t>e</w:t>
      </w:r>
      <w:r w:rsidRPr="00C50B0B">
        <w:rPr>
          <w:rFonts w:cs="Arial"/>
        </w:rPr>
        <w:t>rarbeiteten Ergebnisse nicht auf GitHub hochgepusht hat.</w:t>
      </w:r>
      <w:r w:rsidR="00F84E71" w:rsidRPr="00C50B0B">
        <w:rPr>
          <w:rFonts w:cs="Arial"/>
        </w:rPr>
        <w:t xml:space="preserve"> Die finale Ausgabe dieses Dokuments und der UML-Diagramme wurde ohne ihn erarbeitet.</w:t>
      </w:r>
    </w:p>
    <w:sectPr w:rsidR="00636BC7" w:rsidRPr="00C50B0B">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F15DAC" w14:textId="77777777" w:rsidR="0013331E" w:rsidRDefault="0013331E" w:rsidP="00C21D42">
      <w:pPr>
        <w:spacing w:after="0" w:line="240" w:lineRule="auto"/>
      </w:pPr>
      <w:r>
        <w:separator/>
      </w:r>
    </w:p>
  </w:endnote>
  <w:endnote w:type="continuationSeparator" w:id="0">
    <w:p w14:paraId="6C7AD27A" w14:textId="77777777" w:rsidR="0013331E" w:rsidRDefault="0013331E" w:rsidP="00C21D42">
      <w:pPr>
        <w:spacing w:after="0" w:line="240" w:lineRule="auto"/>
      </w:pPr>
      <w:r>
        <w:continuationSeparator/>
      </w:r>
    </w:p>
  </w:endnote>
  <w:endnote w:type="continuationNotice" w:id="1">
    <w:p w14:paraId="20ACDB9B" w14:textId="77777777" w:rsidR="0013331E" w:rsidRDefault="001333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592F3F" w14:textId="77777777" w:rsidR="0013331E" w:rsidRDefault="0013331E" w:rsidP="00C21D42">
      <w:pPr>
        <w:spacing w:after="0" w:line="240" w:lineRule="auto"/>
      </w:pPr>
      <w:r>
        <w:separator/>
      </w:r>
    </w:p>
  </w:footnote>
  <w:footnote w:type="continuationSeparator" w:id="0">
    <w:p w14:paraId="43FEEE58" w14:textId="77777777" w:rsidR="0013331E" w:rsidRDefault="0013331E" w:rsidP="00C21D42">
      <w:pPr>
        <w:spacing w:after="0" w:line="240" w:lineRule="auto"/>
      </w:pPr>
      <w:r>
        <w:continuationSeparator/>
      </w:r>
    </w:p>
  </w:footnote>
  <w:footnote w:type="continuationNotice" w:id="1">
    <w:p w14:paraId="7C7132E2" w14:textId="77777777" w:rsidR="0013331E" w:rsidRDefault="0013331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A2386"/>
    <w:multiLevelType w:val="hybridMultilevel"/>
    <w:tmpl w:val="F8184C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8FE211F"/>
    <w:multiLevelType w:val="hybridMultilevel"/>
    <w:tmpl w:val="92CAB3CC"/>
    <w:lvl w:ilvl="0" w:tplc="50DC7F86">
      <w:start w:val="1"/>
      <w:numFmt w:val="bullet"/>
      <w:lvlText w:val="●"/>
      <w:lvlJc w:val="left"/>
      <w:pPr>
        <w:ind w:left="720" w:hanging="360"/>
      </w:pPr>
      <w:rPr>
        <w:rFonts w:ascii="Noto Sans Symbols" w:eastAsia="Noto Sans Symbols" w:hAnsi="Noto Sans Symbols" w:cs="Noto Sans Symbols"/>
      </w:rPr>
    </w:lvl>
    <w:lvl w:ilvl="1" w:tplc="BFC0A3D4">
      <w:start w:val="1"/>
      <w:numFmt w:val="bullet"/>
      <w:lvlText w:val="o"/>
      <w:lvlJc w:val="left"/>
      <w:pPr>
        <w:ind w:left="1440" w:hanging="360"/>
      </w:pPr>
    </w:lvl>
    <w:lvl w:ilvl="2" w:tplc="7890A2E2">
      <w:start w:val="1"/>
      <w:numFmt w:val="bullet"/>
      <w:lvlText w:val="▪"/>
      <w:lvlJc w:val="left"/>
      <w:pPr>
        <w:ind w:left="2160" w:hanging="360"/>
      </w:pPr>
      <w:rPr>
        <w:rFonts w:ascii="Noto Sans Symbols" w:eastAsia="Noto Sans Symbols" w:hAnsi="Noto Sans Symbols" w:cs="Noto Sans Symbols"/>
      </w:rPr>
    </w:lvl>
    <w:lvl w:ilvl="3" w:tplc="69EC1BE6">
      <w:start w:val="1"/>
      <w:numFmt w:val="bullet"/>
      <w:lvlText w:val="●"/>
      <w:lvlJc w:val="left"/>
      <w:pPr>
        <w:ind w:left="2880" w:hanging="360"/>
      </w:pPr>
      <w:rPr>
        <w:rFonts w:ascii="Noto Sans Symbols" w:eastAsia="Noto Sans Symbols" w:hAnsi="Noto Sans Symbols" w:cs="Noto Sans Symbols"/>
      </w:rPr>
    </w:lvl>
    <w:lvl w:ilvl="4" w:tplc="CB18F596">
      <w:start w:val="1"/>
      <w:numFmt w:val="bullet"/>
      <w:lvlText w:val="o"/>
      <w:lvlJc w:val="left"/>
      <w:pPr>
        <w:ind w:left="3600" w:hanging="360"/>
      </w:pPr>
    </w:lvl>
    <w:lvl w:ilvl="5" w:tplc="2766B70A">
      <w:start w:val="1"/>
      <w:numFmt w:val="bullet"/>
      <w:lvlText w:val="▪"/>
      <w:lvlJc w:val="left"/>
      <w:pPr>
        <w:ind w:left="4320" w:hanging="360"/>
      </w:pPr>
      <w:rPr>
        <w:rFonts w:ascii="Noto Sans Symbols" w:eastAsia="Noto Sans Symbols" w:hAnsi="Noto Sans Symbols" w:cs="Noto Sans Symbols"/>
      </w:rPr>
    </w:lvl>
    <w:lvl w:ilvl="6" w:tplc="808289B4">
      <w:start w:val="1"/>
      <w:numFmt w:val="bullet"/>
      <w:lvlText w:val="●"/>
      <w:lvlJc w:val="left"/>
      <w:pPr>
        <w:ind w:left="5040" w:hanging="360"/>
      </w:pPr>
      <w:rPr>
        <w:rFonts w:ascii="Noto Sans Symbols" w:eastAsia="Noto Sans Symbols" w:hAnsi="Noto Sans Symbols" w:cs="Noto Sans Symbols"/>
      </w:rPr>
    </w:lvl>
    <w:lvl w:ilvl="7" w:tplc="236AEA52">
      <w:start w:val="1"/>
      <w:numFmt w:val="bullet"/>
      <w:lvlText w:val="o"/>
      <w:lvlJc w:val="left"/>
      <w:pPr>
        <w:ind w:left="5760" w:hanging="360"/>
      </w:pPr>
    </w:lvl>
    <w:lvl w:ilvl="8" w:tplc="F97CC5F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6155AC"/>
    <w:multiLevelType w:val="hybridMultilevel"/>
    <w:tmpl w:val="C98A6DCC"/>
    <w:lvl w:ilvl="0" w:tplc="9B580124">
      <w:start w:val="1"/>
      <w:numFmt w:val="bullet"/>
      <w:lvlText w:val=""/>
      <w:lvlJc w:val="left"/>
      <w:pPr>
        <w:ind w:left="720" w:hanging="360"/>
      </w:pPr>
      <w:rPr>
        <w:rFonts w:ascii="Symbol" w:hAnsi="Symbol" w:hint="default"/>
      </w:rPr>
    </w:lvl>
    <w:lvl w:ilvl="1" w:tplc="0CEE5018">
      <w:start w:val="1"/>
      <w:numFmt w:val="bullet"/>
      <w:lvlText w:val="o"/>
      <w:lvlJc w:val="left"/>
      <w:pPr>
        <w:ind w:left="1440" w:hanging="360"/>
      </w:pPr>
      <w:rPr>
        <w:rFonts w:ascii="Courier New" w:hAnsi="Courier New" w:hint="default"/>
      </w:rPr>
    </w:lvl>
    <w:lvl w:ilvl="2" w:tplc="3956F554">
      <w:start w:val="1"/>
      <w:numFmt w:val="bullet"/>
      <w:lvlText w:val=""/>
      <w:lvlJc w:val="left"/>
      <w:pPr>
        <w:ind w:left="2160" w:hanging="360"/>
      </w:pPr>
      <w:rPr>
        <w:rFonts w:ascii="Wingdings" w:hAnsi="Wingdings" w:hint="default"/>
      </w:rPr>
    </w:lvl>
    <w:lvl w:ilvl="3" w:tplc="3FAE6736">
      <w:start w:val="1"/>
      <w:numFmt w:val="bullet"/>
      <w:lvlText w:val=""/>
      <w:lvlJc w:val="left"/>
      <w:pPr>
        <w:ind w:left="2880" w:hanging="360"/>
      </w:pPr>
      <w:rPr>
        <w:rFonts w:ascii="Symbol" w:hAnsi="Symbol" w:hint="default"/>
      </w:rPr>
    </w:lvl>
    <w:lvl w:ilvl="4" w:tplc="0ABE76A2">
      <w:start w:val="1"/>
      <w:numFmt w:val="bullet"/>
      <w:lvlText w:val="o"/>
      <w:lvlJc w:val="left"/>
      <w:pPr>
        <w:ind w:left="3600" w:hanging="360"/>
      </w:pPr>
      <w:rPr>
        <w:rFonts w:ascii="Courier New" w:hAnsi="Courier New" w:hint="default"/>
      </w:rPr>
    </w:lvl>
    <w:lvl w:ilvl="5" w:tplc="B4A6BAF6">
      <w:start w:val="1"/>
      <w:numFmt w:val="bullet"/>
      <w:lvlText w:val=""/>
      <w:lvlJc w:val="left"/>
      <w:pPr>
        <w:ind w:left="4320" w:hanging="360"/>
      </w:pPr>
      <w:rPr>
        <w:rFonts w:ascii="Wingdings" w:hAnsi="Wingdings" w:hint="default"/>
      </w:rPr>
    </w:lvl>
    <w:lvl w:ilvl="6" w:tplc="0F98AFB2">
      <w:start w:val="1"/>
      <w:numFmt w:val="bullet"/>
      <w:lvlText w:val=""/>
      <w:lvlJc w:val="left"/>
      <w:pPr>
        <w:ind w:left="5040" w:hanging="360"/>
      </w:pPr>
      <w:rPr>
        <w:rFonts w:ascii="Symbol" w:hAnsi="Symbol" w:hint="default"/>
      </w:rPr>
    </w:lvl>
    <w:lvl w:ilvl="7" w:tplc="E0885292">
      <w:start w:val="1"/>
      <w:numFmt w:val="bullet"/>
      <w:lvlText w:val="o"/>
      <w:lvlJc w:val="left"/>
      <w:pPr>
        <w:ind w:left="5760" w:hanging="360"/>
      </w:pPr>
      <w:rPr>
        <w:rFonts w:ascii="Courier New" w:hAnsi="Courier New" w:hint="default"/>
      </w:rPr>
    </w:lvl>
    <w:lvl w:ilvl="8" w:tplc="2CE24682">
      <w:start w:val="1"/>
      <w:numFmt w:val="bullet"/>
      <w:lvlText w:val=""/>
      <w:lvlJc w:val="left"/>
      <w:pPr>
        <w:ind w:left="6480" w:hanging="360"/>
      </w:pPr>
      <w:rPr>
        <w:rFonts w:ascii="Wingdings" w:hAnsi="Wingdings" w:hint="default"/>
      </w:rPr>
    </w:lvl>
  </w:abstractNum>
  <w:abstractNum w:abstractNumId="3" w15:restartNumberingAfterBreak="0">
    <w:nsid w:val="0C3C1B8C"/>
    <w:multiLevelType w:val="hybridMultilevel"/>
    <w:tmpl w:val="F7F04950"/>
    <w:lvl w:ilvl="0" w:tplc="0ED8C96A">
      <w:start w:val="1"/>
      <w:numFmt w:val="bullet"/>
      <w:lvlText w:val=""/>
      <w:lvlJc w:val="left"/>
      <w:pPr>
        <w:ind w:left="720" w:hanging="360"/>
      </w:pPr>
      <w:rPr>
        <w:rFonts w:ascii="Symbol" w:hAnsi="Symbol" w:hint="default"/>
      </w:rPr>
    </w:lvl>
    <w:lvl w:ilvl="1" w:tplc="6A6416B4">
      <w:start w:val="1"/>
      <w:numFmt w:val="bullet"/>
      <w:lvlText w:val="o"/>
      <w:lvlJc w:val="left"/>
      <w:pPr>
        <w:ind w:left="1440" w:hanging="360"/>
      </w:pPr>
      <w:rPr>
        <w:rFonts w:ascii="Courier New" w:hAnsi="Courier New" w:hint="default"/>
      </w:rPr>
    </w:lvl>
    <w:lvl w:ilvl="2" w:tplc="7F96147E">
      <w:start w:val="1"/>
      <w:numFmt w:val="bullet"/>
      <w:lvlText w:val=""/>
      <w:lvlJc w:val="left"/>
      <w:pPr>
        <w:ind w:left="2160" w:hanging="360"/>
      </w:pPr>
      <w:rPr>
        <w:rFonts w:ascii="Wingdings" w:hAnsi="Wingdings" w:hint="default"/>
      </w:rPr>
    </w:lvl>
    <w:lvl w:ilvl="3" w:tplc="A0766CAC">
      <w:start w:val="1"/>
      <w:numFmt w:val="bullet"/>
      <w:lvlText w:val=""/>
      <w:lvlJc w:val="left"/>
      <w:pPr>
        <w:ind w:left="2880" w:hanging="360"/>
      </w:pPr>
      <w:rPr>
        <w:rFonts w:ascii="Symbol" w:hAnsi="Symbol" w:hint="default"/>
      </w:rPr>
    </w:lvl>
    <w:lvl w:ilvl="4" w:tplc="869C8794">
      <w:start w:val="1"/>
      <w:numFmt w:val="bullet"/>
      <w:lvlText w:val="o"/>
      <w:lvlJc w:val="left"/>
      <w:pPr>
        <w:ind w:left="3600" w:hanging="360"/>
      </w:pPr>
      <w:rPr>
        <w:rFonts w:ascii="Courier New" w:hAnsi="Courier New" w:hint="default"/>
      </w:rPr>
    </w:lvl>
    <w:lvl w:ilvl="5" w:tplc="9C7E21E4">
      <w:start w:val="1"/>
      <w:numFmt w:val="bullet"/>
      <w:lvlText w:val=""/>
      <w:lvlJc w:val="left"/>
      <w:pPr>
        <w:ind w:left="4320" w:hanging="360"/>
      </w:pPr>
      <w:rPr>
        <w:rFonts w:ascii="Wingdings" w:hAnsi="Wingdings" w:hint="default"/>
      </w:rPr>
    </w:lvl>
    <w:lvl w:ilvl="6" w:tplc="7F52D19C">
      <w:start w:val="1"/>
      <w:numFmt w:val="bullet"/>
      <w:lvlText w:val=""/>
      <w:lvlJc w:val="left"/>
      <w:pPr>
        <w:ind w:left="5040" w:hanging="360"/>
      </w:pPr>
      <w:rPr>
        <w:rFonts w:ascii="Symbol" w:hAnsi="Symbol" w:hint="default"/>
      </w:rPr>
    </w:lvl>
    <w:lvl w:ilvl="7" w:tplc="DC984C1C">
      <w:start w:val="1"/>
      <w:numFmt w:val="bullet"/>
      <w:lvlText w:val="o"/>
      <w:lvlJc w:val="left"/>
      <w:pPr>
        <w:ind w:left="5760" w:hanging="360"/>
      </w:pPr>
      <w:rPr>
        <w:rFonts w:ascii="Courier New" w:hAnsi="Courier New" w:hint="default"/>
      </w:rPr>
    </w:lvl>
    <w:lvl w:ilvl="8" w:tplc="41A01208">
      <w:start w:val="1"/>
      <w:numFmt w:val="bullet"/>
      <w:lvlText w:val=""/>
      <w:lvlJc w:val="left"/>
      <w:pPr>
        <w:ind w:left="6480" w:hanging="360"/>
      </w:pPr>
      <w:rPr>
        <w:rFonts w:ascii="Wingdings" w:hAnsi="Wingdings" w:hint="default"/>
      </w:rPr>
    </w:lvl>
  </w:abstractNum>
  <w:abstractNum w:abstractNumId="4" w15:restartNumberingAfterBreak="0">
    <w:nsid w:val="107D4733"/>
    <w:multiLevelType w:val="hybridMultilevel"/>
    <w:tmpl w:val="5BDEE6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2917709"/>
    <w:multiLevelType w:val="hybridMultilevel"/>
    <w:tmpl w:val="C2782B7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8483600"/>
    <w:multiLevelType w:val="hybridMultilevel"/>
    <w:tmpl w:val="D8AE2D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A9D330C"/>
    <w:multiLevelType w:val="hybridMultilevel"/>
    <w:tmpl w:val="09BCE9A4"/>
    <w:lvl w:ilvl="0" w:tplc="E1CAB016">
      <w:start w:val="1"/>
      <w:numFmt w:val="bullet"/>
      <w:lvlText w:val=""/>
      <w:lvlJc w:val="left"/>
      <w:pPr>
        <w:ind w:left="720" w:hanging="360"/>
      </w:pPr>
      <w:rPr>
        <w:rFonts w:ascii="Symbol" w:hAnsi="Symbol" w:hint="default"/>
      </w:rPr>
    </w:lvl>
    <w:lvl w:ilvl="1" w:tplc="BD727388">
      <w:start w:val="1"/>
      <w:numFmt w:val="bullet"/>
      <w:lvlText w:val="o"/>
      <w:lvlJc w:val="left"/>
      <w:pPr>
        <w:ind w:left="1440" w:hanging="360"/>
      </w:pPr>
      <w:rPr>
        <w:rFonts w:ascii="Courier New" w:hAnsi="Courier New" w:hint="default"/>
      </w:rPr>
    </w:lvl>
    <w:lvl w:ilvl="2" w:tplc="AD9474A8">
      <w:start w:val="1"/>
      <w:numFmt w:val="bullet"/>
      <w:lvlText w:val=""/>
      <w:lvlJc w:val="left"/>
      <w:pPr>
        <w:ind w:left="2160" w:hanging="360"/>
      </w:pPr>
      <w:rPr>
        <w:rFonts w:ascii="Wingdings" w:hAnsi="Wingdings" w:hint="default"/>
      </w:rPr>
    </w:lvl>
    <w:lvl w:ilvl="3" w:tplc="C53418EE">
      <w:start w:val="1"/>
      <w:numFmt w:val="bullet"/>
      <w:lvlText w:val=""/>
      <w:lvlJc w:val="left"/>
      <w:pPr>
        <w:ind w:left="2880" w:hanging="360"/>
      </w:pPr>
      <w:rPr>
        <w:rFonts w:ascii="Symbol" w:hAnsi="Symbol" w:hint="default"/>
      </w:rPr>
    </w:lvl>
    <w:lvl w:ilvl="4" w:tplc="C256D8EC">
      <w:start w:val="1"/>
      <w:numFmt w:val="bullet"/>
      <w:lvlText w:val="o"/>
      <w:lvlJc w:val="left"/>
      <w:pPr>
        <w:ind w:left="3600" w:hanging="360"/>
      </w:pPr>
      <w:rPr>
        <w:rFonts w:ascii="Courier New" w:hAnsi="Courier New" w:hint="default"/>
      </w:rPr>
    </w:lvl>
    <w:lvl w:ilvl="5" w:tplc="50EE27BE">
      <w:start w:val="1"/>
      <w:numFmt w:val="bullet"/>
      <w:lvlText w:val=""/>
      <w:lvlJc w:val="left"/>
      <w:pPr>
        <w:ind w:left="4320" w:hanging="360"/>
      </w:pPr>
      <w:rPr>
        <w:rFonts w:ascii="Wingdings" w:hAnsi="Wingdings" w:hint="default"/>
      </w:rPr>
    </w:lvl>
    <w:lvl w:ilvl="6" w:tplc="E71A8284">
      <w:start w:val="1"/>
      <w:numFmt w:val="bullet"/>
      <w:lvlText w:val=""/>
      <w:lvlJc w:val="left"/>
      <w:pPr>
        <w:ind w:left="5040" w:hanging="360"/>
      </w:pPr>
      <w:rPr>
        <w:rFonts w:ascii="Symbol" w:hAnsi="Symbol" w:hint="default"/>
      </w:rPr>
    </w:lvl>
    <w:lvl w:ilvl="7" w:tplc="63D8EE18">
      <w:start w:val="1"/>
      <w:numFmt w:val="bullet"/>
      <w:lvlText w:val="o"/>
      <w:lvlJc w:val="left"/>
      <w:pPr>
        <w:ind w:left="5760" w:hanging="360"/>
      </w:pPr>
      <w:rPr>
        <w:rFonts w:ascii="Courier New" w:hAnsi="Courier New" w:hint="default"/>
      </w:rPr>
    </w:lvl>
    <w:lvl w:ilvl="8" w:tplc="B37E8FBE">
      <w:start w:val="1"/>
      <w:numFmt w:val="bullet"/>
      <w:lvlText w:val=""/>
      <w:lvlJc w:val="left"/>
      <w:pPr>
        <w:ind w:left="6480" w:hanging="360"/>
      </w:pPr>
      <w:rPr>
        <w:rFonts w:ascii="Wingdings" w:hAnsi="Wingdings" w:hint="default"/>
      </w:rPr>
    </w:lvl>
  </w:abstractNum>
  <w:abstractNum w:abstractNumId="8" w15:restartNumberingAfterBreak="0">
    <w:nsid w:val="1B3907BC"/>
    <w:multiLevelType w:val="hybridMultilevel"/>
    <w:tmpl w:val="DE3EB1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EEF754A"/>
    <w:multiLevelType w:val="hybridMultilevel"/>
    <w:tmpl w:val="BDD88B10"/>
    <w:lvl w:ilvl="0" w:tplc="FAE268E8">
      <w:start w:val="1"/>
      <w:numFmt w:val="bullet"/>
      <w:lvlText w:val="●"/>
      <w:lvlJc w:val="left"/>
      <w:pPr>
        <w:ind w:left="1004" w:hanging="360"/>
      </w:pPr>
      <w:rPr>
        <w:rFonts w:ascii="Noto Sans Symbols" w:eastAsia="Noto Sans Symbols" w:hAnsi="Noto Sans Symbols" w:cs="Noto Sans Symbols"/>
      </w:rPr>
    </w:lvl>
    <w:lvl w:ilvl="1" w:tplc="113EEBEE">
      <w:start w:val="1"/>
      <w:numFmt w:val="bullet"/>
      <w:lvlText w:val="o"/>
      <w:lvlJc w:val="left"/>
      <w:pPr>
        <w:ind w:left="1724" w:hanging="360"/>
      </w:pPr>
    </w:lvl>
    <w:lvl w:ilvl="2" w:tplc="8D649F2A">
      <w:start w:val="1"/>
      <w:numFmt w:val="bullet"/>
      <w:lvlText w:val="▪"/>
      <w:lvlJc w:val="left"/>
      <w:pPr>
        <w:ind w:left="2444" w:hanging="360"/>
      </w:pPr>
      <w:rPr>
        <w:rFonts w:ascii="Noto Sans Symbols" w:eastAsia="Noto Sans Symbols" w:hAnsi="Noto Sans Symbols" w:cs="Noto Sans Symbols"/>
      </w:rPr>
    </w:lvl>
    <w:lvl w:ilvl="3" w:tplc="8456510E">
      <w:start w:val="1"/>
      <w:numFmt w:val="bullet"/>
      <w:lvlText w:val="●"/>
      <w:lvlJc w:val="left"/>
      <w:pPr>
        <w:ind w:left="3164" w:hanging="360"/>
      </w:pPr>
      <w:rPr>
        <w:rFonts w:ascii="Noto Sans Symbols" w:eastAsia="Noto Sans Symbols" w:hAnsi="Noto Sans Symbols" w:cs="Noto Sans Symbols"/>
      </w:rPr>
    </w:lvl>
    <w:lvl w:ilvl="4" w:tplc="F8B6E4C2">
      <w:start w:val="1"/>
      <w:numFmt w:val="bullet"/>
      <w:lvlText w:val="o"/>
      <w:lvlJc w:val="left"/>
      <w:pPr>
        <w:ind w:left="3884" w:hanging="360"/>
      </w:pPr>
    </w:lvl>
    <w:lvl w:ilvl="5" w:tplc="740EC84E">
      <w:start w:val="1"/>
      <w:numFmt w:val="bullet"/>
      <w:lvlText w:val="▪"/>
      <w:lvlJc w:val="left"/>
      <w:pPr>
        <w:ind w:left="4604" w:hanging="360"/>
      </w:pPr>
      <w:rPr>
        <w:rFonts w:ascii="Noto Sans Symbols" w:eastAsia="Noto Sans Symbols" w:hAnsi="Noto Sans Symbols" w:cs="Noto Sans Symbols"/>
      </w:rPr>
    </w:lvl>
    <w:lvl w:ilvl="6" w:tplc="D9866906">
      <w:start w:val="1"/>
      <w:numFmt w:val="bullet"/>
      <w:lvlText w:val="●"/>
      <w:lvlJc w:val="left"/>
      <w:pPr>
        <w:ind w:left="5324" w:hanging="360"/>
      </w:pPr>
      <w:rPr>
        <w:rFonts w:ascii="Noto Sans Symbols" w:eastAsia="Noto Sans Symbols" w:hAnsi="Noto Sans Symbols" w:cs="Noto Sans Symbols"/>
      </w:rPr>
    </w:lvl>
    <w:lvl w:ilvl="7" w:tplc="7E98EBCE">
      <w:start w:val="1"/>
      <w:numFmt w:val="bullet"/>
      <w:lvlText w:val="o"/>
      <w:lvlJc w:val="left"/>
      <w:pPr>
        <w:ind w:left="6044" w:hanging="360"/>
      </w:pPr>
    </w:lvl>
    <w:lvl w:ilvl="8" w:tplc="C79E8E36">
      <w:start w:val="1"/>
      <w:numFmt w:val="bullet"/>
      <w:lvlText w:val="▪"/>
      <w:lvlJc w:val="left"/>
      <w:pPr>
        <w:ind w:left="6764" w:hanging="360"/>
      </w:pPr>
      <w:rPr>
        <w:rFonts w:ascii="Noto Sans Symbols" w:eastAsia="Noto Sans Symbols" w:hAnsi="Noto Sans Symbols" w:cs="Noto Sans Symbols"/>
      </w:rPr>
    </w:lvl>
  </w:abstractNum>
  <w:abstractNum w:abstractNumId="10" w15:restartNumberingAfterBreak="0">
    <w:nsid w:val="2196237F"/>
    <w:multiLevelType w:val="hybridMultilevel"/>
    <w:tmpl w:val="11AAE230"/>
    <w:lvl w:ilvl="0" w:tplc="404068B8">
      <w:start w:val="1"/>
      <w:numFmt w:val="decimal"/>
      <w:lvlText w:val="%1."/>
      <w:lvlJc w:val="left"/>
      <w:pPr>
        <w:ind w:left="357" w:hanging="357"/>
      </w:pPr>
    </w:lvl>
    <w:lvl w:ilvl="1" w:tplc="CD5014DA">
      <w:start w:val="1"/>
      <w:numFmt w:val="decimal"/>
      <w:lvlText w:val="%1.%2."/>
      <w:lvlJc w:val="left"/>
      <w:pPr>
        <w:ind w:left="357" w:hanging="357"/>
      </w:pPr>
    </w:lvl>
    <w:lvl w:ilvl="2" w:tplc="37DE879C">
      <w:start w:val="1"/>
      <w:numFmt w:val="decimal"/>
      <w:lvlText w:val="%1.%2.%3."/>
      <w:lvlJc w:val="left"/>
      <w:pPr>
        <w:ind w:left="357" w:hanging="357"/>
      </w:pPr>
    </w:lvl>
    <w:lvl w:ilvl="3" w:tplc="F00800BC">
      <w:start w:val="1"/>
      <w:numFmt w:val="decimal"/>
      <w:lvlText w:val="%1.%2.%3.%4."/>
      <w:lvlJc w:val="left"/>
      <w:pPr>
        <w:ind w:left="357" w:hanging="357"/>
      </w:pPr>
    </w:lvl>
    <w:lvl w:ilvl="4" w:tplc="74600D0A">
      <w:start w:val="1"/>
      <w:numFmt w:val="decimal"/>
      <w:lvlText w:val="%1.%2.%3.%4.%5."/>
      <w:lvlJc w:val="left"/>
      <w:pPr>
        <w:ind w:left="357" w:hanging="357"/>
      </w:pPr>
    </w:lvl>
    <w:lvl w:ilvl="5" w:tplc="857C5828">
      <w:start w:val="1"/>
      <w:numFmt w:val="decimal"/>
      <w:lvlText w:val="%1.%2.%3.%4.%5.%6."/>
      <w:lvlJc w:val="left"/>
      <w:pPr>
        <w:ind w:left="357" w:hanging="357"/>
      </w:pPr>
    </w:lvl>
    <w:lvl w:ilvl="6" w:tplc="72CA353C">
      <w:start w:val="1"/>
      <w:numFmt w:val="decimal"/>
      <w:lvlText w:val="%1.%2.%3.%4.%5.%6.%7."/>
      <w:lvlJc w:val="left"/>
      <w:pPr>
        <w:ind w:left="357" w:hanging="357"/>
      </w:pPr>
    </w:lvl>
    <w:lvl w:ilvl="7" w:tplc="B8786A2C">
      <w:start w:val="1"/>
      <w:numFmt w:val="decimal"/>
      <w:lvlText w:val="%1.%2.%3.%4.%5.%6.%7.%8."/>
      <w:lvlJc w:val="left"/>
      <w:pPr>
        <w:ind w:left="357" w:hanging="357"/>
      </w:pPr>
    </w:lvl>
    <w:lvl w:ilvl="8" w:tplc="7AF80ECA">
      <w:start w:val="1"/>
      <w:numFmt w:val="decimal"/>
      <w:lvlText w:val="%1.%2.%3.%4.%5.%6.%7.%8.%9."/>
      <w:lvlJc w:val="left"/>
      <w:pPr>
        <w:ind w:left="357" w:hanging="357"/>
      </w:pPr>
    </w:lvl>
  </w:abstractNum>
  <w:abstractNum w:abstractNumId="11" w15:restartNumberingAfterBreak="0">
    <w:nsid w:val="2F5E5F65"/>
    <w:multiLevelType w:val="hybridMultilevel"/>
    <w:tmpl w:val="E940CA82"/>
    <w:lvl w:ilvl="0" w:tplc="980A429A">
      <w:start w:val="1"/>
      <w:numFmt w:val="decimal"/>
      <w:lvlText w:val="%1."/>
      <w:lvlJc w:val="left"/>
      <w:pPr>
        <w:ind w:left="360" w:hanging="360"/>
      </w:pPr>
    </w:lvl>
    <w:lvl w:ilvl="1" w:tplc="76309214">
      <w:start w:val="1"/>
      <w:numFmt w:val="decimal"/>
      <w:lvlText w:val="%1.%2."/>
      <w:lvlJc w:val="left"/>
      <w:pPr>
        <w:ind w:left="792" w:hanging="432"/>
      </w:pPr>
    </w:lvl>
    <w:lvl w:ilvl="2" w:tplc="921239B2">
      <w:start w:val="1"/>
      <w:numFmt w:val="decimal"/>
      <w:lvlText w:val="%1.%2.%3."/>
      <w:lvlJc w:val="left"/>
      <w:pPr>
        <w:ind w:left="1224" w:hanging="504"/>
      </w:pPr>
    </w:lvl>
    <w:lvl w:ilvl="3" w:tplc="E4B47316">
      <w:start w:val="1"/>
      <w:numFmt w:val="decimal"/>
      <w:lvlText w:val="%1.%2.%3.%4."/>
      <w:lvlJc w:val="left"/>
      <w:pPr>
        <w:ind w:left="1728" w:hanging="648"/>
      </w:pPr>
    </w:lvl>
    <w:lvl w:ilvl="4" w:tplc="7916AA36">
      <w:start w:val="1"/>
      <w:numFmt w:val="decimal"/>
      <w:lvlText w:val="%1.%2.%3.%4.%5."/>
      <w:lvlJc w:val="left"/>
      <w:pPr>
        <w:ind w:left="2232" w:hanging="792"/>
      </w:pPr>
    </w:lvl>
    <w:lvl w:ilvl="5" w:tplc="7CEE53A4">
      <w:start w:val="1"/>
      <w:numFmt w:val="decimal"/>
      <w:lvlText w:val="%1.%2.%3.%4.%5.%6."/>
      <w:lvlJc w:val="left"/>
      <w:pPr>
        <w:ind w:left="2736" w:hanging="936"/>
      </w:pPr>
    </w:lvl>
    <w:lvl w:ilvl="6" w:tplc="457C2C8A">
      <w:start w:val="1"/>
      <w:numFmt w:val="decimal"/>
      <w:lvlText w:val="%1.%2.%3.%4.%5.%6.%7."/>
      <w:lvlJc w:val="left"/>
      <w:pPr>
        <w:ind w:left="3240" w:hanging="1080"/>
      </w:pPr>
    </w:lvl>
    <w:lvl w:ilvl="7" w:tplc="FD042002">
      <w:start w:val="1"/>
      <w:numFmt w:val="decimal"/>
      <w:lvlText w:val="%1.%2.%3.%4.%5.%6.%7.%8."/>
      <w:lvlJc w:val="left"/>
      <w:pPr>
        <w:ind w:left="3744" w:hanging="1224"/>
      </w:pPr>
    </w:lvl>
    <w:lvl w:ilvl="8" w:tplc="59FA1E24">
      <w:start w:val="1"/>
      <w:numFmt w:val="decimal"/>
      <w:lvlText w:val="%1.%2.%3.%4.%5.%6.%7.%8.%9."/>
      <w:lvlJc w:val="left"/>
      <w:pPr>
        <w:ind w:left="4320" w:hanging="1440"/>
      </w:pPr>
    </w:lvl>
  </w:abstractNum>
  <w:abstractNum w:abstractNumId="12" w15:restartNumberingAfterBreak="0">
    <w:nsid w:val="362E4740"/>
    <w:multiLevelType w:val="hybridMultilevel"/>
    <w:tmpl w:val="0B9811B4"/>
    <w:lvl w:ilvl="0" w:tplc="965CCC5C">
      <w:start w:val="1"/>
      <w:numFmt w:val="decimal"/>
      <w:pStyle w:val="berschrift1"/>
      <w:lvlText w:val="%1."/>
      <w:lvlJc w:val="left"/>
      <w:pPr>
        <w:ind w:left="357" w:hanging="357"/>
      </w:pPr>
      <w:rPr>
        <w:rFonts w:hint="default"/>
      </w:rPr>
    </w:lvl>
    <w:lvl w:ilvl="1" w:tplc="6B6EE158">
      <w:start w:val="1"/>
      <w:numFmt w:val="decimal"/>
      <w:pStyle w:val="berschrift2"/>
      <w:lvlText w:val="%1.%2."/>
      <w:lvlJc w:val="left"/>
      <w:pPr>
        <w:ind w:left="357" w:hanging="357"/>
      </w:pPr>
      <w:rPr>
        <w:rFonts w:hint="default"/>
      </w:rPr>
    </w:lvl>
    <w:lvl w:ilvl="2" w:tplc="7F4299FC">
      <w:start w:val="1"/>
      <w:numFmt w:val="decimal"/>
      <w:pStyle w:val="berschrift3"/>
      <w:lvlText w:val="%1.%2.%3."/>
      <w:lvlJc w:val="left"/>
      <w:pPr>
        <w:ind w:left="357" w:hanging="357"/>
      </w:pPr>
      <w:rPr>
        <w:rFonts w:hint="default"/>
      </w:rPr>
    </w:lvl>
    <w:lvl w:ilvl="3" w:tplc="FA54F728">
      <w:start w:val="1"/>
      <w:numFmt w:val="decimal"/>
      <w:lvlText w:val="%1.%2.%3.%4."/>
      <w:lvlJc w:val="left"/>
      <w:pPr>
        <w:ind w:left="357" w:hanging="357"/>
      </w:pPr>
      <w:rPr>
        <w:rFonts w:hint="default"/>
      </w:rPr>
    </w:lvl>
    <w:lvl w:ilvl="4" w:tplc="5766595C">
      <w:start w:val="1"/>
      <w:numFmt w:val="decimal"/>
      <w:lvlText w:val="%1.%2.%3.%4.%5."/>
      <w:lvlJc w:val="left"/>
      <w:pPr>
        <w:ind w:left="357" w:hanging="357"/>
      </w:pPr>
      <w:rPr>
        <w:rFonts w:hint="default"/>
      </w:rPr>
    </w:lvl>
    <w:lvl w:ilvl="5" w:tplc="B61022BE">
      <w:start w:val="1"/>
      <w:numFmt w:val="decimal"/>
      <w:lvlText w:val="%1.%2.%3.%4.%5.%6."/>
      <w:lvlJc w:val="left"/>
      <w:pPr>
        <w:ind w:left="357" w:hanging="357"/>
      </w:pPr>
      <w:rPr>
        <w:rFonts w:hint="default"/>
      </w:rPr>
    </w:lvl>
    <w:lvl w:ilvl="6" w:tplc="5BD47178">
      <w:start w:val="1"/>
      <w:numFmt w:val="decimal"/>
      <w:lvlText w:val="%1.%2.%3.%4.%5.%6.%7."/>
      <w:lvlJc w:val="left"/>
      <w:pPr>
        <w:ind w:left="357" w:hanging="357"/>
      </w:pPr>
      <w:rPr>
        <w:rFonts w:hint="default"/>
      </w:rPr>
    </w:lvl>
    <w:lvl w:ilvl="7" w:tplc="67140136">
      <w:start w:val="1"/>
      <w:numFmt w:val="decimal"/>
      <w:lvlText w:val="%1.%2.%3.%4.%5.%6.%7.%8."/>
      <w:lvlJc w:val="left"/>
      <w:pPr>
        <w:ind w:left="357" w:hanging="357"/>
      </w:pPr>
      <w:rPr>
        <w:rFonts w:hint="default"/>
      </w:rPr>
    </w:lvl>
    <w:lvl w:ilvl="8" w:tplc="B56A47A4">
      <w:start w:val="1"/>
      <w:numFmt w:val="decimal"/>
      <w:lvlText w:val="%1.%2.%3.%4.%5.%6.%7.%8.%9."/>
      <w:lvlJc w:val="left"/>
      <w:pPr>
        <w:ind w:left="357" w:hanging="357"/>
      </w:pPr>
      <w:rPr>
        <w:rFonts w:hint="default"/>
      </w:rPr>
    </w:lvl>
  </w:abstractNum>
  <w:abstractNum w:abstractNumId="13" w15:restartNumberingAfterBreak="0">
    <w:nsid w:val="392D4169"/>
    <w:multiLevelType w:val="hybridMultilevel"/>
    <w:tmpl w:val="23EA248A"/>
    <w:lvl w:ilvl="0" w:tplc="461AAB50">
      <w:start w:val="1"/>
      <w:numFmt w:val="bullet"/>
      <w:lvlText w:val=""/>
      <w:lvlJc w:val="left"/>
      <w:pPr>
        <w:ind w:left="720" w:hanging="360"/>
      </w:pPr>
      <w:rPr>
        <w:rFonts w:ascii="Symbol" w:hAnsi="Symbol" w:hint="default"/>
      </w:rPr>
    </w:lvl>
    <w:lvl w:ilvl="1" w:tplc="B0BEFDBE">
      <w:start w:val="1"/>
      <w:numFmt w:val="bullet"/>
      <w:lvlText w:val="o"/>
      <w:lvlJc w:val="left"/>
      <w:pPr>
        <w:ind w:left="1440" w:hanging="360"/>
      </w:pPr>
      <w:rPr>
        <w:rFonts w:ascii="Courier New" w:hAnsi="Courier New" w:hint="default"/>
      </w:rPr>
    </w:lvl>
    <w:lvl w:ilvl="2" w:tplc="1B501F80">
      <w:start w:val="1"/>
      <w:numFmt w:val="bullet"/>
      <w:lvlText w:val=""/>
      <w:lvlJc w:val="left"/>
      <w:pPr>
        <w:ind w:left="2160" w:hanging="360"/>
      </w:pPr>
      <w:rPr>
        <w:rFonts w:ascii="Wingdings" w:hAnsi="Wingdings" w:hint="default"/>
      </w:rPr>
    </w:lvl>
    <w:lvl w:ilvl="3" w:tplc="EDC0A852">
      <w:start w:val="1"/>
      <w:numFmt w:val="bullet"/>
      <w:lvlText w:val=""/>
      <w:lvlJc w:val="left"/>
      <w:pPr>
        <w:ind w:left="2880" w:hanging="360"/>
      </w:pPr>
      <w:rPr>
        <w:rFonts w:ascii="Symbol" w:hAnsi="Symbol" w:hint="default"/>
      </w:rPr>
    </w:lvl>
    <w:lvl w:ilvl="4" w:tplc="E4983BF6">
      <w:start w:val="1"/>
      <w:numFmt w:val="bullet"/>
      <w:lvlText w:val="o"/>
      <w:lvlJc w:val="left"/>
      <w:pPr>
        <w:ind w:left="3600" w:hanging="360"/>
      </w:pPr>
      <w:rPr>
        <w:rFonts w:ascii="Courier New" w:hAnsi="Courier New" w:hint="default"/>
      </w:rPr>
    </w:lvl>
    <w:lvl w:ilvl="5" w:tplc="C01A3C9C">
      <w:start w:val="1"/>
      <w:numFmt w:val="bullet"/>
      <w:lvlText w:val=""/>
      <w:lvlJc w:val="left"/>
      <w:pPr>
        <w:ind w:left="4320" w:hanging="360"/>
      </w:pPr>
      <w:rPr>
        <w:rFonts w:ascii="Wingdings" w:hAnsi="Wingdings" w:hint="default"/>
      </w:rPr>
    </w:lvl>
    <w:lvl w:ilvl="6" w:tplc="B37E9DEC">
      <w:start w:val="1"/>
      <w:numFmt w:val="bullet"/>
      <w:lvlText w:val=""/>
      <w:lvlJc w:val="left"/>
      <w:pPr>
        <w:ind w:left="5040" w:hanging="360"/>
      </w:pPr>
      <w:rPr>
        <w:rFonts w:ascii="Symbol" w:hAnsi="Symbol" w:hint="default"/>
      </w:rPr>
    </w:lvl>
    <w:lvl w:ilvl="7" w:tplc="118A22A0">
      <w:start w:val="1"/>
      <w:numFmt w:val="bullet"/>
      <w:lvlText w:val="o"/>
      <w:lvlJc w:val="left"/>
      <w:pPr>
        <w:ind w:left="5760" w:hanging="360"/>
      </w:pPr>
      <w:rPr>
        <w:rFonts w:ascii="Courier New" w:hAnsi="Courier New" w:hint="default"/>
      </w:rPr>
    </w:lvl>
    <w:lvl w:ilvl="8" w:tplc="C7DE2860">
      <w:start w:val="1"/>
      <w:numFmt w:val="bullet"/>
      <w:lvlText w:val=""/>
      <w:lvlJc w:val="left"/>
      <w:pPr>
        <w:ind w:left="6480" w:hanging="360"/>
      </w:pPr>
      <w:rPr>
        <w:rFonts w:ascii="Wingdings" w:hAnsi="Wingdings" w:hint="default"/>
      </w:rPr>
    </w:lvl>
  </w:abstractNum>
  <w:abstractNum w:abstractNumId="14" w15:restartNumberingAfterBreak="0">
    <w:nsid w:val="3F642FC8"/>
    <w:multiLevelType w:val="hybridMultilevel"/>
    <w:tmpl w:val="6D7A4A76"/>
    <w:lvl w:ilvl="0" w:tplc="99C83A62">
      <w:start w:val="1"/>
      <w:numFmt w:val="decimal"/>
      <w:lvlText w:val="%1."/>
      <w:lvlJc w:val="left"/>
      <w:pPr>
        <w:ind w:left="357" w:hanging="357"/>
      </w:pPr>
      <w:rPr>
        <w:rFonts w:hint="default"/>
      </w:rPr>
    </w:lvl>
    <w:lvl w:ilvl="1" w:tplc="2EB8A454">
      <w:start w:val="1"/>
      <w:numFmt w:val="decimal"/>
      <w:lvlRestart w:val="0"/>
      <w:lvlText w:val="%1.%2."/>
      <w:lvlJc w:val="left"/>
      <w:pPr>
        <w:ind w:left="357" w:hanging="357"/>
      </w:pPr>
      <w:rPr>
        <w:rFonts w:hint="default"/>
      </w:rPr>
    </w:lvl>
    <w:lvl w:ilvl="2" w:tplc="B226F308">
      <w:start w:val="1"/>
      <w:numFmt w:val="decimal"/>
      <w:lvlText w:val="%1.%2.%3."/>
      <w:lvlJc w:val="left"/>
      <w:pPr>
        <w:ind w:left="357" w:hanging="357"/>
      </w:pPr>
      <w:rPr>
        <w:rFonts w:hint="default"/>
      </w:rPr>
    </w:lvl>
    <w:lvl w:ilvl="3" w:tplc="1E8AFE36">
      <w:start w:val="1"/>
      <w:numFmt w:val="decimal"/>
      <w:lvlText w:val="%1.%2.%3.%4."/>
      <w:lvlJc w:val="left"/>
      <w:pPr>
        <w:ind w:left="357" w:hanging="357"/>
      </w:pPr>
      <w:rPr>
        <w:rFonts w:hint="default"/>
      </w:rPr>
    </w:lvl>
    <w:lvl w:ilvl="4" w:tplc="F86001A8">
      <w:start w:val="1"/>
      <w:numFmt w:val="decimal"/>
      <w:lvlText w:val="%1.%2.%3.%4.%5."/>
      <w:lvlJc w:val="left"/>
      <w:pPr>
        <w:ind w:left="357" w:hanging="357"/>
      </w:pPr>
      <w:rPr>
        <w:rFonts w:hint="default"/>
      </w:rPr>
    </w:lvl>
    <w:lvl w:ilvl="5" w:tplc="E29862D4">
      <w:start w:val="1"/>
      <w:numFmt w:val="decimal"/>
      <w:lvlText w:val="%1.%2.%3.%4.%5.%6."/>
      <w:lvlJc w:val="left"/>
      <w:pPr>
        <w:ind w:left="357" w:hanging="357"/>
      </w:pPr>
      <w:rPr>
        <w:rFonts w:hint="default"/>
      </w:rPr>
    </w:lvl>
    <w:lvl w:ilvl="6" w:tplc="BF387780">
      <w:start w:val="1"/>
      <w:numFmt w:val="decimal"/>
      <w:lvlText w:val="%1.%2.%3.%4.%5.%6.%7."/>
      <w:lvlJc w:val="left"/>
      <w:pPr>
        <w:ind w:left="357" w:hanging="357"/>
      </w:pPr>
      <w:rPr>
        <w:rFonts w:hint="default"/>
      </w:rPr>
    </w:lvl>
    <w:lvl w:ilvl="7" w:tplc="EAA6A464">
      <w:start w:val="1"/>
      <w:numFmt w:val="decimal"/>
      <w:lvlText w:val="%1.%2.%3.%4.%5.%6.%7.%8."/>
      <w:lvlJc w:val="left"/>
      <w:pPr>
        <w:ind w:left="357" w:hanging="357"/>
      </w:pPr>
      <w:rPr>
        <w:rFonts w:hint="default"/>
      </w:rPr>
    </w:lvl>
    <w:lvl w:ilvl="8" w:tplc="04047AA8">
      <w:start w:val="1"/>
      <w:numFmt w:val="decimal"/>
      <w:lvlText w:val="%1.%2.%3.%4.%5.%6.%7.%8.%9."/>
      <w:lvlJc w:val="left"/>
      <w:pPr>
        <w:ind w:left="357" w:hanging="357"/>
      </w:pPr>
      <w:rPr>
        <w:rFonts w:hint="default"/>
      </w:rPr>
    </w:lvl>
  </w:abstractNum>
  <w:abstractNum w:abstractNumId="15" w15:restartNumberingAfterBreak="0">
    <w:nsid w:val="40DF7DAE"/>
    <w:multiLevelType w:val="hybridMultilevel"/>
    <w:tmpl w:val="AEF2FC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1EE143C"/>
    <w:multiLevelType w:val="hybridMultilevel"/>
    <w:tmpl w:val="EA6A76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4D859CB"/>
    <w:multiLevelType w:val="hybridMultilevel"/>
    <w:tmpl w:val="F01857E0"/>
    <w:lvl w:ilvl="0" w:tplc="B5D0786A">
      <w:start w:val="1"/>
      <w:numFmt w:val="bullet"/>
      <w:lvlText w:val=""/>
      <w:lvlJc w:val="left"/>
      <w:pPr>
        <w:ind w:left="720" w:hanging="360"/>
      </w:pPr>
      <w:rPr>
        <w:rFonts w:ascii="Symbol" w:hAnsi="Symbol" w:hint="default"/>
      </w:rPr>
    </w:lvl>
    <w:lvl w:ilvl="1" w:tplc="FCB0953E">
      <w:start w:val="1"/>
      <w:numFmt w:val="bullet"/>
      <w:lvlText w:val="o"/>
      <w:lvlJc w:val="left"/>
      <w:pPr>
        <w:ind w:left="1440" w:hanging="360"/>
      </w:pPr>
      <w:rPr>
        <w:rFonts w:ascii="Courier New" w:hAnsi="Courier New" w:hint="default"/>
      </w:rPr>
    </w:lvl>
    <w:lvl w:ilvl="2" w:tplc="16EA5DD8">
      <w:start w:val="1"/>
      <w:numFmt w:val="bullet"/>
      <w:lvlText w:val=""/>
      <w:lvlJc w:val="left"/>
      <w:pPr>
        <w:ind w:left="2160" w:hanging="360"/>
      </w:pPr>
      <w:rPr>
        <w:rFonts w:ascii="Wingdings" w:hAnsi="Wingdings" w:hint="default"/>
      </w:rPr>
    </w:lvl>
    <w:lvl w:ilvl="3" w:tplc="9266FFEC">
      <w:start w:val="1"/>
      <w:numFmt w:val="bullet"/>
      <w:lvlText w:val=""/>
      <w:lvlJc w:val="left"/>
      <w:pPr>
        <w:ind w:left="2880" w:hanging="360"/>
      </w:pPr>
      <w:rPr>
        <w:rFonts w:ascii="Symbol" w:hAnsi="Symbol" w:hint="default"/>
      </w:rPr>
    </w:lvl>
    <w:lvl w:ilvl="4" w:tplc="AABC61C2">
      <w:start w:val="1"/>
      <w:numFmt w:val="bullet"/>
      <w:lvlText w:val="o"/>
      <w:lvlJc w:val="left"/>
      <w:pPr>
        <w:ind w:left="3600" w:hanging="360"/>
      </w:pPr>
      <w:rPr>
        <w:rFonts w:ascii="Courier New" w:hAnsi="Courier New" w:hint="default"/>
      </w:rPr>
    </w:lvl>
    <w:lvl w:ilvl="5" w:tplc="B3020662">
      <w:start w:val="1"/>
      <w:numFmt w:val="bullet"/>
      <w:lvlText w:val=""/>
      <w:lvlJc w:val="left"/>
      <w:pPr>
        <w:ind w:left="4320" w:hanging="360"/>
      </w:pPr>
      <w:rPr>
        <w:rFonts w:ascii="Wingdings" w:hAnsi="Wingdings" w:hint="default"/>
      </w:rPr>
    </w:lvl>
    <w:lvl w:ilvl="6" w:tplc="4F04A7C6">
      <w:start w:val="1"/>
      <w:numFmt w:val="bullet"/>
      <w:lvlText w:val=""/>
      <w:lvlJc w:val="left"/>
      <w:pPr>
        <w:ind w:left="5040" w:hanging="360"/>
      </w:pPr>
      <w:rPr>
        <w:rFonts w:ascii="Symbol" w:hAnsi="Symbol" w:hint="default"/>
      </w:rPr>
    </w:lvl>
    <w:lvl w:ilvl="7" w:tplc="F7FAC08A">
      <w:start w:val="1"/>
      <w:numFmt w:val="bullet"/>
      <w:lvlText w:val="o"/>
      <w:lvlJc w:val="left"/>
      <w:pPr>
        <w:ind w:left="5760" w:hanging="360"/>
      </w:pPr>
      <w:rPr>
        <w:rFonts w:ascii="Courier New" w:hAnsi="Courier New" w:hint="default"/>
      </w:rPr>
    </w:lvl>
    <w:lvl w:ilvl="8" w:tplc="01C8D238">
      <w:start w:val="1"/>
      <w:numFmt w:val="bullet"/>
      <w:lvlText w:val=""/>
      <w:lvlJc w:val="left"/>
      <w:pPr>
        <w:ind w:left="6480" w:hanging="360"/>
      </w:pPr>
      <w:rPr>
        <w:rFonts w:ascii="Wingdings" w:hAnsi="Wingdings" w:hint="default"/>
      </w:rPr>
    </w:lvl>
  </w:abstractNum>
  <w:abstractNum w:abstractNumId="18" w15:restartNumberingAfterBreak="0">
    <w:nsid w:val="479619C0"/>
    <w:multiLevelType w:val="hybridMultilevel"/>
    <w:tmpl w:val="130045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AAD0CBD"/>
    <w:multiLevelType w:val="hybridMultilevel"/>
    <w:tmpl w:val="0458EB5A"/>
    <w:lvl w:ilvl="0" w:tplc="9B603D9C">
      <w:start w:val="1"/>
      <w:numFmt w:val="bullet"/>
      <w:pStyle w:val="absatzaufzstd"/>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20" w15:restartNumberingAfterBreak="0">
    <w:nsid w:val="53121059"/>
    <w:multiLevelType w:val="hybridMultilevel"/>
    <w:tmpl w:val="CD7C9B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3D81512"/>
    <w:multiLevelType w:val="hybridMultilevel"/>
    <w:tmpl w:val="333E313C"/>
    <w:lvl w:ilvl="0" w:tplc="5D4A5EE8">
      <w:start w:val="1"/>
      <w:numFmt w:val="decimal"/>
      <w:lvlText w:val="%1."/>
      <w:lvlJc w:val="left"/>
      <w:pPr>
        <w:ind w:left="357" w:hanging="357"/>
      </w:pPr>
      <w:rPr>
        <w:rFonts w:hint="default"/>
      </w:rPr>
    </w:lvl>
    <w:lvl w:ilvl="1" w:tplc="521216BC">
      <w:start w:val="1"/>
      <w:numFmt w:val="decimal"/>
      <w:lvlRestart w:val="0"/>
      <w:lvlText w:val="%1.%2."/>
      <w:lvlJc w:val="left"/>
      <w:pPr>
        <w:ind w:left="357" w:hanging="357"/>
      </w:pPr>
      <w:rPr>
        <w:rFonts w:hint="default"/>
      </w:rPr>
    </w:lvl>
    <w:lvl w:ilvl="2" w:tplc="A5E4CC7A">
      <w:start w:val="1"/>
      <w:numFmt w:val="decimal"/>
      <w:lvlRestart w:val="0"/>
      <w:lvlText w:val="%2.%1.%3."/>
      <w:lvlJc w:val="left"/>
      <w:pPr>
        <w:ind w:left="357" w:hanging="357"/>
      </w:pPr>
      <w:rPr>
        <w:rFonts w:hint="default"/>
      </w:rPr>
    </w:lvl>
    <w:lvl w:ilvl="3" w:tplc="20E2D102">
      <w:start w:val="1"/>
      <w:numFmt w:val="decimal"/>
      <w:lvlRestart w:val="0"/>
      <w:pStyle w:val="berschrift4"/>
      <w:lvlText w:val="%3%1.%2..%4."/>
      <w:lvlJc w:val="left"/>
      <w:pPr>
        <w:ind w:left="357" w:hanging="357"/>
      </w:pPr>
      <w:rPr>
        <w:rFonts w:hint="default"/>
      </w:rPr>
    </w:lvl>
    <w:lvl w:ilvl="4" w:tplc="CE867FBE">
      <w:start w:val="1"/>
      <w:numFmt w:val="decimal"/>
      <w:lvlText w:val="%1.%2.%3.%4.%5."/>
      <w:lvlJc w:val="left"/>
      <w:pPr>
        <w:ind w:left="357" w:hanging="357"/>
      </w:pPr>
      <w:rPr>
        <w:rFonts w:hint="default"/>
      </w:rPr>
    </w:lvl>
    <w:lvl w:ilvl="5" w:tplc="1072674C">
      <w:start w:val="1"/>
      <w:numFmt w:val="decimal"/>
      <w:lvlText w:val="%1.%2.%3.%4.%5.%6."/>
      <w:lvlJc w:val="left"/>
      <w:pPr>
        <w:ind w:left="357" w:hanging="357"/>
      </w:pPr>
      <w:rPr>
        <w:rFonts w:hint="default"/>
      </w:rPr>
    </w:lvl>
    <w:lvl w:ilvl="6" w:tplc="2C7CF260">
      <w:start w:val="1"/>
      <w:numFmt w:val="decimal"/>
      <w:lvlText w:val="%1.%2.%3.%4.%5.%6.%7."/>
      <w:lvlJc w:val="left"/>
      <w:pPr>
        <w:ind w:left="357" w:hanging="357"/>
      </w:pPr>
      <w:rPr>
        <w:rFonts w:hint="default"/>
      </w:rPr>
    </w:lvl>
    <w:lvl w:ilvl="7" w:tplc="E0D026EA">
      <w:start w:val="1"/>
      <w:numFmt w:val="decimal"/>
      <w:lvlText w:val="%1.%2.%3.%4.%5.%6.%7.%8."/>
      <w:lvlJc w:val="left"/>
      <w:pPr>
        <w:ind w:left="357" w:hanging="357"/>
      </w:pPr>
      <w:rPr>
        <w:rFonts w:hint="default"/>
      </w:rPr>
    </w:lvl>
    <w:lvl w:ilvl="8" w:tplc="50FAFF6E">
      <w:start w:val="1"/>
      <w:numFmt w:val="decimal"/>
      <w:lvlText w:val="%1.%2.%3.%4.%5.%6.%7.%8.%9."/>
      <w:lvlJc w:val="left"/>
      <w:pPr>
        <w:ind w:left="357" w:hanging="357"/>
      </w:pPr>
      <w:rPr>
        <w:rFonts w:hint="default"/>
      </w:rPr>
    </w:lvl>
  </w:abstractNum>
  <w:abstractNum w:abstractNumId="22" w15:restartNumberingAfterBreak="0">
    <w:nsid w:val="664231EA"/>
    <w:multiLevelType w:val="hybridMultilevel"/>
    <w:tmpl w:val="186428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847497A"/>
    <w:multiLevelType w:val="hybridMultilevel"/>
    <w:tmpl w:val="EFFEAAE6"/>
    <w:lvl w:ilvl="0" w:tplc="D1B47EFA">
      <w:start w:val="1"/>
      <w:numFmt w:val="decimal"/>
      <w:lvlText w:val="%1."/>
      <w:lvlJc w:val="left"/>
      <w:pPr>
        <w:ind w:left="360" w:hanging="360"/>
      </w:pPr>
    </w:lvl>
    <w:lvl w:ilvl="1" w:tplc="AF4A5B54">
      <w:start w:val="1"/>
      <w:numFmt w:val="decimal"/>
      <w:lvlText w:val="%1.%2."/>
      <w:lvlJc w:val="left"/>
      <w:pPr>
        <w:ind w:left="792" w:hanging="432"/>
      </w:pPr>
    </w:lvl>
    <w:lvl w:ilvl="2" w:tplc="244AAAEE">
      <w:start w:val="1"/>
      <w:numFmt w:val="decimal"/>
      <w:lvlText w:val="%1.%2.%3."/>
      <w:lvlJc w:val="left"/>
      <w:pPr>
        <w:ind w:left="1224" w:hanging="504"/>
      </w:pPr>
    </w:lvl>
    <w:lvl w:ilvl="3" w:tplc="0B5AD512">
      <w:start w:val="1"/>
      <w:numFmt w:val="decimal"/>
      <w:lvlText w:val="%1.%2.%3.%4."/>
      <w:lvlJc w:val="left"/>
      <w:pPr>
        <w:ind w:left="1728" w:hanging="648"/>
      </w:pPr>
    </w:lvl>
    <w:lvl w:ilvl="4" w:tplc="B6820C50">
      <w:start w:val="1"/>
      <w:numFmt w:val="decimal"/>
      <w:lvlText w:val="%1.%2.%3.%4.%5."/>
      <w:lvlJc w:val="left"/>
      <w:pPr>
        <w:ind w:left="2232" w:hanging="792"/>
      </w:pPr>
    </w:lvl>
    <w:lvl w:ilvl="5" w:tplc="BED0E7E2">
      <w:start w:val="1"/>
      <w:numFmt w:val="decimal"/>
      <w:lvlText w:val="%1.%2.%3.%4.%5.%6."/>
      <w:lvlJc w:val="left"/>
      <w:pPr>
        <w:ind w:left="2736" w:hanging="936"/>
      </w:pPr>
    </w:lvl>
    <w:lvl w:ilvl="6" w:tplc="8612C05A">
      <w:start w:val="1"/>
      <w:numFmt w:val="decimal"/>
      <w:lvlText w:val="%1.%2.%3.%4.%5.%6.%7."/>
      <w:lvlJc w:val="left"/>
      <w:pPr>
        <w:ind w:left="3240" w:hanging="1080"/>
      </w:pPr>
    </w:lvl>
    <w:lvl w:ilvl="7" w:tplc="E17CFDD0">
      <w:start w:val="1"/>
      <w:numFmt w:val="decimal"/>
      <w:lvlText w:val="%1.%2.%3.%4.%5.%6.%7.%8."/>
      <w:lvlJc w:val="left"/>
      <w:pPr>
        <w:ind w:left="3744" w:hanging="1224"/>
      </w:pPr>
    </w:lvl>
    <w:lvl w:ilvl="8" w:tplc="A5E4CC52">
      <w:start w:val="1"/>
      <w:numFmt w:val="decimal"/>
      <w:lvlText w:val="%1.%2.%3.%4.%5.%6.%7.%8.%9."/>
      <w:lvlJc w:val="left"/>
      <w:pPr>
        <w:ind w:left="4320" w:hanging="1440"/>
      </w:pPr>
    </w:lvl>
  </w:abstractNum>
  <w:abstractNum w:abstractNumId="24" w15:restartNumberingAfterBreak="0">
    <w:nsid w:val="68C64818"/>
    <w:multiLevelType w:val="hybridMultilevel"/>
    <w:tmpl w:val="1A0800F6"/>
    <w:lvl w:ilvl="0" w:tplc="97483716">
      <w:start w:val="1"/>
      <w:numFmt w:val="lowerLetter"/>
      <w:pStyle w:val="absatzaufzabc"/>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72B14F76"/>
    <w:multiLevelType w:val="hybridMultilevel"/>
    <w:tmpl w:val="440C158A"/>
    <w:lvl w:ilvl="0" w:tplc="502C282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6C52EDC"/>
    <w:multiLevelType w:val="hybridMultilevel"/>
    <w:tmpl w:val="D8D84DD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A58594B"/>
    <w:multiLevelType w:val="hybridMultilevel"/>
    <w:tmpl w:val="9710D14A"/>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360" w:hanging="360"/>
      </w:pPr>
      <w:rPr>
        <w:rFonts w:ascii="Symbol" w:hAnsi="Symbol"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9"/>
  </w:num>
  <w:num w:numId="2">
    <w:abstractNumId w:val="4"/>
  </w:num>
  <w:num w:numId="3">
    <w:abstractNumId w:val="24"/>
  </w:num>
  <w:num w:numId="4">
    <w:abstractNumId w:val="21"/>
  </w:num>
  <w:num w:numId="5">
    <w:abstractNumId w:val="14"/>
  </w:num>
  <w:num w:numId="6">
    <w:abstractNumId w:val="23"/>
  </w:num>
  <w:num w:numId="7">
    <w:abstractNumId w:val="21"/>
    <w:lvlOverride w:ilvl="0">
      <w:lvl w:ilvl="0" w:tplc="5D4A5EE8">
        <w:start w:val="1"/>
        <w:numFmt w:val="bullet"/>
        <w:lvlText w:val=""/>
        <w:lvlJc w:val="left"/>
        <w:pPr>
          <w:ind w:left="360" w:hanging="360"/>
        </w:pPr>
        <w:rPr>
          <w:rFonts w:ascii="Symbol" w:hAnsi="Symbol" w:hint="default"/>
        </w:rPr>
      </w:lvl>
    </w:lvlOverride>
    <w:lvlOverride w:ilvl="1">
      <w:lvl w:ilvl="1" w:tplc="521216BC" w:tentative="1">
        <w:start w:val="1"/>
        <w:numFmt w:val="bullet"/>
        <w:lvlText w:val="o"/>
        <w:lvlJc w:val="left"/>
        <w:pPr>
          <w:ind w:left="1080" w:hanging="360"/>
        </w:pPr>
        <w:rPr>
          <w:rFonts w:ascii="Courier New" w:hAnsi="Courier New" w:cs="Courier New" w:hint="default"/>
        </w:rPr>
      </w:lvl>
    </w:lvlOverride>
    <w:lvlOverride w:ilvl="2">
      <w:lvl w:ilvl="2" w:tplc="A5E4CC7A" w:tentative="1">
        <w:start w:val="1"/>
        <w:numFmt w:val="bullet"/>
        <w:lvlText w:val=""/>
        <w:lvlJc w:val="left"/>
        <w:pPr>
          <w:ind w:left="1800" w:hanging="360"/>
        </w:pPr>
        <w:rPr>
          <w:rFonts w:ascii="Wingdings" w:hAnsi="Wingdings" w:hint="default"/>
        </w:rPr>
      </w:lvl>
    </w:lvlOverride>
    <w:lvlOverride w:ilvl="3">
      <w:lvl w:ilvl="3" w:tplc="20E2D102" w:tentative="1">
        <w:start w:val="1"/>
        <w:numFmt w:val="bullet"/>
        <w:pStyle w:val="berschrift4"/>
        <w:lvlText w:val=""/>
        <w:lvlJc w:val="left"/>
        <w:pPr>
          <w:ind w:left="2520" w:hanging="360"/>
        </w:pPr>
        <w:rPr>
          <w:rFonts w:ascii="Symbol" w:hAnsi="Symbol" w:hint="default"/>
        </w:rPr>
      </w:lvl>
    </w:lvlOverride>
    <w:lvlOverride w:ilvl="4">
      <w:lvl w:ilvl="4" w:tplc="CE867FBE" w:tentative="1">
        <w:start w:val="1"/>
        <w:numFmt w:val="bullet"/>
        <w:lvlText w:val="o"/>
        <w:lvlJc w:val="left"/>
        <w:pPr>
          <w:ind w:left="3240" w:hanging="360"/>
        </w:pPr>
        <w:rPr>
          <w:rFonts w:ascii="Courier New" w:hAnsi="Courier New" w:cs="Courier New" w:hint="default"/>
        </w:rPr>
      </w:lvl>
    </w:lvlOverride>
    <w:lvlOverride w:ilvl="5">
      <w:lvl w:ilvl="5" w:tplc="1072674C" w:tentative="1">
        <w:start w:val="1"/>
        <w:numFmt w:val="bullet"/>
        <w:lvlText w:val=""/>
        <w:lvlJc w:val="left"/>
        <w:pPr>
          <w:ind w:left="3960" w:hanging="360"/>
        </w:pPr>
        <w:rPr>
          <w:rFonts w:ascii="Wingdings" w:hAnsi="Wingdings" w:hint="default"/>
        </w:rPr>
      </w:lvl>
    </w:lvlOverride>
    <w:lvlOverride w:ilvl="6">
      <w:lvl w:ilvl="6" w:tplc="2C7CF260" w:tentative="1">
        <w:start w:val="1"/>
        <w:numFmt w:val="bullet"/>
        <w:lvlText w:val=""/>
        <w:lvlJc w:val="left"/>
        <w:pPr>
          <w:ind w:left="4680" w:hanging="360"/>
        </w:pPr>
        <w:rPr>
          <w:rFonts w:ascii="Symbol" w:hAnsi="Symbol" w:hint="default"/>
        </w:rPr>
      </w:lvl>
    </w:lvlOverride>
    <w:lvlOverride w:ilvl="7">
      <w:lvl w:ilvl="7" w:tplc="E0D026EA" w:tentative="1">
        <w:start w:val="1"/>
        <w:numFmt w:val="bullet"/>
        <w:lvlText w:val="o"/>
        <w:lvlJc w:val="left"/>
        <w:pPr>
          <w:ind w:left="5400" w:hanging="360"/>
        </w:pPr>
        <w:rPr>
          <w:rFonts w:ascii="Courier New" w:hAnsi="Courier New" w:cs="Courier New" w:hint="default"/>
        </w:rPr>
      </w:lvl>
    </w:lvlOverride>
    <w:lvlOverride w:ilvl="8">
      <w:lvl w:ilvl="8" w:tplc="50FAFF6E" w:tentative="1">
        <w:start w:val="1"/>
        <w:numFmt w:val="bullet"/>
        <w:lvlText w:val=""/>
        <w:lvlJc w:val="left"/>
        <w:pPr>
          <w:ind w:left="6120" w:hanging="360"/>
        </w:pPr>
        <w:rPr>
          <w:rFonts w:ascii="Wingdings" w:hAnsi="Wingdings" w:hint="default"/>
        </w:rPr>
      </w:lvl>
    </w:lvlOverride>
  </w:num>
  <w:num w:numId="8">
    <w:abstractNumId w:val="25"/>
  </w:num>
  <w:num w:numId="9">
    <w:abstractNumId w:val="11"/>
  </w:num>
  <w:num w:numId="10">
    <w:abstractNumId w:val="12"/>
  </w:num>
  <w:num w:numId="11">
    <w:abstractNumId w:val="22"/>
  </w:num>
  <w:num w:numId="12">
    <w:abstractNumId w:val="10"/>
  </w:num>
  <w:num w:numId="13">
    <w:abstractNumId w:val="1"/>
  </w:num>
  <w:num w:numId="14">
    <w:abstractNumId w:val="9"/>
  </w:num>
  <w:num w:numId="15">
    <w:abstractNumId w:val="13"/>
  </w:num>
  <w:num w:numId="16">
    <w:abstractNumId w:val="8"/>
  </w:num>
  <w:num w:numId="17">
    <w:abstractNumId w:val="6"/>
  </w:num>
  <w:num w:numId="18">
    <w:abstractNumId w:val="18"/>
  </w:num>
  <w:num w:numId="19">
    <w:abstractNumId w:val="16"/>
  </w:num>
  <w:num w:numId="20">
    <w:abstractNumId w:val="20"/>
  </w:num>
  <w:num w:numId="21">
    <w:abstractNumId w:val="2"/>
  </w:num>
  <w:num w:numId="22">
    <w:abstractNumId w:val="3"/>
  </w:num>
  <w:num w:numId="23">
    <w:abstractNumId w:val="5"/>
  </w:num>
  <w:num w:numId="24">
    <w:abstractNumId w:val="15"/>
  </w:num>
  <w:num w:numId="25">
    <w:abstractNumId w:val="0"/>
  </w:num>
  <w:num w:numId="26">
    <w:abstractNumId w:val="7"/>
  </w:num>
  <w:num w:numId="27">
    <w:abstractNumId w:val="17"/>
  </w:num>
  <w:num w:numId="28">
    <w:abstractNumId w:val="27"/>
  </w:num>
  <w:num w:numId="29">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héo Roncoletta">
    <w15:presenceInfo w15:providerId="Windows Live" w15:userId="a11a890d8f5a91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3BC1"/>
    <w:rsid w:val="000008A2"/>
    <w:rsid w:val="00012C6D"/>
    <w:rsid w:val="00012DC5"/>
    <w:rsid w:val="000145B2"/>
    <w:rsid w:val="0001688F"/>
    <w:rsid w:val="00017284"/>
    <w:rsid w:val="00020D6F"/>
    <w:rsid w:val="00020D70"/>
    <w:rsid w:val="00032244"/>
    <w:rsid w:val="0003239F"/>
    <w:rsid w:val="0003274E"/>
    <w:rsid w:val="000367E5"/>
    <w:rsid w:val="00037219"/>
    <w:rsid w:val="000432EE"/>
    <w:rsid w:val="00045543"/>
    <w:rsid w:val="0005075E"/>
    <w:rsid w:val="000524DE"/>
    <w:rsid w:val="000529C3"/>
    <w:rsid w:val="00052A42"/>
    <w:rsid w:val="00052DDF"/>
    <w:rsid w:val="00054B90"/>
    <w:rsid w:val="000576A4"/>
    <w:rsid w:val="00062048"/>
    <w:rsid w:val="00065719"/>
    <w:rsid w:val="00066B38"/>
    <w:rsid w:val="000722B7"/>
    <w:rsid w:val="000737D7"/>
    <w:rsid w:val="00074CC4"/>
    <w:rsid w:val="000761D4"/>
    <w:rsid w:val="0007740C"/>
    <w:rsid w:val="00080C24"/>
    <w:rsid w:val="00080E18"/>
    <w:rsid w:val="00083A0D"/>
    <w:rsid w:val="00084E43"/>
    <w:rsid w:val="000855E4"/>
    <w:rsid w:val="0009155D"/>
    <w:rsid w:val="000931DB"/>
    <w:rsid w:val="00093FEB"/>
    <w:rsid w:val="0009465D"/>
    <w:rsid w:val="00095640"/>
    <w:rsid w:val="00095D42"/>
    <w:rsid w:val="000AC38D"/>
    <w:rsid w:val="000B158D"/>
    <w:rsid w:val="000B30D4"/>
    <w:rsid w:val="000B52EF"/>
    <w:rsid w:val="000B7F48"/>
    <w:rsid w:val="000C0E12"/>
    <w:rsid w:val="000C2ED8"/>
    <w:rsid w:val="000C4E1F"/>
    <w:rsid w:val="000C5B4E"/>
    <w:rsid w:val="000C6793"/>
    <w:rsid w:val="000C6B1D"/>
    <w:rsid w:val="000C7CEF"/>
    <w:rsid w:val="000C7E0D"/>
    <w:rsid w:val="000D267C"/>
    <w:rsid w:val="000D3C27"/>
    <w:rsid w:val="000D5FCB"/>
    <w:rsid w:val="000D6B83"/>
    <w:rsid w:val="000E4F45"/>
    <w:rsid w:val="000E4F53"/>
    <w:rsid w:val="000E6FBF"/>
    <w:rsid w:val="000F2E61"/>
    <w:rsid w:val="000F37C1"/>
    <w:rsid w:val="001023F0"/>
    <w:rsid w:val="00102A2C"/>
    <w:rsid w:val="00106260"/>
    <w:rsid w:val="00106F22"/>
    <w:rsid w:val="00116D1C"/>
    <w:rsid w:val="00121786"/>
    <w:rsid w:val="00121AF2"/>
    <w:rsid w:val="0012254D"/>
    <w:rsid w:val="001271AF"/>
    <w:rsid w:val="00131120"/>
    <w:rsid w:val="001320F9"/>
    <w:rsid w:val="0013213E"/>
    <w:rsid w:val="0013331E"/>
    <w:rsid w:val="0013338E"/>
    <w:rsid w:val="001337CF"/>
    <w:rsid w:val="00136BBA"/>
    <w:rsid w:val="0014110E"/>
    <w:rsid w:val="00141A3E"/>
    <w:rsid w:val="00143457"/>
    <w:rsid w:val="00143AB7"/>
    <w:rsid w:val="0014585B"/>
    <w:rsid w:val="00147317"/>
    <w:rsid w:val="001607C1"/>
    <w:rsid w:val="00160C71"/>
    <w:rsid w:val="00164267"/>
    <w:rsid w:val="001711D7"/>
    <w:rsid w:val="001739FC"/>
    <w:rsid w:val="00174420"/>
    <w:rsid w:val="0017476F"/>
    <w:rsid w:val="00175F35"/>
    <w:rsid w:val="001805CE"/>
    <w:rsid w:val="0018613A"/>
    <w:rsid w:val="00186BE9"/>
    <w:rsid w:val="00192A89"/>
    <w:rsid w:val="0019329F"/>
    <w:rsid w:val="00194927"/>
    <w:rsid w:val="0019767E"/>
    <w:rsid w:val="0019791C"/>
    <w:rsid w:val="001A0662"/>
    <w:rsid w:val="001A3C93"/>
    <w:rsid w:val="001A5648"/>
    <w:rsid w:val="001B0B8C"/>
    <w:rsid w:val="001B3937"/>
    <w:rsid w:val="001B7E86"/>
    <w:rsid w:val="001C17B3"/>
    <w:rsid w:val="001C279A"/>
    <w:rsid w:val="001C4D65"/>
    <w:rsid w:val="001C6E5C"/>
    <w:rsid w:val="001D146E"/>
    <w:rsid w:val="001D3B2C"/>
    <w:rsid w:val="001D4A8B"/>
    <w:rsid w:val="001E0510"/>
    <w:rsid w:val="001E1FD7"/>
    <w:rsid w:val="001E5603"/>
    <w:rsid w:val="001E673F"/>
    <w:rsid w:val="001F0FFE"/>
    <w:rsid w:val="001F1ECF"/>
    <w:rsid w:val="001F3058"/>
    <w:rsid w:val="001F589E"/>
    <w:rsid w:val="001F7E76"/>
    <w:rsid w:val="00201CB4"/>
    <w:rsid w:val="002021D8"/>
    <w:rsid w:val="00203955"/>
    <w:rsid w:val="00203DAE"/>
    <w:rsid w:val="00205F20"/>
    <w:rsid w:val="00207806"/>
    <w:rsid w:val="002101CD"/>
    <w:rsid w:val="00210A02"/>
    <w:rsid w:val="00211623"/>
    <w:rsid w:val="002121C1"/>
    <w:rsid w:val="002122CA"/>
    <w:rsid w:val="00217115"/>
    <w:rsid w:val="00217A2D"/>
    <w:rsid w:val="00217C8A"/>
    <w:rsid w:val="002218E2"/>
    <w:rsid w:val="00223CA7"/>
    <w:rsid w:val="002271EA"/>
    <w:rsid w:val="00230251"/>
    <w:rsid w:val="00232B5A"/>
    <w:rsid w:val="00236468"/>
    <w:rsid w:val="00240DE2"/>
    <w:rsid w:val="002467C0"/>
    <w:rsid w:val="0025305F"/>
    <w:rsid w:val="00255F9F"/>
    <w:rsid w:val="00257541"/>
    <w:rsid w:val="002657FB"/>
    <w:rsid w:val="002702CE"/>
    <w:rsid w:val="002711DF"/>
    <w:rsid w:val="00271598"/>
    <w:rsid w:val="002747E7"/>
    <w:rsid w:val="002764A4"/>
    <w:rsid w:val="0028112D"/>
    <w:rsid w:val="002839C6"/>
    <w:rsid w:val="00284475"/>
    <w:rsid w:val="002905E1"/>
    <w:rsid w:val="00293A44"/>
    <w:rsid w:val="002A048E"/>
    <w:rsid w:val="002A0571"/>
    <w:rsid w:val="002A246D"/>
    <w:rsid w:val="002A4257"/>
    <w:rsid w:val="002A5974"/>
    <w:rsid w:val="002B10A6"/>
    <w:rsid w:val="002B71A1"/>
    <w:rsid w:val="002C65C3"/>
    <w:rsid w:val="002C6D71"/>
    <w:rsid w:val="002C6FCE"/>
    <w:rsid w:val="002D131F"/>
    <w:rsid w:val="002D1D6E"/>
    <w:rsid w:val="002D368D"/>
    <w:rsid w:val="002D4109"/>
    <w:rsid w:val="002E018D"/>
    <w:rsid w:val="002E2872"/>
    <w:rsid w:val="002E2A34"/>
    <w:rsid w:val="002E3EE8"/>
    <w:rsid w:val="002E5021"/>
    <w:rsid w:val="002E5AFF"/>
    <w:rsid w:val="002E6D4B"/>
    <w:rsid w:val="002E71D5"/>
    <w:rsid w:val="002F05D4"/>
    <w:rsid w:val="002F0821"/>
    <w:rsid w:val="002F2FA1"/>
    <w:rsid w:val="002F4FB0"/>
    <w:rsid w:val="002F5877"/>
    <w:rsid w:val="00301379"/>
    <w:rsid w:val="003020FE"/>
    <w:rsid w:val="003028C4"/>
    <w:rsid w:val="003029ED"/>
    <w:rsid w:val="003033F1"/>
    <w:rsid w:val="003043EA"/>
    <w:rsid w:val="00305DB6"/>
    <w:rsid w:val="00312F4A"/>
    <w:rsid w:val="00313581"/>
    <w:rsid w:val="00316A1A"/>
    <w:rsid w:val="00316E04"/>
    <w:rsid w:val="003224E9"/>
    <w:rsid w:val="0032455B"/>
    <w:rsid w:val="00325252"/>
    <w:rsid w:val="00325FB3"/>
    <w:rsid w:val="00332601"/>
    <w:rsid w:val="003370A1"/>
    <w:rsid w:val="003406C7"/>
    <w:rsid w:val="003421A4"/>
    <w:rsid w:val="00342F01"/>
    <w:rsid w:val="00346C48"/>
    <w:rsid w:val="0035092D"/>
    <w:rsid w:val="00351A38"/>
    <w:rsid w:val="003549AB"/>
    <w:rsid w:val="00360F61"/>
    <w:rsid w:val="00366A4D"/>
    <w:rsid w:val="00370016"/>
    <w:rsid w:val="00370A0D"/>
    <w:rsid w:val="003737FA"/>
    <w:rsid w:val="003749A7"/>
    <w:rsid w:val="0037555C"/>
    <w:rsid w:val="00380EDA"/>
    <w:rsid w:val="00382408"/>
    <w:rsid w:val="003904A3"/>
    <w:rsid w:val="00391506"/>
    <w:rsid w:val="0039229B"/>
    <w:rsid w:val="00392478"/>
    <w:rsid w:val="00394729"/>
    <w:rsid w:val="00397168"/>
    <w:rsid w:val="003A0F0A"/>
    <w:rsid w:val="003A1591"/>
    <w:rsid w:val="003A1987"/>
    <w:rsid w:val="003A34ED"/>
    <w:rsid w:val="003A3782"/>
    <w:rsid w:val="003A4E16"/>
    <w:rsid w:val="003A5395"/>
    <w:rsid w:val="003A5613"/>
    <w:rsid w:val="003A565E"/>
    <w:rsid w:val="003A6390"/>
    <w:rsid w:val="003B1277"/>
    <w:rsid w:val="003B202B"/>
    <w:rsid w:val="003B3230"/>
    <w:rsid w:val="003B345F"/>
    <w:rsid w:val="003B4418"/>
    <w:rsid w:val="003C2E18"/>
    <w:rsid w:val="003C3E2E"/>
    <w:rsid w:val="003C4FE0"/>
    <w:rsid w:val="003C5384"/>
    <w:rsid w:val="003D1187"/>
    <w:rsid w:val="003D1F46"/>
    <w:rsid w:val="003D3EFA"/>
    <w:rsid w:val="003D4566"/>
    <w:rsid w:val="003D4EC9"/>
    <w:rsid w:val="003E31A7"/>
    <w:rsid w:val="003E50C6"/>
    <w:rsid w:val="003F18BB"/>
    <w:rsid w:val="003F53AD"/>
    <w:rsid w:val="003F5D18"/>
    <w:rsid w:val="0040599A"/>
    <w:rsid w:val="00406E0A"/>
    <w:rsid w:val="00406EC5"/>
    <w:rsid w:val="00407669"/>
    <w:rsid w:val="004077DD"/>
    <w:rsid w:val="00415E7E"/>
    <w:rsid w:val="00416CFE"/>
    <w:rsid w:val="0042057C"/>
    <w:rsid w:val="00420A4A"/>
    <w:rsid w:val="00426054"/>
    <w:rsid w:val="00426146"/>
    <w:rsid w:val="004262A9"/>
    <w:rsid w:val="0042675E"/>
    <w:rsid w:val="004271A8"/>
    <w:rsid w:val="00430621"/>
    <w:rsid w:val="00430D67"/>
    <w:rsid w:val="0044037E"/>
    <w:rsid w:val="004415E7"/>
    <w:rsid w:val="004462ED"/>
    <w:rsid w:val="00450D4B"/>
    <w:rsid w:val="004518CD"/>
    <w:rsid w:val="004520D6"/>
    <w:rsid w:val="00452A42"/>
    <w:rsid w:val="00454001"/>
    <w:rsid w:val="004631F6"/>
    <w:rsid w:val="0046426C"/>
    <w:rsid w:val="00466C17"/>
    <w:rsid w:val="00470394"/>
    <w:rsid w:val="00472427"/>
    <w:rsid w:val="00474D4F"/>
    <w:rsid w:val="00476360"/>
    <w:rsid w:val="00480C34"/>
    <w:rsid w:val="00480CFB"/>
    <w:rsid w:val="00482C7B"/>
    <w:rsid w:val="00482E92"/>
    <w:rsid w:val="00485A0D"/>
    <w:rsid w:val="004906DE"/>
    <w:rsid w:val="00491F17"/>
    <w:rsid w:val="00493B57"/>
    <w:rsid w:val="00495958"/>
    <w:rsid w:val="004A01C2"/>
    <w:rsid w:val="004A0F30"/>
    <w:rsid w:val="004A202B"/>
    <w:rsid w:val="004A34A5"/>
    <w:rsid w:val="004A63DE"/>
    <w:rsid w:val="004B1227"/>
    <w:rsid w:val="004B460B"/>
    <w:rsid w:val="004B560B"/>
    <w:rsid w:val="004B5962"/>
    <w:rsid w:val="004B7C5B"/>
    <w:rsid w:val="004C325D"/>
    <w:rsid w:val="004C741F"/>
    <w:rsid w:val="004C77EF"/>
    <w:rsid w:val="004D5023"/>
    <w:rsid w:val="004D54B1"/>
    <w:rsid w:val="004D57EC"/>
    <w:rsid w:val="004D7574"/>
    <w:rsid w:val="004D7DCB"/>
    <w:rsid w:val="004D7DCE"/>
    <w:rsid w:val="004E141A"/>
    <w:rsid w:val="004E52D9"/>
    <w:rsid w:val="004E56F8"/>
    <w:rsid w:val="004E5986"/>
    <w:rsid w:val="004F12EC"/>
    <w:rsid w:val="004F2073"/>
    <w:rsid w:val="004F496C"/>
    <w:rsid w:val="004F5F6C"/>
    <w:rsid w:val="004F6989"/>
    <w:rsid w:val="004F6F5F"/>
    <w:rsid w:val="00500027"/>
    <w:rsid w:val="00500669"/>
    <w:rsid w:val="00500910"/>
    <w:rsid w:val="005009F2"/>
    <w:rsid w:val="00501BD2"/>
    <w:rsid w:val="00502A10"/>
    <w:rsid w:val="00503C50"/>
    <w:rsid w:val="005052BA"/>
    <w:rsid w:val="00507091"/>
    <w:rsid w:val="0051380F"/>
    <w:rsid w:val="00514559"/>
    <w:rsid w:val="005163BE"/>
    <w:rsid w:val="00517ABF"/>
    <w:rsid w:val="0052448F"/>
    <w:rsid w:val="00527DF1"/>
    <w:rsid w:val="00535AD9"/>
    <w:rsid w:val="00535EE2"/>
    <w:rsid w:val="00536D6C"/>
    <w:rsid w:val="00540E85"/>
    <w:rsid w:val="00541CDF"/>
    <w:rsid w:val="00542EB2"/>
    <w:rsid w:val="00550254"/>
    <w:rsid w:val="00551359"/>
    <w:rsid w:val="005544C5"/>
    <w:rsid w:val="00555ACF"/>
    <w:rsid w:val="00556DE3"/>
    <w:rsid w:val="0056075A"/>
    <w:rsid w:val="00560994"/>
    <w:rsid w:val="0056292F"/>
    <w:rsid w:val="005649C6"/>
    <w:rsid w:val="00564C1E"/>
    <w:rsid w:val="00566642"/>
    <w:rsid w:val="0056687A"/>
    <w:rsid w:val="0056778A"/>
    <w:rsid w:val="005706C7"/>
    <w:rsid w:val="00570D3D"/>
    <w:rsid w:val="00572F02"/>
    <w:rsid w:val="0057556E"/>
    <w:rsid w:val="00575E0B"/>
    <w:rsid w:val="00576220"/>
    <w:rsid w:val="0058041A"/>
    <w:rsid w:val="005805DC"/>
    <w:rsid w:val="00582112"/>
    <w:rsid w:val="00584E02"/>
    <w:rsid w:val="00586DCA"/>
    <w:rsid w:val="00587CDA"/>
    <w:rsid w:val="005934DA"/>
    <w:rsid w:val="005963E2"/>
    <w:rsid w:val="005A1551"/>
    <w:rsid w:val="005A2896"/>
    <w:rsid w:val="005A2AB3"/>
    <w:rsid w:val="005A2CF2"/>
    <w:rsid w:val="005A5933"/>
    <w:rsid w:val="005A5A42"/>
    <w:rsid w:val="005A6DB6"/>
    <w:rsid w:val="005A774F"/>
    <w:rsid w:val="005B107C"/>
    <w:rsid w:val="005B2704"/>
    <w:rsid w:val="005B3C7D"/>
    <w:rsid w:val="005C3955"/>
    <w:rsid w:val="005C3B1C"/>
    <w:rsid w:val="005C48EB"/>
    <w:rsid w:val="005C7C6C"/>
    <w:rsid w:val="005D126A"/>
    <w:rsid w:val="005D1950"/>
    <w:rsid w:val="005D1A29"/>
    <w:rsid w:val="005D7F99"/>
    <w:rsid w:val="005E0DBE"/>
    <w:rsid w:val="005E1BB5"/>
    <w:rsid w:val="005E253A"/>
    <w:rsid w:val="005E5F17"/>
    <w:rsid w:val="005E6D79"/>
    <w:rsid w:val="005E6E5C"/>
    <w:rsid w:val="005E7991"/>
    <w:rsid w:val="005F0AB6"/>
    <w:rsid w:val="005F37B7"/>
    <w:rsid w:val="005F4C49"/>
    <w:rsid w:val="005F5010"/>
    <w:rsid w:val="005F5A8C"/>
    <w:rsid w:val="00610CDA"/>
    <w:rsid w:val="006118A4"/>
    <w:rsid w:val="00614AD3"/>
    <w:rsid w:val="00614DA9"/>
    <w:rsid w:val="00615540"/>
    <w:rsid w:val="00617219"/>
    <w:rsid w:val="00621C19"/>
    <w:rsid w:val="00622032"/>
    <w:rsid w:val="006226BA"/>
    <w:rsid w:val="00622F9D"/>
    <w:rsid w:val="006233A5"/>
    <w:rsid w:val="00623F50"/>
    <w:rsid w:val="00632A7C"/>
    <w:rsid w:val="006332F8"/>
    <w:rsid w:val="00636BC7"/>
    <w:rsid w:val="00640239"/>
    <w:rsid w:val="00640673"/>
    <w:rsid w:val="00644701"/>
    <w:rsid w:val="00650E14"/>
    <w:rsid w:val="00651B11"/>
    <w:rsid w:val="00652F0D"/>
    <w:rsid w:val="00652FF3"/>
    <w:rsid w:val="00656A15"/>
    <w:rsid w:val="00662DCB"/>
    <w:rsid w:val="0066346C"/>
    <w:rsid w:val="00664AAE"/>
    <w:rsid w:val="0066684B"/>
    <w:rsid w:val="0067429A"/>
    <w:rsid w:val="00676FE4"/>
    <w:rsid w:val="006778AE"/>
    <w:rsid w:val="00677F29"/>
    <w:rsid w:val="006808E9"/>
    <w:rsid w:val="00680D24"/>
    <w:rsid w:val="0068299A"/>
    <w:rsid w:val="00687D66"/>
    <w:rsid w:val="00691126"/>
    <w:rsid w:val="00691DBB"/>
    <w:rsid w:val="006928CC"/>
    <w:rsid w:val="006950C8"/>
    <w:rsid w:val="0069521E"/>
    <w:rsid w:val="00697E9C"/>
    <w:rsid w:val="006A1C8E"/>
    <w:rsid w:val="006A3FC9"/>
    <w:rsid w:val="006A6390"/>
    <w:rsid w:val="006A64C9"/>
    <w:rsid w:val="006B0FE7"/>
    <w:rsid w:val="006B183B"/>
    <w:rsid w:val="006B2BC6"/>
    <w:rsid w:val="006B35CE"/>
    <w:rsid w:val="006B6561"/>
    <w:rsid w:val="006B74C1"/>
    <w:rsid w:val="006C0855"/>
    <w:rsid w:val="006C105E"/>
    <w:rsid w:val="006C1569"/>
    <w:rsid w:val="006C370E"/>
    <w:rsid w:val="006C58A7"/>
    <w:rsid w:val="006C58C5"/>
    <w:rsid w:val="006C605A"/>
    <w:rsid w:val="006C61EC"/>
    <w:rsid w:val="006C662C"/>
    <w:rsid w:val="006D3CAE"/>
    <w:rsid w:val="006E2A1D"/>
    <w:rsid w:val="006E2E7E"/>
    <w:rsid w:val="006E51EA"/>
    <w:rsid w:val="006E5BD1"/>
    <w:rsid w:val="006E6298"/>
    <w:rsid w:val="006F0AE1"/>
    <w:rsid w:val="006F145B"/>
    <w:rsid w:val="006F62B7"/>
    <w:rsid w:val="006F68B2"/>
    <w:rsid w:val="007005D1"/>
    <w:rsid w:val="00700BC4"/>
    <w:rsid w:val="007046F3"/>
    <w:rsid w:val="0070579F"/>
    <w:rsid w:val="007105BC"/>
    <w:rsid w:val="00710C84"/>
    <w:rsid w:val="00713D7C"/>
    <w:rsid w:val="00716A16"/>
    <w:rsid w:val="00716B4C"/>
    <w:rsid w:val="007229C1"/>
    <w:rsid w:val="00723569"/>
    <w:rsid w:val="00723733"/>
    <w:rsid w:val="0072552C"/>
    <w:rsid w:val="00726D94"/>
    <w:rsid w:val="007315C4"/>
    <w:rsid w:val="007320D5"/>
    <w:rsid w:val="00734E75"/>
    <w:rsid w:val="00740D5C"/>
    <w:rsid w:val="007447CF"/>
    <w:rsid w:val="0075131E"/>
    <w:rsid w:val="007516E9"/>
    <w:rsid w:val="00751C1F"/>
    <w:rsid w:val="0075254B"/>
    <w:rsid w:val="00752633"/>
    <w:rsid w:val="00754447"/>
    <w:rsid w:val="007547D5"/>
    <w:rsid w:val="00754FCE"/>
    <w:rsid w:val="00755CC0"/>
    <w:rsid w:val="0075650C"/>
    <w:rsid w:val="00756CB2"/>
    <w:rsid w:val="00757126"/>
    <w:rsid w:val="00757F34"/>
    <w:rsid w:val="00760A8E"/>
    <w:rsid w:val="00761AA2"/>
    <w:rsid w:val="00761B17"/>
    <w:rsid w:val="00761E35"/>
    <w:rsid w:val="00764209"/>
    <w:rsid w:val="007668D9"/>
    <w:rsid w:val="00767E4D"/>
    <w:rsid w:val="007727FE"/>
    <w:rsid w:val="00775CAA"/>
    <w:rsid w:val="00775D46"/>
    <w:rsid w:val="00775E87"/>
    <w:rsid w:val="00781700"/>
    <w:rsid w:val="00784361"/>
    <w:rsid w:val="00787EDA"/>
    <w:rsid w:val="00792B13"/>
    <w:rsid w:val="00793398"/>
    <w:rsid w:val="007939EE"/>
    <w:rsid w:val="00795A86"/>
    <w:rsid w:val="00796304"/>
    <w:rsid w:val="007A00E8"/>
    <w:rsid w:val="007A280B"/>
    <w:rsid w:val="007A41D3"/>
    <w:rsid w:val="007A666A"/>
    <w:rsid w:val="007A7D4C"/>
    <w:rsid w:val="007B08D9"/>
    <w:rsid w:val="007B0F5A"/>
    <w:rsid w:val="007B1002"/>
    <w:rsid w:val="007B2907"/>
    <w:rsid w:val="007B320B"/>
    <w:rsid w:val="007B3EC2"/>
    <w:rsid w:val="007B4C0F"/>
    <w:rsid w:val="007B51B8"/>
    <w:rsid w:val="007B6682"/>
    <w:rsid w:val="007B6A34"/>
    <w:rsid w:val="007C1DAB"/>
    <w:rsid w:val="007C23EB"/>
    <w:rsid w:val="007C68F2"/>
    <w:rsid w:val="007C6E6C"/>
    <w:rsid w:val="007D137B"/>
    <w:rsid w:val="007D1C00"/>
    <w:rsid w:val="007D562A"/>
    <w:rsid w:val="007D597A"/>
    <w:rsid w:val="007E28C4"/>
    <w:rsid w:val="007E421C"/>
    <w:rsid w:val="007E4E6F"/>
    <w:rsid w:val="007F2707"/>
    <w:rsid w:val="007F3BC1"/>
    <w:rsid w:val="007F4548"/>
    <w:rsid w:val="007F692D"/>
    <w:rsid w:val="008003AA"/>
    <w:rsid w:val="00802462"/>
    <w:rsid w:val="008060E4"/>
    <w:rsid w:val="00806E8E"/>
    <w:rsid w:val="00807F75"/>
    <w:rsid w:val="00812DB3"/>
    <w:rsid w:val="008131A2"/>
    <w:rsid w:val="00814680"/>
    <w:rsid w:val="0081470F"/>
    <w:rsid w:val="00816D1D"/>
    <w:rsid w:val="00823696"/>
    <w:rsid w:val="00823A11"/>
    <w:rsid w:val="00824D32"/>
    <w:rsid w:val="008262F6"/>
    <w:rsid w:val="00831502"/>
    <w:rsid w:val="0083156E"/>
    <w:rsid w:val="00834B42"/>
    <w:rsid w:val="0083782F"/>
    <w:rsid w:val="0084083E"/>
    <w:rsid w:val="00844D76"/>
    <w:rsid w:val="00845181"/>
    <w:rsid w:val="00850152"/>
    <w:rsid w:val="00850577"/>
    <w:rsid w:val="00850AF9"/>
    <w:rsid w:val="008551B8"/>
    <w:rsid w:val="008556A1"/>
    <w:rsid w:val="00861BFF"/>
    <w:rsid w:val="00864B03"/>
    <w:rsid w:val="0086755D"/>
    <w:rsid w:val="00874DA7"/>
    <w:rsid w:val="00876196"/>
    <w:rsid w:val="0087691B"/>
    <w:rsid w:val="00876BB0"/>
    <w:rsid w:val="00885A86"/>
    <w:rsid w:val="00886371"/>
    <w:rsid w:val="00886C9E"/>
    <w:rsid w:val="00890C18"/>
    <w:rsid w:val="00891B63"/>
    <w:rsid w:val="008943FE"/>
    <w:rsid w:val="00897500"/>
    <w:rsid w:val="00897F1A"/>
    <w:rsid w:val="008A3038"/>
    <w:rsid w:val="008A3644"/>
    <w:rsid w:val="008A653D"/>
    <w:rsid w:val="008A772E"/>
    <w:rsid w:val="008B103A"/>
    <w:rsid w:val="008B1A74"/>
    <w:rsid w:val="008B2CB5"/>
    <w:rsid w:val="008B339D"/>
    <w:rsid w:val="008B46BC"/>
    <w:rsid w:val="008B55DF"/>
    <w:rsid w:val="008B5F7D"/>
    <w:rsid w:val="008B645F"/>
    <w:rsid w:val="008C4329"/>
    <w:rsid w:val="008C5D33"/>
    <w:rsid w:val="008C7AFC"/>
    <w:rsid w:val="008D1E39"/>
    <w:rsid w:val="008D1F4F"/>
    <w:rsid w:val="008D3992"/>
    <w:rsid w:val="008D4D45"/>
    <w:rsid w:val="008D5DFC"/>
    <w:rsid w:val="008D646D"/>
    <w:rsid w:val="008E1FF0"/>
    <w:rsid w:val="008E2075"/>
    <w:rsid w:val="008E2302"/>
    <w:rsid w:val="008E5566"/>
    <w:rsid w:val="008E6001"/>
    <w:rsid w:val="008E65F1"/>
    <w:rsid w:val="008F20F3"/>
    <w:rsid w:val="008F4212"/>
    <w:rsid w:val="008F5594"/>
    <w:rsid w:val="008F7720"/>
    <w:rsid w:val="00902B93"/>
    <w:rsid w:val="009035BF"/>
    <w:rsid w:val="00904D7E"/>
    <w:rsid w:val="0090640D"/>
    <w:rsid w:val="009074F9"/>
    <w:rsid w:val="0091122E"/>
    <w:rsid w:val="009211EB"/>
    <w:rsid w:val="009221AA"/>
    <w:rsid w:val="00923ABD"/>
    <w:rsid w:val="0092422B"/>
    <w:rsid w:val="00925720"/>
    <w:rsid w:val="00926DD1"/>
    <w:rsid w:val="00927397"/>
    <w:rsid w:val="009305A2"/>
    <w:rsid w:val="00932C25"/>
    <w:rsid w:val="009330C1"/>
    <w:rsid w:val="00937904"/>
    <w:rsid w:val="009435A7"/>
    <w:rsid w:val="00950EE9"/>
    <w:rsid w:val="00954BE5"/>
    <w:rsid w:val="009623C9"/>
    <w:rsid w:val="00963DAA"/>
    <w:rsid w:val="009709D5"/>
    <w:rsid w:val="00973126"/>
    <w:rsid w:val="0097404A"/>
    <w:rsid w:val="009778A0"/>
    <w:rsid w:val="009832A6"/>
    <w:rsid w:val="00984358"/>
    <w:rsid w:val="00985987"/>
    <w:rsid w:val="00986725"/>
    <w:rsid w:val="00987035"/>
    <w:rsid w:val="00987DA1"/>
    <w:rsid w:val="00992968"/>
    <w:rsid w:val="00992F3E"/>
    <w:rsid w:val="009933CC"/>
    <w:rsid w:val="00995167"/>
    <w:rsid w:val="009A448F"/>
    <w:rsid w:val="009A6366"/>
    <w:rsid w:val="009B7927"/>
    <w:rsid w:val="009C3A50"/>
    <w:rsid w:val="009C53B9"/>
    <w:rsid w:val="009C6341"/>
    <w:rsid w:val="009C77EF"/>
    <w:rsid w:val="009D18EC"/>
    <w:rsid w:val="009D3380"/>
    <w:rsid w:val="009D4086"/>
    <w:rsid w:val="009D704C"/>
    <w:rsid w:val="009D77CE"/>
    <w:rsid w:val="009E070B"/>
    <w:rsid w:val="009E19AB"/>
    <w:rsid w:val="009E2835"/>
    <w:rsid w:val="009E3125"/>
    <w:rsid w:val="009E5A36"/>
    <w:rsid w:val="009E6714"/>
    <w:rsid w:val="009E697D"/>
    <w:rsid w:val="009E703F"/>
    <w:rsid w:val="009F1EDD"/>
    <w:rsid w:val="009F2745"/>
    <w:rsid w:val="009F2E92"/>
    <w:rsid w:val="009F3801"/>
    <w:rsid w:val="009F45E0"/>
    <w:rsid w:val="009F4BA8"/>
    <w:rsid w:val="009F4E2F"/>
    <w:rsid w:val="009F75E2"/>
    <w:rsid w:val="00A02756"/>
    <w:rsid w:val="00A0491B"/>
    <w:rsid w:val="00A049C2"/>
    <w:rsid w:val="00A052A1"/>
    <w:rsid w:val="00A058DC"/>
    <w:rsid w:val="00A11AA6"/>
    <w:rsid w:val="00A1393F"/>
    <w:rsid w:val="00A15954"/>
    <w:rsid w:val="00A1605B"/>
    <w:rsid w:val="00A169D2"/>
    <w:rsid w:val="00A170F1"/>
    <w:rsid w:val="00A177BE"/>
    <w:rsid w:val="00A179E8"/>
    <w:rsid w:val="00A20266"/>
    <w:rsid w:val="00A21A86"/>
    <w:rsid w:val="00A244D7"/>
    <w:rsid w:val="00A267A1"/>
    <w:rsid w:val="00A2728F"/>
    <w:rsid w:val="00A30DFE"/>
    <w:rsid w:val="00A34C98"/>
    <w:rsid w:val="00A418A5"/>
    <w:rsid w:val="00A4254B"/>
    <w:rsid w:val="00A42A12"/>
    <w:rsid w:val="00A4329C"/>
    <w:rsid w:val="00A43E6F"/>
    <w:rsid w:val="00A44C0A"/>
    <w:rsid w:val="00A462D7"/>
    <w:rsid w:val="00A4656B"/>
    <w:rsid w:val="00A476FD"/>
    <w:rsid w:val="00A477E1"/>
    <w:rsid w:val="00A524B5"/>
    <w:rsid w:val="00A5270E"/>
    <w:rsid w:val="00A54983"/>
    <w:rsid w:val="00A5761C"/>
    <w:rsid w:val="00A631BF"/>
    <w:rsid w:val="00A6621B"/>
    <w:rsid w:val="00A7037B"/>
    <w:rsid w:val="00A713E9"/>
    <w:rsid w:val="00A72446"/>
    <w:rsid w:val="00A72724"/>
    <w:rsid w:val="00A72C5F"/>
    <w:rsid w:val="00A738AD"/>
    <w:rsid w:val="00A752C0"/>
    <w:rsid w:val="00A75D13"/>
    <w:rsid w:val="00A7691E"/>
    <w:rsid w:val="00A8029E"/>
    <w:rsid w:val="00A80D2F"/>
    <w:rsid w:val="00A81CBD"/>
    <w:rsid w:val="00A85C2E"/>
    <w:rsid w:val="00A87648"/>
    <w:rsid w:val="00A87B0D"/>
    <w:rsid w:val="00A931E5"/>
    <w:rsid w:val="00A94DF9"/>
    <w:rsid w:val="00A95797"/>
    <w:rsid w:val="00AA186C"/>
    <w:rsid w:val="00AA1FC3"/>
    <w:rsid w:val="00AA4776"/>
    <w:rsid w:val="00AA5848"/>
    <w:rsid w:val="00AA67E0"/>
    <w:rsid w:val="00AA7157"/>
    <w:rsid w:val="00AB0743"/>
    <w:rsid w:val="00AB0C62"/>
    <w:rsid w:val="00AB6401"/>
    <w:rsid w:val="00AC0300"/>
    <w:rsid w:val="00AC6942"/>
    <w:rsid w:val="00AD104A"/>
    <w:rsid w:val="00AD1E6E"/>
    <w:rsid w:val="00AD1FD8"/>
    <w:rsid w:val="00AD2344"/>
    <w:rsid w:val="00AE2D0E"/>
    <w:rsid w:val="00AE567C"/>
    <w:rsid w:val="00AE743C"/>
    <w:rsid w:val="00AF2418"/>
    <w:rsid w:val="00AF2E67"/>
    <w:rsid w:val="00AF6861"/>
    <w:rsid w:val="00AF6B89"/>
    <w:rsid w:val="00AF7BCA"/>
    <w:rsid w:val="00B01007"/>
    <w:rsid w:val="00B0109B"/>
    <w:rsid w:val="00B04D9B"/>
    <w:rsid w:val="00B07CB6"/>
    <w:rsid w:val="00B1345B"/>
    <w:rsid w:val="00B14AA2"/>
    <w:rsid w:val="00B173C9"/>
    <w:rsid w:val="00B20D5C"/>
    <w:rsid w:val="00B21C0B"/>
    <w:rsid w:val="00B2778F"/>
    <w:rsid w:val="00B30739"/>
    <w:rsid w:val="00B3505F"/>
    <w:rsid w:val="00B36200"/>
    <w:rsid w:val="00B42D73"/>
    <w:rsid w:val="00B44DE2"/>
    <w:rsid w:val="00B466FB"/>
    <w:rsid w:val="00B51F53"/>
    <w:rsid w:val="00B52BB1"/>
    <w:rsid w:val="00B540BD"/>
    <w:rsid w:val="00B54C58"/>
    <w:rsid w:val="00B5538B"/>
    <w:rsid w:val="00B5656A"/>
    <w:rsid w:val="00B66940"/>
    <w:rsid w:val="00B66E23"/>
    <w:rsid w:val="00B70ED3"/>
    <w:rsid w:val="00B720AC"/>
    <w:rsid w:val="00B815FD"/>
    <w:rsid w:val="00B83F30"/>
    <w:rsid w:val="00B8589B"/>
    <w:rsid w:val="00B86F11"/>
    <w:rsid w:val="00B87E36"/>
    <w:rsid w:val="00B90051"/>
    <w:rsid w:val="00B90338"/>
    <w:rsid w:val="00B90495"/>
    <w:rsid w:val="00B9154F"/>
    <w:rsid w:val="00B91C13"/>
    <w:rsid w:val="00BA19AA"/>
    <w:rsid w:val="00BA22F5"/>
    <w:rsid w:val="00BA591D"/>
    <w:rsid w:val="00BA7641"/>
    <w:rsid w:val="00BB65B3"/>
    <w:rsid w:val="00BB793F"/>
    <w:rsid w:val="00BB7DBA"/>
    <w:rsid w:val="00BC0DEE"/>
    <w:rsid w:val="00BC562D"/>
    <w:rsid w:val="00BC7ED6"/>
    <w:rsid w:val="00BD0787"/>
    <w:rsid w:val="00BD086F"/>
    <w:rsid w:val="00BD2CA2"/>
    <w:rsid w:val="00BD4B26"/>
    <w:rsid w:val="00BD76A9"/>
    <w:rsid w:val="00BD7820"/>
    <w:rsid w:val="00BD7BD6"/>
    <w:rsid w:val="00BD7EF2"/>
    <w:rsid w:val="00BE0C5F"/>
    <w:rsid w:val="00BE0D44"/>
    <w:rsid w:val="00BE2AC3"/>
    <w:rsid w:val="00BE428B"/>
    <w:rsid w:val="00BE45A6"/>
    <w:rsid w:val="00BF0397"/>
    <w:rsid w:val="00BF1BA5"/>
    <w:rsid w:val="00BF6184"/>
    <w:rsid w:val="00BF72FE"/>
    <w:rsid w:val="00C00A80"/>
    <w:rsid w:val="00C02150"/>
    <w:rsid w:val="00C129F8"/>
    <w:rsid w:val="00C1375B"/>
    <w:rsid w:val="00C21C72"/>
    <w:rsid w:val="00C21D42"/>
    <w:rsid w:val="00C22F9A"/>
    <w:rsid w:val="00C23038"/>
    <w:rsid w:val="00C25C74"/>
    <w:rsid w:val="00C26BCD"/>
    <w:rsid w:val="00C300A2"/>
    <w:rsid w:val="00C31E26"/>
    <w:rsid w:val="00C32AFE"/>
    <w:rsid w:val="00C35652"/>
    <w:rsid w:val="00C371CA"/>
    <w:rsid w:val="00C41051"/>
    <w:rsid w:val="00C50B0B"/>
    <w:rsid w:val="00C551DA"/>
    <w:rsid w:val="00C56514"/>
    <w:rsid w:val="00C56D61"/>
    <w:rsid w:val="00C636E8"/>
    <w:rsid w:val="00C67A94"/>
    <w:rsid w:val="00C7182B"/>
    <w:rsid w:val="00C72AE7"/>
    <w:rsid w:val="00C75401"/>
    <w:rsid w:val="00C76287"/>
    <w:rsid w:val="00C76AC7"/>
    <w:rsid w:val="00C76E3E"/>
    <w:rsid w:val="00C802B2"/>
    <w:rsid w:val="00C81367"/>
    <w:rsid w:val="00C81F2B"/>
    <w:rsid w:val="00C90684"/>
    <w:rsid w:val="00C9109F"/>
    <w:rsid w:val="00C93DFA"/>
    <w:rsid w:val="00C97C1C"/>
    <w:rsid w:val="00CA0C9B"/>
    <w:rsid w:val="00CA49F5"/>
    <w:rsid w:val="00CA67F5"/>
    <w:rsid w:val="00CA72A6"/>
    <w:rsid w:val="00CA78E5"/>
    <w:rsid w:val="00CB2A7F"/>
    <w:rsid w:val="00CB43F0"/>
    <w:rsid w:val="00CC15B7"/>
    <w:rsid w:val="00CC68BD"/>
    <w:rsid w:val="00CC7D2F"/>
    <w:rsid w:val="00CD2DE4"/>
    <w:rsid w:val="00CD2E12"/>
    <w:rsid w:val="00CD4D7A"/>
    <w:rsid w:val="00CD685B"/>
    <w:rsid w:val="00CD797B"/>
    <w:rsid w:val="00CE2AD4"/>
    <w:rsid w:val="00CE431A"/>
    <w:rsid w:val="00CE67A5"/>
    <w:rsid w:val="00CF0AD5"/>
    <w:rsid w:val="00CF1958"/>
    <w:rsid w:val="00CF2292"/>
    <w:rsid w:val="00CF4A09"/>
    <w:rsid w:val="00D00564"/>
    <w:rsid w:val="00D04EA8"/>
    <w:rsid w:val="00D066AF"/>
    <w:rsid w:val="00D06F8C"/>
    <w:rsid w:val="00D07C63"/>
    <w:rsid w:val="00D10000"/>
    <w:rsid w:val="00D10368"/>
    <w:rsid w:val="00D13C06"/>
    <w:rsid w:val="00D176E3"/>
    <w:rsid w:val="00D20A36"/>
    <w:rsid w:val="00D243D3"/>
    <w:rsid w:val="00D25ABA"/>
    <w:rsid w:val="00D26DFD"/>
    <w:rsid w:val="00D27E80"/>
    <w:rsid w:val="00D307E3"/>
    <w:rsid w:val="00D35FAA"/>
    <w:rsid w:val="00D3680D"/>
    <w:rsid w:val="00D412AB"/>
    <w:rsid w:val="00D41828"/>
    <w:rsid w:val="00D43278"/>
    <w:rsid w:val="00D44785"/>
    <w:rsid w:val="00D461E0"/>
    <w:rsid w:val="00D46DF3"/>
    <w:rsid w:val="00D47379"/>
    <w:rsid w:val="00D51BA7"/>
    <w:rsid w:val="00D5395B"/>
    <w:rsid w:val="00D54466"/>
    <w:rsid w:val="00D552E6"/>
    <w:rsid w:val="00D56653"/>
    <w:rsid w:val="00D603AD"/>
    <w:rsid w:val="00D607E3"/>
    <w:rsid w:val="00D64BCB"/>
    <w:rsid w:val="00D7262F"/>
    <w:rsid w:val="00D730AC"/>
    <w:rsid w:val="00D75806"/>
    <w:rsid w:val="00D811CB"/>
    <w:rsid w:val="00D822F8"/>
    <w:rsid w:val="00D87D75"/>
    <w:rsid w:val="00D90FE3"/>
    <w:rsid w:val="00D91340"/>
    <w:rsid w:val="00D94D1E"/>
    <w:rsid w:val="00D9697A"/>
    <w:rsid w:val="00DA0790"/>
    <w:rsid w:val="00DA2D40"/>
    <w:rsid w:val="00DA42D0"/>
    <w:rsid w:val="00DA76AB"/>
    <w:rsid w:val="00DA7CAE"/>
    <w:rsid w:val="00DB236E"/>
    <w:rsid w:val="00DB2EFD"/>
    <w:rsid w:val="00DB31D0"/>
    <w:rsid w:val="00DB46D6"/>
    <w:rsid w:val="00DB6289"/>
    <w:rsid w:val="00DB69A7"/>
    <w:rsid w:val="00DC0A8A"/>
    <w:rsid w:val="00DC1055"/>
    <w:rsid w:val="00DC176D"/>
    <w:rsid w:val="00DC2167"/>
    <w:rsid w:val="00DC2529"/>
    <w:rsid w:val="00DC428E"/>
    <w:rsid w:val="00DC4D12"/>
    <w:rsid w:val="00DD1205"/>
    <w:rsid w:val="00DD5CE9"/>
    <w:rsid w:val="00DD6FAF"/>
    <w:rsid w:val="00DE1AFB"/>
    <w:rsid w:val="00DE3293"/>
    <w:rsid w:val="00DE4829"/>
    <w:rsid w:val="00DF1B9E"/>
    <w:rsid w:val="00DF203A"/>
    <w:rsid w:val="00DF3149"/>
    <w:rsid w:val="00DF51DD"/>
    <w:rsid w:val="00E02C16"/>
    <w:rsid w:val="00E03046"/>
    <w:rsid w:val="00E030A9"/>
    <w:rsid w:val="00E113D6"/>
    <w:rsid w:val="00E11C8F"/>
    <w:rsid w:val="00E138A5"/>
    <w:rsid w:val="00E22D9B"/>
    <w:rsid w:val="00E23688"/>
    <w:rsid w:val="00E25753"/>
    <w:rsid w:val="00E26372"/>
    <w:rsid w:val="00E27C05"/>
    <w:rsid w:val="00E3143E"/>
    <w:rsid w:val="00E32364"/>
    <w:rsid w:val="00E3316B"/>
    <w:rsid w:val="00E43865"/>
    <w:rsid w:val="00E45688"/>
    <w:rsid w:val="00E61BF5"/>
    <w:rsid w:val="00E63E62"/>
    <w:rsid w:val="00E64108"/>
    <w:rsid w:val="00E675F8"/>
    <w:rsid w:val="00E712E6"/>
    <w:rsid w:val="00E72391"/>
    <w:rsid w:val="00E72988"/>
    <w:rsid w:val="00E73D62"/>
    <w:rsid w:val="00E73EFD"/>
    <w:rsid w:val="00E74E76"/>
    <w:rsid w:val="00E7559A"/>
    <w:rsid w:val="00E757AF"/>
    <w:rsid w:val="00E8325F"/>
    <w:rsid w:val="00E83946"/>
    <w:rsid w:val="00E84541"/>
    <w:rsid w:val="00E84FB1"/>
    <w:rsid w:val="00E91866"/>
    <w:rsid w:val="00E92B20"/>
    <w:rsid w:val="00E93FF1"/>
    <w:rsid w:val="00E94A21"/>
    <w:rsid w:val="00E94B1E"/>
    <w:rsid w:val="00E954BC"/>
    <w:rsid w:val="00E966A6"/>
    <w:rsid w:val="00E967E2"/>
    <w:rsid w:val="00EA0799"/>
    <w:rsid w:val="00EA19AA"/>
    <w:rsid w:val="00EA2F86"/>
    <w:rsid w:val="00EA33CF"/>
    <w:rsid w:val="00EA340E"/>
    <w:rsid w:val="00EA3FDD"/>
    <w:rsid w:val="00EA51DE"/>
    <w:rsid w:val="00EA560A"/>
    <w:rsid w:val="00EB0221"/>
    <w:rsid w:val="00EB1485"/>
    <w:rsid w:val="00EB2F7B"/>
    <w:rsid w:val="00EB37FC"/>
    <w:rsid w:val="00EB46FD"/>
    <w:rsid w:val="00EC6578"/>
    <w:rsid w:val="00EC7CBA"/>
    <w:rsid w:val="00ED179D"/>
    <w:rsid w:val="00ED767A"/>
    <w:rsid w:val="00ED79D3"/>
    <w:rsid w:val="00ED7A24"/>
    <w:rsid w:val="00ED7BA5"/>
    <w:rsid w:val="00EE4A5D"/>
    <w:rsid w:val="00EE573D"/>
    <w:rsid w:val="00EE5BF5"/>
    <w:rsid w:val="00EE6BF7"/>
    <w:rsid w:val="00EE6D66"/>
    <w:rsid w:val="00EEE092"/>
    <w:rsid w:val="00EF0AF5"/>
    <w:rsid w:val="00EF1986"/>
    <w:rsid w:val="00EF1DD3"/>
    <w:rsid w:val="00EF43F8"/>
    <w:rsid w:val="00EF59BE"/>
    <w:rsid w:val="00F01E9E"/>
    <w:rsid w:val="00F02144"/>
    <w:rsid w:val="00F037D0"/>
    <w:rsid w:val="00F04BDA"/>
    <w:rsid w:val="00F0542B"/>
    <w:rsid w:val="00F05FA6"/>
    <w:rsid w:val="00F060DD"/>
    <w:rsid w:val="00F07518"/>
    <w:rsid w:val="00F078BC"/>
    <w:rsid w:val="00F079DA"/>
    <w:rsid w:val="00F1024A"/>
    <w:rsid w:val="00F11576"/>
    <w:rsid w:val="00F12E53"/>
    <w:rsid w:val="00F13286"/>
    <w:rsid w:val="00F15775"/>
    <w:rsid w:val="00F2423A"/>
    <w:rsid w:val="00F24B01"/>
    <w:rsid w:val="00F24C51"/>
    <w:rsid w:val="00F31D61"/>
    <w:rsid w:val="00F36CFF"/>
    <w:rsid w:val="00F375C6"/>
    <w:rsid w:val="00F406B5"/>
    <w:rsid w:val="00F40F84"/>
    <w:rsid w:val="00F40FBC"/>
    <w:rsid w:val="00F45750"/>
    <w:rsid w:val="00F4577B"/>
    <w:rsid w:val="00F46D01"/>
    <w:rsid w:val="00F4755A"/>
    <w:rsid w:val="00F47A92"/>
    <w:rsid w:val="00F50ADC"/>
    <w:rsid w:val="00F540C4"/>
    <w:rsid w:val="00F54F69"/>
    <w:rsid w:val="00F55953"/>
    <w:rsid w:val="00F5666E"/>
    <w:rsid w:val="00F60328"/>
    <w:rsid w:val="00F630EC"/>
    <w:rsid w:val="00F636BE"/>
    <w:rsid w:val="00F725E0"/>
    <w:rsid w:val="00F732B5"/>
    <w:rsid w:val="00F745EE"/>
    <w:rsid w:val="00F80E7C"/>
    <w:rsid w:val="00F83107"/>
    <w:rsid w:val="00F84E71"/>
    <w:rsid w:val="00F85897"/>
    <w:rsid w:val="00F860B7"/>
    <w:rsid w:val="00F86BB7"/>
    <w:rsid w:val="00F90AEF"/>
    <w:rsid w:val="00F922B9"/>
    <w:rsid w:val="00F925F2"/>
    <w:rsid w:val="00F936E6"/>
    <w:rsid w:val="00F96499"/>
    <w:rsid w:val="00FA1CF6"/>
    <w:rsid w:val="00FA311D"/>
    <w:rsid w:val="00FA43B1"/>
    <w:rsid w:val="00FA5B0C"/>
    <w:rsid w:val="00FA6434"/>
    <w:rsid w:val="00FB5630"/>
    <w:rsid w:val="00FB5BB8"/>
    <w:rsid w:val="00FB739D"/>
    <w:rsid w:val="00FC15B2"/>
    <w:rsid w:val="00FC160B"/>
    <w:rsid w:val="00FC3F26"/>
    <w:rsid w:val="00FC4350"/>
    <w:rsid w:val="00FC5C68"/>
    <w:rsid w:val="00FC726C"/>
    <w:rsid w:val="00FC7AA5"/>
    <w:rsid w:val="00FD1415"/>
    <w:rsid w:val="00FD1A87"/>
    <w:rsid w:val="00FD2FC4"/>
    <w:rsid w:val="00FD3424"/>
    <w:rsid w:val="00FD37EA"/>
    <w:rsid w:val="00FD5337"/>
    <w:rsid w:val="00FD6464"/>
    <w:rsid w:val="00FD69C1"/>
    <w:rsid w:val="00FE0624"/>
    <w:rsid w:val="00FE2BDF"/>
    <w:rsid w:val="00FE30FE"/>
    <w:rsid w:val="00FE3124"/>
    <w:rsid w:val="00FE455F"/>
    <w:rsid w:val="00FE6DB9"/>
    <w:rsid w:val="00FF39FB"/>
    <w:rsid w:val="00FF4673"/>
    <w:rsid w:val="018E306B"/>
    <w:rsid w:val="0196D19D"/>
    <w:rsid w:val="01BFC538"/>
    <w:rsid w:val="0212821A"/>
    <w:rsid w:val="0310CB36"/>
    <w:rsid w:val="036C3A79"/>
    <w:rsid w:val="03CD8782"/>
    <w:rsid w:val="042A3EC1"/>
    <w:rsid w:val="04689B5B"/>
    <w:rsid w:val="0575836B"/>
    <w:rsid w:val="05A4639F"/>
    <w:rsid w:val="05ECE17A"/>
    <w:rsid w:val="06761AFA"/>
    <w:rsid w:val="06C40B4F"/>
    <w:rsid w:val="06EA4396"/>
    <w:rsid w:val="06FE64C2"/>
    <w:rsid w:val="072A810F"/>
    <w:rsid w:val="075A67D0"/>
    <w:rsid w:val="07845760"/>
    <w:rsid w:val="07950BE8"/>
    <w:rsid w:val="07A72BC0"/>
    <w:rsid w:val="07B2BC0C"/>
    <w:rsid w:val="07F7CCA7"/>
    <w:rsid w:val="09F473FB"/>
    <w:rsid w:val="0A23D797"/>
    <w:rsid w:val="0A757099"/>
    <w:rsid w:val="0A82971B"/>
    <w:rsid w:val="0A99F4DA"/>
    <w:rsid w:val="0B71A052"/>
    <w:rsid w:val="0CCBD4D5"/>
    <w:rsid w:val="0CEF7309"/>
    <w:rsid w:val="0E42731D"/>
    <w:rsid w:val="1064F87F"/>
    <w:rsid w:val="10FBADFD"/>
    <w:rsid w:val="111142A2"/>
    <w:rsid w:val="11208982"/>
    <w:rsid w:val="11691AAA"/>
    <w:rsid w:val="11DEBE11"/>
    <w:rsid w:val="1276742A"/>
    <w:rsid w:val="12856E63"/>
    <w:rsid w:val="12BFD680"/>
    <w:rsid w:val="12E50E9C"/>
    <w:rsid w:val="14772C0A"/>
    <w:rsid w:val="153A513A"/>
    <w:rsid w:val="163FB2FB"/>
    <w:rsid w:val="177FD346"/>
    <w:rsid w:val="17A9D4FA"/>
    <w:rsid w:val="17C0FFE5"/>
    <w:rsid w:val="17EC6682"/>
    <w:rsid w:val="17FA3379"/>
    <w:rsid w:val="1866CED6"/>
    <w:rsid w:val="18CFB97E"/>
    <w:rsid w:val="191EB562"/>
    <w:rsid w:val="195E750C"/>
    <w:rsid w:val="19B37448"/>
    <w:rsid w:val="19C0DDD7"/>
    <w:rsid w:val="1B062C48"/>
    <w:rsid w:val="1B0DEECA"/>
    <w:rsid w:val="1BF2046F"/>
    <w:rsid w:val="1C8DE0A3"/>
    <w:rsid w:val="1D0C9841"/>
    <w:rsid w:val="1D12CABD"/>
    <w:rsid w:val="1D61FAAB"/>
    <w:rsid w:val="1D675D8E"/>
    <w:rsid w:val="1DFC1DC9"/>
    <w:rsid w:val="1F66BADD"/>
    <w:rsid w:val="20ADB0F5"/>
    <w:rsid w:val="20D46C77"/>
    <w:rsid w:val="2171043D"/>
    <w:rsid w:val="21CB4477"/>
    <w:rsid w:val="21F88527"/>
    <w:rsid w:val="2289A2F8"/>
    <w:rsid w:val="22C9943D"/>
    <w:rsid w:val="22DDB21B"/>
    <w:rsid w:val="2301C545"/>
    <w:rsid w:val="231055DB"/>
    <w:rsid w:val="23A7FC2B"/>
    <w:rsid w:val="2404C7ED"/>
    <w:rsid w:val="2454FE4C"/>
    <w:rsid w:val="245E1B13"/>
    <w:rsid w:val="255E5932"/>
    <w:rsid w:val="2592F4AD"/>
    <w:rsid w:val="25AFE2C5"/>
    <w:rsid w:val="25CC7393"/>
    <w:rsid w:val="25EBE1B6"/>
    <w:rsid w:val="261E4DD8"/>
    <w:rsid w:val="269038CE"/>
    <w:rsid w:val="26F57C07"/>
    <w:rsid w:val="2705455C"/>
    <w:rsid w:val="2759FBBB"/>
    <w:rsid w:val="27DBB561"/>
    <w:rsid w:val="27DD7F8A"/>
    <w:rsid w:val="2846B63F"/>
    <w:rsid w:val="2876F6C9"/>
    <w:rsid w:val="28C7EBCA"/>
    <w:rsid w:val="2922E81C"/>
    <w:rsid w:val="298D62C4"/>
    <w:rsid w:val="2ADBE269"/>
    <w:rsid w:val="2B3330A1"/>
    <w:rsid w:val="2B9FA698"/>
    <w:rsid w:val="2BFBA8DA"/>
    <w:rsid w:val="2C2BE4EB"/>
    <w:rsid w:val="2C666BDF"/>
    <w:rsid w:val="2CBF8685"/>
    <w:rsid w:val="2D4AC416"/>
    <w:rsid w:val="2D57C614"/>
    <w:rsid w:val="2D5DEAE5"/>
    <w:rsid w:val="2DC695E2"/>
    <w:rsid w:val="2E152B9B"/>
    <w:rsid w:val="2EB339B5"/>
    <w:rsid w:val="2EC3361E"/>
    <w:rsid w:val="2EF583BF"/>
    <w:rsid w:val="2FB1776A"/>
    <w:rsid w:val="301639C9"/>
    <w:rsid w:val="30E050B4"/>
    <w:rsid w:val="30F19315"/>
    <w:rsid w:val="311D8EDC"/>
    <w:rsid w:val="321C51BE"/>
    <w:rsid w:val="3239D658"/>
    <w:rsid w:val="3266E1F5"/>
    <w:rsid w:val="32DD8598"/>
    <w:rsid w:val="338DD5E2"/>
    <w:rsid w:val="342A4700"/>
    <w:rsid w:val="348B9FC9"/>
    <w:rsid w:val="34DB0805"/>
    <w:rsid w:val="34F93897"/>
    <w:rsid w:val="355D8189"/>
    <w:rsid w:val="3566327C"/>
    <w:rsid w:val="356C3325"/>
    <w:rsid w:val="357DFF3C"/>
    <w:rsid w:val="362808D8"/>
    <w:rsid w:val="3676E5FB"/>
    <w:rsid w:val="3689C400"/>
    <w:rsid w:val="3754BFEC"/>
    <w:rsid w:val="37B4CA21"/>
    <w:rsid w:val="38C8DD3E"/>
    <w:rsid w:val="38D90C2F"/>
    <w:rsid w:val="38DD7862"/>
    <w:rsid w:val="39104D05"/>
    <w:rsid w:val="3913BFA1"/>
    <w:rsid w:val="399CC2B6"/>
    <w:rsid w:val="3A5360BA"/>
    <w:rsid w:val="3AD2983C"/>
    <w:rsid w:val="3AEE896F"/>
    <w:rsid w:val="3B86279B"/>
    <w:rsid w:val="3B9B9681"/>
    <w:rsid w:val="3BA2D1EB"/>
    <w:rsid w:val="3BBF0F25"/>
    <w:rsid w:val="3BC4D209"/>
    <w:rsid w:val="3C6DFE74"/>
    <w:rsid w:val="3D68D8B7"/>
    <w:rsid w:val="3E2982F7"/>
    <w:rsid w:val="3E3B4094"/>
    <w:rsid w:val="3E46C92D"/>
    <w:rsid w:val="3E6E918A"/>
    <w:rsid w:val="3EA0C7B4"/>
    <w:rsid w:val="3F0A59DB"/>
    <w:rsid w:val="3FC276B0"/>
    <w:rsid w:val="40838081"/>
    <w:rsid w:val="415FBFF6"/>
    <w:rsid w:val="427E8E65"/>
    <w:rsid w:val="42B7A495"/>
    <w:rsid w:val="42D384B2"/>
    <w:rsid w:val="42DE9748"/>
    <w:rsid w:val="43147259"/>
    <w:rsid w:val="433DD172"/>
    <w:rsid w:val="43BF056B"/>
    <w:rsid w:val="4406AEAB"/>
    <w:rsid w:val="442FB19A"/>
    <w:rsid w:val="4456816F"/>
    <w:rsid w:val="44A57C84"/>
    <w:rsid w:val="44D502A2"/>
    <w:rsid w:val="453C5394"/>
    <w:rsid w:val="45521311"/>
    <w:rsid w:val="4584FD3A"/>
    <w:rsid w:val="46480C15"/>
    <w:rsid w:val="466229D6"/>
    <w:rsid w:val="4731609D"/>
    <w:rsid w:val="47589493"/>
    <w:rsid w:val="475B8899"/>
    <w:rsid w:val="49733343"/>
    <w:rsid w:val="4A4C0717"/>
    <w:rsid w:val="4A638586"/>
    <w:rsid w:val="4BB9035B"/>
    <w:rsid w:val="4C50EB63"/>
    <w:rsid w:val="4C6DE8E5"/>
    <w:rsid w:val="4CFE4DC8"/>
    <w:rsid w:val="4D7C1613"/>
    <w:rsid w:val="4F9A1EF0"/>
    <w:rsid w:val="50F8C9F5"/>
    <w:rsid w:val="518B45BB"/>
    <w:rsid w:val="519A1BA0"/>
    <w:rsid w:val="53048EFF"/>
    <w:rsid w:val="53CBF504"/>
    <w:rsid w:val="53CD0738"/>
    <w:rsid w:val="55B1BE38"/>
    <w:rsid w:val="563E3200"/>
    <w:rsid w:val="574D2228"/>
    <w:rsid w:val="57C0C40B"/>
    <w:rsid w:val="585C51D4"/>
    <w:rsid w:val="590D3828"/>
    <w:rsid w:val="598EF809"/>
    <w:rsid w:val="5B43C821"/>
    <w:rsid w:val="5B77E74B"/>
    <w:rsid w:val="5D1B186B"/>
    <w:rsid w:val="5D4C537F"/>
    <w:rsid w:val="5E29F7A7"/>
    <w:rsid w:val="5ECD9EF6"/>
    <w:rsid w:val="5ED74239"/>
    <w:rsid w:val="5F9CFE4F"/>
    <w:rsid w:val="5FC9E38E"/>
    <w:rsid w:val="6070FAA5"/>
    <w:rsid w:val="615B012D"/>
    <w:rsid w:val="616711A4"/>
    <w:rsid w:val="61A4BA0F"/>
    <w:rsid w:val="61DF7269"/>
    <w:rsid w:val="62544C82"/>
    <w:rsid w:val="625454BC"/>
    <w:rsid w:val="626034D9"/>
    <w:rsid w:val="6294D378"/>
    <w:rsid w:val="62F161E2"/>
    <w:rsid w:val="62FDBB52"/>
    <w:rsid w:val="63B41A74"/>
    <w:rsid w:val="64028DEE"/>
    <w:rsid w:val="64A2CEC8"/>
    <w:rsid w:val="650F74AC"/>
    <w:rsid w:val="658BF57E"/>
    <w:rsid w:val="65BFC47E"/>
    <w:rsid w:val="65ECEAC2"/>
    <w:rsid w:val="665F8A46"/>
    <w:rsid w:val="6720BC5E"/>
    <w:rsid w:val="67585435"/>
    <w:rsid w:val="685E3E87"/>
    <w:rsid w:val="686F4395"/>
    <w:rsid w:val="68963CED"/>
    <w:rsid w:val="68A849D7"/>
    <w:rsid w:val="68F259CB"/>
    <w:rsid w:val="68F9894E"/>
    <w:rsid w:val="6981538E"/>
    <w:rsid w:val="69C7898A"/>
    <w:rsid w:val="6A2C8734"/>
    <w:rsid w:val="6A8A2EE9"/>
    <w:rsid w:val="6BC0B3AA"/>
    <w:rsid w:val="6C0B36FF"/>
    <w:rsid w:val="6C170CDB"/>
    <w:rsid w:val="6C18E15E"/>
    <w:rsid w:val="6C1CEBF8"/>
    <w:rsid w:val="6C762115"/>
    <w:rsid w:val="6C94CEA8"/>
    <w:rsid w:val="6CE4E285"/>
    <w:rsid w:val="6D033D52"/>
    <w:rsid w:val="6D1B83A6"/>
    <w:rsid w:val="6DD8A737"/>
    <w:rsid w:val="6E75A8B6"/>
    <w:rsid w:val="6EC38C85"/>
    <w:rsid w:val="6EDC9BD0"/>
    <w:rsid w:val="6F537812"/>
    <w:rsid w:val="70AC41B2"/>
    <w:rsid w:val="70F612ED"/>
    <w:rsid w:val="71520013"/>
    <w:rsid w:val="719996EB"/>
    <w:rsid w:val="71EFDABD"/>
    <w:rsid w:val="723075DC"/>
    <w:rsid w:val="72C3ED6A"/>
    <w:rsid w:val="72C6F971"/>
    <w:rsid w:val="72DBA34A"/>
    <w:rsid w:val="74434666"/>
    <w:rsid w:val="7452BDEB"/>
    <w:rsid w:val="7467999A"/>
    <w:rsid w:val="758BF442"/>
    <w:rsid w:val="75F76A40"/>
    <w:rsid w:val="76259305"/>
    <w:rsid w:val="766CED00"/>
    <w:rsid w:val="770226A5"/>
    <w:rsid w:val="7827F990"/>
    <w:rsid w:val="78538CED"/>
    <w:rsid w:val="786A2796"/>
    <w:rsid w:val="7871378C"/>
    <w:rsid w:val="7892AB0A"/>
    <w:rsid w:val="78A503EE"/>
    <w:rsid w:val="796BEFA7"/>
    <w:rsid w:val="797053B1"/>
    <w:rsid w:val="7971E17D"/>
    <w:rsid w:val="79848909"/>
    <w:rsid w:val="798FAB4D"/>
    <w:rsid w:val="7993CDA4"/>
    <w:rsid w:val="79DDCD4E"/>
    <w:rsid w:val="7A29A4FB"/>
    <w:rsid w:val="7B58A2CC"/>
    <w:rsid w:val="7BBE4949"/>
    <w:rsid w:val="7BD28B68"/>
    <w:rsid w:val="7BDC215E"/>
    <w:rsid w:val="7C277425"/>
    <w:rsid w:val="7C98867F"/>
    <w:rsid w:val="7CAD439F"/>
    <w:rsid w:val="7D253953"/>
    <w:rsid w:val="7D68D5F7"/>
    <w:rsid w:val="7D9AC397"/>
    <w:rsid w:val="7DE6C253"/>
    <w:rsid w:val="7DF44198"/>
    <w:rsid w:val="7EA4597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31C25"/>
  <w15:chartTrackingRefBased/>
  <w15:docId w15:val="{BEC04D9D-98F2-47D6-A5A5-E3AFAAA25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F3BC1"/>
    <w:rPr>
      <w:rFonts w:ascii="Arial" w:hAnsi="Arial"/>
    </w:rPr>
  </w:style>
  <w:style w:type="paragraph" w:styleId="berschrift1">
    <w:name w:val="heading 1"/>
    <w:basedOn w:val="Standard"/>
    <w:next w:val="Standard"/>
    <w:link w:val="berschrift1Zchn"/>
    <w:autoRedefine/>
    <w:uiPriority w:val="9"/>
    <w:qFormat/>
    <w:rsid w:val="00C32AFE"/>
    <w:pPr>
      <w:keepNext/>
      <w:keepLines/>
      <w:numPr>
        <w:numId w:val="10"/>
      </w:numPr>
      <w:spacing w:before="360" w:after="120" w:line="240" w:lineRule="auto"/>
      <w:outlineLvl w:val="0"/>
    </w:pPr>
    <w:rPr>
      <w:rFonts w:eastAsiaTheme="majorEastAsia" w:cstheme="majorBidi"/>
      <w:color w:val="2E74B5" w:themeColor="accent1" w:themeShade="BF"/>
      <w:sz w:val="32"/>
      <w:szCs w:val="32"/>
    </w:rPr>
  </w:style>
  <w:style w:type="paragraph" w:styleId="berschrift2">
    <w:name w:val="heading 2"/>
    <w:basedOn w:val="Standard"/>
    <w:next w:val="Standard"/>
    <w:link w:val="berschrift2Zchn"/>
    <w:autoRedefine/>
    <w:uiPriority w:val="9"/>
    <w:unhideWhenUsed/>
    <w:qFormat/>
    <w:rsid w:val="00D90FE3"/>
    <w:pPr>
      <w:keepNext/>
      <w:keepLines/>
      <w:numPr>
        <w:ilvl w:val="1"/>
        <w:numId w:val="10"/>
      </w:numPr>
      <w:spacing w:before="240" w:after="120"/>
      <w:outlineLvl w:val="1"/>
    </w:pPr>
    <w:rPr>
      <w:rFonts w:eastAsiaTheme="majorEastAsia"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2702CE"/>
    <w:pPr>
      <w:keepNext/>
      <w:keepLines/>
      <w:numPr>
        <w:ilvl w:val="2"/>
        <w:numId w:val="10"/>
      </w:numPr>
      <w:spacing w:before="240" w:after="120"/>
      <w:outlineLvl w:val="2"/>
    </w:pPr>
    <w:rPr>
      <w:rFonts w:eastAsiaTheme="majorEastAsia"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2702CE"/>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E73EFD"/>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E73EF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Spezial">
    <w:name w:val="_Spezial"/>
    <w:basedOn w:val="Standard"/>
    <w:qFormat/>
    <w:rsid w:val="007F3BC1"/>
  </w:style>
  <w:style w:type="paragraph" w:customStyle="1" w:styleId="absatzlinks">
    <w:name w:val="_absatz_links"/>
    <w:basedOn w:val="Standard"/>
    <w:rsid w:val="00DC2529"/>
    <w:pPr>
      <w:spacing w:before="80" w:after="0" w:line="240" w:lineRule="auto"/>
      <w:ind w:firstLine="113"/>
    </w:pPr>
    <w:rPr>
      <w:rFonts w:eastAsia="Times New Roman" w:cs="Times New Roman"/>
      <w:szCs w:val="20"/>
      <w:lang w:eastAsia="de-DE"/>
    </w:rPr>
  </w:style>
  <w:style w:type="character" w:customStyle="1" w:styleId="berschrift1Zchn">
    <w:name w:val="Überschrift 1 Zchn"/>
    <w:basedOn w:val="Absatz-Standardschriftart"/>
    <w:link w:val="berschrift1"/>
    <w:uiPriority w:val="9"/>
    <w:rsid w:val="00C32AFE"/>
    <w:rPr>
      <w:rFonts w:ascii="Arial" w:eastAsiaTheme="majorEastAsia" w:hAnsi="Arial"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90FE3"/>
    <w:rPr>
      <w:rFonts w:ascii="Arial" w:eastAsiaTheme="majorEastAsia" w:hAnsi="Arial" w:cstheme="majorBidi"/>
      <w:color w:val="2E74B5" w:themeColor="accent1" w:themeShade="BF"/>
      <w:sz w:val="26"/>
      <w:szCs w:val="26"/>
    </w:rPr>
  </w:style>
  <w:style w:type="paragraph" w:customStyle="1" w:styleId="absatzaufzstd">
    <w:name w:val="_absatz_aufz_std"/>
    <w:basedOn w:val="Standard"/>
    <w:rsid w:val="006C58C5"/>
    <w:pPr>
      <w:numPr>
        <w:numId w:val="1"/>
      </w:numPr>
      <w:spacing w:before="120" w:after="0" w:line="240" w:lineRule="auto"/>
      <w:ind w:left="641" w:hanging="357"/>
    </w:pPr>
    <w:rPr>
      <w:rFonts w:eastAsia="Times New Roman" w:cs="Times New Roman"/>
      <w:szCs w:val="20"/>
      <w:lang w:eastAsia="de-DE"/>
    </w:rPr>
  </w:style>
  <w:style w:type="table" w:styleId="Tabellenraster">
    <w:name w:val="Table Grid"/>
    <w:basedOn w:val="NormaleTabelle"/>
    <w:uiPriority w:val="39"/>
    <w:rsid w:val="00503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lel11">
    <w:name w:val="_tabelle_l_11"/>
    <w:basedOn w:val="Standard"/>
    <w:qFormat/>
    <w:rsid w:val="00503C50"/>
    <w:pPr>
      <w:spacing w:before="60" w:after="60" w:line="240" w:lineRule="auto"/>
    </w:pPr>
    <w:rPr>
      <w:rFonts w:eastAsia="Times New Roman" w:cs="Times New Roman"/>
      <w:szCs w:val="20"/>
      <w:lang w:eastAsia="de-DE"/>
    </w:rPr>
  </w:style>
  <w:style w:type="paragraph" w:customStyle="1" w:styleId="absatzaufzabc">
    <w:name w:val="_absatz_aufz_abc"/>
    <w:basedOn w:val="Standard"/>
    <w:qFormat/>
    <w:rsid w:val="00582112"/>
    <w:pPr>
      <w:numPr>
        <w:numId w:val="3"/>
      </w:numPr>
    </w:pPr>
  </w:style>
  <w:style w:type="paragraph" w:customStyle="1" w:styleId="tabellez11">
    <w:name w:val="_tabelle_z_11"/>
    <w:basedOn w:val="tabellel11"/>
    <w:qFormat/>
    <w:rsid w:val="00BE0C5F"/>
    <w:pPr>
      <w:jc w:val="center"/>
    </w:pPr>
  </w:style>
  <w:style w:type="paragraph" w:customStyle="1" w:styleId="Frage">
    <w:name w:val="_Frage"/>
    <w:basedOn w:val="absatzlinks"/>
    <w:qFormat/>
    <w:rsid w:val="00BE0C5F"/>
    <w:pPr>
      <w:ind w:firstLine="0"/>
    </w:pPr>
    <w:rPr>
      <w:color w:val="008000"/>
    </w:rPr>
  </w:style>
  <w:style w:type="paragraph" w:customStyle="1" w:styleId="Antwort">
    <w:name w:val="_Antwort"/>
    <w:basedOn w:val="Frage"/>
    <w:qFormat/>
    <w:rsid w:val="00BE0C5F"/>
    <w:rPr>
      <w:color w:val="0033CC"/>
    </w:rPr>
  </w:style>
  <w:style w:type="character" w:customStyle="1" w:styleId="berschrift3Zchn">
    <w:name w:val="Überschrift 3 Zchn"/>
    <w:basedOn w:val="Absatz-Standardschriftart"/>
    <w:link w:val="berschrift3"/>
    <w:uiPriority w:val="9"/>
    <w:rsid w:val="002702CE"/>
    <w:rPr>
      <w:rFonts w:ascii="Arial" w:eastAsiaTheme="majorEastAsia" w:hAnsi="Arial"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2702CE"/>
    <w:rPr>
      <w:rFonts w:asciiTheme="majorHAnsi" w:eastAsiaTheme="majorEastAsia" w:hAnsiTheme="majorHAnsi" w:cstheme="majorBidi"/>
      <w:i/>
      <w:iCs/>
      <w:color w:val="2E74B5" w:themeColor="accent1" w:themeShade="BF"/>
    </w:rPr>
  </w:style>
  <w:style w:type="paragraph" w:styleId="Inhaltsverzeichnisberschrift">
    <w:name w:val="TOC Heading"/>
    <w:basedOn w:val="Standard"/>
    <w:next w:val="Standard"/>
    <w:uiPriority w:val="39"/>
    <w:unhideWhenUsed/>
    <w:qFormat/>
    <w:rsid w:val="00C32AFE"/>
    <w:pPr>
      <w:spacing w:before="240" w:after="240"/>
    </w:pPr>
    <w:rPr>
      <w:rFonts w:asciiTheme="majorHAnsi" w:hAnsiTheme="majorHAnsi"/>
      <w:color w:val="2E74B5" w:themeColor="accent1" w:themeShade="BF"/>
      <w:sz w:val="32"/>
      <w:lang w:eastAsia="de-DE"/>
    </w:rPr>
  </w:style>
  <w:style w:type="paragraph" w:styleId="Verzeichnis1">
    <w:name w:val="toc 1"/>
    <w:basedOn w:val="Standard"/>
    <w:next w:val="Standard"/>
    <w:autoRedefine/>
    <w:uiPriority w:val="39"/>
    <w:unhideWhenUsed/>
    <w:rsid w:val="00C32AFE"/>
    <w:pPr>
      <w:tabs>
        <w:tab w:val="left" w:pos="440"/>
        <w:tab w:val="right" w:leader="dot" w:pos="9062"/>
      </w:tabs>
      <w:spacing w:after="100"/>
    </w:pPr>
  </w:style>
  <w:style w:type="paragraph" w:styleId="Verzeichnis2">
    <w:name w:val="toc 2"/>
    <w:basedOn w:val="Standard"/>
    <w:next w:val="Standard"/>
    <w:autoRedefine/>
    <w:uiPriority w:val="39"/>
    <w:unhideWhenUsed/>
    <w:rsid w:val="005805DC"/>
    <w:pPr>
      <w:spacing w:after="100"/>
      <w:ind w:left="220"/>
    </w:pPr>
  </w:style>
  <w:style w:type="character" w:styleId="Hyperlink">
    <w:name w:val="Hyperlink"/>
    <w:basedOn w:val="Absatz-Standardschriftart"/>
    <w:uiPriority w:val="99"/>
    <w:unhideWhenUsed/>
    <w:rsid w:val="005805DC"/>
    <w:rPr>
      <w:color w:val="0563C1" w:themeColor="hyperlink"/>
      <w:u w:val="single"/>
    </w:rPr>
  </w:style>
  <w:style w:type="paragraph" w:styleId="Verzeichnis3">
    <w:name w:val="toc 3"/>
    <w:basedOn w:val="Standard"/>
    <w:next w:val="Standard"/>
    <w:autoRedefine/>
    <w:uiPriority w:val="39"/>
    <w:unhideWhenUsed/>
    <w:rsid w:val="00F1024A"/>
    <w:pPr>
      <w:spacing w:after="100"/>
      <w:ind w:left="440"/>
    </w:pPr>
  </w:style>
  <w:style w:type="paragraph" w:customStyle="1" w:styleId="absatzberschrift">
    <w:name w:val="_absatzüberschrift"/>
    <w:basedOn w:val="Standard"/>
    <w:qFormat/>
    <w:rsid w:val="004B7C5B"/>
    <w:pPr>
      <w:spacing w:before="240" w:after="120"/>
    </w:pPr>
    <w:rPr>
      <w:color w:val="2E74B5" w:themeColor="accent1" w:themeShade="BF"/>
      <w:sz w:val="24"/>
    </w:rPr>
  </w:style>
  <w:style w:type="paragraph" w:customStyle="1" w:styleId="absatzEinrckung">
    <w:name w:val="_absatz_Einrückung"/>
    <w:basedOn w:val="absatzaufzstd"/>
    <w:qFormat/>
    <w:rsid w:val="009709D5"/>
    <w:pPr>
      <w:numPr>
        <w:numId w:val="0"/>
      </w:numPr>
      <w:ind w:left="641"/>
    </w:pPr>
    <w:rPr>
      <w:rFonts w:cs="Arial"/>
      <w:szCs w:val="22"/>
      <w:lang w:val="en-US"/>
    </w:rPr>
  </w:style>
  <w:style w:type="character" w:customStyle="1" w:styleId="berschrift5Zchn">
    <w:name w:val="Überschrift 5 Zchn"/>
    <w:basedOn w:val="Absatz-Standardschriftart"/>
    <w:link w:val="berschrift5"/>
    <w:uiPriority w:val="9"/>
    <w:semiHidden/>
    <w:rsid w:val="00E73EFD"/>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E73EFD"/>
    <w:rPr>
      <w:rFonts w:asciiTheme="majorHAnsi" w:eastAsiaTheme="majorEastAsia" w:hAnsiTheme="majorHAnsi" w:cstheme="majorBidi"/>
      <w:color w:val="1F4D78" w:themeColor="accent1" w:themeShade="7F"/>
    </w:rPr>
  </w:style>
  <w:style w:type="paragraph" w:customStyle="1" w:styleId="Frage0">
    <w:name w:val="Frage"/>
    <w:basedOn w:val="Standard"/>
    <w:link w:val="FrageZchn"/>
    <w:qFormat/>
    <w:rsid w:val="00E73EFD"/>
    <w:pPr>
      <w:pBdr>
        <w:top w:val="nil"/>
        <w:left w:val="nil"/>
        <w:bottom w:val="nil"/>
        <w:right w:val="nil"/>
        <w:between w:val="nil"/>
      </w:pBdr>
      <w:spacing w:before="80" w:after="0" w:line="240" w:lineRule="auto"/>
    </w:pPr>
    <w:rPr>
      <w:rFonts w:eastAsia="Arial" w:cs="Arial"/>
      <w:i/>
      <w:iCs/>
      <w:color w:val="FF0000"/>
      <w:lang w:eastAsia="en-DE"/>
    </w:rPr>
  </w:style>
  <w:style w:type="paragraph" w:customStyle="1" w:styleId="Antwort0">
    <w:name w:val="Antwort"/>
    <w:basedOn w:val="Frage0"/>
    <w:link w:val="AntwortZchn"/>
    <w:qFormat/>
    <w:rsid w:val="003A1987"/>
    <w:rPr>
      <w:i w:val="0"/>
      <w:iCs w:val="0"/>
      <w:color w:val="538135" w:themeColor="accent6" w:themeShade="BF"/>
    </w:rPr>
  </w:style>
  <w:style w:type="character" w:customStyle="1" w:styleId="FrageZchn">
    <w:name w:val="Frage Zchn"/>
    <w:basedOn w:val="berschrift5Zchn"/>
    <w:link w:val="Frage0"/>
    <w:rsid w:val="00E73EFD"/>
    <w:rPr>
      <w:rFonts w:ascii="Arial" w:eastAsia="Arial" w:hAnsi="Arial" w:cs="Arial"/>
      <w:i/>
      <w:iCs/>
      <w:color w:val="FF0000"/>
      <w:lang w:eastAsia="en-DE"/>
    </w:rPr>
  </w:style>
  <w:style w:type="character" w:customStyle="1" w:styleId="AntwortZchn">
    <w:name w:val="Antwort Zchn"/>
    <w:basedOn w:val="berschrift6Zchn"/>
    <w:link w:val="Antwort0"/>
    <w:rsid w:val="003A1987"/>
    <w:rPr>
      <w:rFonts w:ascii="Arial" w:eastAsia="Arial" w:hAnsi="Arial" w:cs="Arial"/>
      <w:color w:val="538135" w:themeColor="accent6" w:themeShade="BF"/>
      <w:lang w:eastAsia="en-DE"/>
    </w:rPr>
  </w:style>
  <w:style w:type="character" w:styleId="Kommentarzeichen">
    <w:name w:val="annotation reference"/>
    <w:basedOn w:val="Absatz-Standardschriftart"/>
    <w:uiPriority w:val="99"/>
    <w:semiHidden/>
    <w:unhideWhenUsed/>
    <w:rsid w:val="00987DA1"/>
    <w:rPr>
      <w:sz w:val="16"/>
      <w:szCs w:val="16"/>
    </w:rPr>
  </w:style>
  <w:style w:type="paragraph" w:styleId="Kommentartext">
    <w:name w:val="annotation text"/>
    <w:basedOn w:val="Standard"/>
    <w:link w:val="KommentartextZchn"/>
    <w:uiPriority w:val="99"/>
    <w:semiHidden/>
    <w:unhideWhenUsed/>
    <w:rsid w:val="00987DA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87DA1"/>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987DA1"/>
    <w:rPr>
      <w:b/>
      <w:bCs/>
    </w:rPr>
  </w:style>
  <w:style w:type="character" w:customStyle="1" w:styleId="KommentarthemaZchn">
    <w:name w:val="Kommentarthema Zchn"/>
    <w:basedOn w:val="KommentartextZchn"/>
    <w:link w:val="Kommentarthema"/>
    <w:uiPriority w:val="99"/>
    <w:semiHidden/>
    <w:rsid w:val="00987DA1"/>
    <w:rPr>
      <w:rFonts w:ascii="Arial" w:hAnsi="Arial"/>
      <w:b/>
      <w:bCs/>
      <w:sz w:val="20"/>
      <w:szCs w:val="20"/>
    </w:rPr>
  </w:style>
  <w:style w:type="paragraph" w:styleId="Sprechblasentext">
    <w:name w:val="Balloon Text"/>
    <w:basedOn w:val="Standard"/>
    <w:link w:val="SprechblasentextZchn"/>
    <w:uiPriority w:val="99"/>
    <w:semiHidden/>
    <w:unhideWhenUsed/>
    <w:rsid w:val="00987DA1"/>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87DA1"/>
    <w:rPr>
      <w:rFonts w:ascii="Segoe UI" w:hAnsi="Segoe UI" w:cs="Segoe UI"/>
      <w:sz w:val="18"/>
      <w:szCs w:val="18"/>
    </w:rPr>
  </w:style>
  <w:style w:type="character" w:styleId="NichtaufgelsteErwhnung">
    <w:name w:val="Unresolved Mention"/>
    <w:basedOn w:val="Absatz-Standardschriftart"/>
    <w:uiPriority w:val="99"/>
    <w:semiHidden/>
    <w:unhideWhenUsed/>
    <w:rsid w:val="000B7F48"/>
    <w:rPr>
      <w:color w:val="605E5C"/>
      <w:shd w:val="clear" w:color="auto" w:fill="E1DFDD"/>
    </w:rPr>
  </w:style>
  <w:style w:type="paragraph" w:styleId="Beschriftung">
    <w:name w:val="caption"/>
    <w:basedOn w:val="Standard"/>
    <w:next w:val="Standard"/>
    <w:uiPriority w:val="35"/>
    <w:unhideWhenUsed/>
    <w:qFormat/>
    <w:rsid w:val="003B4418"/>
    <w:pPr>
      <w:spacing w:after="200" w:line="240" w:lineRule="auto"/>
    </w:pPr>
    <w:rPr>
      <w:i/>
      <w:iCs/>
      <w:color w:val="44546A" w:themeColor="text2"/>
      <w:sz w:val="18"/>
      <w:szCs w:val="18"/>
    </w:rPr>
  </w:style>
  <w:style w:type="paragraph" w:styleId="Listenabsatz">
    <w:name w:val="List Paragraph"/>
    <w:basedOn w:val="Standard"/>
    <w:uiPriority w:val="34"/>
    <w:qFormat/>
    <w:rsid w:val="00677F29"/>
    <w:pPr>
      <w:ind w:left="720"/>
      <w:contextualSpacing/>
    </w:pPr>
  </w:style>
  <w:style w:type="paragraph" w:styleId="Kopfzeile">
    <w:name w:val="header"/>
    <w:basedOn w:val="Standard"/>
    <w:link w:val="KopfzeileZchn"/>
    <w:uiPriority w:val="99"/>
    <w:unhideWhenUsed/>
    <w:rsid w:val="00C21D42"/>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C21D42"/>
    <w:rPr>
      <w:rFonts w:ascii="Arial" w:hAnsi="Arial"/>
    </w:rPr>
  </w:style>
  <w:style w:type="paragraph" w:styleId="Fuzeile">
    <w:name w:val="footer"/>
    <w:basedOn w:val="Standard"/>
    <w:link w:val="FuzeileZchn"/>
    <w:uiPriority w:val="99"/>
    <w:unhideWhenUsed/>
    <w:rsid w:val="00C21D42"/>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C21D42"/>
    <w:rPr>
      <w:rFonts w:ascii="Arial" w:hAnsi="Arial"/>
    </w:rPr>
  </w:style>
  <w:style w:type="table" w:customStyle="1" w:styleId="TableGrid0">
    <w:name w:val="Table Grid0"/>
    <w:rsid w:val="00AF7BCA"/>
    <w:pPr>
      <w:spacing w:after="0" w:line="240" w:lineRule="auto"/>
    </w:pPr>
    <w:rPr>
      <w:rFonts w:eastAsiaTheme="minorEastAsia"/>
      <w:lang w:val="en-DE" w:eastAsia="en-DE"/>
    </w:rPr>
    <w:tblPr>
      <w:tblCellMar>
        <w:top w:w="0" w:type="dxa"/>
        <w:left w:w="0" w:type="dxa"/>
        <w:bottom w:w="0" w:type="dxa"/>
        <w:right w:w="0" w:type="dxa"/>
      </w:tblCellMar>
    </w:tblPr>
  </w:style>
  <w:style w:type="table" w:customStyle="1" w:styleId="TableGrid00">
    <w:name w:val="Table Grid00"/>
    <w:rsid w:val="00F80E7C"/>
    <w:pPr>
      <w:spacing w:after="0" w:line="240" w:lineRule="auto"/>
    </w:pPr>
    <w:rPr>
      <w:rFonts w:eastAsiaTheme="minorEastAsia"/>
      <w:lang w:val="en-DE" w:eastAsia="en-DE"/>
    </w:rPr>
    <w:tblPr>
      <w:tblCellMar>
        <w:top w:w="0" w:type="dxa"/>
        <w:left w:w="0" w:type="dxa"/>
        <w:bottom w:w="0" w:type="dxa"/>
        <w:right w:w="0" w:type="dxa"/>
      </w:tblCellMar>
    </w:tblPr>
  </w:style>
  <w:style w:type="table" w:customStyle="1" w:styleId="TableGrid000">
    <w:name w:val="Table Grid000"/>
    <w:rsid w:val="00080C24"/>
    <w:pPr>
      <w:spacing w:after="0" w:line="240" w:lineRule="auto"/>
    </w:pPr>
    <w:rPr>
      <w:rFonts w:eastAsiaTheme="minorEastAsia"/>
      <w:lang w:val="en-DE" w:eastAsia="en-DE"/>
    </w:rPr>
    <w:tblPr>
      <w:tblCellMar>
        <w:top w:w="0" w:type="dxa"/>
        <w:left w:w="0" w:type="dxa"/>
        <w:bottom w:w="0" w:type="dxa"/>
        <w:right w:w="0" w:type="dxa"/>
      </w:tblCellMar>
    </w:tblPr>
  </w:style>
  <w:style w:type="paragraph" w:styleId="HTMLVorformatiert">
    <w:name w:val="HTML Preformatted"/>
    <w:basedOn w:val="Standard"/>
    <w:link w:val="HTMLVorformatiertZchn"/>
    <w:uiPriority w:val="99"/>
    <w:semiHidden/>
    <w:unhideWhenUsed/>
    <w:rsid w:val="00885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DE" w:eastAsia="en-DE"/>
    </w:rPr>
  </w:style>
  <w:style w:type="character" w:customStyle="1" w:styleId="HTMLVorformatiertZchn">
    <w:name w:val="HTML Vorformatiert Zchn"/>
    <w:basedOn w:val="Absatz-Standardschriftart"/>
    <w:link w:val="HTMLVorformatiert"/>
    <w:uiPriority w:val="99"/>
    <w:semiHidden/>
    <w:rsid w:val="00885A86"/>
    <w:rPr>
      <w:rFonts w:ascii="Courier New" w:eastAsia="Times New Roman" w:hAnsi="Courier New" w:cs="Courier New"/>
      <w:sz w:val="20"/>
      <w:szCs w:val="20"/>
      <w:lang w:val="en-DE" w:eastAsia="en-DE"/>
    </w:rPr>
  </w:style>
  <w:style w:type="paragraph" w:styleId="berarbeitung">
    <w:name w:val="Revision"/>
    <w:hidden/>
    <w:uiPriority w:val="99"/>
    <w:semiHidden/>
    <w:rsid w:val="007B1002"/>
    <w:pPr>
      <w:spacing w:after="0" w:line="240" w:lineRule="auto"/>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3224088">
      <w:bodyDiv w:val="1"/>
      <w:marLeft w:val="0"/>
      <w:marRight w:val="0"/>
      <w:marTop w:val="0"/>
      <w:marBottom w:val="0"/>
      <w:divBdr>
        <w:top w:val="none" w:sz="0" w:space="0" w:color="auto"/>
        <w:left w:val="none" w:sz="0" w:space="0" w:color="auto"/>
        <w:bottom w:val="none" w:sz="0" w:space="0" w:color="auto"/>
        <w:right w:val="none" w:sz="0" w:space="0" w:color="auto"/>
      </w:divBdr>
    </w:div>
    <w:div w:id="419562725">
      <w:bodyDiv w:val="1"/>
      <w:marLeft w:val="0"/>
      <w:marRight w:val="0"/>
      <w:marTop w:val="0"/>
      <w:marBottom w:val="0"/>
      <w:divBdr>
        <w:top w:val="none" w:sz="0" w:space="0" w:color="auto"/>
        <w:left w:val="none" w:sz="0" w:space="0" w:color="auto"/>
        <w:bottom w:val="none" w:sz="0" w:space="0" w:color="auto"/>
        <w:right w:val="none" w:sz="0" w:space="0" w:color="auto"/>
      </w:divBdr>
    </w:div>
    <w:div w:id="480081336">
      <w:bodyDiv w:val="1"/>
      <w:marLeft w:val="0"/>
      <w:marRight w:val="0"/>
      <w:marTop w:val="0"/>
      <w:marBottom w:val="0"/>
      <w:divBdr>
        <w:top w:val="none" w:sz="0" w:space="0" w:color="auto"/>
        <w:left w:val="none" w:sz="0" w:space="0" w:color="auto"/>
        <w:bottom w:val="none" w:sz="0" w:space="0" w:color="auto"/>
        <w:right w:val="none" w:sz="0" w:space="0" w:color="auto"/>
      </w:divBdr>
    </w:div>
    <w:div w:id="790517144">
      <w:bodyDiv w:val="1"/>
      <w:marLeft w:val="0"/>
      <w:marRight w:val="0"/>
      <w:marTop w:val="0"/>
      <w:marBottom w:val="0"/>
      <w:divBdr>
        <w:top w:val="none" w:sz="0" w:space="0" w:color="auto"/>
        <w:left w:val="none" w:sz="0" w:space="0" w:color="auto"/>
        <w:bottom w:val="none" w:sz="0" w:space="0" w:color="auto"/>
        <w:right w:val="none" w:sz="0" w:space="0" w:color="auto"/>
      </w:divBdr>
    </w:div>
    <w:div w:id="873153090">
      <w:bodyDiv w:val="1"/>
      <w:marLeft w:val="0"/>
      <w:marRight w:val="0"/>
      <w:marTop w:val="0"/>
      <w:marBottom w:val="0"/>
      <w:divBdr>
        <w:top w:val="none" w:sz="0" w:space="0" w:color="auto"/>
        <w:left w:val="none" w:sz="0" w:space="0" w:color="auto"/>
        <w:bottom w:val="none" w:sz="0" w:space="0" w:color="auto"/>
        <w:right w:val="none" w:sz="0" w:space="0" w:color="auto"/>
      </w:divBdr>
    </w:div>
    <w:div w:id="902526060">
      <w:bodyDiv w:val="1"/>
      <w:marLeft w:val="0"/>
      <w:marRight w:val="0"/>
      <w:marTop w:val="0"/>
      <w:marBottom w:val="0"/>
      <w:divBdr>
        <w:top w:val="none" w:sz="0" w:space="0" w:color="auto"/>
        <w:left w:val="none" w:sz="0" w:space="0" w:color="auto"/>
        <w:bottom w:val="none" w:sz="0" w:space="0" w:color="auto"/>
        <w:right w:val="none" w:sz="0" w:space="0" w:color="auto"/>
      </w:divBdr>
    </w:div>
    <w:div w:id="965889042">
      <w:bodyDiv w:val="1"/>
      <w:marLeft w:val="0"/>
      <w:marRight w:val="0"/>
      <w:marTop w:val="0"/>
      <w:marBottom w:val="0"/>
      <w:divBdr>
        <w:top w:val="none" w:sz="0" w:space="0" w:color="auto"/>
        <w:left w:val="none" w:sz="0" w:space="0" w:color="auto"/>
        <w:bottom w:val="none" w:sz="0" w:space="0" w:color="auto"/>
        <w:right w:val="none" w:sz="0" w:space="0" w:color="auto"/>
      </w:divBdr>
    </w:div>
    <w:div w:id="1290472404">
      <w:bodyDiv w:val="1"/>
      <w:marLeft w:val="0"/>
      <w:marRight w:val="0"/>
      <w:marTop w:val="0"/>
      <w:marBottom w:val="0"/>
      <w:divBdr>
        <w:top w:val="none" w:sz="0" w:space="0" w:color="auto"/>
        <w:left w:val="none" w:sz="0" w:space="0" w:color="auto"/>
        <w:bottom w:val="none" w:sz="0" w:space="0" w:color="auto"/>
        <w:right w:val="none" w:sz="0" w:space="0" w:color="auto"/>
      </w:divBdr>
    </w:div>
    <w:div w:id="1478886647">
      <w:bodyDiv w:val="1"/>
      <w:marLeft w:val="0"/>
      <w:marRight w:val="0"/>
      <w:marTop w:val="0"/>
      <w:marBottom w:val="0"/>
      <w:divBdr>
        <w:top w:val="none" w:sz="0" w:space="0" w:color="auto"/>
        <w:left w:val="none" w:sz="0" w:space="0" w:color="auto"/>
        <w:bottom w:val="none" w:sz="0" w:space="0" w:color="auto"/>
        <w:right w:val="none" w:sz="0" w:space="0" w:color="auto"/>
      </w:divBdr>
    </w:div>
    <w:div w:id="1697732475">
      <w:bodyDiv w:val="1"/>
      <w:marLeft w:val="0"/>
      <w:marRight w:val="0"/>
      <w:marTop w:val="0"/>
      <w:marBottom w:val="0"/>
      <w:divBdr>
        <w:top w:val="none" w:sz="0" w:space="0" w:color="auto"/>
        <w:left w:val="none" w:sz="0" w:space="0" w:color="auto"/>
        <w:bottom w:val="none" w:sz="0" w:space="0" w:color="auto"/>
        <w:right w:val="none" w:sz="0" w:space="0" w:color="auto"/>
      </w:divBdr>
    </w:div>
    <w:div w:id="1763841560">
      <w:bodyDiv w:val="1"/>
      <w:marLeft w:val="0"/>
      <w:marRight w:val="0"/>
      <w:marTop w:val="0"/>
      <w:marBottom w:val="0"/>
      <w:divBdr>
        <w:top w:val="none" w:sz="0" w:space="0" w:color="auto"/>
        <w:left w:val="none" w:sz="0" w:space="0" w:color="auto"/>
        <w:bottom w:val="none" w:sz="0" w:space="0" w:color="auto"/>
        <w:right w:val="none" w:sz="0" w:space="0" w:color="auto"/>
      </w:divBdr>
    </w:div>
    <w:div w:id="2127456602">
      <w:bodyDiv w:val="1"/>
      <w:marLeft w:val="0"/>
      <w:marRight w:val="0"/>
      <w:marTop w:val="0"/>
      <w:marBottom w:val="0"/>
      <w:divBdr>
        <w:top w:val="none" w:sz="0" w:space="0" w:color="auto"/>
        <w:left w:val="none" w:sz="0" w:space="0" w:color="auto"/>
        <w:bottom w:val="none" w:sz="0" w:space="0" w:color="auto"/>
        <w:right w:val="none" w:sz="0" w:space="0" w:color="auto"/>
      </w:divBdr>
    </w:div>
    <w:div w:id="2139257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731AD-5638-4F7E-8E13-A99728A4E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8810</Words>
  <Characters>50219</Characters>
  <Application>Microsoft Office Word</Application>
  <DocSecurity>0</DocSecurity>
  <Lines>418</Lines>
  <Paragraphs>117</Paragraphs>
  <ScaleCrop>false</ScaleCrop>
  <HeadingPairs>
    <vt:vector size="2" baseType="variant">
      <vt:variant>
        <vt:lpstr>Titel</vt:lpstr>
      </vt:variant>
      <vt:variant>
        <vt:i4>1</vt:i4>
      </vt:variant>
    </vt:vector>
  </HeadingPairs>
  <TitlesOfParts>
    <vt:vector size="1" baseType="lpstr">
      <vt:lpstr/>
    </vt:vector>
  </TitlesOfParts>
  <Company>Karlsruher Institut für Technologie</Company>
  <LinksUpToDate>false</LinksUpToDate>
  <CharactersWithSpaces>58912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rlutz</dc:creator>
  <cp:keywords/>
  <dc:description/>
  <cp:lastModifiedBy>Théo Roncoletta</cp:lastModifiedBy>
  <cp:revision>4</cp:revision>
  <dcterms:created xsi:type="dcterms:W3CDTF">2020-09-07T12:59:00Z</dcterms:created>
  <dcterms:modified xsi:type="dcterms:W3CDTF">2020-09-07T13:56:00Z</dcterms:modified>
</cp:coreProperties>
</file>