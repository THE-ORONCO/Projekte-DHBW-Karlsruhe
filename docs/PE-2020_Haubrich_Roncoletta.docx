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CFC8689" w14:textId="77777777" w:rsidR="007F3BC1" w:rsidRPr="00C50B0B" w:rsidRDefault="007F3BC1" w:rsidP="002839C6">
      <w:pPr>
        <w:pStyle w:val="Spezial"/>
        <w:spacing w:before="600"/>
        <w:ind w:firstLine="708"/>
        <w:jc w:val="center"/>
        <w:rPr>
          <w:rFonts w:cs="Arial"/>
          <w:b/>
          <w:color w:val="0000FF"/>
          <w:sz w:val="40"/>
          <w:szCs w:val="40"/>
          <w:lang w:val="en-US"/>
        </w:rPr>
      </w:pPr>
      <w:r w:rsidRPr="00C50B0B">
        <w:rPr>
          <w:rFonts w:cs="Arial"/>
          <w:b/>
          <w:color w:val="0000FF"/>
          <w:sz w:val="40"/>
          <w:szCs w:val="40"/>
          <w:lang w:val="en-US"/>
        </w:rPr>
        <w:t>Software-Engineering I</w:t>
      </w:r>
    </w:p>
    <w:p w14:paraId="3EC215FA" w14:textId="77777777" w:rsidR="007F3BC1" w:rsidRPr="00C50B0B" w:rsidRDefault="007F3BC1" w:rsidP="007F3BC1">
      <w:pPr>
        <w:pStyle w:val="Spezial"/>
        <w:spacing w:before="1200"/>
        <w:jc w:val="center"/>
        <w:rPr>
          <w:rFonts w:cs="Arial"/>
          <w:b/>
          <w:color w:val="FF0000"/>
          <w:sz w:val="36"/>
          <w:szCs w:val="36"/>
          <w:lang w:val="en-US"/>
        </w:rPr>
      </w:pPr>
      <w:proofErr w:type="spellStart"/>
      <w:r w:rsidRPr="00C50B0B">
        <w:rPr>
          <w:rFonts w:cs="Arial"/>
          <w:b/>
          <w:color w:val="FF0000"/>
          <w:sz w:val="36"/>
          <w:szCs w:val="36"/>
          <w:lang w:val="en-US"/>
        </w:rPr>
        <w:t>Programmentwu</w:t>
      </w:r>
      <w:r w:rsidR="00555ACF" w:rsidRPr="00C50B0B">
        <w:rPr>
          <w:rFonts w:cs="Arial"/>
          <w:b/>
          <w:color w:val="FF0000"/>
          <w:sz w:val="36"/>
          <w:szCs w:val="36"/>
          <w:lang w:val="en-US"/>
        </w:rPr>
        <w:t>rf</w:t>
      </w:r>
      <w:proofErr w:type="spellEnd"/>
      <w:r w:rsidR="00555ACF" w:rsidRPr="00C50B0B">
        <w:rPr>
          <w:rFonts w:cs="Arial"/>
          <w:b/>
          <w:color w:val="FF0000"/>
          <w:sz w:val="36"/>
          <w:szCs w:val="36"/>
          <w:lang w:val="en-US"/>
        </w:rPr>
        <w:br/>
        <w:t>TINF1</w:t>
      </w:r>
      <w:r w:rsidR="002E3EE8" w:rsidRPr="00C50B0B">
        <w:rPr>
          <w:rFonts w:cs="Arial"/>
          <w:b/>
          <w:color w:val="FF0000"/>
          <w:sz w:val="36"/>
          <w:szCs w:val="36"/>
          <w:lang w:val="en-US"/>
        </w:rPr>
        <w:t>8</w:t>
      </w:r>
      <w:r w:rsidR="00555ACF" w:rsidRPr="00C50B0B">
        <w:rPr>
          <w:rFonts w:cs="Arial"/>
          <w:b/>
          <w:color w:val="FF0000"/>
          <w:sz w:val="36"/>
          <w:szCs w:val="36"/>
          <w:lang w:val="en-US"/>
        </w:rPr>
        <w:t>B1</w:t>
      </w:r>
      <w:r w:rsidR="00555ACF" w:rsidRPr="00C50B0B">
        <w:rPr>
          <w:rFonts w:cs="Arial"/>
          <w:b/>
          <w:color w:val="FF0000"/>
          <w:sz w:val="36"/>
          <w:szCs w:val="36"/>
          <w:lang w:val="en-US"/>
        </w:rPr>
        <w:br/>
      </w:r>
      <w:proofErr w:type="gramStart"/>
      <w:r w:rsidR="00555ACF" w:rsidRPr="00C50B0B">
        <w:rPr>
          <w:rFonts w:cs="Arial"/>
          <w:b/>
          <w:color w:val="FF0000"/>
          <w:sz w:val="36"/>
          <w:szCs w:val="36"/>
          <w:lang w:val="en-US"/>
        </w:rPr>
        <w:t>3.+</w:t>
      </w:r>
      <w:proofErr w:type="gramEnd"/>
      <w:r w:rsidR="00555ACF" w:rsidRPr="00C50B0B">
        <w:rPr>
          <w:rFonts w:cs="Arial"/>
          <w:b/>
          <w:color w:val="FF0000"/>
          <w:sz w:val="36"/>
          <w:szCs w:val="36"/>
          <w:lang w:val="en-US"/>
        </w:rPr>
        <w:t>4. Semester (2019</w:t>
      </w:r>
      <w:r w:rsidRPr="00C50B0B">
        <w:rPr>
          <w:rFonts w:cs="Arial"/>
          <w:b/>
          <w:color w:val="FF0000"/>
          <w:sz w:val="36"/>
          <w:szCs w:val="36"/>
          <w:lang w:val="en-US"/>
        </w:rPr>
        <w:t>/20</w:t>
      </w:r>
      <w:r w:rsidR="00555ACF" w:rsidRPr="00C50B0B">
        <w:rPr>
          <w:rFonts w:cs="Arial"/>
          <w:b/>
          <w:color w:val="FF0000"/>
          <w:sz w:val="36"/>
          <w:szCs w:val="36"/>
          <w:lang w:val="en-US"/>
        </w:rPr>
        <w:t>20</w:t>
      </w:r>
      <w:r w:rsidRPr="00C50B0B">
        <w:rPr>
          <w:rFonts w:cs="Arial"/>
          <w:b/>
          <w:color w:val="FF0000"/>
          <w:sz w:val="36"/>
          <w:szCs w:val="36"/>
          <w:lang w:val="en-US"/>
        </w:rPr>
        <w:t>)</w:t>
      </w:r>
    </w:p>
    <w:p w14:paraId="36D1FA5A" w14:textId="77777777" w:rsidR="007F3BC1" w:rsidRPr="00C50B0B" w:rsidRDefault="007F3BC1" w:rsidP="007F3BC1">
      <w:pPr>
        <w:pStyle w:val="Spezial"/>
        <w:spacing w:before="1080"/>
        <w:jc w:val="center"/>
        <w:rPr>
          <w:rFonts w:cs="Arial"/>
          <w:b/>
          <w:i/>
          <w:sz w:val="40"/>
          <w:szCs w:val="40"/>
        </w:rPr>
      </w:pPr>
      <w:r w:rsidRPr="00C50B0B">
        <w:rPr>
          <w:rFonts w:cs="Arial"/>
          <w:b/>
          <w:i/>
          <w:sz w:val="40"/>
          <w:szCs w:val="40"/>
        </w:rPr>
        <w:t xml:space="preserve">Thema: </w:t>
      </w:r>
      <w:r w:rsidRPr="00C50B0B">
        <w:rPr>
          <w:rFonts w:cs="Arial"/>
          <w:b/>
          <w:i/>
          <w:sz w:val="40"/>
          <w:szCs w:val="40"/>
        </w:rPr>
        <w:br/>
      </w:r>
      <w:r w:rsidR="00555ACF" w:rsidRPr="00C50B0B">
        <w:rPr>
          <w:rFonts w:cs="Arial"/>
          <w:b/>
          <w:i/>
          <w:color w:val="0000FF"/>
          <w:sz w:val="40"/>
          <w:szCs w:val="40"/>
        </w:rPr>
        <w:t>Museumsverwaltung</w:t>
      </w:r>
    </w:p>
    <w:p w14:paraId="307E2311" w14:textId="77777777" w:rsidR="007F3BC1" w:rsidRPr="00C50B0B" w:rsidRDefault="007F3BC1" w:rsidP="007F3BC1">
      <w:pPr>
        <w:pStyle w:val="Spezial"/>
        <w:spacing w:before="1800"/>
        <w:jc w:val="center"/>
        <w:rPr>
          <w:rFonts w:cs="Arial"/>
          <w:sz w:val="26"/>
          <w:szCs w:val="26"/>
        </w:rPr>
      </w:pPr>
      <w:r w:rsidRPr="00C50B0B">
        <w:rPr>
          <w:rFonts w:cs="Arial"/>
          <w:sz w:val="26"/>
          <w:szCs w:val="26"/>
        </w:rPr>
        <w:t>DHBW Karlsruhe</w:t>
      </w:r>
      <w:r w:rsidRPr="00C50B0B">
        <w:rPr>
          <w:rFonts w:cs="Arial"/>
          <w:sz w:val="26"/>
          <w:szCs w:val="26"/>
        </w:rPr>
        <w:br/>
        <w:t>Studiengang Angewandte Informatik</w:t>
      </w:r>
    </w:p>
    <w:p w14:paraId="72140AE1" w14:textId="77777777" w:rsidR="007F3BC1" w:rsidRPr="00C50B0B" w:rsidRDefault="007F3BC1" w:rsidP="007F3BC1">
      <w:pPr>
        <w:pStyle w:val="Spezial"/>
        <w:spacing w:before="960"/>
        <w:jc w:val="center"/>
        <w:rPr>
          <w:rFonts w:cs="Arial"/>
          <w:sz w:val="26"/>
          <w:szCs w:val="26"/>
        </w:rPr>
      </w:pPr>
      <w:r w:rsidRPr="00C50B0B">
        <w:rPr>
          <w:rFonts w:cs="Arial"/>
          <w:sz w:val="26"/>
          <w:szCs w:val="26"/>
        </w:rPr>
        <w:t>Dr.-Ing. R. Lutz</w:t>
      </w:r>
    </w:p>
    <w:p w14:paraId="05F2536D" w14:textId="77777777" w:rsidR="007F3BC1" w:rsidRPr="00C50B0B" w:rsidRDefault="007F3BC1" w:rsidP="007F3BC1">
      <w:pPr>
        <w:pStyle w:val="Spezial"/>
        <w:jc w:val="center"/>
        <w:rPr>
          <w:rFonts w:cs="Arial"/>
          <w:sz w:val="26"/>
          <w:szCs w:val="26"/>
        </w:rPr>
      </w:pPr>
      <w:r w:rsidRPr="00C50B0B">
        <w:rPr>
          <w:rFonts w:cs="Arial"/>
          <w:sz w:val="26"/>
          <w:szCs w:val="26"/>
        </w:rPr>
        <w:t>Institut für Automation und angewandte Informatik (IAI)</w:t>
      </w:r>
    </w:p>
    <w:p w14:paraId="3C772F79" w14:textId="77777777" w:rsidR="007F3BC1" w:rsidRPr="00C50B0B" w:rsidRDefault="007F3BC1" w:rsidP="007F3BC1">
      <w:pPr>
        <w:pStyle w:val="Spezial"/>
        <w:jc w:val="center"/>
        <w:rPr>
          <w:rFonts w:cs="Arial"/>
          <w:sz w:val="26"/>
          <w:szCs w:val="26"/>
        </w:rPr>
      </w:pPr>
      <w:r w:rsidRPr="00C50B0B">
        <w:rPr>
          <w:rFonts w:cs="Arial"/>
          <w:sz w:val="26"/>
          <w:szCs w:val="26"/>
        </w:rPr>
        <w:t>Karlsruher Institut für Technologie (KIT)</w:t>
      </w:r>
    </w:p>
    <w:p w14:paraId="43651B9C" w14:textId="77777777" w:rsidR="007F3BC1" w:rsidRPr="00C50B0B" w:rsidRDefault="002E3EE8" w:rsidP="002E3EE8">
      <w:pPr>
        <w:pStyle w:val="Spezial"/>
        <w:spacing w:before="1200"/>
        <w:jc w:val="center"/>
        <w:rPr>
          <w:rFonts w:cs="Arial"/>
          <w:sz w:val="28"/>
          <w:szCs w:val="28"/>
        </w:rPr>
      </w:pPr>
      <w:r w:rsidRPr="00C50B0B">
        <w:rPr>
          <w:rFonts w:cs="Arial"/>
          <w:sz w:val="28"/>
          <w:szCs w:val="28"/>
        </w:rPr>
        <w:t>Bearbeitende</w:t>
      </w:r>
      <w:r w:rsidR="007F3BC1" w:rsidRPr="00C50B0B">
        <w:rPr>
          <w:rFonts w:cs="Arial"/>
          <w:sz w:val="28"/>
          <w:szCs w:val="28"/>
        </w:rPr>
        <w:t>:</w:t>
      </w:r>
    </w:p>
    <w:p w14:paraId="18E103AB" w14:textId="336BE852" w:rsidR="007F3BC1" w:rsidRPr="00C50B0B" w:rsidRDefault="45521311" w:rsidP="007F3BC1">
      <w:pPr>
        <w:pStyle w:val="Spezial"/>
        <w:jc w:val="center"/>
        <w:rPr>
          <w:rFonts w:cs="Arial"/>
          <w:sz w:val="36"/>
          <w:szCs w:val="36"/>
        </w:rPr>
      </w:pPr>
      <w:r w:rsidRPr="00C50B0B">
        <w:rPr>
          <w:rFonts w:cs="Arial"/>
          <w:sz w:val="36"/>
          <w:szCs w:val="36"/>
        </w:rPr>
        <w:t>Théo Roncoletta und Kai Haubrich</w:t>
      </w:r>
    </w:p>
    <w:p w14:paraId="0B56825A" w14:textId="77777777" w:rsidR="00C32AFE" w:rsidRPr="00C50B0B" w:rsidRDefault="007F3BC1">
      <w:pPr>
        <w:rPr>
          <w:rFonts w:cs="Arial"/>
        </w:rPr>
      </w:pPr>
      <w:r w:rsidRPr="00C50B0B">
        <w:rPr>
          <w:rFonts w:cs="Arial"/>
        </w:rPr>
        <w:br w:type="column"/>
      </w:r>
      <w:bookmarkStart w:id="0" w:name="_Toc5638517"/>
      <w:bookmarkEnd w:id="0"/>
    </w:p>
    <w:sdt>
      <w:sdtPr>
        <w:rPr>
          <w:rFonts w:ascii="Arial" w:hAnsi="Arial" w:cs="Arial"/>
          <w:color w:val="auto"/>
          <w:sz w:val="22"/>
          <w:lang w:eastAsia="en-US"/>
        </w:rPr>
        <w:id w:val="1540935332"/>
        <w:docPartObj>
          <w:docPartGallery w:val="Table of Contents"/>
          <w:docPartUnique/>
        </w:docPartObj>
      </w:sdtPr>
      <w:sdtEndPr>
        <w:rPr>
          <w:b/>
        </w:rPr>
      </w:sdtEndPr>
      <w:sdtContent>
        <w:p w14:paraId="10D37843" w14:textId="77777777" w:rsidR="00C32AFE" w:rsidRPr="00C50B0B" w:rsidRDefault="00C32AFE" w:rsidP="00C32AFE">
          <w:pPr>
            <w:pStyle w:val="Inhaltsverzeichnisberschrift"/>
            <w:rPr>
              <w:rFonts w:ascii="Arial" w:hAnsi="Arial" w:cs="Arial"/>
            </w:rPr>
          </w:pPr>
          <w:r w:rsidRPr="00C50B0B">
            <w:rPr>
              <w:rFonts w:ascii="Arial" w:hAnsi="Arial" w:cs="Arial"/>
            </w:rPr>
            <w:t>Inhalt</w:t>
          </w:r>
        </w:p>
        <w:p w14:paraId="3D9F23EE" w14:textId="603F38F1" w:rsidR="0056687A" w:rsidRPr="00C50B0B" w:rsidRDefault="00C32AFE">
          <w:pPr>
            <w:pStyle w:val="Verzeichnis1"/>
            <w:rPr>
              <w:rFonts w:eastAsiaTheme="minorEastAsia" w:cs="Arial"/>
              <w:noProof/>
              <w:lang w:val="en-DE" w:eastAsia="en-DE"/>
            </w:rPr>
          </w:pPr>
          <w:r w:rsidRPr="00C50B0B">
            <w:rPr>
              <w:rFonts w:cs="Arial"/>
              <w:b/>
            </w:rPr>
            <w:fldChar w:fldCharType="begin"/>
          </w:r>
          <w:r w:rsidRPr="00C50B0B">
            <w:rPr>
              <w:rFonts w:cs="Arial"/>
              <w:b/>
            </w:rPr>
            <w:instrText xml:space="preserve"> TOC \o "1-3" \h \z \u </w:instrText>
          </w:r>
          <w:r w:rsidRPr="00C50B0B">
            <w:rPr>
              <w:rFonts w:cs="Arial"/>
              <w:b/>
            </w:rPr>
            <w:fldChar w:fldCharType="separate"/>
          </w:r>
          <w:hyperlink w:anchor="_Toc44320773" w:history="1">
            <w:r w:rsidR="0056687A" w:rsidRPr="00C50B0B">
              <w:rPr>
                <w:rStyle w:val="Hyperlink"/>
                <w:rFonts w:cs="Arial"/>
                <w:noProof/>
              </w:rPr>
              <w:t>1.</w:t>
            </w:r>
            <w:r w:rsidR="0056687A" w:rsidRPr="00C50B0B">
              <w:rPr>
                <w:rFonts w:eastAsiaTheme="minorEastAsia" w:cs="Arial"/>
                <w:noProof/>
                <w:lang w:val="en-DE" w:eastAsia="en-DE"/>
              </w:rPr>
              <w:tab/>
            </w:r>
            <w:r w:rsidR="0056687A" w:rsidRPr="00C50B0B">
              <w:rPr>
                <w:rStyle w:val="Hyperlink"/>
                <w:rFonts w:cs="Arial"/>
                <w:noProof/>
              </w:rPr>
              <w:t>Einleitung</w:t>
            </w:r>
            <w:r w:rsidR="0056687A" w:rsidRPr="00C50B0B">
              <w:rPr>
                <w:rFonts w:cs="Arial"/>
                <w:noProof/>
                <w:webHidden/>
              </w:rPr>
              <w:tab/>
            </w:r>
            <w:r w:rsidR="0056687A" w:rsidRPr="00C50B0B">
              <w:rPr>
                <w:rFonts w:cs="Arial"/>
                <w:noProof/>
                <w:webHidden/>
              </w:rPr>
              <w:fldChar w:fldCharType="begin"/>
            </w:r>
            <w:r w:rsidR="0056687A" w:rsidRPr="00C50B0B">
              <w:rPr>
                <w:rFonts w:cs="Arial"/>
                <w:noProof/>
                <w:webHidden/>
              </w:rPr>
              <w:instrText xml:space="preserve"> PAGEREF _Toc44320773 \h </w:instrText>
            </w:r>
            <w:r w:rsidR="0056687A" w:rsidRPr="00C50B0B">
              <w:rPr>
                <w:rFonts w:cs="Arial"/>
                <w:noProof/>
                <w:webHidden/>
              </w:rPr>
            </w:r>
            <w:r w:rsidR="0056687A" w:rsidRPr="00C50B0B">
              <w:rPr>
                <w:rFonts w:cs="Arial"/>
                <w:noProof/>
                <w:webHidden/>
              </w:rPr>
              <w:fldChar w:fldCharType="separate"/>
            </w:r>
            <w:r w:rsidR="0056687A" w:rsidRPr="00C50B0B">
              <w:rPr>
                <w:rFonts w:cs="Arial"/>
                <w:noProof/>
                <w:webHidden/>
              </w:rPr>
              <w:t>5</w:t>
            </w:r>
            <w:r w:rsidR="0056687A" w:rsidRPr="00C50B0B">
              <w:rPr>
                <w:rFonts w:cs="Arial"/>
                <w:noProof/>
                <w:webHidden/>
              </w:rPr>
              <w:fldChar w:fldCharType="end"/>
            </w:r>
          </w:hyperlink>
        </w:p>
        <w:p w14:paraId="1D323708" w14:textId="21CC0FC0" w:rsidR="0056687A" w:rsidRPr="00C50B0B" w:rsidRDefault="00621857">
          <w:pPr>
            <w:pStyle w:val="Verzeichnis1"/>
            <w:rPr>
              <w:rFonts w:eastAsiaTheme="minorEastAsia" w:cs="Arial"/>
              <w:noProof/>
              <w:lang w:val="en-DE" w:eastAsia="en-DE"/>
            </w:rPr>
          </w:pPr>
          <w:hyperlink w:anchor="_Toc44320774" w:history="1">
            <w:r w:rsidR="0056687A" w:rsidRPr="00C50B0B">
              <w:rPr>
                <w:rStyle w:val="Hyperlink"/>
                <w:rFonts w:cs="Arial"/>
                <w:noProof/>
              </w:rPr>
              <w:t>2.</w:t>
            </w:r>
            <w:r w:rsidR="0056687A" w:rsidRPr="00C50B0B">
              <w:rPr>
                <w:rFonts w:eastAsiaTheme="minorEastAsia" w:cs="Arial"/>
                <w:noProof/>
                <w:lang w:val="en-DE" w:eastAsia="en-DE"/>
              </w:rPr>
              <w:tab/>
            </w:r>
            <w:r w:rsidR="0056687A" w:rsidRPr="00C50B0B">
              <w:rPr>
                <w:rStyle w:val="Hyperlink"/>
                <w:rFonts w:cs="Arial"/>
                <w:noProof/>
              </w:rPr>
              <w:t>Lastenheft</w:t>
            </w:r>
            <w:r w:rsidR="0056687A" w:rsidRPr="00C50B0B">
              <w:rPr>
                <w:rFonts w:cs="Arial"/>
                <w:noProof/>
                <w:webHidden/>
              </w:rPr>
              <w:tab/>
            </w:r>
            <w:r w:rsidR="0056687A" w:rsidRPr="00C50B0B">
              <w:rPr>
                <w:rFonts w:cs="Arial"/>
                <w:noProof/>
                <w:webHidden/>
              </w:rPr>
              <w:fldChar w:fldCharType="begin"/>
            </w:r>
            <w:r w:rsidR="0056687A" w:rsidRPr="00C50B0B">
              <w:rPr>
                <w:rFonts w:cs="Arial"/>
                <w:noProof/>
                <w:webHidden/>
              </w:rPr>
              <w:instrText xml:space="preserve"> PAGEREF _Toc44320774 \h </w:instrText>
            </w:r>
            <w:r w:rsidR="0056687A" w:rsidRPr="00C50B0B">
              <w:rPr>
                <w:rFonts w:cs="Arial"/>
                <w:noProof/>
                <w:webHidden/>
              </w:rPr>
            </w:r>
            <w:r w:rsidR="0056687A" w:rsidRPr="00C50B0B">
              <w:rPr>
                <w:rFonts w:cs="Arial"/>
                <w:noProof/>
                <w:webHidden/>
              </w:rPr>
              <w:fldChar w:fldCharType="separate"/>
            </w:r>
            <w:r w:rsidR="0056687A" w:rsidRPr="00C50B0B">
              <w:rPr>
                <w:rFonts w:cs="Arial"/>
                <w:noProof/>
                <w:webHidden/>
              </w:rPr>
              <w:t>5</w:t>
            </w:r>
            <w:r w:rsidR="0056687A" w:rsidRPr="00C50B0B">
              <w:rPr>
                <w:rFonts w:cs="Arial"/>
                <w:noProof/>
                <w:webHidden/>
              </w:rPr>
              <w:fldChar w:fldCharType="end"/>
            </w:r>
          </w:hyperlink>
        </w:p>
        <w:p w14:paraId="2A75F205" w14:textId="29B9974D" w:rsidR="0056687A" w:rsidRPr="00C50B0B" w:rsidRDefault="00621857">
          <w:pPr>
            <w:pStyle w:val="Verzeichnis2"/>
            <w:tabs>
              <w:tab w:val="left" w:pos="880"/>
              <w:tab w:val="right" w:leader="dot" w:pos="9062"/>
            </w:tabs>
            <w:rPr>
              <w:rFonts w:eastAsiaTheme="minorEastAsia" w:cs="Arial"/>
              <w:noProof/>
              <w:lang w:val="en-DE" w:eastAsia="en-DE"/>
            </w:rPr>
          </w:pPr>
          <w:hyperlink w:anchor="_Toc44320775" w:history="1">
            <w:r w:rsidR="0056687A" w:rsidRPr="00C50B0B">
              <w:rPr>
                <w:rStyle w:val="Hyperlink"/>
                <w:rFonts w:cs="Arial"/>
                <w:noProof/>
              </w:rPr>
              <w:t>2.1.</w:t>
            </w:r>
            <w:r w:rsidR="0056687A" w:rsidRPr="00C50B0B">
              <w:rPr>
                <w:rFonts w:eastAsiaTheme="minorEastAsia" w:cs="Arial"/>
                <w:noProof/>
                <w:lang w:val="en-DE" w:eastAsia="en-DE"/>
              </w:rPr>
              <w:tab/>
            </w:r>
            <w:r w:rsidR="0056687A" w:rsidRPr="00C50B0B">
              <w:rPr>
                <w:rStyle w:val="Hyperlink"/>
                <w:rFonts w:cs="Arial"/>
                <w:noProof/>
              </w:rPr>
              <w:t>Zielsetzung</w:t>
            </w:r>
            <w:r w:rsidR="0056687A" w:rsidRPr="00C50B0B">
              <w:rPr>
                <w:rFonts w:cs="Arial"/>
                <w:noProof/>
                <w:webHidden/>
              </w:rPr>
              <w:tab/>
            </w:r>
            <w:r w:rsidR="0056687A" w:rsidRPr="00C50B0B">
              <w:rPr>
                <w:rFonts w:cs="Arial"/>
                <w:noProof/>
                <w:webHidden/>
              </w:rPr>
              <w:fldChar w:fldCharType="begin"/>
            </w:r>
            <w:r w:rsidR="0056687A" w:rsidRPr="00C50B0B">
              <w:rPr>
                <w:rFonts w:cs="Arial"/>
                <w:noProof/>
                <w:webHidden/>
              </w:rPr>
              <w:instrText xml:space="preserve"> PAGEREF _Toc44320775 \h </w:instrText>
            </w:r>
            <w:r w:rsidR="0056687A" w:rsidRPr="00C50B0B">
              <w:rPr>
                <w:rFonts w:cs="Arial"/>
                <w:noProof/>
                <w:webHidden/>
              </w:rPr>
            </w:r>
            <w:r w:rsidR="0056687A" w:rsidRPr="00C50B0B">
              <w:rPr>
                <w:rFonts w:cs="Arial"/>
                <w:noProof/>
                <w:webHidden/>
              </w:rPr>
              <w:fldChar w:fldCharType="separate"/>
            </w:r>
            <w:r w:rsidR="0056687A" w:rsidRPr="00C50B0B">
              <w:rPr>
                <w:rFonts w:cs="Arial"/>
                <w:noProof/>
                <w:webHidden/>
              </w:rPr>
              <w:t>5</w:t>
            </w:r>
            <w:r w:rsidR="0056687A" w:rsidRPr="00C50B0B">
              <w:rPr>
                <w:rFonts w:cs="Arial"/>
                <w:noProof/>
                <w:webHidden/>
              </w:rPr>
              <w:fldChar w:fldCharType="end"/>
            </w:r>
          </w:hyperlink>
        </w:p>
        <w:p w14:paraId="09D26191" w14:textId="39056AF7" w:rsidR="0056687A" w:rsidRPr="00C50B0B" w:rsidRDefault="00621857">
          <w:pPr>
            <w:pStyle w:val="Verzeichnis2"/>
            <w:tabs>
              <w:tab w:val="left" w:pos="880"/>
              <w:tab w:val="right" w:leader="dot" w:pos="9062"/>
            </w:tabs>
            <w:rPr>
              <w:rFonts w:eastAsiaTheme="minorEastAsia" w:cs="Arial"/>
              <w:noProof/>
              <w:lang w:val="en-DE" w:eastAsia="en-DE"/>
            </w:rPr>
          </w:pPr>
          <w:hyperlink w:anchor="_Toc44320776" w:history="1">
            <w:r w:rsidR="0056687A" w:rsidRPr="00C50B0B">
              <w:rPr>
                <w:rStyle w:val="Hyperlink"/>
                <w:rFonts w:cs="Arial"/>
                <w:noProof/>
              </w:rPr>
              <w:t>2.2.</w:t>
            </w:r>
            <w:r w:rsidR="0056687A" w:rsidRPr="00C50B0B">
              <w:rPr>
                <w:rFonts w:eastAsiaTheme="minorEastAsia" w:cs="Arial"/>
                <w:noProof/>
                <w:lang w:val="en-DE" w:eastAsia="en-DE"/>
              </w:rPr>
              <w:tab/>
            </w:r>
            <w:r w:rsidR="0056687A" w:rsidRPr="00C50B0B">
              <w:rPr>
                <w:rStyle w:val="Hyperlink"/>
                <w:rFonts w:cs="Arial"/>
                <w:noProof/>
              </w:rPr>
              <w:t>Anwendungsbereiche</w:t>
            </w:r>
            <w:r w:rsidR="0056687A" w:rsidRPr="00C50B0B">
              <w:rPr>
                <w:rFonts w:cs="Arial"/>
                <w:noProof/>
                <w:webHidden/>
              </w:rPr>
              <w:tab/>
            </w:r>
            <w:r w:rsidR="0056687A" w:rsidRPr="00C50B0B">
              <w:rPr>
                <w:rFonts w:cs="Arial"/>
                <w:noProof/>
                <w:webHidden/>
              </w:rPr>
              <w:fldChar w:fldCharType="begin"/>
            </w:r>
            <w:r w:rsidR="0056687A" w:rsidRPr="00C50B0B">
              <w:rPr>
                <w:rFonts w:cs="Arial"/>
                <w:noProof/>
                <w:webHidden/>
              </w:rPr>
              <w:instrText xml:space="preserve"> PAGEREF _Toc44320776 \h </w:instrText>
            </w:r>
            <w:r w:rsidR="0056687A" w:rsidRPr="00C50B0B">
              <w:rPr>
                <w:rFonts w:cs="Arial"/>
                <w:noProof/>
                <w:webHidden/>
              </w:rPr>
            </w:r>
            <w:r w:rsidR="0056687A" w:rsidRPr="00C50B0B">
              <w:rPr>
                <w:rFonts w:cs="Arial"/>
                <w:noProof/>
                <w:webHidden/>
              </w:rPr>
              <w:fldChar w:fldCharType="separate"/>
            </w:r>
            <w:r w:rsidR="0056687A" w:rsidRPr="00C50B0B">
              <w:rPr>
                <w:rFonts w:cs="Arial"/>
                <w:noProof/>
                <w:webHidden/>
              </w:rPr>
              <w:t>5</w:t>
            </w:r>
            <w:r w:rsidR="0056687A" w:rsidRPr="00C50B0B">
              <w:rPr>
                <w:rFonts w:cs="Arial"/>
                <w:noProof/>
                <w:webHidden/>
              </w:rPr>
              <w:fldChar w:fldCharType="end"/>
            </w:r>
          </w:hyperlink>
        </w:p>
        <w:p w14:paraId="66F5B08B" w14:textId="0360E289" w:rsidR="0056687A" w:rsidRPr="00C50B0B" w:rsidRDefault="00621857">
          <w:pPr>
            <w:pStyle w:val="Verzeichnis2"/>
            <w:tabs>
              <w:tab w:val="left" w:pos="880"/>
              <w:tab w:val="right" w:leader="dot" w:pos="9062"/>
            </w:tabs>
            <w:rPr>
              <w:rFonts w:eastAsiaTheme="minorEastAsia" w:cs="Arial"/>
              <w:noProof/>
              <w:lang w:val="en-DE" w:eastAsia="en-DE"/>
            </w:rPr>
          </w:pPr>
          <w:hyperlink w:anchor="_Toc44320777" w:history="1">
            <w:r w:rsidR="0056687A" w:rsidRPr="00C50B0B">
              <w:rPr>
                <w:rStyle w:val="Hyperlink"/>
                <w:rFonts w:cs="Arial"/>
                <w:noProof/>
              </w:rPr>
              <w:t>2.3.</w:t>
            </w:r>
            <w:r w:rsidR="0056687A" w:rsidRPr="00C50B0B">
              <w:rPr>
                <w:rFonts w:eastAsiaTheme="minorEastAsia" w:cs="Arial"/>
                <w:noProof/>
                <w:lang w:val="en-DE" w:eastAsia="en-DE"/>
              </w:rPr>
              <w:tab/>
            </w:r>
            <w:r w:rsidR="0056687A" w:rsidRPr="00C50B0B">
              <w:rPr>
                <w:rStyle w:val="Hyperlink"/>
                <w:rFonts w:cs="Arial"/>
                <w:noProof/>
              </w:rPr>
              <w:t>Zielgruppen, Benutzerrollen und Verantwortlichkeiten</w:t>
            </w:r>
            <w:r w:rsidR="0056687A" w:rsidRPr="00C50B0B">
              <w:rPr>
                <w:rFonts w:cs="Arial"/>
                <w:noProof/>
                <w:webHidden/>
              </w:rPr>
              <w:tab/>
            </w:r>
            <w:r w:rsidR="0056687A" w:rsidRPr="00C50B0B">
              <w:rPr>
                <w:rFonts w:cs="Arial"/>
                <w:noProof/>
                <w:webHidden/>
              </w:rPr>
              <w:fldChar w:fldCharType="begin"/>
            </w:r>
            <w:r w:rsidR="0056687A" w:rsidRPr="00C50B0B">
              <w:rPr>
                <w:rFonts w:cs="Arial"/>
                <w:noProof/>
                <w:webHidden/>
              </w:rPr>
              <w:instrText xml:space="preserve"> PAGEREF _Toc44320777 \h </w:instrText>
            </w:r>
            <w:r w:rsidR="0056687A" w:rsidRPr="00C50B0B">
              <w:rPr>
                <w:rFonts w:cs="Arial"/>
                <w:noProof/>
                <w:webHidden/>
              </w:rPr>
            </w:r>
            <w:r w:rsidR="0056687A" w:rsidRPr="00C50B0B">
              <w:rPr>
                <w:rFonts w:cs="Arial"/>
                <w:noProof/>
                <w:webHidden/>
              </w:rPr>
              <w:fldChar w:fldCharType="separate"/>
            </w:r>
            <w:r w:rsidR="0056687A" w:rsidRPr="00C50B0B">
              <w:rPr>
                <w:rFonts w:cs="Arial"/>
                <w:noProof/>
                <w:webHidden/>
              </w:rPr>
              <w:t>5</w:t>
            </w:r>
            <w:r w:rsidR="0056687A" w:rsidRPr="00C50B0B">
              <w:rPr>
                <w:rFonts w:cs="Arial"/>
                <w:noProof/>
                <w:webHidden/>
              </w:rPr>
              <w:fldChar w:fldCharType="end"/>
            </w:r>
          </w:hyperlink>
        </w:p>
        <w:p w14:paraId="7A82BF86" w14:textId="06362776" w:rsidR="0056687A" w:rsidRPr="00C50B0B" w:rsidRDefault="00621857">
          <w:pPr>
            <w:pStyle w:val="Verzeichnis2"/>
            <w:tabs>
              <w:tab w:val="left" w:pos="880"/>
              <w:tab w:val="right" w:leader="dot" w:pos="9062"/>
            </w:tabs>
            <w:rPr>
              <w:rFonts w:eastAsiaTheme="minorEastAsia" w:cs="Arial"/>
              <w:noProof/>
              <w:lang w:val="en-DE" w:eastAsia="en-DE"/>
            </w:rPr>
          </w:pPr>
          <w:hyperlink w:anchor="_Toc44320778" w:history="1">
            <w:r w:rsidR="0056687A" w:rsidRPr="00C50B0B">
              <w:rPr>
                <w:rStyle w:val="Hyperlink"/>
                <w:rFonts w:cs="Arial"/>
                <w:noProof/>
              </w:rPr>
              <w:t>2.4.</w:t>
            </w:r>
            <w:r w:rsidR="0056687A" w:rsidRPr="00C50B0B">
              <w:rPr>
                <w:rFonts w:eastAsiaTheme="minorEastAsia" w:cs="Arial"/>
                <w:noProof/>
                <w:lang w:val="en-DE" w:eastAsia="en-DE"/>
              </w:rPr>
              <w:tab/>
            </w:r>
            <w:r w:rsidR="0056687A" w:rsidRPr="00C50B0B">
              <w:rPr>
                <w:rStyle w:val="Hyperlink"/>
                <w:rFonts w:cs="Arial"/>
                <w:noProof/>
              </w:rPr>
              <w:t>Zusammenspiel mit anderen Systemen</w:t>
            </w:r>
            <w:r w:rsidR="0056687A" w:rsidRPr="00C50B0B">
              <w:rPr>
                <w:rFonts w:cs="Arial"/>
                <w:noProof/>
                <w:webHidden/>
              </w:rPr>
              <w:tab/>
            </w:r>
            <w:r w:rsidR="0056687A" w:rsidRPr="00C50B0B">
              <w:rPr>
                <w:rFonts w:cs="Arial"/>
                <w:noProof/>
                <w:webHidden/>
              </w:rPr>
              <w:fldChar w:fldCharType="begin"/>
            </w:r>
            <w:r w:rsidR="0056687A" w:rsidRPr="00C50B0B">
              <w:rPr>
                <w:rFonts w:cs="Arial"/>
                <w:noProof/>
                <w:webHidden/>
              </w:rPr>
              <w:instrText xml:space="preserve"> PAGEREF _Toc44320778 \h </w:instrText>
            </w:r>
            <w:r w:rsidR="0056687A" w:rsidRPr="00C50B0B">
              <w:rPr>
                <w:rFonts w:cs="Arial"/>
                <w:noProof/>
                <w:webHidden/>
              </w:rPr>
            </w:r>
            <w:r w:rsidR="0056687A" w:rsidRPr="00C50B0B">
              <w:rPr>
                <w:rFonts w:cs="Arial"/>
                <w:noProof/>
                <w:webHidden/>
              </w:rPr>
              <w:fldChar w:fldCharType="separate"/>
            </w:r>
            <w:r w:rsidR="0056687A" w:rsidRPr="00C50B0B">
              <w:rPr>
                <w:rFonts w:cs="Arial"/>
                <w:noProof/>
                <w:webHidden/>
              </w:rPr>
              <w:t>5</w:t>
            </w:r>
            <w:r w:rsidR="0056687A" w:rsidRPr="00C50B0B">
              <w:rPr>
                <w:rFonts w:cs="Arial"/>
                <w:noProof/>
                <w:webHidden/>
              </w:rPr>
              <w:fldChar w:fldCharType="end"/>
            </w:r>
          </w:hyperlink>
        </w:p>
        <w:p w14:paraId="04FA81A0" w14:textId="325B54BA" w:rsidR="0056687A" w:rsidRPr="00C50B0B" w:rsidRDefault="00621857">
          <w:pPr>
            <w:pStyle w:val="Verzeichnis2"/>
            <w:tabs>
              <w:tab w:val="left" w:pos="880"/>
              <w:tab w:val="right" w:leader="dot" w:pos="9062"/>
            </w:tabs>
            <w:rPr>
              <w:rFonts w:eastAsiaTheme="minorEastAsia" w:cs="Arial"/>
              <w:noProof/>
              <w:lang w:val="en-DE" w:eastAsia="en-DE"/>
            </w:rPr>
          </w:pPr>
          <w:hyperlink w:anchor="_Toc44320779" w:history="1">
            <w:r w:rsidR="0056687A" w:rsidRPr="00C50B0B">
              <w:rPr>
                <w:rStyle w:val="Hyperlink"/>
                <w:rFonts w:cs="Arial"/>
                <w:noProof/>
              </w:rPr>
              <w:t>2.5.</w:t>
            </w:r>
            <w:r w:rsidR="0056687A" w:rsidRPr="00C50B0B">
              <w:rPr>
                <w:rFonts w:eastAsiaTheme="minorEastAsia" w:cs="Arial"/>
                <w:noProof/>
                <w:lang w:val="en-DE" w:eastAsia="en-DE"/>
              </w:rPr>
              <w:tab/>
            </w:r>
            <w:r w:rsidR="0056687A" w:rsidRPr="00C50B0B">
              <w:rPr>
                <w:rStyle w:val="Hyperlink"/>
                <w:rFonts w:cs="Arial"/>
                <w:noProof/>
              </w:rPr>
              <w:t>Produktfunktionen</w:t>
            </w:r>
            <w:r w:rsidR="0056687A" w:rsidRPr="00C50B0B">
              <w:rPr>
                <w:rFonts w:cs="Arial"/>
                <w:noProof/>
                <w:webHidden/>
              </w:rPr>
              <w:tab/>
            </w:r>
            <w:r w:rsidR="0056687A" w:rsidRPr="00C50B0B">
              <w:rPr>
                <w:rFonts w:cs="Arial"/>
                <w:noProof/>
                <w:webHidden/>
              </w:rPr>
              <w:fldChar w:fldCharType="begin"/>
            </w:r>
            <w:r w:rsidR="0056687A" w:rsidRPr="00C50B0B">
              <w:rPr>
                <w:rFonts w:cs="Arial"/>
                <w:noProof/>
                <w:webHidden/>
              </w:rPr>
              <w:instrText xml:space="preserve"> PAGEREF _Toc44320779 \h </w:instrText>
            </w:r>
            <w:r w:rsidR="0056687A" w:rsidRPr="00C50B0B">
              <w:rPr>
                <w:rFonts w:cs="Arial"/>
                <w:noProof/>
                <w:webHidden/>
              </w:rPr>
            </w:r>
            <w:r w:rsidR="0056687A" w:rsidRPr="00C50B0B">
              <w:rPr>
                <w:rFonts w:cs="Arial"/>
                <w:noProof/>
                <w:webHidden/>
              </w:rPr>
              <w:fldChar w:fldCharType="separate"/>
            </w:r>
            <w:r w:rsidR="0056687A" w:rsidRPr="00C50B0B">
              <w:rPr>
                <w:rFonts w:cs="Arial"/>
                <w:noProof/>
                <w:webHidden/>
              </w:rPr>
              <w:t>6</w:t>
            </w:r>
            <w:r w:rsidR="0056687A" w:rsidRPr="00C50B0B">
              <w:rPr>
                <w:rFonts w:cs="Arial"/>
                <w:noProof/>
                <w:webHidden/>
              </w:rPr>
              <w:fldChar w:fldCharType="end"/>
            </w:r>
          </w:hyperlink>
        </w:p>
        <w:p w14:paraId="194B9A0A" w14:textId="2E2A5EA7" w:rsidR="0056687A" w:rsidRPr="00C50B0B" w:rsidRDefault="00621857">
          <w:pPr>
            <w:pStyle w:val="Verzeichnis2"/>
            <w:tabs>
              <w:tab w:val="left" w:pos="880"/>
              <w:tab w:val="right" w:leader="dot" w:pos="9062"/>
            </w:tabs>
            <w:rPr>
              <w:rFonts w:eastAsiaTheme="minorEastAsia" w:cs="Arial"/>
              <w:noProof/>
              <w:lang w:val="en-DE" w:eastAsia="en-DE"/>
            </w:rPr>
          </w:pPr>
          <w:hyperlink w:anchor="_Toc44320780" w:history="1">
            <w:r w:rsidR="0056687A" w:rsidRPr="00C50B0B">
              <w:rPr>
                <w:rStyle w:val="Hyperlink"/>
                <w:rFonts w:cs="Arial"/>
                <w:noProof/>
              </w:rPr>
              <w:t>2.6.</w:t>
            </w:r>
            <w:r w:rsidR="0056687A" w:rsidRPr="00C50B0B">
              <w:rPr>
                <w:rFonts w:eastAsiaTheme="minorEastAsia" w:cs="Arial"/>
                <w:noProof/>
                <w:lang w:val="en-DE" w:eastAsia="en-DE"/>
              </w:rPr>
              <w:tab/>
            </w:r>
            <w:r w:rsidR="0056687A" w:rsidRPr="00C50B0B">
              <w:rPr>
                <w:rStyle w:val="Hyperlink"/>
                <w:rFonts w:cs="Arial"/>
                <w:noProof/>
              </w:rPr>
              <w:t>Produktdaten</w:t>
            </w:r>
            <w:r w:rsidR="0056687A" w:rsidRPr="00C50B0B">
              <w:rPr>
                <w:rFonts w:cs="Arial"/>
                <w:noProof/>
                <w:webHidden/>
              </w:rPr>
              <w:tab/>
            </w:r>
            <w:r w:rsidR="0056687A" w:rsidRPr="00C50B0B">
              <w:rPr>
                <w:rFonts w:cs="Arial"/>
                <w:noProof/>
                <w:webHidden/>
              </w:rPr>
              <w:fldChar w:fldCharType="begin"/>
            </w:r>
            <w:r w:rsidR="0056687A" w:rsidRPr="00C50B0B">
              <w:rPr>
                <w:rFonts w:cs="Arial"/>
                <w:noProof/>
                <w:webHidden/>
              </w:rPr>
              <w:instrText xml:space="preserve"> PAGEREF _Toc44320780 \h </w:instrText>
            </w:r>
            <w:r w:rsidR="0056687A" w:rsidRPr="00C50B0B">
              <w:rPr>
                <w:rFonts w:cs="Arial"/>
                <w:noProof/>
                <w:webHidden/>
              </w:rPr>
            </w:r>
            <w:r w:rsidR="0056687A" w:rsidRPr="00C50B0B">
              <w:rPr>
                <w:rFonts w:cs="Arial"/>
                <w:noProof/>
                <w:webHidden/>
              </w:rPr>
              <w:fldChar w:fldCharType="separate"/>
            </w:r>
            <w:r w:rsidR="0056687A" w:rsidRPr="00C50B0B">
              <w:rPr>
                <w:rFonts w:cs="Arial"/>
                <w:noProof/>
                <w:webHidden/>
              </w:rPr>
              <w:t>7</w:t>
            </w:r>
            <w:r w:rsidR="0056687A" w:rsidRPr="00C50B0B">
              <w:rPr>
                <w:rFonts w:cs="Arial"/>
                <w:noProof/>
                <w:webHidden/>
              </w:rPr>
              <w:fldChar w:fldCharType="end"/>
            </w:r>
          </w:hyperlink>
        </w:p>
        <w:p w14:paraId="04612CFB" w14:textId="308EA264" w:rsidR="0056687A" w:rsidRPr="00C50B0B" w:rsidRDefault="00621857">
          <w:pPr>
            <w:pStyle w:val="Verzeichnis2"/>
            <w:tabs>
              <w:tab w:val="left" w:pos="880"/>
              <w:tab w:val="right" w:leader="dot" w:pos="9062"/>
            </w:tabs>
            <w:rPr>
              <w:rFonts w:eastAsiaTheme="minorEastAsia" w:cs="Arial"/>
              <w:noProof/>
              <w:lang w:val="en-DE" w:eastAsia="en-DE"/>
            </w:rPr>
          </w:pPr>
          <w:hyperlink w:anchor="_Toc44320781" w:history="1">
            <w:r w:rsidR="0056687A" w:rsidRPr="00C50B0B">
              <w:rPr>
                <w:rStyle w:val="Hyperlink"/>
                <w:rFonts w:cs="Arial"/>
                <w:noProof/>
              </w:rPr>
              <w:t>2.7.</w:t>
            </w:r>
            <w:r w:rsidR="0056687A" w:rsidRPr="00C50B0B">
              <w:rPr>
                <w:rFonts w:eastAsiaTheme="minorEastAsia" w:cs="Arial"/>
                <w:noProof/>
                <w:lang w:val="en-DE" w:eastAsia="en-DE"/>
              </w:rPr>
              <w:tab/>
            </w:r>
            <w:r w:rsidR="0056687A" w:rsidRPr="00C50B0B">
              <w:rPr>
                <w:rStyle w:val="Hyperlink"/>
                <w:rFonts w:cs="Arial"/>
                <w:noProof/>
              </w:rPr>
              <w:t>Produktleistungen</w:t>
            </w:r>
            <w:r w:rsidR="0056687A" w:rsidRPr="00C50B0B">
              <w:rPr>
                <w:rFonts w:cs="Arial"/>
                <w:noProof/>
                <w:webHidden/>
              </w:rPr>
              <w:tab/>
            </w:r>
            <w:r w:rsidR="0056687A" w:rsidRPr="00C50B0B">
              <w:rPr>
                <w:rFonts w:cs="Arial"/>
                <w:noProof/>
                <w:webHidden/>
              </w:rPr>
              <w:fldChar w:fldCharType="begin"/>
            </w:r>
            <w:r w:rsidR="0056687A" w:rsidRPr="00C50B0B">
              <w:rPr>
                <w:rFonts w:cs="Arial"/>
                <w:noProof/>
                <w:webHidden/>
              </w:rPr>
              <w:instrText xml:space="preserve"> PAGEREF _Toc44320781 \h </w:instrText>
            </w:r>
            <w:r w:rsidR="0056687A" w:rsidRPr="00C50B0B">
              <w:rPr>
                <w:rFonts w:cs="Arial"/>
                <w:noProof/>
                <w:webHidden/>
              </w:rPr>
            </w:r>
            <w:r w:rsidR="0056687A" w:rsidRPr="00C50B0B">
              <w:rPr>
                <w:rFonts w:cs="Arial"/>
                <w:noProof/>
                <w:webHidden/>
              </w:rPr>
              <w:fldChar w:fldCharType="separate"/>
            </w:r>
            <w:r w:rsidR="0056687A" w:rsidRPr="00C50B0B">
              <w:rPr>
                <w:rFonts w:cs="Arial"/>
                <w:noProof/>
                <w:webHidden/>
              </w:rPr>
              <w:t>7</w:t>
            </w:r>
            <w:r w:rsidR="0056687A" w:rsidRPr="00C50B0B">
              <w:rPr>
                <w:rFonts w:cs="Arial"/>
                <w:noProof/>
                <w:webHidden/>
              </w:rPr>
              <w:fldChar w:fldCharType="end"/>
            </w:r>
          </w:hyperlink>
        </w:p>
        <w:p w14:paraId="1F074744" w14:textId="68EA0414" w:rsidR="0056687A" w:rsidRPr="00C50B0B" w:rsidRDefault="00621857">
          <w:pPr>
            <w:pStyle w:val="Verzeichnis2"/>
            <w:tabs>
              <w:tab w:val="left" w:pos="880"/>
              <w:tab w:val="right" w:leader="dot" w:pos="9062"/>
            </w:tabs>
            <w:rPr>
              <w:rFonts w:eastAsiaTheme="minorEastAsia" w:cs="Arial"/>
              <w:noProof/>
              <w:lang w:val="en-DE" w:eastAsia="en-DE"/>
            </w:rPr>
          </w:pPr>
          <w:hyperlink w:anchor="_Toc44320782" w:history="1">
            <w:r w:rsidR="0056687A" w:rsidRPr="00C50B0B">
              <w:rPr>
                <w:rStyle w:val="Hyperlink"/>
                <w:rFonts w:cs="Arial"/>
                <w:noProof/>
              </w:rPr>
              <w:t>2.8.</w:t>
            </w:r>
            <w:r w:rsidR="0056687A" w:rsidRPr="00C50B0B">
              <w:rPr>
                <w:rFonts w:eastAsiaTheme="minorEastAsia" w:cs="Arial"/>
                <w:noProof/>
                <w:lang w:val="en-DE" w:eastAsia="en-DE"/>
              </w:rPr>
              <w:tab/>
            </w:r>
            <w:r w:rsidR="0056687A" w:rsidRPr="00C50B0B">
              <w:rPr>
                <w:rStyle w:val="Hyperlink"/>
                <w:rFonts w:cs="Arial"/>
                <w:noProof/>
              </w:rPr>
              <w:t>Qualitätsanforderungen</w:t>
            </w:r>
            <w:r w:rsidR="0056687A" w:rsidRPr="00C50B0B">
              <w:rPr>
                <w:rFonts w:cs="Arial"/>
                <w:noProof/>
                <w:webHidden/>
              </w:rPr>
              <w:tab/>
            </w:r>
            <w:r w:rsidR="0056687A" w:rsidRPr="00C50B0B">
              <w:rPr>
                <w:rFonts w:cs="Arial"/>
                <w:noProof/>
                <w:webHidden/>
              </w:rPr>
              <w:fldChar w:fldCharType="begin"/>
            </w:r>
            <w:r w:rsidR="0056687A" w:rsidRPr="00C50B0B">
              <w:rPr>
                <w:rFonts w:cs="Arial"/>
                <w:noProof/>
                <w:webHidden/>
              </w:rPr>
              <w:instrText xml:space="preserve"> PAGEREF _Toc44320782 \h </w:instrText>
            </w:r>
            <w:r w:rsidR="0056687A" w:rsidRPr="00C50B0B">
              <w:rPr>
                <w:rFonts w:cs="Arial"/>
                <w:noProof/>
                <w:webHidden/>
              </w:rPr>
            </w:r>
            <w:r w:rsidR="0056687A" w:rsidRPr="00C50B0B">
              <w:rPr>
                <w:rFonts w:cs="Arial"/>
                <w:noProof/>
                <w:webHidden/>
              </w:rPr>
              <w:fldChar w:fldCharType="separate"/>
            </w:r>
            <w:r w:rsidR="0056687A" w:rsidRPr="00C50B0B">
              <w:rPr>
                <w:rFonts w:cs="Arial"/>
                <w:noProof/>
                <w:webHidden/>
              </w:rPr>
              <w:t>7</w:t>
            </w:r>
            <w:r w:rsidR="0056687A" w:rsidRPr="00C50B0B">
              <w:rPr>
                <w:rFonts w:cs="Arial"/>
                <w:noProof/>
                <w:webHidden/>
              </w:rPr>
              <w:fldChar w:fldCharType="end"/>
            </w:r>
          </w:hyperlink>
        </w:p>
        <w:p w14:paraId="7545CA60" w14:textId="23F74519" w:rsidR="0056687A" w:rsidRPr="00C50B0B" w:rsidRDefault="00621857">
          <w:pPr>
            <w:pStyle w:val="Verzeichnis1"/>
            <w:rPr>
              <w:rFonts w:eastAsiaTheme="minorEastAsia" w:cs="Arial"/>
              <w:noProof/>
              <w:lang w:val="en-DE" w:eastAsia="en-DE"/>
            </w:rPr>
          </w:pPr>
          <w:hyperlink w:anchor="_Toc44320783" w:history="1">
            <w:r w:rsidR="0056687A" w:rsidRPr="00C50B0B">
              <w:rPr>
                <w:rStyle w:val="Hyperlink"/>
                <w:rFonts w:cs="Arial"/>
                <w:noProof/>
              </w:rPr>
              <w:t>3.</w:t>
            </w:r>
            <w:r w:rsidR="0056687A" w:rsidRPr="00C50B0B">
              <w:rPr>
                <w:rFonts w:eastAsiaTheme="minorEastAsia" w:cs="Arial"/>
                <w:noProof/>
                <w:lang w:val="en-DE" w:eastAsia="en-DE"/>
              </w:rPr>
              <w:tab/>
            </w:r>
            <w:r w:rsidR="0056687A" w:rsidRPr="00C50B0B">
              <w:rPr>
                <w:rStyle w:val="Hyperlink"/>
                <w:rFonts w:cs="Arial"/>
                <w:noProof/>
              </w:rPr>
              <w:t>Aufgaben</w:t>
            </w:r>
            <w:r w:rsidR="0056687A" w:rsidRPr="00C50B0B">
              <w:rPr>
                <w:rFonts w:cs="Arial"/>
                <w:noProof/>
                <w:webHidden/>
              </w:rPr>
              <w:tab/>
            </w:r>
            <w:r w:rsidR="0056687A" w:rsidRPr="00C50B0B">
              <w:rPr>
                <w:rFonts w:cs="Arial"/>
                <w:noProof/>
                <w:webHidden/>
              </w:rPr>
              <w:fldChar w:fldCharType="begin"/>
            </w:r>
            <w:r w:rsidR="0056687A" w:rsidRPr="00C50B0B">
              <w:rPr>
                <w:rFonts w:cs="Arial"/>
                <w:noProof/>
                <w:webHidden/>
              </w:rPr>
              <w:instrText xml:space="preserve"> PAGEREF _Toc44320783 \h </w:instrText>
            </w:r>
            <w:r w:rsidR="0056687A" w:rsidRPr="00C50B0B">
              <w:rPr>
                <w:rFonts w:cs="Arial"/>
                <w:noProof/>
                <w:webHidden/>
              </w:rPr>
            </w:r>
            <w:r w:rsidR="0056687A" w:rsidRPr="00C50B0B">
              <w:rPr>
                <w:rFonts w:cs="Arial"/>
                <w:noProof/>
                <w:webHidden/>
              </w:rPr>
              <w:fldChar w:fldCharType="separate"/>
            </w:r>
            <w:r w:rsidR="0056687A" w:rsidRPr="00C50B0B">
              <w:rPr>
                <w:rFonts w:cs="Arial"/>
                <w:noProof/>
                <w:webHidden/>
              </w:rPr>
              <w:t>8</w:t>
            </w:r>
            <w:r w:rsidR="0056687A" w:rsidRPr="00C50B0B">
              <w:rPr>
                <w:rFonts w:cs="Arial"/>
                <w:noProof/>
                <w:webHidden/>
              </w:rPr>
              <w:fldChar w:fldCharType="end"/>
            </w:r>
          </w:hyperlink>
        </w:p>
        <w:p w14:paraId="1171BA71" w14:textId="6318A922" w:rsidR="0056687A" w:rsidRPr="00C50B0B" w:rsidRDefault="00621857">
          <w:pPr>
            <w:pStyle w:val="Verzeichnis2"/>
            <w:tabs>
              <w:tab w:val="left" w:pos="880"/>
              <w:tab w:val="right" w:leader="dot" w:pos="9062"/>
            </w:tabs>
            <w:rPr>
              <w:rFonts w:eastAsiaTheme="minorEastAsia" w:cs="Arial"/>
              <w:noProof/>
              <w:lang w:val="en-DE" w:eastAsia="en-DE"/>
            </w:rPr>
          </w:pPr>
          <w:hyperlink w:anchor="_Toc44320784" w:history="1">
            <w:r w:rsidR="0056687A" w:rsidRPr="00C50B0B">
              <w:rPr>
                <w:rStyle w:val="Hyperlink"/>
                <w:rFonts w:cs="Arial"/>
                <w:noProof/>
              </w:rPr>
              <w:t>3.1.</w:t>
            </w:r>
            <w:r w:rsidR="0056687A" w:rsidRPr="00C50B0B">
              <w:rPr>
                <w:rFonts w:eastAsiaTheme="minorEastAsia" w:cs="Arial"/>
                <w:noProof/>
                <w:lang w:val="en-DE" w:eastAsia="en-DE"/>
              </w:rPr>
              <w:tab/>
            </w:r>
            <w:r w:rsidR="0056687A" w:rsidRPr="00C50B0B">
              <w:rPr>
                <w:rStyle w:val="Hyperlink"/>
                <w:rFonts w:cs="Arial"/>
                <w:noProof/>
              </w:rPr>
              <w:t>Analyse</w:t>
            </w:r>
            <w:r w:rsidR="0056687A" w:rsidRPr="00C50B0B">
              <w:rPr>
                <w:rFonts w:cs="Arial"/>
                <w:noProof/>
                <w:webHidden/>
              </w:rPr>
              <w:tab/>
            </w:r>
            <w:r w:rsidR="0056687A" w:rsidRPr="00C50B0B">
              <w:rPr>
                <w:rFonts w:cs="Arial"/>
                <w:noProof/>
                <w:webHidden/>
              </w:rPr>
              <w:fldChar w:fldCharType="begin"/>
            </w:r>
            <w:r w:rsidR="0056687A" w:rsidRPr="00C50B0B">
              <w:rPr>
                <w:rFonts w:cs="Arial"/>
                <w:noProof/>
                <w:webHidden/>
              </w:rPr>
              <w:instrText xml:space="preserve"> PAGEREF _Toc44320784 \h </w:instrText>
            </w:r>
            <w:r w:rsidR="0056687A" w:rsidRPr="00C50B0B">
              <w:rPr>
                <w:rFonts w:cs="Arial"/>
                <w:noProof/>
                <w:webHidden/>
              </w:rPr>
            </w:r>
            <w:r w:rsidR="0056687A" w:rsidRPr="00C50B0B">
              <w:rPr>
                <w:rFonts w:cs="Arial"/>
                <w:noProof/>
                <w:webHidden/>
              </w:rPr>
              <w:fldChar w:fldCharType="separate"/>
            </w:r>
            <w:r w:rsidR="0056687A" w:rsidRPr="00C50B0B">
              <w:rPr>
                <w:rFonts w:cs="Arial"/>
                <w:noProof/>
                <w:webHidden/>
              </w:rPr>
              <w:t>8</w:t>
            </w:r>
            <w:r w:rsidR="0056687A" w:rsidRPr="00C50B0B">
              <w:rPr>
                <w:rFonts w:cs="Arial"/>
                <w:noProof/>
                <w:webHidden/>
              </w:rPr>
              <w:fldChar w:fldCharType="end"/>
            </w:r>
          </w:hyperlink>
        </w:p>
        <w:p w14:paraId="530A3460" w14:textId="33B14DC6" w:rsidR="0056687A" w:rsidRPr="00C50B0B" w:rsidRDefault="00621857">
          <w:pPr>
            <w:pStyle w:val="Verzeichnis2"/>
            <w:tabs>
              <w:tab w:val="left" w:pos="880"/>
              <w:tab w:val="right" w:leader="dot" w:pos="9062"/>
            </w:tabs>
            <w:rPr>
              <w:rFonts w:eastAsiaTheme="minorEastAsia" w:cs="Arial"/>
              <w:noProof/>
              <w:lang w:val="en-DE" w:eastAsia="en-DE"/>
            </w:rPr>
          </w:pPr>
          <w:hyperlink w:anchor="_Toc44320785" w:history="1">
            <w:r w:rsidR="0056687A" w:rsidRPr="00C50B0B">
              <w:rPr>
                <w:rStyle w:val="Hyperlink"/>
                <w:rFonts w:cs="Arial"/>
                <w:noProof/>
              </w:rPr>
              <w:t>3.2.</w:t>
            </w:r>
            <w:r w:rsidR="0056687A" w:rsidRPr="00C50B0B">
              <w:rPr>
                <w:rFonts w:eastAsiaTheme="minorEastAsia" w:cs="Arial"/>
                <w:noProof/>
                <w:lang w:val="en-DE" w:eastAsia="en-DE"/>
              </w:rPr>
              <w:tab/>
            </w:r>
            <w:r w:rsidR="0056687A" w:rsidRPr="00C50B0B">
              <w:rPr>
                <w:rStyle w:val="Hyperlink"/>
                <w:rFonts w:cs="Arial"/>
                <w:noProof/>
              </w:rPr>
              <w:t>Sequenzdiagramm und Aktivitätsdiagramm (Analyse oder Entwurf)</w:t>
            </w:r>
            <w:r w:rsidR="0056687A" w:rsidRPr="00C50B0B">
              <w:rPr>
                <w:rFonts w:cs="Arial"/>
                <w:noProof/>
                <w:webHidden/>
              </w:rPr>
              <w:tab/>
            </w:r>
            <w:r w:rsidR="0056687A" w:rsidRPr="00C50B0B">
              <w:rPr>
                <w:rFonts w:cs="Arial"/>
                <w:noProof/>
                <w:webHidden/>
              </w:rPr>
              <w:fldChar w:fldCharType="begin"/>
            </w:r>
            <w:r w:rsidR="0056687A" w:rsidRPr="00C50B0B">
              <w:rPr>
                <w:rFonts w:cs="Arial"/>
                <w:noProof/>
                <w:webHidden/>
              </w:rPr>
              <w:instrText xml:space="preserve"> PAGEREF _Toc44320785 \h </w:instrText>
            </w:r>
            <w:r w:rsidR="0056687A" w:rsidRPr="00C50B0B">
              <w:rPr>
                <w:rFonts w:cs="Arial"/>
                <w:noProof/>
                <w:webHidden/>
              </w:rPr>
            </w:r>
            <w:r w:rsidR="0056687A" w:rsidRPr="00C50B0B">
              <w:rPr>
                <w:rFonts w:cs="Arial"/>
                <w:noProof/>
                <w:webHidden/>
              </w:rPr>
              <w:fldChar w:fldCharType="separate"/>
            </w:r>
            <w:r w:rsidR="0056687A" w:rsidRPr="00C50B0B">
              <w:rPr>
                <w:rFonts w:cs="Arial"/>
                <w:noProof/>
                <w:webHidden/>
              </w:rPr>
              <w:t>8</w:t>
            </w:r>
            <w:r w:rsidR="0056687A" w:rsidRPr="00C50B0B">
              <w:rPr>
                <w:rFonts w:cs="Arial"/>
                <w:noProof/>
                <w:webHidden/>
              </w:rPr>
              <w:fldChar w:fldCharType="end"/>
            </w:r>
          </w:hyperlink>
        </w:p>
        <w:p w14:paraId="498830F9" w14:textId="4E5ABF18" w:rsidR="0056687A" w:rsidRPr="00C50B0B" w:rsidRDefault="00621857">
          <w:pPr>
            <w:pStyle w:val="Verzeichnis2"/>
            <w:tabs>
              <w:tab w:val="left" w:pos="880"/>
              <w:tab w:val="right" w:leader="dot" w:pos="9062"/>
            </w:tabs>
            <w:rPr>
              <w:rFonts w:eastAsiaTheme="minorEastAsia" w:cs="Arial"/>
              <w:noProof/>
              <w:lang w:val="en-DE" w:eastAsia="en-DE"/>
            </w:rPr>
          </w:pPr>
          <w:hyperlink w:anchor="_Toc44320786" w:history="1">
            <w:r w:rsidR="0056687A" w:rsidRPr="00C50B0B">
              <w:rPr>
                <w:rStyle w:val="Hyperlink"/>
                <w:rFonts w:cs="Arial"/>
                <w:noProof/>
              </w:rPr>
              <w:t>3.3.</w:t>
            </w:r>
            <w:r w:rsidR="0056687A" w:rsidRPr="00C50B0B">
              <w:rPr>
                <w:rFonts w:eastAsiaTheme="minorEastAsia" w:cs="Arial"/>
                <w:noProof/>
                <w:lang w:val="en-DE" w:eastAsia="en-DE"/>
              </w:rPr>
              <w:tab/>
            </w:r>
            <w:r w:rsidR="0056687A" w:rsidRPr="00C50B0B">
              <w:rPr>
                <w:rStyle w:val="Hyperlink"/>
                <w:rFonts w:cs="Arial"/>
                <w:noProof/>
              </w:rPr>
              <w:t>Entwurf</w:t>
            </w:r>
            <w:r w:rsidR="0056687A" w:rsidRPr="00C50B0B">
              <w:rPr>
                <w:rFonts w:cs="Arial"/>
                <w:noProof/>
                <w:webHidden/>
              </w:rPr>
              <w:tab/>
            </w:r>
            <w:r w:rsidR="0056687A" w:rsidRPr="00C50B0B">
              <w:rPr>
                <w:rFonts w:cs="Arial"/>
                <w:noProof/>
                <w:webHidden/>
              </w:rPr>
              <w:fldChar w:fldCharType="begin"/>
            </w:r>
            <w:r w:rsidR="0056687A" w:rsidRPr="00C50B0B">
              <w:rPr>
                <w:rFonts w:cs="Arial"/>
                <w:noProof/>
                <w:webHidden/>
              </w:rPr>
              <w:instrText xml:space="preserve"> PAGEREF _Toc44320786 \h </w:instrText>
            </w:r>
            <w:r w:rsidR="0056687A" w:rsidRPr="00C50B0B">
              <w:rPr>
                <w:rFonts w:cs="Arial"/>
                <w:noProof/>
                <w:webHidden/>
              </w:rPr>
            </w:r>
            <w:r w:rsidR="0056687A" w:rsidRPr="00C50B0B">
              <w:rPr>
                <w:rFonts w:cs="Arial"/>
                <w:noProof/>
                <w:webHidden/>
              </w:rPr>
              <w:fldChar w:fldCharType="separate"/>
            </w:r>
            <w:r w:rsidR="0056687A" w:rsidRPr="00C50B0B">
              <w:rPr>
                <w:rFonts w:cs="Arial"/>
                <w:noProof/>
                <w:webHidden/>
              </w:rPr>
              <w:t>8</w:t>
            </w:r>
            <w:r w:rsidR="0056687A" w:rsidRPr="00C50B0B">
              <w:rPr>
                <w:rFonts w:cs="Arial"/>
                <w:noProof/>
                <w:webHidden/>
              </w:rPr>
              <w:fldChar w:fldCharType="end"/>
            </w:r>
          </w:hyperlink>
        </w:p>
        <w:p w14:paraId="08CBA218" w14:textId="1CFC9425" w:rsidR="0056687A" w:rsidRPr="00C50B0B" w:rsidRDefault="00621857">
          <w:pPr>
            <w:pStyle w:val="Verzeichnis2"/>
            <w:tabs>
              <w:tab w:val="left" w:pos="880"/>
              <w:tab w:val="right" w:leader="dot" w:pos="9062"/>
            </w:tabs>
            <w:rPr>
              <w:rFonts w:eastAsiaTheme="minorEastAsia" w:cs="Arial"/>
              <w:noProof/>
              <w:lang w:val="en-DE" w:eastAsia="en-DE"/>
            </w:rPr>
          </w:pPr>
          <w:hyperlink w:anchor="_Toc44320787" w:history="1">
            <w:r w:rsidR="0056687A" w:rsidRPr="00C50B0B">
              <w:rPr>
                <w:rStyle w:val="Hyperlink"/>
                <w:rFonts w:cs="Arial"/>
                <w:noProof/>
              </w:rPr>
              <w:t>3.4.</w:t>
            </w:r>
            <w:r w:rsidR="0056687A" w:rsidRPr="00C50B0B">
              <w:rPr>
                <w:rFonts w:eastAsiaTheme="minorEastAsia" w:cs="Arial"/>
                <w:noProof/>
                <w:lang w:val="en-DE" w:eastAsia="en-DE"/>
              </w:rPr>
              <w:tab/>
            </w:r>
            <w:r w:rsidR="0056687A" w:rsidRPr="00C50B0B">
              <w:rPr>
                <w:rStyle w:val="Hyperlink"/>
                <w:rFonts w:cs="Arial"/>
                <w:noProof/>
              </w:rPr>
              <w:t>Implementierung</w:t>
            </w:r>
            <w:r w:rsidR="0056687A" w:rsidRPr="00C50B0B">
              <w:rPr>
                <w:rFonts w:cs="Arial"/>
                <w:noProof/>
                <w:webHidden/>
              </w:rPr>
              <w:tab/>
            </w:r>
            <w:r w:rsidR="0056687A" w:rsidRPr="00C50B0B">
              <w:rPr>
                <w:rFonts w:cs="Arial"/>
                <w:noProof/>
                <w:webHidden/>
              </w:rPr>
              <w:fldChar w:fldCharType="begin"/>
            </w:r>
            <w:r w:rsidR="0056687A" w:rsidRPr="00C50B0B">
              <w:rPr>
                <w:rFonts w:cs="Arial"/>
                <w:noProof/>
                <w:webHidden/>
              </w:rPr>
              <w:instrText xml:space="preserve"> PAGEREF _Toc44320787 \h </w:instrText>
            </w:r>
            <w:r w:rsidR="0056687A" w:rsidRPr="00C50B0B">
              <w:rPr>
                <w:rFonts w:cs="Arial"/>
                <w:noProof/>
                <w:webHidden/>
              </w:rPr>
            </w:r>
            <w:r w:rsidR="0056687A" w:rsidRPr="00C50B0B">
              <w:rPr>
                <w:rFonts w:cs="Arial"/>
                <w:noProof/>
                <w:webHidden/>
              </w:rPr>
              <w:fldChar w:fldCharType="separate"/>
            </w:r>
            <w:r w:rsidR="0056687A" w:rsidRPr="00C50B0B">
              <w:rPr>
                <w:rFonts w:cs="Arial"/>
                <w:noProof/>
                <w:webHidden/>
              </w:rPr>
              <w:t>9</w:t>
            </w:r>
            <w:r w:rsidR="0056687A" w:rsidRPr="00C50B0B">
              <w:rPr>
                <w:rFonts w:cs="Arial"/>
                <w:noProof/>
                <w:webHidden/>
              </w:rPr>
              <w:fldChar w:fldCharType="end"/>
            </w:r>
          </w:hyperlink>
        </w:p>
        <w:p w14:paraId="071619D6" w14:textId="0BA92220" w:rsidR="0056687A" w:rsidRPr="00C50B0B" w:rsidRDefault="00621857">
          <w:pPr>
            <w:pStyle w:val="Verzeichnis1"/>
            <w:rPr>
              <w:rFonts w:eastAsiaTheme="minorEastAsia" w:cs="Arial"/>
              <w:noProof/>
              <w:lang w:val="en-DE" w:eastAsia="en-DE"/>
            </w:rPr>
          </w:pPr>
          <w:hyperlink w:anchor="_Toc44320788" w:history="1">
            <w:r w:rsidR="0056687A" w:rsidRPr="00C50B0B">
              <w:rPr>
                <w:rStyle w:val="Hyperlink"/>
                <w:rFonts w:cs="Arial"/>
                <w:noProof/>
              </w:rPr>
              <w:t>4.</w:t>
            </w:r>
            <w:r w:rsidR="0056687A" w:rsidRPr="00C50B0B">
              <w:rPr>
                <w:rFonts w:eastAsiaTheme="minorEastAsia" w:cs="Arial"/>
                <w:noProof/>
                <w:lang w:val="en-DE" w:eastAsia="en-DE"/>
              </w:rPr>
              <w:tab/>
            </w:r>
            <w:r w:rsidR="0056687A" w:rsidRPr="00C50B0B">
              <w:rPr>
                <w:rStyle w:val="Hyperlink"/>
                <w:rFonts w:cs="Arial"/>
                <w:noProof/>
              </w:rPr>
              <w:t>Vereinfachungen für den Programmentwurf</w:t>
            </w:r>
            <w:r w:rsidR="0056687A" w:rsidRPr="00C50B0B">
              <w:rPr>
                <w:rFonts w:cs="Arial"/>
                <w:noProof/>
                <w:webHidden/>
              </w:rPr>
              <w:tab/>
            </w:r>
            <w:r w:rsidR="0056687A" w:rsidRPr="00C50B0B">
              <w:rPr>
                <w:rFonts w:cs="Arial"/>
                <w:noProof/>
                <w:webHidden/>
              </w:rPr>
              <w:fldChar w:fldCharType="begin"/>
            </w:r>
            <w:r w:rsidR="0056687A" w:rsidRPr="00C50B0B">
              <w:rPr>
                <w:rFonts w:cs="Arial"/>
                <w:noProof/>
                <w:webHidden/>
              </w:rPr>
              <w:instrText xml:space="preserve"> PAGEREF _Toc44320788 \h </w:instrText>
            </w:r>
            <w:r w:rsidR="0056687A" w:rsidRPr="00C50B0B">
              <w:rPr>
                <w:rFonts w:cs="Arial"/>
                <w:noProof/>
                <w:webHidden/>
              </w:rPr>
            </w:r>
            <w:r w:rsidR="0056687A" w:rsidRPr="00C50B0B">
              <w:rPr>
                <w:rFonts w:cs="Arial"/>
                <w:noProof/>
                <w:webHidden/>
              </w:rPr>
              <w:fldChar w:fldCharType="separate"/>
            </w:r>
            <w:r w:rsidR="0056687A" w:rsidRPr="00C50B0B">
              <w:rPr>
                <w:rFonts w:cs="Arial"/>
                <w:noProof/>
                <w:webHidden/>
              </w:rPr>
              <w:t>9</w:t>
            </w:r>
            <w:r w:rsidR="0056687A" w:rsidRPr="00C50B0B">
              <w:rPr>
                <w:rFonts w:cs="Arial"/>
                <w:noProof/>
                <w:webHidden/>
              </w:rPr>
              <w:fldChar w:fldCharType="end"/>
            </w:r>
          </w:hyperlink>
        </w:p>
        <w:p w14:paraId="75E9D32C" w14:textId="3E33086D" w:rsidR="0056687A" w:rsidRPr="00C50B0B" w:rsidRDefault="00621857">
          <w:pPr>
            <w:pStyle w:val="Verzeichnis1"/>
            <w:rPr>
              <w:rFonts w:eastAsiaTheme="minorEastAsia" w:cs="Arial"/>
              <w:noProof/>
              <w:lang w:val="en-DE" w:eastAsia="en-DE"/>
            </w:rPr>
          </w:pPr>
          <w:hyperlink w:anchor="_Toc44320789" w:history="1">
            <w:r w:rsidR="0056687A" w:rsidRPr="00C50B0B">
              <w:rPr>
                <w:rStyle w:val="Hyperlink"/>
                <w:rFonts w:cs="Arial"/>
                <w:noProof/>
              </w:rPr>
              <w:t>5.</w:t>
            </w:r>
            <w:r w:rsidR="0056687A" w:rsidRPr="00C50B0B">
              <w:rPr>
                <w:rFonts w:eastAsiaTheme="minorEastAsia" w:cs="Arial"/>
                <w:noProof/>
                <w:lang w:val="en-DE" w:eastAsia="en-DE"/>
              </w:rPr>
              <w:tab/>
            </w:r>
            <w:r w:rsidR="0056687A" w:rsidRPr="00C50B0B">
              <w:rPr>
                <w:rStyle w:val="Hyperlink"/>
                <w:rFonts w:cs="Arial"/>
                <w:noProof/>
              </w:rPr>
              <w:t>Analyse</w:t>
            </w:r>
            <w:r w:rsidR="0056687A" w:rsidRPr="00C50B0B">
              <w:rPr>
                <w:rFonts w:cs="Arial"/>
                <w:noProof/>
                <w:webHidden/>
              </w:rPr>
              <w:tab/>
            </w:r>
            <w:r w:rsidR="0056687A" w:rsidRPr="00C50B0B">
              <w:rPr>
                <w:rFonts w:cs="Arial"/>
                <w:noProof/>
                <w:webHidden/>
              </w:rPr>
              <w:fldChar w:fldCharType="begin"/>
            </w:r>
            <w:r w:rsidR="0056687A" w:rsidRPr="00C50B0B">
              <w:rPr>
                <w:rFonts w:cs="Arial"/>
                <w:noProof/>
                <w:webHidden/>
              </w:rPr>
              <w:instrText xml:space="preserve"> PAGEREF _Toc44320789 \h </w:instrText>
            </w:r>
            <w:r w:rsidR="0056687A" w:rsidRPr="00C50B0B">
              <w:rPr>
                <w:rFonts w:cs="Arial"/>
                <w:noProof/>
                <w:webHidden/>
              </w:rPr>
            </w:r>
            <w:r w:rsidR="0056687A" w:rsidRPr="00C50B0B">
              <w:rPr>
                <w:rFonts w:cs="Arial"/>
                <w:noProof/>
                <w:webHidden/>
              </w:rPr>
              <w:fldChar w:fldCharType="separate"/>
            </w:r>
            <w:r w:rsidR="0056687A" w:rsidRPr="00C50B0B">
              <w:rPr>
                <w:rFonts w:cs="Arial"/>
                <w:noProof/>
                <w:webHidden/>
              </w:rPr>
              <w:t>10</w:t>
            </w:r>
            <w:r w:rsidR="0056687A" w:rsidRPr="00C50B0B">
              <w:rPr>
                <w:rFonts w:cs="Arial"/>
                <w:noProof/>
                <w:webHidden/>
              </w:rPr>
              <w:fldChar w:fldCharType="end"/>
            </w:r>
          </w:hyperlink>
        </w:p>
        <w:p w14:paraId="2657342D" w14:textId="2D4A2EE3" w:rsidR="0056687A" w:rsidRPr="00C50B0B" w:rsidRDefault="00621857">
          <w:pPr>
            <w:pStyle w:val="Verzeichnis2"/>
            <w:tabs>
              <w:tab w:val="left" w:pos="880"/>
              <w:tab w:val="right" w:leader="dot" w:pos="9062"/>
            </w:tabs>
            <w:rPr>
              <w:rFonts w:eastAsiaTheme="minorEastAsia" w:cs="Arial"/>
              <w:noProof/>
              <w:lang w:val="en-DE" w:eastAsia="en-DE"/>
            </w:rPr>
          </w:pPr>
          <w:hyperlink w:anchor="_Toc44320790" w:history="1">
            <w:r w:rsidR="0056687A" w:rsidRPr="00C50B0B">
              <w:rPr>
                <w:rStyle w:val="Hyperlink"/>
                <w:rFonts w:cs="Arial"/>
                <w:noProof/>
              </w:rPr>
              <w:t>5.1.</w:t>
            </w:r>
            <w:r w:rsidR="0056687A" w:rsidRPr="00C50B0B">
              <w:rPr>
                <w:rFonts w:eastAsiaTheme="minorEastAsia" w:cs="Arial"/>
                <w:noProof/>
                <w:lang w:val="en-DE" w:eastAsia="en-DE"/>
              </w:rPr>
              <w:tab/>
            </w:r>
            <w:r w:rsidR="0056687A" w:rsidRPr="00C50B0B">
              <w:rPr>
                <w:rStyle w:val="Hyperlink"/>
                <w:rFonts w:cs="Arial"/>
                <w:noProof/>
              </w:rPr>
              <w:t>Einleitung</w:t>
            </w:r>
            <w:r w:rsidR="0056687A" w:rsidRPr="00C50B0B">
              <w:rPr>
                <w:rFonts w:cs="Arial"/>
                <w:noProof/>
                <w:webHidden/>
              </w:rPr>
              <w:tab/>
            </w:r>
            <w:r w:rsidR="0056687A" w:rsidRPr="00C50B0B">
              <w:rPr>
                <w:rFonts w:cs="Arial"/>
                <w:noProof/>
                <w:webHidden/>
              </w:rPr>
              <w:fldChar w:fldCharType="begin"/>
            </w:r>
            <w:r w:rsidR="0056687A" w:rsidRPr="00C50B0B">
              <w:rPr>
                <w:rFonts w:cs="Arial"/>
                <w:noProof/>
                <w:webHidden/>
              </w:rPr>
              <w:instrText xml:space="preserve"> PAGEREF _Toc44320790 \h </w:instrText>
            </w:r>
            <w:r w:rsidR="0056687A" w:rsidRPr="00C50B0B">
              <w:rPr>
                <w:rFonts w:cs="Arial"/>
                <w:noProof/>
                <w:webHidden/>
              </w:rPr>
            </w:r>
            <w:r w:rsidR="0056687A" w:rsidRPr="00C50B0B">
              <w:rPr>
                <w:rFonts w:cs="Arial"/>
                <w:noProof/>
                <w:webHidden/>
              </w:rPr>
              <w:fldChar w:fldCharType="separate"/>
            </w:r>
            <w:r w:rsidR="0056687A" w:rsidRPr="00C50B0B">
              <w:rPr>
                <w:rFonts w:cs="Arial"/>
                <w:noProof/>
                <w:webHidden/>
              </w:rPr>
              <w:t>10</w:t>
            </w:r>
            <w:r w:rsidR="0056687A" w:rsidRPr="00C50B0B">
              <w:rPr>
                <w:rFonts w:cs="Arial"/>
                <w:noProof/>
                <w:webHidden/>
              </w:rPr>
              <w:fldChar w:fldCharType="end"/>
            </w:r>
          </w:hyperlink>
        </w:p>
        <w:p w14:paraId="7A79591E" w14:textId="7C399782" w:rsidR="0056687A" w:rsidRPr="00C50B0B" w:rsidRDefault="00621857">
          <w:pPr>
            <w:pStyle w:val="Verzeichnis2"/>
            <w:tabs>
              <w:tab w:val="left" w:pos="880"/>
              <w:tab w:val="right" w:leader="dot" w:pos="9062"/>
            </w:tabs>
            <w:rPr>
              <w:rFonts w:eastAsiaTheme="minorEastAsia" w:cs="Arial"/>
              <w:noProof/>
              <w:lang w:val="en-DE" w:eastAsia="en-DE"/>
            </w:rPr>
          </w:pPr>
          <w:hyperlink w:anchor="_Toc44320791" w:history="1">
            <w:r w:rsidR="0056687A" w:rsidRPr="00C50B0B">
              <w:rPr>
                <w:rStyle w:val="Hyperlink"/>
                <w:rFonts w:cs="Arial"/>
                <w:noProof/>
              </w:rPr>
              <w:t>5.2.</w:t>
            </w:r>
            <w:r w:rsidR="0056687A" w:rsidRPr="00C50B0B">
              <w:rPr>
                <w:rFonts w:eastAsiaTheme="minorEastAsia" w:cs="Arial"/>
                <w:noProof/>
                <w:lang w:val="en-DE" w:eastAsia="en-DE"/>
              </w:rPr>
              <w:tab/>
            </w:r>
            <w:r w:rsidR="0056687A" w:rsidRPr="00C50B0B">
              <w:rPr>
                <w:rStyle w:val="Hyperlink"/>
                <w:rFonts w:cs="Arial"/>
                <w:noProof/>
              </w:rPr>
              <w:t>Lastenheft</w:t>
            </w:r>
            <w:r w:rsidR="0056687A" w:rsidRPr="00C50B0B">
              <w:rPr>
                <w:rFonts w:cs="Arial"/>
                <w:noProof/>
                <w:webHidden/>
              </w:rPr>
              <w:tab/>
            </w:r>
            <w:r w:rsidR="0056687A" w:rsidRPr="00C50B0B">
              <w:rPr>
                <w:rFonts w:cs="Arial"/>
                <w:noProof/>
                <w:webHidden/>
              </w:rPr>
              <w:fldChar w:fldCharType="begin"/>
            </w:r>
            <w:r w:rsidR="0056687A" w:rsidRPr="00C50B0B">
              <w:rPr>
                <w:rFonts w:cs="Arial"/>
                <w:noProof/>
                <w:webHidden/>
              </w:rPr>
              <w:instrText xml:space="preserve"> PAGEREF _Toc44320791 \h </w:instrText>
            </w:r>
            <w:r w:rsidR="0056687A" w:rsidRPr="00C50B0B">
              <w:rPr>
                <w:rFonts w:cs="Arial"/>
                <w:noProof/>
                <w:webHidden/>
              </w:rPr>
            </w:r>
            <w:r w:rsidR="0056687A" w:rsidRPr="00C50B0B">
              <w:rPr>
                <w:rFonts w:cs="Arial"/>
                <w:noProof/>
                <w:webHidden/>
              </w:rPr>
              <w:fldChar w:fldCharType="separate"/>
            </w:r>
            <w:r w:rsidR="0056687A" w:rsidRPr="00C50B0B">
              <w:rPr>
                <w:rFonts w:cs="Arial"/>
                <w:noProof/>
                <w:webHidden/>
              </w:rPr>
              <w:t>11</w:t>
            </w:r>
            <w:r w:rsidR="0056687A" w:rsidRPr="00C50B0B">
              <w:rPr>
                <w:rFonts w:cs="Arial"/>
                <w:noProof/>
                <w:webHidden/>
              </w:rPr>
              <w:fldChar w:fldCharType="end"/>
            </w:r>
          </w:hyperlink>
        </w:p>
        <w:p w14:paraId="1C5CCBA3" w14:textId="3856C644" w:rsidR="0056687A" w:rsidRPr="00C50B0B" w:rsidRDefault="00621857">
          <w:pPr>
            <w:pStyle w:val="Verzeichnis3"/>
            <w:tabs>
              <w:tab w:val="left" w:pos="1320"/>
              <w:tab w:val="right" w:leader="dot" w:pos="9062"/>
            </w:tabs>
            <w:rPr>
              <w:rFonts w:eastAsiaTheme="minorEastAsia" w:cs="Arial"/>
              <w:noProof/>
              <w:lang w:val="en-DE" w:eastAsia="en-DE"/>
            </w:rPr>
          </w:pPr>
          <w:hyperlink w:anchor="_Toc44320792" w:history="1">
            <w:r w:rsidR="0056687A" w:rsidRPr="00C50B0B">
              <w:rPr>
                <w:rStyle w:val="Hyperlink"/>
                <w:rFonts w:cs="Arial"/>
                <w:noProof/>
              </w:rPr>
              <w:t>5.2.1.</w:t>
            </w:r>
            <w:r w:rsidR="0056687A" w:rsidRPr="00C50B0B">
              <w:rPr>
                <w:rFonts w:eastAsiaTheme="minorEastAsia" w:cs="Arial"/>
                <w:noProof/>
                <w:lang w:val="en-DE" w:eastAsia="en-DE"/>
              </w:rPr>
              <w:tab/>
            </w:r>
            <w:r w:rsidR="0056687A" w:rsidRPr="00C50B0B">
              <w:rPr>
                <w:rStyle w:val="Hyperlink"/>
                <w:rFonts w:cs="Arial"/>
                <w:noProof/>
              </w:rPr>
              <w:t>Zielsetzung</w:t>
            </w:r>
            <w:r w:rsidR="0056687A" w:rsidRPr="00C50B0B">
              <w:rPr>
                <w:rFonts w:cs="Arial"/>
                <w:noProof/>
                <w:webHidden/>
              </w:rPr>
              <w:tab/>
            </w:r>
            <w:r w:rsidR="0056687A" w:rsidRPr="00C50B0B">
              <w:rPr>
                <w:rFonts w:cs="Arial"/>
                <w:noProof/>
                <w:webHidden/>
              </w:rPr>
              <w:fldChar w:fldCharType="begin"/>
            </w:r>
            <w:r w:rsidR="0056687A" w:rsidRPr="00C50B0B">
              <w:rPr>
                <w:rFonts w:cs="Arial"/>
                <w:noProof/>
                <w:webHidden/>
              </w:rPr>
              <w:instrText xml:space="preserve"> PAGEREF _Toc44320792 \h </w:instrText>
            </w:r>
            <w:r w:rsidR="0056687A" w:rsidRPr="00C50B0B">
              <w:rPr>
                <w:rFonts w:cs="Arial"/>
                <w:noProof/>
                <w:webHidden/>
              </w:rPr>
            </w:r>
            <w:r w:rsidR="0056687A" w:rsidRPr="00C50B0B">
              <w:rPr>
                <w:rFonts w:cs="Arial"/>
                <w:noProof/>
                <w:webHidden/>
              </w:rPr>
              <w:fldChar w:fldCharType="separate"/>
            </w:r>
            <w:r w:rsidR="0056687A" w:rsidRPr="00C50B0B">
              <w:rPr>
                <w:rFonts w:cs="Arial"/>
                <w:noProof/>
                <w:webHidden/>
              </w:rPr>
              <w:t>11</w:t>
            </w:r>
            <w:r w:rsidR="0056687A" w:rsidRPr="00C50B0B">
              <w:rPr>
                <w:rFonts w:cs="Arial"/>
                <w:noProof/>
                <w:webHidden/>
              </w:rPr>
              <w:fldChar w:fldCharType="end"/>
            </w:r>
          </w:hyperlink>
        </w:p>
        <w:p w14:paraId="2EFCE9E2" w14:textId="5C339DD6" w:rsidR="0056687A" w:rsidRPr="00C50B0B" w:rsidRDefault="00621857">
          <w:pPr>
            <w:pStyle w:val="Verzeichnis3"/>
            <w:tabs>
              <w:tab w:val="left" w:pos="1320"/>
              <w:tab w:val="right" w:leader="dot" w:pos="9062"/>
            </w:tabs>
            <w:rPr>
              <w:rFonts w:eastAsiaTheme="minorEastAsia" w:cs="Arial"/>
              <w:noProof/>
              <w:lang w:val="en-DE" w:eastAsia="en-DE"/>
            </w:rPr>
          </w:pPr>
          <w:hyperlink w:anchor="_Toc44320793" w:history="1">
            <w:r w:rsidR="0056687A" w:rsidRPr="00C50B0B">
              <w:rPr>
                <w:rStyle w:val="Hyperlink"/>
                <w:rFonts w:cs="Arial"/>
                <w:noProof/>
              </w:rPr>
              <w:t>5.2.2.</w:t>
            </w:r>
            <w:r w:rsidR="0056687A" w:rsidRPr="00C50B0B">
              <w:rPr>
                <w:rFonts w:eastAsiaTheme="minorEastAsia" w:cs="Arial"/>
                <w:noProof/>
                <w:lang w:val="en-DE" w:eastAsia="en-DE"/>
              </w:rPr>
              <w:tab/>
            </w:r>
            <w:r w:rsidR="0056687A" w:rsidRPr="00C50B0B">
              <w:rPr>
                <w:rStyle w:val="Hyperlink"/>
                <w:rFonts w:cs="Arial"/>
                <w:noProof/>
              </w:rPr>
              <w:t>Anwendungsbereiche</w:t>
            </w:r>
            <w:r w:rsidR="0056687A" w:rsidRPr="00C50B0B">
              <w:rPr>
                <w:rFonts w:cs="Arial"/>
                <w:noProof/>
                <w:webHidden/>
              </w:rPr>
              <w:tab/>
            </w:r>
            <w:r w:rsidR="0056687A" w:rsidRPr="00C50B0B">
              <w:rPr>
                <w:rFonts w:cs="Arial"/>
                <w:noProof/>
                <w:webHidden/>
              </w:rPr>
              <w:fldChar w:fldCharType="begin"/>
            </w:r>
            <w:r w:rsidR="0056687A" w:rsidRPr="00C50B0B">
              <w:rPr>
                <w:rFonts w:cs="Arial"/>
                <w:noProof/>
                <w:webHidden/>
              </w:rPr>
              <w:instrText xml:space="preserve"> PAGEREF _Toc44320793 \h </w:instrText>
            </w:r>
            <w:r w:rsidR="0056687A" w:rsidRPr="00C50B0B">
              <w:rPr>
                <w:rFonts w:cs="Arial"/>
                <w:noProof/>
                <w:webHidden/>
              </w:rPr>
            </w:r>
            <w:r w:rsidR="0056687A" w:rsidRPr="00C50B0B">
              <w:rPr>
                <w:rFonts w:cs="Arial"/>
                <w:noProof/>
                <w:webHidden/>
              </w:rPr>
              <w:fldChar w:fldCharType="separate"/>
            </w:r>
            <w:r w:rsidR="0056687A" w:rsidRPr="00C50B0B">
              <w:rPr>
                <w:rFonts w:cs="Arial"/>
                <w:noProof/>
                <w:webHidden/>
              </w:rPr>
              <w:t>12</w:t>
            </w:r>
            <w:r w:rsidR="0056687A" w:rsidRPr="00C50B0B">
              <w:rPr>
                <w:rFonts w:cs="Arial"/>
                <w:noProof/>
                <w:webHidden/>
              </w:rPr>
              <w:fldChar w:fldCharType="end"/>
            </w:r>
          </w:hyperlink>
        </w:p>
        <w:p w14:paraId="37A54963" w14:textId="645B3970" w:rsidR="0056687A" w:rsidRPr="00C50B0B" w:rsidRDefault="00621857">
          <w:pPr>
            <w:pStyle w:val="Verzeichnis3"/>
            <w:tabs>
              <w:tab w:val="left" w:pos="1320"/>
              <w:tab w:val="right" w:leader="dot" w:pos="9062"/>
            </w:tabs>
            <w:rPr>
              <w:rFonts w:eastAsiaTheme="minorEastAsia" w:cs="Arial"/>
              <w:noProof/>
              <w:lang w:val="en-DE" w:eastAsia="en-DE"/>
            </w:rPr>
          </w:pPr>
          <w:hyperlink w:anchor="_Toc44320794" w:history="1">
            <w:r w:rsidR="0056687A" w:rsidRPr="00C50B0B">
              <w:rPr>
                <w:rStyle w:val="Hyperlink"/>
                <w:rFonts w:cs="Arial"/>
                <w:noProof/>
              </w:rPr>
              <w:t>5.2.3.</w:t>
            </w:r>
            <w:r w:rsidR="0056687A" w:rsidRPr="00C50B0B">
              <w:rPr>
                <w:rFonts w:eastAsiaTheme="minorEastAsia" w:cs="Arial"/>
                <w:noProof/>
                <w:lang w:val="en-DE" w:eastAsia="en-DE"/>
              </w:rPr>
              <w:tab/>
            </w:r>
            <w:r w:rsidR="0056687A" w:rsidRPr="00C50B0B">
              <w:rPr>
                <w:rStyle w:val="Hyperlink"/>
                <w:rFonts w:cs="Arial"/>
                <w:noProof/>
              </w:rPr>
              <w:t>Zielgruppen, Benutzerrollen und Verantwortlichkeiten</w:t>
            </w:r>
            <w:r w:rsidR="0056687A" w:rsidRPr="00C50B0B">
              <w:rPr>
                <w:rFonts w:cs="Arial"/>
                <w:noProof/>
                <w:webHidden/>
              </w:rPr>
              <w:tab/>
            </w:r>
            <w:r w:rsidR="0056687A" w:rsidRPr="00C50B0B">
              <w:rPr>
                <w:rFonts w:cs="Arial"/>
                <w:noProof/>
                <w:webHidden/>
              </w:rPr>
              <w:fldChar w:fldCharType="begin"/>
            </w:r>
            <w:r w:rsidR="0056687A" w:rsidRPr="00C50B0B">
              <w:rPr>
                <w:rFonts w:cs="Arial"/>
                <w:noProof/>
                <w:webHidden/>
              </w:rPr>
              <w:instrText xml:space="preserve"> PAGEREF _Toc44320794 \h </w:instrText>
            </w:r>
            <w:r w:rsidR="0056687A" w:rsidRPr="00C50B0B">
              <w:rPr>
                <w:rFonts w:cs="Arial"/>
                <w:noProof/>
                <w:webHidden/>
              </w:rPr>
            </w:r>
            <w:r w:rsidR="0056687A" w:rsidRPr="00C50B0B">
              <w:rPr>
                <w:rFonts w:cs="Arial"/>
                <w:noProof/>
                <w:webHidden/>
              </w:rPr>
              <w:fldChar w:fldCharType="separate"/>
            </w:r>
            <w:r w:rsidR="0056687A" w:rsidRPr="00C50B0B">
              <w:rPr>
                <w:rFonts w:cs="Arial"/>
                <w:noProof/>
                <w:webHidden/>
              </w:rPr>
              <w:t>12</w:t>
            </w:r>
            <w:r w:rsidR="0056687A" w:rsidRPr="00C50B0B">
              <w:rPr>
                <w:rFonts w:cs="Arial"/>
                <w:noProof/>
                <w:webHidden/>
              </w:rPr>
              <w:fldChar w:fldCharType="end"/>
            </w:r>
          </w:hyperlink>
        </w:p>
        <w:p w14:paraId="5AFD1CFA" w14:textId="6EDC334D" w:rsidR="0056687A" w:rsidRPr="00C50B0B" w:rsidRDefault="00621857">
          <w:pPr>
            <w:pStyle w:val="Verzeichnis3"/>
            <w:tabs>
              <w:tab w:val="left" w:pos="1320"/>
              <w:tab w:val="right" w:leader="dot" w:pos="9062"/>
            </w:tabs>
            <w:rPr>
              <w:rFonts w:eastAsiaTheme="minorEastAsia" w:cs="Arial"/>
              <w:noProof/>
              <w:lang w:val="en-DE" w:eastAsia="en-DE"/>
            </w:rPr>
          </w:pPr>
          <w:hyperlink w:anchor="_Toc44320795" w:history="1">
            <w:r w:rsidR="0056687A" w:rsidRPr="00C50B0B">
              <w:rPr>
                <w:rStyle w:val="Hyperlink"/>
                <w:rFonts w:cs="Arial"/>
                <w:noProof/>
              </w:rPr>
              <w:t>5.2.4.</w:t>
            </w:r>
            <w:r w:rsidR="0056687A" w:rsidRPr="00C50B0B">
              <w:rPr>
                <w:rFonts w:eastAsiaTheme="minorEastAsia" w:cs="Arial"/>
                <w:noProof/>
                <w:lang w:val="en-DE" w:eastAsia="en-DE"/>
              </w:rPr>
              <w:tab/>
            </w:r>
            <w:r w:rsidR="0056687A" w:rsidRPr="00C50B0B">
              <w:rPr>
                <w:rStyle w:val="Hyperlink"/>
                <w:rFonts w:cs="Arial"/>
                <w:noProof/>
              </w:rPr>
              <w:t>Zusammenspiel mit anderen Systemen</w:t>
            </w:r>
            <w:r w:rsidR="0056687A" w:rsidRPr="00C50B0B">
              <w:rPr>
                <w:rFonts w:cs="Arial"/>
                <w:noProof/>
                <w:webHidden/>
              </w:rPr>
              <w:tab/>
            </w:r>
            <w:r w:rsidR="0056687A" w:rsidRPr="00C50B0B">
              <w:rPr>
                <w:rFonts w:cs="Arial"/>
                <w:noProof/>
                <w:webHidden/>
              </w:rPr>
              <w:fldChar w:fldCharType="begin"/>
            </w:r>
            <w:r w:rsidR="0056687A" w:rsidRPr="00C50B0B">
              <w:rPr>
                <w:rFonts w:cs="Arial"/>
                <w:noProof/>
                <w:webHidden/>
              </w:rPr>
              <w:instrText xml:space="preserve"> PAGEREF _Toc44320795 \h </w:instrText>
            </w:r>
            <w:r w:rsidR="0056687A" w:rsidRPr="00C50B0B">
              <w:rPr>
                <w:rFonts w:cs="Arial"/>
                <w:noProof/>
                <w:webHidden/>
              </w:rPr>
            </w:r>
            <w:r w:rsidR="0056687A" w:rsidRPr="00C50B0B">
              <w:rPr>
                <w:rFonts w:cs="Arial"/>
                <w:noProof/>
                <w:webHidden/>
              </w:rPr>
              <w:fldChar w:fldCharType="separate"/>
            </w:r>
            <w:r w:rsidR="0056687A" w:rsidRPr="00C50B0B">
              <w:rPr>
                <w:rFonts w:cs="Arial"/>
                <w:noProof/>
                <w:webHidden/>
              </w:rPr>
              <w:t>12</w:t>
            </w:r>
            <w:r w:rsidR="0056687A" w:rsidRPr="00C50B0B">
              <w:rPr>
                <w:rFonts w:cs="Arial"/>
                <w:noProof/>
                <w:webHidden/>
              </w:rPr>
              <w:fldChar w:fldCharType="end"/>
            </w:r>
          </w:hyperlink>
        </w:p>
        <w:p w14:paraId="3B4D7DA2" w14:textId="2DAD8214" w:rsidR="0056687A" w:rsidRPr="00C50B0B" w:rsidRDefault="00621857">
          <w:pPr>
            <w:pStyle w:val="Verzeichnis3"/>
            <w:tabs>
              <w:tab w:val="left" w:pos="1320"/>
              <w:tab w:val="right" w:leader="dot" w:pos="9062"/>
            </w:tabs>
            <w:rPr>
              <w:rFonts w:eastAsiaTheme="minorEastAsia" w:cs="Arial"/>
              <w:noProof/>
              <w:lang w:val="en-DE" w:eastAsia="en-DE"/>
            </w:rPr>
          </w:pPr>
          <w:hyperlink w:anchor="_Toc44320796" w:history="1">
            <w:r w:rsidR="0056687A" w:rsidRPr="00C50B0B">
              <w:rPr>
                <w:rStyle w:val="Hyperlink"/>
                <w:rFonts w:cs="Arial"/>
                <w:noProof/>
              </w:rPr>
              <w:t>5.2.5.</w:t>
            </w:r>
            <w:r w:rsidR="0056687A" w:rsidRPr="00C50B0B">
              <w:rPr>
                <w:rFonts w:eastAsiaTheme="minorEastAsia" w:cs="Arial"/>
                <w:noProof/>
                <w:lang w:val="en-DE" w:eastAsia="en-DE"/>
              </w:rPr>
              <w:tab/>
            </w:r>
            <w:r w:rsidR="0056687A" w:rsidRPr="00C50B0B">
              <w:rPr>
                <w:rStyle w:val="Hyperlink"/>
                <w:rFonts w:cs="Arial"/>
                <w:noProof/>
              </w:rPr>
              <w:t>Produktfunktionen</w:t>
            </w:r>
            <w:r w:rsidR="0056687A" w:rsidRPr="00C50B0B">
              <w:rPr>
                <w:rFonts w:cs="Arial"/>
                <w:noProof/>
                <w:webHidden/>
              </w:rPr>
              <w:tab/>
            </w:r>
            <w:r w:rsidR="0056687A" w:rsidRPr="00C50B0B">
              <w:rPr>
                <w:rFonts w:cs="Arial"/>
                <w:noProof/>
                <w:webHidden/>
              </w:rPr>
              <w:fldChar w:fldCharType="begin"/>
            </w:r>
            <w:r w:rsidR="0056687A" w:rsidRPr="00C50B0B">
              <w:rPr>
                <w:rFonts w:cs="Arial"/>
                <w:noProof/>
                <w:webHidden/>
              </w:rPr>
              <w:instrText xml:space="preserve"> PAGEREF _Toc44320796 \h </w:instrText>
            </w:r>
            <w:r w:rsidR="0056687A" w:rsidRPr="00C50B0B">
              <w:rPr>
                <w:rFonts w:cs="Arial"/>
                <w:noProof/>
                <w:webHidden/>
              </w:rPr>
            </w:r>
            <w:r w:rsidR="0056687A" w:rsidRPr="00C50B0B">
              <w:rPr>
                <w:rFonts w:cs="Arial"/>
                <w:noProof/>
                <w:webHidden/>
              </w:rPr>
              <w:fldChar w:fldCharType="separate"/>
            </w:r>
            <w:r w:rsidR="0056687A" w:rsidRPr="00C50B0B">
              <w:rPr>
                <w:rFonts w:cs="Arial"/>
                <w:noProof/>
                <w:webHidden/>
              </w:rPr>
              <w:t>13</w:t>
            </w:r>
            <w:r w:rsidR="0056687A" w:rsidRPr="00C50B0B">
              <w:rPr>
                <w:rFonts w:cs="Arial"/>
                <w:noProof/>
                <w:webHidden/>
              </w:rPr>
              <w:fldChar w:fldCharType="end"/>
            </w:r>
          </w:hyperlink>
        </w:p>
        <w:p w14:paraId="26D98F63" w14:textId="71868F36" w:rsidR="0056687A" w:rsidRPr="00C50B0B" w:rsidRDefault="00621857">
          <w:pPr>
            <w:pStyle w:val="Verzeichnis3"/>
            <w:tabs>
              <w:tab w:val="left" w:pos="1320"/>
              <w:tab w:val="right" w:leader="dot" w:pos="9062"/>
            </w:tabs>
            <w:rPr>
              <w:rFonts w:eastAsiaTheme="minorEastAsia" w:cs="Arial"/>
              <w:noProof/>
              <w:lang w:val="en-DE" w:eastAsia="en-DE"/>
            </w:rPr>
          </w:pPr>
          <w:hyperlink w:anchor="_Toc44320797" w:history="1">
            <w:r w:rsidR="0056687A" w:rsidRPr="00C50B0B">
              <w:rPr>
                <w:rStyle w:val="Hyperlink"/>
                <w:rFonts w:cs="Arial"/>
                <w:noProof/>
              </w:rPr>
              <w:t>5.2.6.</w:t>
            </w:r>
            <w:r w:rsidR="0056687A" w:rsidRPr="00C50B0B">
              <w:rPr>
                <w:rFonts w:eastAsiaTheme="minorEastAsia" w:cs="Arial"/>
                <w:noProof/>
                <w:lang w:val="en-DE" w:eastAsia="en-DE"/>
              </w:rPr>
              <w:tab/>
            </w:r>
            <w:r w:rsidR="0056687A" w:rsidRPr="00C50B0B">
              <w:rPr>
                <w:rStyle w:val="Hyperlink"/>
                <w:rFonts w:cs="Arial"/>
                <w:noProof/>
              </w:rPr>
              <w:t>Produktdaten</w:t>
            </w:r>
            <w:r w:rsidR="0056687A" w:rsidRPr="00C50B0B">
              <w:rPr>
                <w:rFonts w:cs="Arial"/>
                <w:noProof/>
                <w:webHidden/>
              </w:rPr>
              <w:tab/>
            </w:r>
            <w:r w:rsidR="0056687A" w:rsidRPr="00C50B0B">
              <w:rPr>
                <w:rFonts w:cs="Arial"/>
                <w:noProof/>
                <w:webHidden/>
              </w:rPr>
              <w:fldChar w:fldCharType="begin"/>
            </w:r>
            <w:r w:rsidR="0056687A" w:rsidRPr="00C50B0B">
              <w:rPr>
                <w:rFonts w:cs="Arial"/>
                <w:noProof/>
                <w:webHidden/>
              </w:rPr>
              <w:instrText xml:space="preserve"> PAGEREF _Toc44320797 \h </w:instrText>
            </w:r>
            <w:r w:rsidR="0056687A" w:rsidRPr="00C50B0B">
              <w:rPr>
                <w:rFonts w:cs="Arial"/>
                <w:noProof/>
                <w:webHidden/>
              </w:rPr>
            </w:r>
            <w:r w:rsidR="0056687A" w:rsidRPr="00C50B0B">
              <w:rPr>
                <w:rFonts w:cs="Arial"/>
                <w:noProof/>
                <w:webHidden/>
              </w:rPr>
              <w:fldChar w:fldCharType="separate"/>
            </w:r>
            <w:r w:rsidR="0056687A" w:rsidRPr="00C50B0B">
              <w:rPr>
                <w:rFonts w:cs="Arial"/>
                <w:noProof/>
                <w:webHidden/>
              </w:rPr>
              <w:t>19</w:t>
            </w:r>
            <w:r w:rsidR="0056687A" w:rsidRPr="00C50B0B">
              <w:rPr>
                <w:rFonts w:cs="Arial"/>
                <w:noProof/>
                <w:webHidden/>
              </w:rPr>
              <w:fldChar w:fldCharType="end"/>
            </w:r>
          </w:hyperlink>
        </w:p>
        <w:p w14:paraId="035E9326" w14:textId="28AA2687" w:rsidR="0056687A" w:rsidRPr="00C50B0B" w:rsidRDefault="00621857">
          <w:pPr>
            <w:pStyle w:val="Verzeichnis3"/>
            <w:tabs>
              <w:tab w:val="left" w:pos="1320"/>
              <w:tab w:val="right" w:leader="dot" w:pos="9062"/>
            </w:tabs>
            <w:rPr>
              <w:rFonts w:eastAsiaTheme="minorEastAsia" w:cs="Arial"/>
              <w:noProof/>
              <w:lang w:val="en-DE" w:eastAsia="en-DE"/>
            </w:rPr>
          </w:pPr>
          <w:hyperlink w:anchor="_Toc44320798" w:history="1">
            <w:r w:rsidR="0056687A" w:rsidRPr="00C50B0B">
              <w:rPr>
                <w:rStyle w:val="Hyperlink"/>
                <w:rFonts w:cs="Arial"/>
                <w:noProof/>
              </w:rPr>
              <w:t>5.2.7.</w:t>
            </w:r>
            <w:r w:rsidR="0056687A" w:rsidRPr="00C50B0B">
              <w:rPr>
                <w:rFonts w:eastAsiaTheme="minorEastAsia" w:cs="Arial"/>
                <w:noProof/>
                <w:lang w:val="en-DE" w:eastAsia="en-DE"/>
              </w:rPr>
              <w:tab/>
            </w:r>
            <w:r w:rsidR="0056687A" w:rsidRPr="00C50B0B">
              <w:rPr>
                <w:rStyle w:val="Hyperlink"/>
                <w:rFonts w:cs="Arial"/>
                <w:noProof/>
              </w:rPr>
              <w:t>Produktleistungen</w:t>
            </w:r>
            <w:r w:rsidR="0056687A" w:rsidRPr="00C50B0B">
              <w:rPr>
                <w:rFonts w:cs="Arial"/>
                <w:noProof/>
                <w:webHidden/>
              </w:rPr>
              <w:tab/>
            </w:r>
            <w:r w:rsidR="0056687A" w:rsidRPr="00C50B0B">
              <w:rPr>
                <w:rFonts w:cs="Arial"/>
                <w:noProof/>
                <w:webHidden/>
              </w:rPr>
              <w:fldChar w:fldCharType="begin"/>
            </w:r>
            <w:r w:rsidR="0056687A" w:rsidRPr="00C50B0B">
              <w:rPr>
                <w:rFonts w:cs="Arial"/>
                <w:noProof/>
                <w:webHidden/>
              </w:rPr>
              <w:instrText xml:space="preserve"> PAGEREF _Toc44320798 \h </w:instrText>
            </w:r>
            <w:r w:rsidR="0056687A" w:rsidRPr="00C50B0B">
              <w:rPr>
                <w:rFonts w:cs="Arial"/>
                <w:noProof/>
                <w:webHidden/>
              </w:rPr>
            </w:r>
            <w:r w:rsidR="0056687A" w:rsidRPr="00C50B0B">
              <w:rPr>
                <w:rFonts w:cs="Arial"/>
                <w:noProof/>
                <w:webHidden/>
              </w:rPr>
              <w:fldChar w:fldCharType="separate"/>
            </w:r>
            <w:r w:rsidR="0056687A" w:rsidRPr="00C50B0B">
              <w:rPr>
                <w:rFonts w:cs="Arial"/>
                <w:noProof/>
                <w:webHidden/>
              </w:rPr>
              <w:t>19</w:t>
            </w:r>
            <w:r w:rsidR="0056687A" w:rsidRPr="00C50B0B">
              <w:rPr>
                <w:rFonts w:cs="Arial"/>
                <w:noProof/>
                <w:webHidden/>
              </w:rPr>
              <w:fldChar w:fldCharType="end"/>
            </w:r>
          </w:hyperlink>
        </w:p>
        <w:p w14:paraId="5E3FC589" w14:textId="5FCB7E71" w:rsidR="0056687A" w:rsidRPr="00C50B0B" w:rsidRDefault="00621857">
          <w:pPr>
            <w:pStyle w:val="Verzeichnis3"/>
            <w:tabs>
              <w:tab w:val="left" w:pos="1320"/>
              <w:tab w:val="right" w:leader="dot" w:pos="9062"/>
            </w:tabs>
            <w:rPr>
              <w:rFonts w:eastAsiaTheme="minorEastAsia" w:cs="Arial"/>
              <w:noProof/>
              <w:lang w:val="en-DE" w:eastAsia="en-DE"/>
            </w:rPr>
          </w:pPr>
          <w:hyperlink w:anchor="_Toc44320799" w:history="1">
            <w:r w:rsidR="0056687A" w:rsidRPr="00C50B0B">
              <w:rPr>
                <w:rStyle w:val="Hyperlink"/>
                <w:rFonts w:cs="Arial"/>
                <w:noProof/>
              </w:rPr>
              <w:t>5.2.8.</w:t>
            </w:r>
            <w:r w:rsidR="0056687A" w:rsidRPr="00C50B0B">
              <w:rPr>
                <w:rFonts w:eastAsiaTheme="minorEastAsia" w:cs="Arial"/>
                <w:noProof/>
                <w:lang w:val="en-DE" w:eastAsia="en-DE"/>
              </w:rPr>
              <w:tab/>
            </w:r>
            <w:r w:rsidR="0056687A" w:rsidRPr="00C50B0B">
              <w:rPr>
                <w:rStyle w:val="Hyperlink"/>
                <w:rFonts w:cs="Arial"/>
                <w:noProof/>
              </w:rPr>
              <w:t>Qualitätsanforderungen</w:t>
            </w:r>
            <w:r w:rsidR="0056687A" w:rsidRPr="00C50B0B">
              <w:rPr>
                <w:rFonts w:cs="Arial"/>
                <w:noProof/>
                <w:webHidden/>
              </w:rPr>
              <w:tab/>
            </w:r>
            <w:r w:rsidR="0056687A" w:rsidRPr="00C50B0B">
              <w:rPr>
                <w:rFonts w:cs="Arial"/>
                <w:noProof/>
                <w:webHidden/>
              </w:rPr>
              <w:fldChar w:fldCharType="begin"/>
            </w:r>
            <w:r w:rsidR="0056687A" w:rsidRPr="00C50B0B">
              <w:rPr>
                <w:rFonts w:cs="Arial"/>
                <w:noProof/>
                <w:webHidden/>
              </w:rPr>
              <w:instrText xml:space="preserve"> PAGEREF _Toc44320799 \h </w:instrText>
            </w:r>
            <w:r w:rsidR="0056687A" w:rsidRPr="00C50B0B">
              <w:rPr>
                <w:rFonts w:cs="Arial"/>
                <w:noProof/>
                <w:webHidden/>
              </w:rPr>
            </w:r>
            <w:r w:rsidR="0056687A" w:rsidRPr="00C50B0B">
              <w:rPr>
                <w:rFonts w:cs="Arial"/>
                <w:noProof/>
                <w:webHidden/>
              </w:rPr>
              <w:fldChar w:fldCharType="separate"/>
            </w:r>
            <w:r w:rsidR="0056687A" w:rsidRPr="00C50B0B">
              <w:rPr>
                <w:rFonts w:cs="Arial"/>
                <w:noProof/>
                <w:webHidden/>
              </w:rPr>
              <w:t>19</w:t>
            </w:r>
            <w:r w:rsidR="0056687A" w:rsidRPr="00C50B0B">
              <w:rPr>
                <w:rFonts w:cs="Arial"/>
                <w:noProof/>
                <w:webHidden/>
              </w:rPr>
              <w:fldChar w:fldCharType="end"/>
            </w:r>
          </w:hyperlink>
        </w:p>
        <w:p w14:paraId="4F8A0377" w14:textId="66D6FD1B" w:rsidR="0056687A" w:rsidRPr="00C50B0B" w:rsidRDefault="00621857">
          <w:pPr>
            <w:pStyle w:val="Verzeichnis2"/>
            <w:tabs>
              <w:tab w:val="left" w:pos="880"/>
              <w:tab w:val="right" w:leader="dot" w:pos="9062"/>
            </w:tabs>
            <w:rPr>
              <w:rFonts w:eastAsiaTheme="minorEastAsia" w:cs="Arial"/>
              <w:noProof/>
              <w:lang w:val="en-DE" w:eastAsia="en-DE"/>
            </w:rPr>
          </w:pPr>
          <w:hyperlink w:anchor="_Toc44320800" w:history="1">
            <w:r w:rsidR="0056687A" w:rsidRPr="00C50B0B">
              <w:rPr>
                <w:rStyle w:val="Hyperlink"/>
                <w:rFonts w:cs="Arial"/>
                <w:noProof/>
              </w:rPr>
              <w:t>5.3.</w:t>
            </w:r>
            <w:r w:rsidR="0056687A" w:rsidRPr="00C50B0B">
              <w:rPr>
                <w:rFonts w:eastAsiaTheme="minorEastAsia" w:cs="Arial"/>
                <w:noProof/>
                <w:lang w:val="en-DE" w:eastAsia="en-DE"/>
              </w:rPr>
              <w:tab/>
            </w:r>
            <w:r w:rsidR="0056687A" w:rsidRPr="00C50B0B">
              <w:rPr>
                <w:rStyle w:val="Hyperlink"/>
                <w:rFonts w:cs="Arial"/>
                <w:noProof/>
              </w:rPr>
              <w:t>UseCase-Diagramme</w:t>
            </w:r>
            <w:r w:rsidR="0056687A" w:rsidRPr="00C50B0B">
              <w:rPr>
                <w:rFonts w:cs="Arial"/>
                <w:noProof/>
                <w:webHidden/>
              </w:rPr>
              <w:tab/>
            </w:r>
            <w:r w:rsidR="0056687A" w:rsidRPr="00C50B0B">
              <w:rPr>
                <w:rFonts w:cs="Arial"/>
                <w:noProof/>
                <w:webHidden/>
              </w:rPr>
              <w:fldChar w:fldCharType="begin"/>
            </w:r>
            <w:r w:rsidR="0056687A" w:rsidRPr="00C50B0B">
              <w:rPr>
                <w:rFonts w:cs="Arial"/>
                <w:noProof/>
                <w:webHidden/>
              </w:rPr>
              <w:instrText xml:space="preserve"> PAGEREF _Toc44320800 \h </w:instrText>
            </w:r>
            <w:r w:rsidR="0056687A" w:rsidRPr="00C50B0B">
              <w:rPr>
                <w:rFonts w:cs="Arial"/>
                <w:noProof/>
                <w:webHidden/>
              </w:rPr>
            </w:r>
            <w:r w:rsidR="0056687A" w:rsidRPr="00C50B0B">
              <w:rPr>
                <w:rFonts w:cs="Arial"/>
                <w:noProof/>
                <w:webHidden/>
              </w:rPr>
              <w:fldChar w:fldCharType="separate"/>
            </w:r>
            <w:r w:rsidR="0056687A" w:rsidRPr="00C50B0B">
              <w:rPr>
                <w:rFonts w:cs="Arial"/>
                <w:noProof/>
                <w:webHidden/>
              </w:rPr>
              <w:t>20</w:t>
            </w:r>
            <w:r w:rsidR="0056687A" w:rsidRPr="00C50B0B">
              <w:rPr>
                <w:rFonts w:cs="Arial"/>
                <w:noProof/>
                <w:webHidden/>
              </w:rPr>
              <w:fldChar w:fldCharType="end"/>
            </w:r>
          </w:hyperlink>
        </w:p>
        <w:p w14:paraId="7CB3DF3E" w14:textId="4CB45A4A" w:rsidR="0056687A" w:rsidRPr="00C50B0B" w:rsidRDefault="00621857">
          <w:pPr>
            <w:pStyle w:val="Verzeichnis3"/>
            <w:tabs>
              <w:tab w:val="left" w:pos="1320"/>
              <w:tab w:val="right" w:leader="dot" w:pos="9062"/>
            </w:tabs>
            <w:rPr>
              <w:rFonts w:eastAsiaTheme="minorEastAsia" w:cs="Arial"/>
              <w:noProof/>
              <w:lang w:val="en-DE" w:eastAsia="en-DE"/>
            </w:rPr>
          </w:pPr>
          <w:hyperlink w:anchor="_Toc44320801" w:history="1">
            <w:r w:rsidR="0056687A" w:rsidRPr="00C50B0B">
              <w:rPr>
                <w:rStyle w:val="Hyperlink"/>
                <w:rFonts w:cs="Arial"/>
                <w:noProof/>
              </w:rPr>
              <w:t>5.3.1.</w:t>
            </w:r>
            <w:r w:rsidR="0056687A" w:rsidRPr="00C50B0B">
              <w:rPr>
                <w:rFonts w:eastAsiaTheme="minorEastAsia" w:cs="Arial"/>
                <w:noProof/>
                <w:lang w:val="en-DE" w:eastAsia="en-DE"/>
              </w:rPr>
              <w:tab/>
            </w:r>
            <w:r w:rsidR="0056687A" w:rsidRPr="00C50B0B">
              <w:rPr>
                <w:rStyle w:val="Hyperlink"/>
                <w:rFonts w:cs="Arial"/>
                <w:noProof/>
              </w:rPr>
              <w:t>Museumsverwaltung</w:t>
            </w:r>
            <w:r w:rsidR="0056687A" w:rsidRPr="00C50B0B">
              <w:rPr>
                <w:rFonts w:cs="Arial"/>
                <w:noProof/>
                <w:webHidden/>
              </w:rPr>
              <w:tab/>
            </w:r>
            <w:r w:rsidR="0056687A" w:rsidRPr="00C50B0B">
              <w:rPr>
                <w:rFonts w:cs="Arial"/>
                <w:noProof/>
                <w:webHidden/>
              </w:rPr>
              <w:fldChar w:fldCharType="begin"/>
            </w:r>
            <w:r w:rsidR="0056687A" w:rsidRPr="00C50B0B">
              <w:rPr>
                <w:rFonts w:cs="Arial"/>
                <w:noProof/>
                <w:webHidden/>
              </w:rPr>
              <w:instrText xml:space="preserve"> PAGEREF _Toc44320801 \h </w:instrText>
            </w:r>
            <w:r w:rsidR="0056687A" w:rsidRPr="00C50B0B">
              <w:rPr>
                <w:rFonts w:cs="Arial"/>
                <w:noProof/>
                <w:webHidden/>
              </w:rPr>
            </w:r>
            <w:r w:rsidR="0056687A" w:rsidRPr="00C50B0B">
              <w:rPr>
                <w:rFonts w:cs="Arial"/>
                <w:noProof/>
                <w:webHidden/>
              </w:rPr>
              <w:fldChar w:fldCharType="separate"/>
            </w:r>
            <w:r w:rsidR="0056687A" w:rsidRPr="00C50B0B">
              <w:rPr>
                <w:rFonts w:cs="Arial"/>
                <w:noProof/>
                <w:webHidden/>
              </w:rPr>
              <w:t>20</w:t>
            </w:r>
            <w:r w:rsidR="0056687A" w:rsidRPr="00C50B0B">
              <w:rPr>
                <w:rFonts w:cs="Arial"/>
                <w:noProof/>
                <w:webHidden/>
              </w:rPr>
              <w:fldChar w:fldCharType="end"/>
            </w:r>
          </w:hyperlink>
        </w:p>
        <w:p w14:paraId="1B8846C3" w14:textId="584E6B19" w:rsidR="0056687A" w:rsidRPr="00C50B0B" w:rsidRDefault="00621857">
          <w:pPr>
            <w:pStyle w:val="Verzeichnis3"/>
            <w:tabs>
              <w:tab w:val="left" w:pos="1320"/>
              <w:tab w:val="right" w:leader="dot" w:pos="9062"/>
            </w:tabs>
            <w:rPr>
              <w:rFonts w:eastAsiaTheme="minorEastAsia" w:cs="Arial"/>
              <w:noProof/>
              <w:lang w:val="en-DE" w:eastAsia="en-DE"/>
            </w:rPr>
          </w:pPr>
          <w:hyperlink w:anchor="_Toc44320802" w:history="1">
            <w:r w:rsidR="0056687A" w:rsidRPr="00C50B0B">
              <w:rPr>
                <w:rStyle w:val="Hyperlink"/>
                <w:rFonts w:cs="Arial"/>
                <w:noProof/>
              </w:rPr>
              <w:t>5.3.2.</w:t>
            </w:r>
            <w:r w:rsidR="0056687A" w:rsidRPr="00C50B0B">
              <w:rPr>
                <w:rFonts w:eastAsiaTheme="minorEastAsia" w:cs="Arial"/>
                <w:noProof/>
                <w:lang w:val="en-DE" w:eastAsia="en-DE"/>
              </w:rPr>
              <w:tab/>
            </w:r>
            <w:r w:rsidR="0056687A" w:rsidRPr="00C50B0B">
              <w:rPr>
                <w:rStyle w:val="Hyperlink"/>
                <w:rFonts w:cs="Arial"/>
                <w:noProof/>
              </w:rPr>
              <w:t>Elemente suchen</w:t>
            </w:r>
            <w:r w:rsidR="0056687A" w:rsidRPr="00C50B0B">
              <w:rPr>
                <w:rFonts w:cs="Arial"/>
                <w:noProof/>
                <w:webHidden/>
              </w:rPr>
              <w:tab/>
            </w:r>
            <w:r w:rsidR="0056687A" w:rsidRPr="00C50B0B">
              <w:rPr>
                <w:rFonts w:cs="Arial"/>
                <w:noProof/>
                <w:webHidden/>
              </w:rPr>
              <w:fldChar w:fldCharType="begin"/>
            </w:r>
            <w:r w:rsidR="0056687A" w:rsidRPr="00C50B0B">
              <w:rPr>
                <w:rFonts w:cs="Arial"/>
                <w:noProof/>
                <w:webHidden/>
              </w:rPr>
              <w:instrText xml:space="preserve"> PAGEREF _Toc44320802 \h </w:instrText>
            </w:r>
            <w:r w:rsidR="0056687A" w:rsidRPr="00C50B0B">
              <w:rPr>
                <w:rFonts w:cs="Arial"/>
                <w:noProof/>
                <w:webHidden/>
              </w:rPr>
            </w:r>
            <w:r w:rsidR="0056687A" w:rsidRPr="00C50B0B">
              <w:rPr>
                <w:rFonts w:cs="Arial"/>
                <w:noProof/>
                <w:webHidden/>
              </w:rPr>
              <w:fldChar w:fldCharType="separate"/>
            </w:r>
            <w:r w:rsidR="0056687A" w:rsidRPr="00C50B0B">
              <w:rPr>
                <w:rFonts w:cs="Arial"/>
                <w:noProof/>
                <w:webHidden/>
              </w:rPr>
              <w:t>21</w:t>
            </w:r>
            <w:r w:rsidR="0056687A" w:rsidRPr="00C50B0B">
              <w:rPr>
                <w:rFonts w:cs="Arial"/>
                <w:noProof/>
                <w:webHidden/>
              </w:rPr>
              <w:fldChar w:fldCharType="end"/>
            </w:r>
          </w:hyperlink>
        </w:p>
        <w:p w14:paraId="560F566B" w14:textId="645FE251" w:rsidR="0056687A" w:rsidRPr="00C50B0B" w:rsidRDefault="00621857">
          <w:pPr>
            <w:pStyle w:val="Verzeichnis3"/>
            <w:tabs>
              <w:tab w:val="left" w:pos="1320"/>
              <w:tab w:val="right" w:leader="dot" w:pos="9062"/>
            </w:tabs>
            <w:rPr>
              <w:rFonts w:eastAsiaTheme="minorEastAsia" w:cs="Arial"/>
              <w:noProof/>
              <w:lang w:val="en-DE" w:eastAsia="en-DE"/>
            </w:rPr>
          </w:pPr>
          <w:hyperlink w:anchor="_Toc44320803" w:history="1">
            <w:r w:rsidR="0056687A" w:rsidRPr="00C50B0B">
              <w:rPr>
                <w:rStyle w:val="Hyperlink"/>
                <w:rFonts w:cs="Arial"/>
                <w:noProof/>
              </w:rPr>
              <w:t>5.3.3.</w:t>
            </w:r>
            <w:r w:rsidR="0056687A" w:rsidRPr="00C50B0B">
              <w:rPr>
                <w:rFonts w:eastAsiaTheme="minorEastAsia" w:cs="Arial"/>
                <w:noProof/>
                <w:lang w:val="en-DE" w:eastAsia="en-DE"/>
              </w:rPr>
              <w:tab/>
            </w:r>
            <w:r w:rsidR="0056687A" w:rsidRPr="00C50B0B">
              <w:rPr>
                <w:rStyle w:val="Hyperlink"/>
                <w:rFonts w:cs="Arial"/>
                <w:noProof/>
              </w:rPr>
              <w:t>Personen verwalten</w:t>
            </w:r>
            <w:r w:rsidR="0056687A" w:rsidRPr="00C50B0B">
              <w:rPr>
                <w:rFonts w:cs="Arial"/>
                <w:noProof/>
                <w:webHidden/>
              </w:rPr>
              <w:tab/>
            </w:r>
            <w:r w:rsidR="0056687A" w:rsidRPr="00C50B0B">
              <w:rPr>
                <w:rFonts w:cs="Arial"/>
                <w:noProof/>
                <w:webHidden/>
              </w:rPr>
              <w:fldChar w:fldCharType="begin"/>
            </w:r>
            <w:r w:rsidR="0056687A" w:rsidRPr="00C50B0B">
              <w:rPr>
                <w:rFonts w:cs="Arial"/>
                <w:noProof/>
                <w:webHidden/>
              </w:rPr>
              <w:instrText xml:space="preserve"> PAGEREF _Toc44320803 \h </w:instrText>
            </w:r>
            <w:r w:rsidR="0056687A" w:rsidRPr="00C50B0B">
              <w:rPr>
                <w:rFonts w:cs="Arial"/>
                <w:noProof/>
                <w:webHidden/>
              </w:rPr>
            </w:r>
            <w:r w:rsidR="0056687A" w:rsidRPr="00C50B0B">
              <w:rPr>
                <w:rFonts w:cs="Arial"/>
                <w:noProof/>
                <w:webHidden/>
              </w:rPr>
              <w:fldChar w:fldCharType="separate"/>
            </w:r>
            <w:r w:rsidR="0056687A" w:rsidRPr="00C50B0B">
              <w:rPr>
                <w:rFonts w:cs="Arial"/>
                <w:noProof/>
                <w:webHidden/>
              </w:rPr>
              <w:t>22</w:t>
            </w:r>
            <w:r w:rsidR="0056687A" w:rsidRPr="00C50B0B">
              <w:rPr>
                <w:rFonts w:cs="Arial"/>
                <w:noProof/>
                <w:webHidden/>
              </w:rPr>
              <w:fldChar w:fldCharType="end"/>
            </w:r>
          </w:hyperlink>
        </w:p>
        <w:p w14:paraId="25732DD3" w14:textId="536FDB8D" w:rsidR="0056687A" w:rsidRPr="00C50B0B" w:rsidRDefault="00621857">
          <w:pPr>
            <w:pStyle w:val="Verzeichnis3"/>
            <w:tabs>
              <w:tab w:val="left" w:pos="1320"/>
              <w:tab w:val="right" w:leader="dot" w:pos="9062"/>
            </w:tabs>
            <w:rPr>
              <w:rFonts w:eastAsiaTheme="minorEastAsia" w:cs="Arial"/>
              <w:noProof/>
              <w:lang w:val="en-DE" w:eastAsia="en-DE"/>
            </w:rPr>
          </w:pPr>
          <w:hyperlink w:anchor="_Toc44320804" w:history="1">
            <w:r w:rsidR="0056687A" w:rsidRPr="00C50B0B">
              <w:rPr>
                <w:rStyle w:val="Hyperlink"/>
                <w:rFonts w:cs="Arial"/>
                <w:noProof/>
              </w:rPr>
              <w:t>5.3.4.</w:t>
            </w:r>
            <w:r w:rsidR="0056687A" w:rsidRPr="00C50B0B">
              <w:rPr>
                <w:rFonts w:eastAsiaTheme="minorEastAsia" w:cs="Arial"/>
                <w:noProof/>
                <w:lang w:val="en-DE" w:eastAsia="en-DE"/>
              </w:rPr>
              <w:tab/>
            </w:r>
            <w:r w:rsidR="0056687A" w:rsidRPr="00C50B0B">
              <w:rPr>
                <w:rStyle w:val="Hyperlink"/>
                <w:rFonts w:cs="Arial"/>
                <w:noProof/>
              </w:rPr>
              <w:t>Nutzerdaten ändern</w:t>
            </w:r>
            <w:r w:rsidR="0056687A" w:rsidRPr="00C50B0B">
              <w:rPr>
                <w:rFonts w:cs="Arial"/>
                <w:noProof/>
                <w:webHidden/>
              </w:rPr>
              <w:tab/>
            </w:r>
            <w:r w:rsidR="0056687A" w:rsidRPr="00C50B0B">
              <w:rPr>
                <w:rFonts w:cs="Arial"/>
                <w:noProof/>
                <w:webHidden/>
              </w:rPr>
              <w:fldChar w:fldCharType="begin"/>
            </w:r>
            <w:r w:rsidR="0056687A" w:rsidRPr="00C50B0B">
              <w:rPr>
                <w:rFonts w:cs="Arial"/>
                <w:noProof/>
                <w:webHidden/>
              </w:rPr>
              <w:instrText xml:space="preserve"> PAGEREF _Toc44320804 \h </w:instrText>
            </w:r>
            <w:r w:rsidR="0056687A" w:rsidRPr="00C50B0B">
              <w:rPr>
                <w:rFonts w:cs="Arial"/>
                <w:noProof/>
                <w:webHidden/>
              </w:rPr>
            </w:r>
            <w:r w:rsidR="0056687A" w:rsidRPr="00C50B0B">
              <w:rPr>
                <w:rFonts w:cs="Arial"/>
                <w:noProof/>
                <w:webHidden/>
              </w:rPr>
              <w:fldChar w:fldCharType="separate"/>
            </w:r>
            <w:r w:rsidR="0056687A" w:rsidRPr="00C50B0B">
              <w:rPr>
                <w:rFonts w:cs="Arial"/>
                <w:noProof/>
                <w:webHidden/>
              </w:rPr>
              <w:t>23</w:t>
            </w:r>
            <w:r w:rsidR="0056687A" w:rsidRPr="00C50B0B">
              <w:rPr>
                <w:rFonts w:cs="Arial"/>
                <w:noProof/>
                <w:webHidden/>
              </w:rPr>
              <w:fldChar w:fldCharType="end"/>
            </w:r>
          </w:hyperlink>
        </w:p>
        <w:p w14:paraId="4EB1C128" w14:textId="66A4E7BC" w:rsidR="0056687A" w:rsidRPr="00C50B0B" w:rsidRDefault="00621857">
          <w:pPr>
            <w:pStyle w:val="Verzeichnis3"/>
            <w:tabs>
              <w:tab w:val="left" w:pos="1320"/>
              <w:tab w:val="right" w:leader="dot" w:pos="9062"/>
            </w:tabs>
            <w:rPr>
              <w:rFonts w:eastAsiaTheme="minorEastAsia" w:cs="Arial"/>
              <w:noProof/>
              <w:lang w:val="en-DE" w:eastAsia="en-DE"/>
            </w:rPr>
          </w:pPr>
          <w:hyperlink w:anchor="_Toc44320805" w:history="1">
            <w:r w:rsidR="0056687A" w:rsidRPr="00C50B0B">
              <w:rPr>
                <w:rStyle w:val="Hyperlink"/>
                <w:rFonts w:cs="Arial"/>
                <w:noProof/>
              </w:rPr>
              <w:t>5.3.5.</w:t>
            </w:r>
            <w:r w:rsidR="0056687A" w:rsidRPr="00C50B0B">
              <w:rPr>
                <w:rFonts w:eastAsiaTheme="minorEastAsia" w:cs="Arial"/>
                <w:noProof/>
                <w:lang w:val="en-DE" w:eastAsia="en-DE"/>
              </w:rPr>
              <w:tab/>
            </w:r>
            <w:r w:rsidR="0056687A" w:rsidRPr="00C50B0B">
              <w:rPr>
                <w:rStyle w:val="Hyperlink"/>
                <w:rFonts w:cs="Arial"/>
                <w:noProof/>
              </w:rPr>
              <w:t>Fördererdaten ändern</w:t>
            </w:r>
            <w:r w:rsidR="0056687A" w:rsidRPr="00C50B0B">
              <w:rPr>
                <w:rFonts w:cs="Arial"/>
                <w:noProof/>
                <w:webHidden/>
              </w:rPr>
              <w:tab/>
            </w:r>
            <w:r w:rsidR="0056687A" w:rsidRPr="00C50B0B">
              <w:rPr>
                <w:rFonts w:cs="Arial"/>
                <w:noProof/>
                <w:webHidden/>
              </w:rPr>
              <w:fldChar w:fldCharType="begin"/>
            </w:r>
            <w:r w:rsidR="0056687A" w:rsidRPr="00C50B0B">
              <w:rPr>
                <w:rFonts w:cs="Arial"/>
                <w:noProof/>
                <w:webHidden/>
              </w:rPr>
              <w:instrText xml:space="preserve"> PAGEREF _Toc44320805 \h </w:instrText>
            </w:r>
            <w:r w:rsidR="0056687A" w:rsidRPr="00C50B0B">
              <w:rPr>
                <w:rFonts w:cs="Arial"/>
                <w:noProof/>
                <w:webHidden/>
              </w:rPr>
            </w:r>
            <w:r w:rsidR="0056687A" w:rsidRPr="00C50B0B">
              <w:rPr>
                <w:rFonts w:cs="Arial"/>
                <w:noProof/>
                <w:webHidden/>
              </w:rPr>
              <w:fldChar w:fldCharType="separate"/>
            </w:r>
            <w:r w:rsidR="0056687A" w:rsidRPr="00C50B0B">
              <w:rPr>
                <w:rFonts w:cs="Arial"/>
                <w:noProof/>
                <w:webHidden/>
              </w:rPr>
              <w:t>24</w:t>
            </w:r>
            <w:r w:rsidR="0056687A" w:rsidRPr="00C50B0B">
              <w:rPr>
                <w:rFonts w:cs="Arial"/>
                <w:noProof/>
                <w:webHidden/>
              </w:rPr>
              <w:fldChar w:fldCharType="end"/>
            </w:r>
          </w:hyperlink>
        </w:p>
        <w:p w14:paraId="144BFCA4" w14:textId="1C9B86D1" w:rsidR="0056687A" w:rsidRPr="00C50B0B" w:rsidRDefault="00621857">
          <w:pPr>
            <w:pStyle w:val="Verzeichnis3"/>
            <w:tabs>
              <w:tab w:val="left" w:pos="1320"/>
              <w:tab w:val="right" w:leader="dot" w:pos="9062"/>
            </w:tabs>
            <w:rPr>
              <w:rFonts w:eastAsiaTheme="minorEastAsia" w:cs="Arial"/>
              <w:noProof/>
              <w:lang w:val="en-DE" w:eastAsia="en-DE"/>
            </w:rPr>
          </w:pPr>
          <w:hyperlink w:anchor="_Toc44320806" w:history="1">
            <w:r w:rsidR="0056687A" w:rsidRPr="00C50B0B">
              <w:rPr>
                <w:rStyle w:val="Hyperlink"/>
                <w:rFonts w:cs="Arial"/>
                <w:noProof/>
              </w:rPr>
              <w:t>5.3.6.</w:t>
            </w:r>
            <w:r w:rsidR="0056687A" w:rsidRPr="00C50B0B">
              <w:rPr>
                <w:rFonts w:eastAsiaTheme="minorEastAsia" w:cs="Arial"/>
                <w:noProof/>
                <w:lang w:val="en-DE" w:eastAsia="en-DE"/>
              </w:rPr>
              <w:tab/>
            </w:r>
            <w:r w:rsidR="0056687A" w:rsidRPr="00C50B0B">
              <w:rPr>
                <w:rStyle w:val="Hyperlink"/>
                <w:rFonts w:cs="Arial"/>
                <w:noProof/>
              </w:rPr>
              <w:t>Exponatverwaltung</w:t>
            </w:r>
            <w:r w:rsidR="0056687A" w:rsidRPr="00C50B0B">
              <w:rPr>
                <w:rFonts w:cs="Arial"/>
                <w:noProof/>
                <w:webHidden/>
              </w:rPr>
              <w:tab/>
            </w:r>
            <w:r w:rsidR="0056687A" w:rsidRPr="00C50B0B">
              <w:rPr>
                <w:rFonts w:cs="Arial"/>
                <w:noProof/>
                <w:webHidden/>
              </w:rPr>
              <w:fldChar w:fldCharType="begin"/>
            </w:r>
            <w:r w:rsidR="0056687A" w:rsidRPr="00C50B0B">
              <w:rPr>
                <w:rFonts w:cs="Arial"/>
                <w:noProof/>
                <w:webHidden/>
              </w:rPr>
              <w:instrText xml:space="preserve"> PAGEREF _Toc44320806 \h </w:instrText>
            </w:r>
            <w:r w:rsidR="0056687A" w:rsidRPr="00C50B0B">
              <w:rPr>
                <w:rFonts w:cs="Arial"/>
                <w:noProof/>
                <w:webHidden/>
              </w:rPr>
            </w:r>
            <w:r w:rsidR="0056687A" w:rsidRPr="00C50B0B">
              <w:rPr>
                <w:rFonts w:cs="Arial"/>
                <w:noProof/>
                <w:webHidden/>
              </w:rPr>
              <w:fldChar w:fldCharType="separate"/>
            </w:r>
            <w:r w:rsidR="0056687A" w:rsidRPr="00C50B0B">
              <w:rPr>
                <w:rFonts w:cs="Arial"/>
                <w:noProof/>
                <w:webHidden/>
              </w:rPr>
              <w:t>25</w:t>
            </w:r>
            <w:r w:rsidR="0056687A" w:rsidRPr="00C50B0B">
              <w:rPr>
                <w:rFonts w:cs="Arial"/>
                <w:noProof/>
                <w:webHidden/>
              </w:rPr>
              <w:fldChar w:fldCharType="end"/>
            </w:r>
          </w:hyperlink>
        </w:p>
        <w:p w14:paraId="4227E2A4" w14:textId="45C41ADE" w:rsidR="0056687A" w:rsidRPr="00C50B0B" w:rsidRDefault="00621857">
          <w:pPr>
            <w:pStyle w:val="Verzeichnis3"/>
            <w:tabs>
              <w:tab w:val="left" w:pos="1320"/>
              <w:tab w:val="right" w:leader="dot" w:pos="9062"/>
            </w:tabs>
            <w:rPr>
              <w:rFonts w:eastAsiaTheme="minorEastAsia" w:cs="Arial"/>
              <w:noProof/>
              <w:lang w:val="en-DE" w:eastAsia="en-DE"/>
            </w:rPr>
          </w:pPr>
          <w:hyperlink w:anchor="_Toc44320807" w:history="1">
            <w:r w:rsidR="0056687A" w:rsidRPr="00C50B0B">
              <w:rPr>
                <w:rStyle w:val="Hyperlink"/>
                <w:rFonts w:cs="Arial"/>
                <w:noProof/>
              </w:rPr>
              <w:t>5.3.7.</w:t>
            </w:r>
            <w:r w:rsidR="0056687A" w:rsidRPr="00C50B0B">
              <w:rPr>
                <w:rFonts w:eastAsiaTheme="minorEastAsia" w:cs="Arial"/>
                <w:noProof/>
                <w:lang w:val="en-DE" w:eastAsia="en-DE"/>
              </w:rPr>
              <w:tab/>
            </w:r>
            <w:r w:rsidR="0056687A" w:rsidRPr="00C50B0B">
              <w:rPr>
                <w:rStyle w:val="Hyperlink"/>
                <w:rFonts w:cs="Arial"/>
                <w:noProof/>
              </w:rPr>
              <w:t>Exponate ändern</w:t>
            </w:r>
            <w:r w:rsidR="0056687A" w:rsidRPr="00C50B0B">
              <w:rPr>
                <w:rFonts w:cs="Arial"/>
                <w:noProof/>
                <w:webHidden/>
              </w:rPr>
              <w:tab/>
            </w:r>
            <w:r w:rsidR="0056687A" w:rsidRPr="00C50B0B">
              <w:rPr>
                <w:rFonts w:cs="Arial"/>
                <w:noProof/>
                <w:webHidden/>
              </w:rPr>
              <w:fldChar w:fldCharType="begin"/>
            </w:r>
            <w:r w:rsidR="0056687A" w:rsidRPr="00C50B0B">
              <w:rPr>
                <w:rFonts w:cs="Arial"/>
                <w:noProof/>
                <w:webHidden/>
              </w:rPr>
              <w:instrText xml:space="preserve"> PAGEREF _Toc44320807 \h </w:instrText>
            </w:r>
            <w:r w:rsidR="0056687A" w:rsidRPr="00C50B0B">
              <w:rPr>
                <w:rFonts w:cs="Arial"/>
                <w:noProof/>
                <w:webHidden/>
              </w:rPr>
            </w:r>
            <w:r w:rsidR="0056687A" w:rsidRPr="00C50B0B">
              <w:rPr>
                <w:rFonts w:cs="Arial"/>
                <w:noProof/>
                <w:webHidden/>
              </w:rPr>
              <w:fldChar w:fldCharType="separate"/>
            </w:r>
            <w:r w:rsidR="0056687A" w:rsidRPr="00C50B0B">
              <w:rPr>
                <w:rFonts w:cs="Arial"/>
                <w:noProof/>
                <w:webHidden/>
              </w:rPr>
              <w:t>26</w:t>
            </w:r>
            <w:r w:rsidR="0056687A" w:rsidRPr="00C50B0B">
              <w:rPr>
                <w:rFonts w:cs="Arial"/>
                <w:noProof/>
                <w:webHidden/>
              </w:rPr>
              <w:fldChar w:fldCharType="end"/>
            </w:r>
          </w:hyperlink>
        </w:p>
        <w:p w14:paraId="0F2E76DC" w14:textId="542F6ED9" w:rsidR="0056687A" w:rsidRPr="00C50B0B" w:rsidRDefault="00621857">
          <w:pPr>
            <w:pStyle w:val="Verzeichnis3"/>
            <w:tabs>
              <w:tab w:val="left" w:pos="1320"/>
              <w:tab w:val="right" w:leader="dot" w:pos="9062"/>
            </w:tabs>
            <w:rPr>
              <w:rFonts w:eastAsiaTheme="minorEastAsia" w:cs="Arial"/>
              <w:noProof/>
              <w:lang w:val="en-DE" w:eastAsia="en-DE"/>
            </w:rPr>
          </w:pPr>
          <w:hyperlink w:anchor="_Toc44320808" w:history="1">
            <w:r w:rsidR="0056687A" w:rsidRPr="00C50B0B">
              <w:rPr>
                <w:rStyle w:val="Hyperlink"/>
                <w:rFonts w:cs="Arial"/>
                <w:noProof/>
              </w:rPr>
              <w:t>5.3.8.</w:t>
            </w:r>
            <w:r w:rsidR="0056687A" w:rsidRPr="00C50B0B">
              <w:rPr>
                <w:rFonts w:eastAsiaTheme="minorEastAsia" w:cs="Arial"/>
                <w:noProof/>
                <w:lang w:val="en-DE" w:eastAsia="en-DE"/>
              </w:rPr>
              <w:tab/>
            </w:r>
            <w:r w:rsidR="0056687A" w:rsidRPr="00C50B0B">
              <w:rPr>
                <w:rStyle w:val="Hyperlink"/>
                <w:rFonts w:cs="Arial"/>
                <w:noProof/>
              </w:rPr>
              <w:t>Historie ändern</w:t>
            </w:r>
            <w:r w:rsidR="0056687A" w:rsidRPr="00C50B0B">
              <w:rPr>
                <w:rFonts w:cs="Arial"/>
                <w:noProof/>
                <w:webHidden/>
              </w:rPr>
              <w:tab/>
            </w:r>
            <w:r w:rsidR="0056687A" w:rsidRPr="00C50B0B">
              <w:rPr>
                <w:rFonts w:cs="Arial"/>
                <w:noProof/>
                <w:webHidden/>
              </w:rPr>
              <w:fldChar w:fldCharType="begin"/>
            </w:r>
            <w:r w:rsidR="0056687A" w:rsidRPr="00C50B0B">
              <w:rPr>
                <w:rFonts w:cs="Arial"/>
                <w:noProof/>
                <w:webHidden/>
              </w:rPr>
              <w:instrText xml:space="preserve"> PAGEREF _Toc44320808 \h </w:instrText>
            </w:r>
            <w:r w:rsidR="0056687A" w:rsidRPr="00C50B0B">
              <w:rPr>
                <w:rFonts w:cs="Arial"/>
                <w:noProof/>
                <w:webHidden/>
              </w:rPr>
            </w:r>
            <w:r w:rsidR="0056687A" w:rsidRPr="00C50B0B">
              <w:rPr>
                <w:rFonts w:cs="Arial"/>
                <w:noProof/>
                <w:webHidden/>
              </w:rPr>
              <w:fldChar w:fldCharType="separate"/>
            </w:r>
            <w:r w:rsidR="0056687A" w:rsidRPr="00C50B0B">
              <w:rPr>
                <w:rFonts w:cs="Arial"/>
                <w:noProof/>
                <w:webHidden/>
              </w:rPr>
              <w:t>27</w:t>
            </w:r>
            <w:r w:rsidR="0056687A" w:rsidRPr="00C50B0B">
              <w:rPr>
                <w:rFonts w:cs="Arial"/>
                <w:noProof/>
                <w:webHidden/>
              </w:rPr>
              <w:fldChar w:fldCharType="end"/>
            </w:r>
          </w:hyperlink>
        </w:p>
        <w:p w14:paraId="0492A221" w14:textId="081D3A2C" w:rsidR="0056687A" w:rsidRPr="00C50B0B" w:rsidRDefault="00621857">
          <w:pPr>
            <w:pStyle w:val="Verzeichnis3"/>
            <w:tabs>
              <w:tab w:val="left" w:pos="1320"/>
              <w:tab w:val="right" w:leader="dot" w:pos="9062"/>
            </w:tabs>
            <w:rPr>
              <w:rFonts w:eastAsiaTheme="minorEastAsia" w:cs="Arial"/>
              <w:noProof/>
              <w:lang w:val="en-DE" w:eastAsia="en-DE"/>
            </w:rPr>
          </w:pPr>
          <w:hyperlink w:anchor="_Toc44320809" w:history="1">
            <w:r w:rsidR="0056687A" w:rsidRPr="00C50B0B">
              <w:rPr>
                <w:rStyle w:val="Hyperlink"/>
                <w:rFonts w:cs="Arial"/>
                <w:noProof/>
              </w:rPr>
              <w:t>5.3.9.</w:t>
            </w:r>
            <w:r w:rsidR="0056687A" w:rsidRPr="00C50B0B">
              <w:rPr>
                <w:rFonts w:eastAsiaTheme="minorEastAsia" w:cs="Arial"/>
                <w:noProof/>
                <w:lang w:val="en-DE" w:eastAsia="en-DE"/>
              </w:rPr>
              <w:tab/>
            </w:r>
            <w:r w:rsidR="0056687A" w:rsidRPr="00C50B0B">
              <w:rPr>
                <w:rStyle w:val="Hyperlink"/>
                <w:rFonts w:cs="Arial"/>
                <w:noProof/>
              </w:rPr>
              <w:t>Räume verwalten</w:t>
            </w:r>
            <w:r w:rsidR="0056687A" w:rsidRPr="00C50B0B">
              <w:rPr>
                <w:rFonts w:cs="Arial"/>
                <w:noProof/>
                <w:webHidden/>
              </w:rPr>
              <w:tab/>
            </w:r>
            <w:r w:rsidR="0056687A" w:rsidRPr="00C50B0B">
              <w:rPr>
                <w:rFonts w:cs="Arial"/>
                <w:noProof/>
                <w:webHidden/>
              </w:rPr>
              <w:fldChar w:fldCharType="begin"/>
            </w:r>
            <w:r w:rsidR="0056687A" w:rsidRPr="00C50B0B">
              <w:rPr>
                <w:rFonts w:cs="Arial"/>
                <w:noProof/>
                <w:webHidden/>
              </w:rPr>
              <w:instrText xml:space="preserve"> PAGEREF _Toc44320809 \h </w:instrText>
            </w:r>
            <w:r w:rsidR="0056687A" w:rsidRPr="00C50B0B">
              <w:rPr>
                <w:rFonts w:cs="Arial"/>
                <w:noProof/>
                <w:webHidden/>
              </w:rPr>
            </w:r>
            <w:r w:rsidR="0056687A" w:rsidRPr="00C50B0B">
              <w:rPr>
                <w:rFonts w:cs="Arial"/>
                <w:noProof/>
                <w:webHidden/>
              </w:rPr>
              <w:fldChar w:fldCharType="separate"/>
            </w:r>
            <w:r w:rsidR="0056687A" w:rsidRPr="00C50B0B">
              <w:rPr>
                <w:rFonts w:cs="Arial"/>
                <w:noProof/>
                <w:webHidden/>
              </w:rPr>
              <w:t>28</w:t>
            </w:r>
            <w:r w:rsidR="0056687A" w:rsidRPr="00C50B0B">
              <w:rPr>
                <w:rFonts w:cs="Arial"/>
                <w:noProof/>
                <w:webHidden/>
              </w:rPr>
              <w:fldChar w:fldCharType="end"/>
            </w:r>
          </w:hyperlink>
        </w:p>
        <w:p w14:paraId="0862750D" w14:textId="316DC5C3" w:rsidR="0056687A" w:rsidRPr="00C50B0B" w:rsidRDefault="00621857">
          <w:pPr>
            <w:pStyle w:val="Verzeichnis3"/>
            <w:tabs>
              <w:tab w:val="left" w:pos="1540"/>
              <w:tab w:val="right" w:leader="dot" w:pos="9062"/>
            </w:tabs>
            <w:rPr>
              <w:rFonts w:eastAsiaTheme="minorEastAsia" w:cs="Arial"/>
              <w:noProof/>
              <w:lang w:val="en-DE" w:eastAsia="en-DE"/>
            </w:rPr>
          </w:pPr>
          <w:hyperlink w:anchor="_Toc44320810" w:history="1">
            <w:r w:rsidR="0056687A" w:rsidRPr="00C50B0B">
              <w:rPr>
                <w:rStyle w:val="Hyperlink"/>
                <w:rFonts w:cs="Arial"/>
                <w:noProof/>
              </w:rPr>
              <w:t>5.3.10.</w:t>
            </w:r>
            <w:r w:rsidR="0056687A" w:rsidRPr="00C50B0B">
              <w:rPr>
                <w:rFonts w:eastAsiaTheme="minorEastAsia" w:cs="Arial"/>
                <w:noProof/>
                <w:lang w:val="en-DE" w:eastAsia="en-DE"/>
              </w:rPr>
              <w:tab/>
            </w:r>
            <w:r w:rsidR="0056687A" w:rsidRPr="00C50B0B">
              <w:rPr>
                <w:rStyle w:val="Hyperlink"/>
                <w:rFonts w:cs="Arial"/>
                <w:noProof/>
              </w:rPr>
              <w:t>exportieren</w:t>
            </w:r>
            <w:r w:rsidR="0056687A" w:rsidRPr="00C50B0B">
              <w:rPr>
                <w:rFonts w:cs="Arial"/>
                <w:noProof/>
                <w:webHidden/>
              </w:rPr>
              <w:tab/>
            </w:r>
            <w:r w:rsidR="0056687A" w:rsidRPr="00C50B0B">
              <w:rPr>
                <w:rFonts w:cs="Arial"/>
                <w:noProof/>
                <w:webHidden/>
              </w:rPr>
              <w:fldChar w:fldCharType="begin"/>
            </w:r>
            <w:r w:rsidR="0056687A" w:rsidRPr="00C50B0B">
              <w:rPr>
                <w:rFonts w:cs="Arial"/>
                <w:noProof/>
                <w:webHidden/>
              </w:rPr>
              <w:instrText xml:space="preserve"> PAGEREF _Toc44320810 \h </w:instrText>
            </w:r>
            <w:r w:rsidR="0056687A" w:rsidRPr="00C50B0B">
              <w:rPr>
                <w:rFonts w:cs="Arial"/>
                <w:noProof/>
                <w:webHidden/>
              </w:rPr>
            </w:r>
            <w:r w:rsidR="0056687A" w:rsidRPr="00C50B0B">
              <w:rPr>
                <w:rFonts w:cs="Arial"/>
                <w:noProof/>
                <w:webHidden/>
              </w:rPr>
              <w:fldChar w:fldCharType="separate"/>
            </w:r>
            <w:r w:rsidR="0056687A" w:rsidRPr="00C50B0B">
              <w:rPr>
                <w:rFonts w:cs="Arial"/>
                <w:noProof/>
                <w:webHidden/>
              </w:rPr>
              <w:t>29</w:t>
            </w:r>
            <w:r w:rsidR="0056687A" w:rsidRPr="00C50B0B">
              <w:rPr>
                <w:rFonts w:cs="Arial"/>
                <w:noProof/>
                <w:webHidden/>
              </w:rPr>
              <w:fldChar w:fldCharType="end"/>
            </w:r>
          </w:hyperlink>
        </w:p>
        <w:p w14:paraId="44313BE1" w14:textId="0E09E80D" w:rsidR="0056687A" w:rsidRPr="00C50B0B" w:rsidRDefault="00621857">
          <w:pPr>
            <w:pStyle w:val="Verzeichnis3"/>
            <w:tabs>
              <w:tab w:val="left" w:pos="1540"/>
              <w:tab w:val="right" w:leader="dot" w:pos="9062"/>
            </w:tabs>
            <w:rPr>
              <w:rFonts w:eastAsiaTheme="minorEastAsia" w:cs="Arial"/>
              <w:noProof/>
              <w:lang w:val="en-DE" w:eastAsia="en-DE"/>
            </w:rPr>
          </w:pPr>
          <w:hyperlink w:anchor="_Toc44320811" w:history="1">
            <w:r w:rsidR="0056687A" w:rsidRPr="00C50B0B">
              <w:rPr>
                <w:rStyle w:val="Hyperlink"/>
                <w:rFonts w:cs="Arial"/>
                <w:noProof/>
              </w:rPr>
              <w:t>5.3.11.</w:t>
            </w:r>
            <w:r w:rsidR="0056687A" w:rsidRPr="00C50B0B">
              <w:rPr>
                <w:rFonts w:eastAsiaTheme="minorEastAsia" w:cs="Arial"/>
                <w:noProof/>
                <w:lang w:val="en-DE" w:eastAsia="en-DE"/>
              </w:rPr>
              <w:tab/>
            </w:r>
            <w:r w:rsidR="0056687A" w:rsidRPr="00C50B0B">
              <w:rPr>
                <w:rStyle w:val="Hyperlink"/>
                <w:rFonts w:cs="Arial"/>
                <w:noProof/>
              </w:rPr>
              <w:t>importieren</w:t>
            </w:r>
            <w:r w:rsidR="0056687A" w:rsidRPr="00C50B0B">
              <w:rPr>
                <w:rFonts w:cs="Arial"/>
                <w:noProof/>
                <w:webHidden/>
              </w:rPr>
              <w:tab/>
            </w:r>
            <w:r w:rsidR="0056687A" w:rsidRPr="00C50B0B">
              <w:rPr>
                <w:rFonts w:cs="Arial"/>
                <w:noProof/>
                <w:webHidden/>
              </w:rPr>
              <w:fldChar w:fldCharType="begin"/>
            </w:r>
            <w:r w:rsidR="0056687A" w:rsidRPr="00C50B0B">
              <w:rPr>
                <w:rFonts w:cs="Arial"/>
                <w:noProof/>
                <w:webHidden/>
              </w:rPr>
              <w:instrText xml:space="preserve"> PAGEREF _Toc44320811 \h </w:instrText>
            </w:r>
            <w:r w:rsidR="0056687A" w:rsidRPr="00C50B0B">
              <w:rPr>
                <w:rFonts w:cs="Arial"/>
                <w:noProof/>
                <w:webHidden/>
              </w:rPr>
            </w:r>
            <w:r w:rsidR="0056687A" w:rsidRPr="00C50B0B">
              <w:rPr>
                <w:rFonts w:cs="Arial"/>
                <w:noProof/>
                <w:webHidden/>
              </w:rPr>
              <w:fldChar w:fldCharType="separate"/>
            </w:r>
            <w:r w:rsidR="0056687A" w:rsidRPr="00C50B0B">
              <w:rPr>
                <w:rFonts w:cs="Arial"/>
                <w:noProof/>
                <w:webHidden/>
              </w:rPr>
              <w:t>30</w:t>
            </w:r>
            <w:r w:rsidR="0056687A" w:rsidRPr="00C50B0B">
              <w:rPr>
                <w:rFonts w:cs="Arial"/>
                <w:noProof/>
                <w:webHidden/>
              </w:rPr>
              <w:fldChar w:fldCharType="end"/>
            </w:r>
          </w:hyperlink>
        </w:p>
        <w:p w14:paraId="2FD2FD82" w14:textId="77BCAD0B" w:rsidR="0056687A" w:rsidRPr="00C50B0B" w:rsidRDefault="00621857">
          <w:pPr>
            <w:pStyle w:val="Verzeichnis2"/>
            <w:tabs>
              <w:tab w:val="left" w:pos="880"/>
              <w:tab w:val="right" w:leader="dot" w:pos="9062"/>
            </w:tabs>
            <w:rPr>
              <w:rFonts w:eastAsiaTheme="minorEastAsia" w:cs="Arial"/>
              <w:noProof/>
              <w:lang w:val="en-DE" w:eastAsia="en-DE"/>
            </w:rPr>
          </w:pPr>
          <w:hyperlink w:anchor="_Toc44320812" w:history="1">
            <w:r w:rsidR="0056687A" w:rsidRPr="00C50B0B">
              <w:rPr>
                <w:rStyle w:val="Hyperlink"/>
                <w:rFonts w:cs="Arial"/>
                <w:noProof/>
              </w:rPr>
              <w:t>5.4.</w:t>
            </w:r>
            <w:r w:rsidR="0056687A" w:rsidRPr="00C50B0B">
              <w:rPr>
                <w:rFonts w:eastAsiaTheme="minorEastAsia" w:cs="Arial"/>
                <w:noProof/>
                <w:lang w:val="en-DE" w:eastAsia="en-DE"/>
              </w:rPr>
              <w:tab/>
            </w:r>
            <w:r w:rsidR="0056687A" w:rsidRPr="00C50B0B">
              <w:rPr>
                <w:rStyle w:val="Hyperlink"/>
                <w:rFonts w:cs="Arial"/>
                <w:noProof/>
              </w:rPr>
              <w:t>Analyseklassendiagram</w:t>
            </w:r>
            <w:r w:rsidR="0056687A" w:rsidRPr="00C50B0B">
              <w:rPr>
                <w:rFonts w:cs="Arial"/>
                <w:noProof/>
                <w:webHidden/>
              </w:rPr>
              <w:tab/>
            </w:r>
            <w:r w:rsidR="0056687A" w:rsidRPr="00C50B0B">
              <w:rPr>
                <w:rFonts w:cs="Arial"/>
                <w:noProof/>
                <w:webHidden/>
              </w:rPr>
              <w:fldChar w:fldCharType="begin"/>
            </w:r>
            <w:r w:rsidR="0056687A" w:rsidRPr="00C50B0B">
              <w:rPr>
                <w:rFonts w:cs="Arial"/>
                <w:noProof/>
                <w:webHidden/>
              </w:rPr>
              <w:instrText xml:space="preserve"> PAGEREF _Toc44320812 \h </w:instrText>
            </w:r>
            <w:r w:rsidR="0056687A" w:rsidRPr="00C50B0B">
              <w:rPr>
                <w:rFonts w:cs="Arial"/>
                <w:noProof/>
                <w:webHidden/>
              </w:rPr>
            </w:r>
            <w:r w:rsidR="0056687A" w:rsidRPr="00C50B0B">
              <w:rPr>
                <w:rFonts w:cs="Arial"/>
                <w:noProof/>
                <w:webHidden/>
              </w:rPr>
              <w:fldChar w:fldCharType="separate"/>
            </w:r>
            <w:r w:rsidR="0056687A" w:rsidRPr="00C50B0B">
              <w:rPr>
                <w:rFonts w:cs="Arial"/>
                <w:noProof/>
                <w:webHidden/>
              </w:rPr>
              <w:t>31</w:t>
            </w:r>
            <w:r w:rsidR="0056687A" w:rsidRPr="00C50B0B">
              <w:rPr>
                <w:rFonts w:cs="Arial"/>
                <w:noProof/>
                <w:webHidden/>
              </w:rPr>
              <w:fldChar w:fldCharType="end"/>
            </w:r>
          </w:hyperlink>
        </w:p>
        <w:p w14:paraId="4C5424BD" w14:textId="6581A28B" w:rsidR="0056687A" w:rsidRPr="00C50B0B" w:rsidRDefault="00621857">
          <w:pPr>
            <w:pStyle w:val="Verzeichnis3"/>
            <w:tabs>
              <w:tab w:val="left" w:pos="1320"/>
              <w:tab w:val="right" w:leader="dot" w:pos="9062"/>
            </w:tabs>
            <w:rPr>
              <w:rFonts w:eastAsiaTheme="minorEastAsia" w:cs="Arial"/>
              <w:noProof/>
              <w:lang w:val="en-DE" w:eastAsia="en-DE"/>
            </w:rPr>
          </w:pPr>
          <w:hyperlink w:anchor="_Toc44320813" w:history="1">
            <w:r w:rsidR="0056687A" w:rsidRPr="00C50B0B">
              <w:rPr>
                <w:rStyle w:val="Hyperlink"/>
                <w:rFonts w:cs="Arial"/>
                <w:noProof/>
              </w:rPr>
              <w:t>5.4.1.</w:t>
            </w:r>
            <w:r w:rsidR="0056687A" w:rsidRPr="00C50B0B">
              <w:rPr>
                <w:rFonts w:eastAsiaTheme="minorEastAsia" w:cs="Arial"/>
                <w:noProof/>
                <w:lang w:val="en-DE" w:eastAsia="en-DE"/>
              </w:rPr>
              <w:tab/>
            </w:r>
            <w:r w:rsidR="0056687A" w:rsidRPr="00C50B0B">
              <w:rPr>
                <w:rStyle w:val="Hyperlink"/>
                <w:rFonts w:cs="Arial"/>
                <w:noProof/>
              </w:rPr>
              <w:t>Museum</w:t>
            </w:r>
            <w:r w:rsidR="0056687A" w:rsidRPr="00C50B0B">
              <w:rPr>
                <w:rFonts w:cs="Arial"/>
                <w:noProof/>
                <w:webHidden/>
              </w:rPr>
              <w:tab/>
            </w:r>
            <w:r w:rsidR="0056687A" w:rsidRPr="00C50B0B">
              <w:rPr>
                <w:rFonts w:cs="Arial"/>
                <w:noProof/>
                <w:webHidden/>
              </w:rPr>
              <w:fldChar w:fldCharType="begin"/>
            </w:r>
            <w:r w:rsidR="0056687A" w:rsidRPr="00C50B0B">
              <w:rPr>
                <w:rFonts w:cs="Arial"/>
                <w:noProof/>
                <w:webHidden/>
              </w:rPr>
              <w:instrText xml:space="preserve"> PAGEREF _Toc44320813 \h </w:instrText>
            </w:r>
            <w:r w:rsidR="0056687A" w:rsidRPr="00C50B0B">
              <w:rPr>
                <w:rFonts w:cs="Arial"/>
                <w:noProof/>
                <w:webHidden/>
              </w:rPr>
            </w:r>
            <w:r w:rsidR="0056687A" w:rsidRPr="00C50B0B">
              <w:rPr>
                <w:rFonts w:cs="Arial"/>
                <w:noProof/>
                <w:webHidden/>
              </w:rPr>
              <w:fldChar w:fldCharType="separate"/>
            </w:r>
            <w:r w:rsidR="0056687A" w:rsidRPr="00C50B0B">
              <w:rPr>
                <w:rFonts w:cs="Arial"/>
                <w:noProof/>
                <w:webHidden/>
              </w:rPr>
              <w:t>31</w:t>
            </w:r>
            <w:r w:rsidR="0056687A" w:rsidRPr="00C50B0B">
              <w:rPr>
                <w:rFonts w:cs="Arial"/>
                <w:noProof/>
                <w:webHidden/>
              </w:rPr>
              <w:fldChar w:fldCharType="end"/>
            </w:r>
          </w:hyperlink>
        </w:p>
        <w:p w14:paraId="53124F8F" w14:textId="1634B5C8" w:rsidR="0056687A" w:rsidRPr="00C50B0B" w:rsidRDefault="00621857">
          <w:pPr>
            <w:pStyle w:val="Verzeichnis3"/>
            <w:tabs>
              <w:tab w:val="left" w:pos="1320"/>
              <w:tab w:val="right" w:leader="dot" w:pos="9062"/>
            </w:tabs>
            <w:rPr>
              <w:rFonts w:eastAsiaTheme="minorEastAsia" w:cs="Arial"/>
              <w:noProof/>
              <w:lang w:val="en-DE" w:eastAsia="en-DE"/>
            </w:rPr>
          </w:pPr>
          <w:hyperlink w:anchor="_Toc44320814" w:history="1">
            <w:r w:rsidR="0056687A" w:rsidRPr="00C50B0B">
              <w:rPr>
                <w:rStyle w:val="Hyperlink"/>
                <w:rFonts w:cs="Arial"/>
                <w:noProof/>
              </w:rPr>
              <w:t>5.4.2.</w:t>
            </w:r>
            <w:r w:rsidR="0056687A" w:rsidRPr="00C50B0B">
              <w:rPr>
                <w:rFonts w:eastAsiaTheme="minorEastAsia" w:cs="Arial"/>
                <w:noProof/>
                <w:lang w:val="en-DE" w:eastAsia="en-DE"/>
              </w:rPr>
              <w:tab/>
            </w:r>
            <w:r w:rsidR="0056687A" w:rsidRPr="00C50B0B">
              <w:rPr>
                <w:rStyle w:val="Hyperlink"/>
                <w:rFonts w:cs="Arial"/>
                <w:noProof/>
              </w:rPr>
              <w:t>Raum</w:t>
            </w:r>
            <w:r w:rsidR="0056687A" w:rsidRPr="00C50B0B">
              <w:rPr>
                <w:rFonts w:cs="Arial"/>
                <w:noProof/>
                <w:webHidden/>
              </w:rPr>
              <w:tab/>
            </w:r>
            <w:r w:rsidR="0056687A" w:rsidRPr="00C50B0B">
              <w:rPr>
                <w:rFonts w:cs="Arial"/>
                <w:noProof/>
                <w:webHidden/>
              </w:rPr>
              <w:fldChar w:fldCharType="begin"/>
            </w:r>
            <w:r w:rsidR="0056687A" w:rsidRPr="00C50B0B">
              <w:rPr>
                <w:rFonts w:cs="Arial"/>
                <w:noProof/>
                <w:webHidden/>
              </w:rPr>
              <w:instrText xml:space="preserve"> PAGEREF _Toc44320814 \h </w:instrText>
            </w:r>
            <w:r w:rsidR="0056687A" w:rsidRPr="00C50B0B">
              <w:rPr>
                <w:rFonts w:cs="Arial"/>
                <w:noProof/>
                <w:webHidden/>
              </w:rPr>
            </w:r>
            <w:r w:rsidR="0056687A" w:rsidRPr="00C50B0B">
              <w:rPr>
                <w:rFonts w:cs="Arial"/>
                <w:noProof/>
                <w:webHidden/>
              </w:rPr>
              <w:fldChar w:fldCharType="separate"/>
            </w:r>
            <w:r w:rsidR="0056687A" w:rsidRPr="00C50B0B">
              <w:rPr>
                <w:rFonts w:cs="Arial"/>
                <w:noProof/>
                <w:webHidden/>
              </w:rPr>
              <w:t>31</w:t>
            </w:r>
            <w:r w:rsidR="0056687A" w:rsidRPr="00C50B0B">
              <w:rPr>
                <w:rFonts w:cs="Arial"/>
                <w:noProof/>
                <w:webHidden/>
              </w:rPr>
              <w:fldChar w:fldCharType="end"/>
            </w:r>
          </w:hyperlink>
        </w:p>
        <w:p w14:paraId="0083062E" w14:textId="55F715E7" w:rsidR="0056687A" w:rsidRPr="00C50B0B" w:rsidRDefault="00621857">
          <w:pPr>
            <w:pStyle w:val="Verzeichnis3"/>
            <w:tabs>
              <w:tab w:val="left" w:pos="1320"/>
              <w:tab w:val="right" w:leader="dot" w:pos="9062"/>
            </w:tabs>
            <w:rPr>
              <w:rFonts w:eastAsiaTheme="minorEastAsia" w:cs="Arial"/>
              <w:noProof/>
              <w:lang w:val="en-DE" w:eastAsia="en-DE"/>
            </w:rPr>
          </w:pPr>
          <w:hyperlink w:anchor="_Toc44320815" w:history="1">
            <w:r w:rsidR="0056687A" w:rsidRPr="00C50B0B">
              <w:rPr>
                <w:rStyle w:val="Hyperlink"/>
                <w:rFonts w:cs="Arial"/>
                <w:noProof/>
              </w:rPr>
              <w:t>5.4.3.</w:t>
            </w:r>
            <w:r w:rsidR="0056687A" w:rsidRPr="00C50B0B">
              <w:rPr>
                <w:rFonts w:eastAsiaTheme="minorEastAsia" w:cs="Arial"/>
                <w:noProof/>
                <w:lang w:val="en-DE" w:eastAsia="en-DE"/>
              </w:rPr>
              <w:tab/>
            </w:r>
            <w:r w:rsidR="0056687A" w:rsidRPr="00C50B0B">
              <w:rPr>
                <w:rStyle w:val="Hyperlink"/>
                <w:rFonts w:cs="Arial"/>
                <w:noProof/>
              </w:rPr>
              <w:t>Bild</w:t>
            </w:r>
            <w:r w:rsidR="0056687A" w:rsidRPr="00C50B0B">
              <w:rPr>
                <w:rFonts w:cs="Arial"/>
                <w:noProof/>
                <w:webHidden/>
              </w:rPr>
              <w:tab/>
            </w:r>
            <w:r w:rsidR="0056687A" w:rsidRPr="00C50B0B">
              <w:rPr>
                <w:rFonts w:cs="Arial"/>
                <w:noProof/>
                <w:webHidden/>
              </w:rPr>
              <w:fldChar w:fldCharType="begin"/>
            </w:r>
            <w:r w:rsidR="0056687A" w:rsidRPr="00C50B0B">
              <w:rPr>
                <w:rFonts w:cs="Arial"/>
                <w:noProof/>
                <w:webHidden/>
              </w:rPr>
              <w:instrText xml:space="preserve"> PAGEREF _Toc44320815 \h </w:instrText>
            </w:r>
            <w:r w:rsidR="0056687A" w:rsidRPr="00C50B0B">
              <w:rPr>
                <w:rFonts w:cs="Arial"/>
                <w:noProof/>
                <w:webHidden/>
              </w:rPr>
            </w:r>
            <w:r w:rsidR="0056687A" w:rsidRPr="00C50B0B">
              <w:rPr>
                <w:rFonts w:cs="Arial"/>
                <w:noProof/>
                <w:webHidden/>
              </w:rPr>
              <w:fldChar w:fldCharType="separate"/>
            </w:r>
            <w:r w:rsidR="0056687A" w:rsidRPr="00C50B0B">
              <w:rPr>
                <w:rFonts w:cs="Arial"/>
                <w:noProof/>
                <w:webHidden/>
              </w:rPr>
              <w:t>32</w:t>
            </w:r>
            <w:r w:rsidR="0056687A" w:rsidRPr="00C50B0B">
              <w:rPr>
                <w:rFonts w:cs="Arial"/>
                <w:noProof/>
                <w:webHidden/>
              </w:rPr>
              <w:fldChar w:fldCharType="end"/>
            </w:r>
          </w:hyperlink>
        </w:p>
        <w:p w14:paraId="3D90D566" w14:textId="2F8F48B2" w:rsidR="0056687A" w:rsidRPr="00C50B0B" w:rsidRDefault="00621857">
          <w:pPr>
            <w:pStyle w:val="Verzeichnis3"/>
            <w:tabs>
              <w:tab w:val="left" w:pos="1320"/>
              <w:tab w:val="right" w:leader="dot" w:pos="9062"/>
            </w:tabs>
            <w:rPr>
              <w:rFonts w:eastAsiaTheme="minorEastAsia" w:cs="Arial"/>
              <w:noProof/>
              <w:lang w:val="en-DE" w:eastAsia="en-DE"/>
            </w:rPr>
          </w:pPr>
          <w:hyperlink w:anchor="_Toc44320816" w:history="1">
            <w:r w:rsidR="0056687A" w:rsidRPr="00C50B0B">
              <w:rPr>
                <w:rStyle w:val="Hyperlink"/>
                <w:rFonts w:cs="Arial"/>
                <w:noProof/>
              </w:rPr>
              <w:t>5.4.4.</w:t>
            </w:r>
            <w:r w:rsidR="0056687A" w:rsidRPr="00C50B0B">
              <w:rPr>
                <w:rFonts w:eastAsiaTheme="minorEastAsia" w:cs="Arial"/>
                <w:noProof/>
                <w:lang w:val="en-DE" w:eastAsia="en-DE"/>
              </w:rPr>
              <w:tab/>
            </w:r>
            <w:r w:rsidR="0056687A" w:rsidRPr="00C50B0B">
              <w:rPr>
                <w:rStyle w:val="Hyperlink"/>
                <w:rFonts w:cs="Arial"/>
                <w:noProof/>
              </w:rPr>
              <w:t>Person</w:t>
            </w:r>
            <w:r w:rsidR="0056687A" w:rsidRPr="00C50B0B">
              <w:rPr>
                <w:rFonts w:cs="Arial"/>
                <w:noProof/>
                <w:webHidden/>
              </w:rPr>
              <w:tab/>
            </w:r>
            <w:r w:rsidR="0056687A" w:rsidRPr="00C50B0B">
              <w:rPr>
                <w:rFonts w:cs="Arial"/>
                <w:noProof/>
                <w:webHidden/>
              </w:rPr>
              <w:fldChar w:fldCharType="begin"/>
            </w:r>
            <w:r w:rsidR="0056687A" w:rsidRPr="00C50B0B">
              <w:rPr>
                <w:rFonts w:cs="Arial"/>
                <w:noProof/>
                <w:webHidden/>
              </w:rPr>
              <w:instrText xml:space="preserve"> PAGEREF _Toc44320816 \h </w:instrText>
            </w:r>
            <w:r w:rsidR="0056687A" w:rsidRPr="00C50B0B">
              <w:rPr>
                <w:rFonts w:cs="Arial"/>
                <w:noProof/>
                <w:webHidden/>
              </w:rPr>
            </w:r>
            <w:r w:rsidR="0056687A" w:rsidRPr="00C50B0B">
              <w:rPr>
                <w:rFonts w:cs="Arial"/>
                <w:noProof/>
                <w:webHidden/>
              </w:rPr>
              <w:fldChar w:fldCharType="separate"/>
            </w:r>
            <w:r w:rsidR="0056687A" w:rsidRPr="00C50B0B">
              <w:rPr>
                <w:rFonts w:cs="Arial"/>
                <w:noProof/>
                <w:webHidden/>
              </w:rPr>
              <w:t>32</w:t>
            </w:r>
            <w:r w:rsidR="0056687A" w:rsidRPr="00C50B0B">
              <w:rPr>
                <w:rFonts w:cs="Arial"/>
                <w:noProof/>
                <w:webHidden/>
              </w:rPr>
              <w:fldChar w:fldCharType="end"/>
            </w:r>
          </w:hyperlink>
        </w:p>
        <w:p w14:paraId="785776DB" w14:textId="303F5309" w:rsidR="0056687A" w:rsidRPr="00C50B0B" w:rsidRDefault="00621857">
          <w:pPr>
            <w:pStyle w:val="Verzeichnis3"/>
            <w:tabs>
              <w:tab w:val="left" w:pos="1320"/>
              <w:tab w:val="right" w:leader="dot" w:pos="9062"/>
            </w:tabs>
            <w:rPr>
              <w:rFonts w:eastAsiaTheme="minorEastAsia" w:cs="Arial"/>
              <w:noProof/>
              <w:lang w:val="en-DE" w:eastAsia="en-DE"/>
            </w:rPr>
          </w:pPr>
          <w:hyperlink w:anchor="_Toc44320817" w:history="1">
            <w:r w:rsidR="0056687A" w:rsidRPr="00C50B0B">
              <w:rPr>
                <w:rStyle w:val="Hyperlink"/>
                <w:rFonts w:cs="Arial"/>
                <w:noProof/>
              </w:rPr>
              <w:t>5.4.5.</w:t>
            </w:r>
            <w:r w:rsidR="0056687A" w:rsidRPr="00C50B0B">
              <w:rPr>
                <w:rFonts w:eastAsiaTheme="minorEastAsia" w:cs="Arial"/>
                <w:noProof/>
                <w:lang w:val="en-DE" w:eastAsia="en-DE"/>
              </w:rPr>
              <w:tab/>
            </w:r>
            <w:r w:rsidR="0056687A" w:rsidRPr="00C50B0B">
              <w:rPr>
                <w:rStyle w:val="Hyperlink"/>
                <w:rFonts w:cs="Arial"/>
                <w:noProof/>
              </w:rPr>
              <w:t>Kontaktdaten</w:t>
            </w:r>
            <w:r w:rsidR="0056687A" w:rsidRPr="00C50B0B">
              <w:rPr>
                <w:rFonts w:cs="Arial"/>
                <w:noProof/>
                <w:webHidden/>
              </w:rPr>
              <w:tab/>
            </w:r>
            <w:r w:rsidR="0056687A" w:rsidRPr="00C50B0B">
              <w:rPr>
                <w:rFonts w:cs="Arial"/>
                <w:noProof/>
                <w:webHidden/>
              </w:rPr>
              <w:fldChar w:fldCharType="begin"/>
            </w:r>
            <w:r w:rsidR="0056687A" w:rsidRPr="00C50B0B">
              <w:rPr>
                <w:rFonts w:cs="Arial"/>
                <w:noProof/>
                <w:webHidden/>
              </w:rPr>
              <w:instrText xml:space="preserve"> PAGEREF _Toc44320817 \h </w:instrText>
            </w:r>
            <w:r w:rsidR="0056687A" w:rsidRPr="00C50B0B">
              <w:rPr>
                <w:rFonts w:cs="Arial"/>
                <w:noProof/>
                <w:webHidden/>
              </w:rPr>
            </w:r>
            <w:r w:rsidR="0056687A" w:rsidRPr="00C50B0B">
              <w:rPr>
                <w:rFonts w:cs="Arial"/>
                <w:noProof/>
                <w:webHidden/>
              </w:rPr>
              <w:fldChar w:fldCharType="separate"/>
            </w:r>
            <w:r w:rsidR="0056687A" w:rsidRPr="00C50B0B">
              <w:rPr>
                <w:rFonts w:cs="Arial"/>
                <w:noProof/>
                <w:webHidden/>
              </w:rPr>
              <w:t>32</w:t>
            </w:r>
            <w:r w:rsidR="0056687A" w:rsidRPr="00C50B0B">
              <w:rPr>
                <w:rFonts w:cs="Arial"/>
                <w:noProof/>
                <w:webHidden/>
              </w:rPr>
              <w:fldChar w:fldCharType="end"/>
            </w:r>
          </w:hyperlink>
        </w:p>
        <w:p w14:paraId="4E779BD4" w14:textId="2DC11ED4" w:rsidR="0056687A" w:rsidRPr="00C50B0B" w:rsidRDefault="00621857">
          <w:pPr>
            <w:pStyle w:val="Verzeichnis3"/>
            <w:tabs>
              <w:tab w:val="left" w:pos="1320"/>
              <w:tab w:val="right" w:leader="dot" w:pos="9062"/>
            </w:tabs>
            <w:rPr>
              <w:rFonts w:eastAsiaTheme="minorEastAsia" w:cs="Arial"/>
              <w:noProof/>
              <w:lang w:val="en-DE" w:eastAsia="en-DE"/>
            </w:rPr>
          </w:pPr>
          <w:hyperlink w:anchor="_Toc44320818" w:history="1">
            <w:r w:rsidR="0056687A" w:rsidRPr="00C50B0B">
              <w:rPr>
                <w:rStyle w:val="Hyperlink"/>
                <w:rFonts w:cs="Arial"/>
                <w:noProof/>
              </w:rPr>
              <w:t>5.4.6.</w:t>
            </w:r>
            <w:r w:rsidR="0056687A" w:rsidRPr="00C50B0B">
              <w:rPr>
                <w:rFonts w:eastAsiaTheme="minorEastAsia" w:cs="Arial"/>
                <w:noProof/>
                <w:lang w:val="en-DE" w:eastAsia="en-DE"/>
              </w:rPr>
              <w:tab/>
            </w:r>
            <w:r w:rsidR="0056687A" w:rsidRPr="00C50B0B">
              <w:rPr>
                <w:rStyle w:val="Hyperlink"/>
                <w:rFonts w:cs="Arial"/>
                <w:noProof/>
              </w:rPr>
              <w:t>Exponat</w:t>
            </w:r>
            <w:r w:rsidR="0056687A" w:rsidRPr="00C50B0B">
              <w:rPr>
                <w:rFonts w:cs="Arial"/>
                <w:noProof/>
                <w:webHidden/>
              </w:rPr>
              <w:tab/>
            </w:r>
            <w:r w:rsidR="0056687A" w:rsidRPr="00C50B0B">
              <w:rPr>
                <w:rFonts w:cs="Arial"/>
                <w:noProof/>
                <w:webHidden/>
              </w:rPr>
              <w:fldChar w:fldCharType="begin"/>
            </w:r>
            <w:r w:rsidR="0056687A" w:rsidRPr="00C50B0B">
              <w:rPr>
                <w:rFonts w:cs="Arial"/>
                <w:noProof/>
                <w:webHidden/>
              </w:rPr>
              <w:instrText xml:space="preserve"> PAGEREF _Toc44320818 \h </w:instrText>
            </w:r>
            <w:r w:rsidR="0056687A" w:rsidRPr="00C50B0B">
              <w:rPr>
                <w:rFonts w:cs="Arial"/>
                <w:noProof/>
                <w:webHidden/>
              </w:rPr>
            </w:r>
            <w:r w:rsidR="0056687A" w:rsidRPr="00C50B0B">
              <w:rPr>
                <w:rFonts w:cs="Arial"/>
                <w:noProof/>
                <w:webHidden/>
              </w:rPr>
              <w:fldChar w:fldCharType="separate"/>
            </w:r>
            <w:r w:rsidR="0056687A" w:rsidRPr="00C50B0B">
              <w:rPr>
                <w:rFonts w:cs="Arial"/>
                <w:noProof/>
                <w:webHidden/>
              </w:rPr>
              <w:t>32</w:t>
            </w:r>
            <w:r w:rsidR="0056687A" w:rsidRPr="00C50B0B">
              <w:rPr>
                <w:rFonts w:cs="Arial"/>
                <w:noProof/>
                <w:webHidden/>
              </w:rPr>
              <w:fldChar w:fldCharType="end"/>
            </w:r>
          </w:hyperlink>
        </w:p>
        <w:p w14:paraId="5DA1FFFC" w14:textId="7A09E2C4" w:rsidR="0056687A" w:rsidRPr="00C50B0B" w:rsidRDefault="00621857">
          <w:pPr>
            <w:pStyle w:val="Verzeichnis3"/>
            <w:tabs>
              <w:tab w:val="left" w:pos="1320"/>
              <w:tab w:val="right" w:leader="dot" w:pos="9062"/>
            </w:tabs>
            <w:rPr>
              <w:rFonts w:eastAsiaTheme="minorEastAsia" w:cs="Arial"/>
              <w:noProof/>
              <w:lang w:val="en-DE" w:eastAsia="en-DE"/>
            </w:rPr>
          </w:pPr>
          <w:hyperlink w:anchor="_Toc44320819" w:history="1">
            <w:r w:rsidR="0056687A" w:rsidRPr="00C50B0B">
              <w:rPr>
                <w:rStyle w:val="Hyperlink"/>
                <w:rFonts w:cs="Arial"/>
                <w:noProof/>
              </w:rPr>
              <w:t>5.4.7.</w:t>
            </w:r>
            <w:r w:rsidR="0056687A" w:rsidRPr="00C50B0B">
              <w:rPr>
                <w:rFonts w:eastAsiaTheme="minorEastAsia" w:cs="Arial"/>
                <w:noProof/>
                <w:lang w:val="en-DE" w:eastAsia="en-DE"/>
              </w:rPr>
              <w:tab/>
            </w:r>
            <w:r w:rsidR="0056687A" w:rsidRPr="00C50B0B">
              <w:rPr>
                <w:rStyle w:val="Hyperlink"/>
                <w:rFonts w:cs="Arial"/>
                <w:noProof/>
              </w:rPr>
              <w:t>Historie</w:t>
            </w:r>
            <w:r w:rsidR="0056687A" w:rsidRPr="00C50B0B">
              <w:rPr>
                <w:rFonts w:cs="Arial"/>
                <w:noProof/>
                <w:webHidden/>
              </w:rPr>
              <w:tab/>
            </w:r>
            <w:r w:rsidR="0056687A" w:rsidRPr="00C50B0B">
              <w:rPr>
                <w:rFonts w:cs="Arial"/>
                <w:noProof/>
                <w:webHidden/>
              </w:rPr>
              <w:fldChar w:fldCharType="begin"/>
            </w:r>
            <w:r w:rsidR="0056687A" w:rsidRPr="00C50B0B">
              <w:rPr>
                <w:rFonts w:cs="Arial"/>
                <w:noProof/>
                <w:webHidden/>
              </w:rPr>
              <w:instrText xml:space="preserve"> PAGEREF _Toc44320819 \h </w:instrText>
            </w:r>
            <w:r w:rsidR="0056687A" w:rsidRPr="00C50B0B">
              <w:rPr>
                <w:rFonts w:cs="Arial"/>
                <w:noProof/>
                <w:webHidden/>
              </w:rPr>
            </w:r>
            <w:r w:rsidR="0056687A" w:rsidRPr="00C50B0B">
              <w:rPr>
                <w:rFonts w:cs="Arial"/>
                <w:noProof/>
                <w:webHidden/>
              </w:rPr>
              <w:fldChar w:fldCharType="separate"/>
            </w:r>
            <w:r w:rsidR="0056687A" w:rsidRPr="00C50B0B">
              <w:rPr>
                <w:rFonts w:cs="Arial"/>
                <w:noProof/>
                <w:webHidden/>
              </w:rPr>
              <w:t>32</w:t>
            </w:r>
            <w:r w:rsidR="0056687A" w:rsidRPr="00C50B0B">
              <w:rPr>
                <w:rFonts w:cs="Arial"/>
                <w:noProof/>
                <w:webHidden/>
              </w:rPr>
              <w:fldChar w:fldCharType="end"/>
            </w:r>
          </w:hyperlink>
        </w:p>
        <w:p w14:paraId="2AE65CEF" w14:textId="69A0879B" w:rsidR="0056687A" w:rsidRPr="00C50B0B" w:rsidRDefault="00621857">
          <w:pPr>
            <w:pStyle w:val="Verzeichnis3"/>
            <w:tabs>
              <w:tab w:val="left" w:pos="1320"/>
              <w:tab w:val="right" w:leader="dot" w:pos="9062"/>
            </w:tabs>
            <w:rPr>
              <w:rFonts w:eastAsiaTheme="minorEastAsia" w:cs="Arial"/>
              <w:noProof/>
              <w:lang w:val="en-DE" w:eastAsia="en-DE"/>
            </w:rPr>
          </w:pPr>
          <w:hyperlink w:anchor="_Toc44320820" w:history="1">
            <w:r w:rsidR="0056687A" w:rsidRPr="00C50B0B">
              <w:rPr>
                <w:rStyle w:val="Hyperlink"/>
                <w:rFonts w:cs="Arial"/>
                <w:noProof/>
              </w:rPr>
              <w:t>5.4.8.</w:t>
            </w:r>
            <w:r w:rsidR="0056687A" w:rsidRPr="00C50B0B">
              <w:rPr>
                <w:rFonts w:eastAsiaTheme="minorEastAsia" w:cs="Arial"/>
                <w:noProof/>
                <w:lang w:val="en-DE" w:eastAsia="en-DE"/>
              </w:rPr>
              <w:tab/>
            </w:r>
            <w:r w:rsidR="0056687A" w:rsidRPr="00C50B0B">
              <w:rPr>
                <w:rStyle w:val="Hyperlink"/>
                <w:rFonts w:cs="Arial"/>
                <w:noProof/>
              </w:rPr>
              <w:t>Elementsuche</w:t>
            </w:r>
            <w:r w:rsidR="0056687A" w:rsidRPr="00C50B0B">
              <w:rPr>
                <w:rFonts w:cs="Arial"/>
                <w:noProof/>
                <w:webHidden/>
              </w:rPr>
              <w:tab/>
            </w:r>
            <w:r w:rsidR="0056687A" w:rsidRPr="00C50B0B">
              <w:rPr>
                <w:rFonts w:cs="Arial"/>
                <w:noProof/>
                <w:webHidden/>
              </w:rPr>
              <w:fldChar w:fldCharType="begin"/>
            </w:r>
            <w:r w:rsidR="0056687A" w:rsidRPr="00C50B0B">
              <w:rPr>
                <w:rFonts w:cs="Arial"/>
                <w:noProof/>
                <w:webHidden/>
              </w:rPr>
              <w:instrText xml:space="preserve"> PAGEREF _Toc44320820 \h </w:instrText>
            </w:r>
            <w:r w:rsidR="0056687A" w:rsidRPr="00C50B0B">
              <w:rPr>
                <w:rFonts w:cs="Arial"/>
                <w:noProof/>
                <w:webHidden/>
              </w:rPr>
            </w:r>
            <w:r w:rsidR="0056687A" w:rsidRPr="00C50B0B">
              <w:rPr>
                <w:rFonts w:cs="Arial"/>
                <w:noProof/>
                <w:webHidden/>
              </w:rPr>
              <w:fldChar w:fldCharType="separate"/>
            </w:r>
            <w:r w:rsidR="0056687A" w:rsidRPr="00C50B0B">
              <w:rPr>
                <w:rFonts w:cs="Arial"/>
                <w:noProof/>
                <w:webHidden/>
              </w:rPr>
              <w:t>32</w:t>
            </w:r>
            <w:r w:rsidR="0056687A" w:rsidRPr="00C50B0B">
              <w:rPr>
                <w:rFonts w:cs="Arial"/>
                <w:noProof/>
                <w:webHidden/>
              </w:rPr>
              <w:fldChar w:fldCharType="end"/>
            </w:r>
          </w:hyperlink>
        </w:p>
        <w:p w14:paraId="6288165D" w14:textId="0B9DBE36" w:rsidR="0056687A" w:rsidRPr="00C50B0B" w:rsidRDefault="00621857">
          <w:pPr>
            <w:pStyle w:val="Verzeichnis2"/>
            <w:tabs>
              <w:tab w:val="left" w:pos="880"/>
              <w:tab w:val="right" w:leader="dot" w:pos="9062"/>
            </w:tabs>
            <w:rPr>
              <w:rFonts w:eastAsiaTheme="minorEastAsia" w:cs="Arial"/>
              <w:noProof/>
              <w:lang w:val="en-DE" w:eastAsia="en-DE"/>
            </w:rPr>
          </w:pPr>
          <w:hyperlink w:anchor="_Toc44320821" w:history="1">
            <w:r w:rsidR="0056687A" w:rsidRPr="00C50B0B">
              <w:rPr>
                <w:rStyle w:val="Hyperlink"/>
                <w:rFonts w:cs="Arial"/>
                <w:noProof/>
              </w:rPr>
              <w:t>5.5.</w:t>
            </w:r>
            <w:r w:rsidR="0056687A" w:rsidRPr="00C50B0B">
              <w:rPr>
                <w:rFonts w:eastAsiaTheme="minorEastAsia" w:cs="Arial"/>
                <w:noProof/>
                <w:lang w:val="en-DE" w:eastAsia="en-DE"/>
              </w:rPr>
              <w:tab/>
            </w:r>
            <w:r w:rsidR="0056687A" w:rsidRPr="00C50B0B">
              <w:rPr>
                <w:rStyle w:val="Hyperlink"/>
                <w:rFonts w:cs="Arial"/>
                <w:noProof/>
              </w:rPr>
              <w:t>Sequenzdiagramme</w:t>
            </w:r>
            <w:r w:rsidR="0056687A" w:rsidRPr="00C50B0B">
              <w:rPr>
                <w:rFonts w:cs="Arial"/>
                <w:noProof/>
                <w:webHidden/>
              </w:rPr>
              <w:tab/>
            </w:r>
            <w:r w:rsidR="0056687A" w:rsidRPr="00C50B0B">
              <w:rPr>
                <w:rFonts w:cs="Arial"/>
                <w:noProof/>
                <w:webHidden/>
              </w:rPr>
              <w:fldChar w:fldCharType="begin"/>
            </w:r>
            <w:r w:rsidR="0056687A" w:rsidRPr="00C50B0B">
              <w:rPr>
                <w:rFonts w:cs="Arial"/>
                <w:noProof/>
                <w:webHidden/>
              </w:rPr>
              <w:instrText xml:space="preserve"> PAGEREF _Toc44320821 \h </w:instrText>
            </w:r>
            <w:r w:rsidR="0056687A" w:rsidRPr="00C50B0B">
              <w:rPr>
                <w:rFonts w:cs="Arial"/>
                <w:noProof/>
                <w:webHidden/>
              </w:rPr>
            </w:r>
            <w:r w:rsidR="0056687A" w:rsidRPr="00C50B0B">
              <w:rPr>
                <w:rFonts w:cs="Arial"/>
                <w:noProof/>
                <w:webHidden/>
              </w:rPr>
              <w:fldChar w:fldCharType="separate"/>
            </w:r>
            <w:r w:rsidR="0056687A" w:rsidRPr="00C50B0B">
              <w:rPr>
                <w:rFonts w:cs="Arial"/>
                <w:noProof/>
                <w:webHidden/>
              </w:rPr>
              <w:t>32</w:t>
            </w:r>
            <w:r w:rsidR="0056687A" w:rsidRPr="00C50B0B">
              <w:rPr>
                <w:rFonts w:cs="Arial"/>
                <w:noProof/>
                <w:webHidden/>
              </w:rPr>
              <w:fldChar w:fldCharType="end"/>
            </w:r>
          </w:hyperlink>
        </w:p>
        <w:p w14:paraId="19CEC9F3" w14:textId="17D8F8D0" w:rsidR="0056687A" w:rsidRPr="00C50B0B" w:rsidRDefault="00621857">
          <w:pPr>
            <w:pStyle w:val="Verzeichnis3"/>
            <w:tabs>
              <w:tab w:val="left" w:pos="1320"/>
              <w:tab w:val="right" w:leader="dot" w:pos="9062"/>
            </w:tabs>
            <w:rPr>
              <w:rFonts w:eastAsiaTheme="minorEastAsia" w:cs="Arial"/>
              <w:noProof/>
              <w:lang w:val="en-DE" w:eastAsia="en-DE"/>
            </w:rPr>
          </w:pPr>
          <w:hyperlink w:anchor="_Toc44320822" w:history="1">
            <w:r w:rsidR="0056687A" w:rsidRPr="00C50B0B">
              <w:rPr>
                <w:rStyle w:val="Hyperlink"/>
                <w:rFonts w:cs="Arial"/>
                <w:noProof/>
              </w:rPr>
              <w:t>5.5.1.</w:t>
            </w:r>
            <w:r w:rsidR="0056687A" w:rsidRPr="00C50B0B">
              <w:rPr>
                <w:rFonts w:eastAsiaTheme="minorEastAsia" w:cs="Arial"/>
                <w:noProof/>
                <w:lang w:val="en-DE" w:eastAsia="en-DE"/>
              </w:rPr>
              <w:tab/>
            </w:r>
            <w:r w:rsidR="0056687A" w:rsidRPr="00C50B0B">
              <w:rPr>
                <w:rStyle w:val="Hyperlink"/>
                <w:rFonts w:cs="Arial"/>
                <w:noProof/>
              </w:rPr>
              <w:t>Exponat anlegen</w:t>
            </w:r>
            <w:r w:rsidR="0056687A" w:rsidRPr="00C50B0B">
              <w:rPr>
                <w:rFonts w:cs="Arial"/>
                <w:noProof/>
                <w:webHidden/>
              </w:rPr>
              <w:tab/>
            </w:r>
            <w:r w:rsidR="0056687A" w:rsidRPr="00C50B0B">
              <w:rPr>
                <w:rFonts w:cs="Arial"/>
                <w:noProof/>
                <w:webHidden/>
              </w:rPr>
              <w:fldChar w:fldCharType="begin"/>
            </w:r>
            <w:r w:rsidR="0056687A" w:rsidRPr="00C50B0B">
              <w:rPr>
                <w:rFonts w:cs="Arial"/>
                <w:noProof/>
                <w:webHidden/>
              </w:rPr>
              <w:instrText xml:space="preserve"> PAGEREF _Toc44320822 \h </w:instrText>
            </w:r>
            <w:r w:rsidR="0056687A" w:rsidRPr="00C50B0B">
              <w:rPr>
                <w:rFonts w:cs="Arial"/>
                <w:noProof/>
                <w:webHidden/>
              </w:rPr>
            </w:r>
            <w:r w:rsidR="0056687A" w:rsidRPr="00C50B0B">
              <w:rPr>
                <w:rFonts w:cs="Arial"/>
                <w:noProof/>
                <w:webHidden/>
              </w:rPr>
              <w:fldChar w:fldCharType="separate"/>
            </w:r>
            <w:r w:rsidR="0056687A" w:rsidRPr="00C50B0B">
              <w:rPr>
                <w:rFonts w:cs="Arial"/>
                <w:noProof/>
                <w:webHidden/>
              </w:rPr>
              <w:t>33</w:t>
            </w:r>
            <w:r w:rsidR="0056687A" w:rsidRPr="00C50B0B">
              <w:rPr>
                <w:rFonts w:cs="Arial"/>
                <w:noProof/>
                <w:webHidden/>
              </w:rPr>
              <w:fldChar w:fldCharType="end"/>
            </w:r>
          </w:hyperlink>
        </w:p>
        <w:p w14:paraId="2D2632CA" w14:textId="15E9DD31" w:rsidR="0056687A" w:rsidRPr="00C50B0B" w:rsidRDefault="00621857">
          <w:pPr>
            <w:pStyle w:val="Verzeichnis3"/>
            <w:tabs>
              <w:tab w:val="left" w:pos="1320"/>
              <w:tab w:val="right" w:leader="dot" w:pos="9062"/>
            </w:tabs>
            <w:rPr>
              <w:rFonts w:eastAsiaTheme="minorEastAsia" w:cs="Arial"/>
              <w:noProof/>
              <w:lang w:val="en-DE" w:eastAsia="en-DE"/>
            </w:rPr>
          </w:pPr>
          <w:hyperlink w:anchor="_Toc44320823" w:history="1">
            <w:r w:rsidR="0056687A" w:rsidRPr="00C50B0B">
              <w:rPr>
                <w:rStyle w:val="Hyperlink"/>
                <w:rFonts w:cs="Arial"/>
                <w:noProof/>
              </w:rPr>
              <w:t>5.5.2.</w:t>
            </w:r>
            <w:r w:rsidR="0056687A" w:rsidRPr="00C50B0B">
              <w:rPr>
                <w:rFonts w:eastAsiaTheme="minorEastAsia" w:cs="Arial"/>
                <w:noProof/>
                <w:lang w:val="en-DE" w:eastAsia="en-DE"/>
              </w:rPr>
              <w:tab/>
            </w:r>
            <w:r w:rsidR="0056687A" w:rsidRPr="00C50B0B">
              <w:rPr>
                <w:rStyle w:val="Hyperlink"/>
                <w:rFonts w:cs="Arial"/>
                <w:noProof/>
              </w:rPr>
              <w:t>Exponat Bearbeiten</w:t>
            </w:r>
            <w:r w:rsidR="0056687A" w:rsidRPr="00C50B0B">
              <w:rPr>
                <w:rFonts w:cs="Arial"/>
                <w:noProof/>
                <w:webHidden/>
              </w:rPr>
              <w:tab/>
            </w:r>
            <w:r w:rsidR="0056687A" w:rsidRPr="00C50B0B">
              <w:rPr>
                <w:rFonts w:cs="Arial"/>
                <w:noProof/>
                <w:webHidden/>
              </w:rPr>
              <w:fldChar w:fldCharType="begin"/>
            </w:r>
            <w:r w:rsidR="0056687A" w:rsidRPr="00C50B0B">
              <w:rPr>
                <w:rFonts w:cs="Arial"/>
                <w:noProof/>
                <w:webHidden/>
              </w:rPr>
              <w:instrText xml:space="preserve"> PAGEREF _Toc44320823 \h </w:instrText>
            </w:r>
            <w:r w:rsidR="0056687A" w:rsidRPr="00C50B0B">
              <w:rPr>
                <w:rFonts w:cs="Arial"/>
                <w:noProof/>
                <w:webHidden/>
              </w:rPr>
            </w:r>
            <w:r w:rsidR="0056687A" w:rsidRPr="00C50B0B">
              <w:rPr>
                <w:rFonts w:cs="Arial"/>
                <w:noProof/>
                <w:webHidden/>
              </w:rPr>
              <w:fldChar w:fldCharType="separate"/>
            </w:r>
            <w:r w:rsidR="0056687A" w:rsidRPr="00C50B0B">
              <w:rPr>
                <w:rFonts w:cs="Arial"/>
                <w:noProof/>
                <w:webHidden/>
              </w:rPr>
              <w:t>34</w:t>
            </w:r>
            <w:r w:rsidR="0056687A" w:rsidRPr="00C50B0B">
              <w:rPr>
                <w:rFonts w:cs="Arial"/>
                <w:noProof/>
                <w:webHidden/>
              </w:rPr>
              <w:fldChar w:fldCharType="end"/>
            </w:r>
          </w:hyperlink>
        </w:p>
        <w:p w14:paraId="2D773C1C" w14:textId="62EF48B3" w:rsidR="0056687A" w:rsidRPr="00C50B0B" w:rsidRDefault="00621857">
          <w:pPr>
            <w:pStyle w:val="Verzeichnis3"/>
            <w:tabs>
              <w:tab w:val="left" w:pos="1320"/>
              <w:tab w:val="right" w:leader="dot" w:pos="9062"/>
            </w:tabs>
            <w:rPr>
              <w:rFonts w:eastAsiaTheme="minorEastAsia" w:cs="Arial"/>
              <w:noProof/>
              <w:lang w:val="en-DE" w:eastAsia="en-DE"/>
            </w:rPr>
          </w:pPr>
          <w:hyperlink w:anchor="_Toc44320824" w:history="1">
            <w:r w:rsidR="0056687A" w:rsidRPr="00C50B0B">
              <w:rPr>
                <w:rStyle w:val="Hyperlink"/>
                <w:rFonts w:cs="Arial"/>
                <w:noProof/>
              </w:rPr>
              <w:t>5.5.3.</w:t>
            </w:r>
            <w:r w:rsidR="0056687A" w:rsidRPr="00C50B0B">
              <w:rPr>
                <w:rFonts w:eastAsiaTheme="minorEastAsia" w:cs="Arial"/>
                <w:noProof/>
                <w:lang w:val="en-DE" w:eastAsia="en-DE"/>
              </w:rPr>
              <w:tab/>
            </w:r>
            <w:r w:rsidR="0056687A" w:rsidRPr="00C50B0B">
              <w:rPr>
                <w:rStyle w:val="Hyperlink"/>
                <w:rFonts w:cs="Arial"/>
                <w:noProof/>
              </w:rPr>
              <w:t>Exponat löschen</w:t>
            </w:r>
            <w:r w:rsidR="0056687A" w:rsidRPr="00C50B0B">
              <w:rPr>
                <w:rFonts w:cs="Arial"/>
                <w:noProof/>
                <w:webHidden/>
              </w:rPr>
              <w:tab/>
            </w:r>
            <w:r w:rsidR="0056687A" w:rsidRPr="00C50B0B">
              <w:rPr>
                <w:rFonts w:cs="Arial"/>
                <w:noProof/>
                <w:webHidden/>
              </w:rPr>
              <w:fldChar w:fldCharType="begin"/>
            </w:r>
            <w:r w:rsidR="0056687A" w:rsidRPr="00C50B0B">
              <w:rPr>
                <w:rFonts w:cs="Arial"/>
                <w:noProof/>
                <w:webHidden/>
              </w:rPr>
              <w:instrText xml:space="preserve"> PAGEREF _Toc44320824 \h </w:instrText>
            </w:r>
            <w:r w:rsidR="0056687A" w:rsidRPr="00C50B0B">
              <w:rPr>
                <w:rFonts w:cs="Arial"/>
                <w:noProof/>
                <w:webHidden/>
              </w:rPr>
            </w:r>
            <w:r w:rsidR="0056687A" w:rsidRPr="00C50B0B">
              <w:rPr>
                <w:rFonts w:cs="Arial"/>
                <w:noProof/>
                <w:webHidden/>
              </w:rPr>
              <w:fldChar w:fldCharType="separate"/>
            </w:r>
            <w:r w:rsidR="0056687A" w:rsidRPr="00C50B0B">
              <w:rPr>
                <w:rFonts w:cs="Arial"/>
                <w:noProof/>
                <w:webHidden/>
              </w:rPr>
              <w:t>35</w:t>
            </w:r>
            <w:r w:rsidR="0056687A" w:rsidRPr="00C50B0B">
              <w:rPr>
                <w:rFonts w:cs="Arial"/>
                <w:noProof/>
                <w:webHidden/>
              </w:rPr>
              <w:fldChar w:fldCharType="end"/>
            </w:r>
          </w:hyperlink>
        </w:p>
        <w:p w14:paraId="5249D803" w14:textId="28F96F69" w:rsidR="0056687A" w:rsidRPr="00C50B0B" w:rsidRDefault="00621857">
          <w:pPr>
            <w:pStyle w:val="Verzeichnis3"/>
            <w:tabs>
              <w:tab w:val="left" w:pos="1320"/>
              <w:tab w:val="right" w:leader="dot" w:pos="9062"/>
            </w:tabs>
            <w:rPr>
              <w:rFonts w:eastAsiaTheme="minorEastAsia" w:cs="Arial"/>
              <w:noProof/>
              <w:lang w:val="en-DE" w:eastAsia="en-DE"/>
            </w:rPr>
          </w:pPr>
          <w:hyperlink w:anchor="_Toc44320825" w:history="1">
            <w:r w:rsidR="0056687A" w:rsidRPr="00C50B0B">
              <w:rPr>
                <w:rStyle w:val="Hyperlink"/>
                <w:rFonts w:cs="Arial"/>
                <w:noProof/>
              </w:rPr>
              <w:t>5.5.4.</w:t>
            </w:r>
            <w:r w:rsidR="0056687A" w:rsidRPr="00C50B0B">
              <w:rPr>
                <w:rFonts w:eastAsiaTheme="minorEastAsia" w:cs="Arial"/>
                <w:noProof/>
                <w:lang w:val="en-DE" w:eastAsia="en-DE"/>
              </w:rPr>
              <w:tab/>
            </w:r>
            <w:r w:rsidR="0056687A" w:rsidRPr="00C50B0B">
              <w:rPr>
                <w:rStyle w:val="Hyperlink"/>
                <w:rFonts w:cs="Arial"/>
                <w:noProof/>
              </w:rPr>
              <w:t>Förderer Anlegen</w:t>
            </w:r>
            <w:r w:rsidR="0056687A" w:rsidRPr="00C50B0B">
              <w:rPr>
                <w:rFonts w:cs="Arial"/>
                <w:noProof/>
                <w:webHidden/>
              </w:rPr>
              <w:tab/>
            </w:r>
            <w:r w:rsidR="0056687A" w:rsidRPr="00C50B0B">
              <w:rPr>
                <w:rFonts w:cs="Arial"/>
                <w:noProof/>
                <w:webHidden/>
              </w:rPr>
              <w:fldChar w:fldCharType="begin"/>
            </w:r>
            <w:r w:rsidR="0056687A" w:rsidRPr="00C50B0B">
              <w:rPr>
                <w:rFonts w:cs="Arial"/>
                <w:noProof/>
                <w:webHidden/>
              </w:rPr>
              <w:instrText xml:space="preserve"> PAGEREF _Toc44320825 \h </w:instrText>
            </w:r>
            <w:r w:rsidR="0056687A" w:rsidRPr="00C50B0B">
              <w:rPr>
                <w:rFonts w:cs="Arial"/>
                <w:noProof/>
                <w:webHidden/>
              </w:rPr>
            </w:r>
            <w:r w:rsidR="0056687A" w:rsidRPr="00C50B0B">
              <w:rPr>
                <w:rFonts w:cs="Arial"/>
                <w:noProof/>
                <w:webHidden/>
              </w:rPr>
              <w:fldChar w:fldCharType="separate"/>
            </w:r>
            <w:r w:rsidR="0056687A" w:rsidRPr="00C50B0B">
              <w:rPr>
                <w:rFonts w:cs="Arial"/>
                <w:noProof/>
                <w:webHidden/>
              </w:rPr>
              <w:t>36</w:t>
            </w:r>
            <w:r w:rsidR="0056687A" w:rsidRPr="00C50B0B">
              <w:rPr>
                <w:rFonts w:cs="Arial"/>
                <w:noProof/>
                <w:webHidden/>
              </w:rPr>
              <w:fldChar w:fldCharType="end"/>
            </w:r>
          </w:hyperlink>
        </w:p>
        <w:p w14:paraId="75F0BCC2" w14:textId="4D25827C" w:rsidR="0056687A" w:rsidRPr="00C50B0B" w:rsidRDefault="00621857">
          <w:pPr>
            <w:pStyle w:val="Verzeichnis2"/>
            <w:tabs>
              <w:tab w:val="left" w:pos="880"/>
              <w:tab w:val="right" w:leader="dot" w:pos="9062"/>
            </w:tabs>
            <w:rPr>
              <w:rFonts w:eastAsiaTheme="minorEastAsia" w:cs="Arial"/>
              <w:noProof/>
              <w:lang w:val="en-DE" w:eastAsia="en-DE"/>
            </w:rPr>
          </w:pPr>
          <w:hyperlink w:anchor="_Toc44320826" w:history="1">
            <w:r w:rsidR="0056687A" w:rsidRPr="00C50B0B">
              <w:rPr>
                <w:rStyle w:val="Hyperlink"/>
                <w:rFonts w:cs="Arial"/>
                <w:noProof/>
              </w:rPr>
              <w:t>5.6.</w:t>
            </w:r>
            <w:r w:rsidR="0056687A" w:rsidRPr="00C50B0B">
              <w:rPr>
                <w:rFonts w:eastAsiaTheme="minorEastAsia" w:cs="Arial"/>
                <w:noProof/>
                <w:lang w:val="en-DE" w:eastAsia="en-DE"/>
              </w:rPr>
              <w:tab/>
            </w:r>
            <w:r w:rsidR="0056687A" w:rsidRPr="00C50B0B">
              <w:rPr>
                <w:rStyle w:val="Hyperlink"/>
                <w:rFonts w:cs="Arial"/>
                <w:noProof/>
              </w:rPr>
              <w:t>Aktivitätsdiagramme</w:t>
            </w:r>
            <w:r w:rsidR="0056687A" w:rsidRPr="00C50B0B">
              <w:rPr>
                <w:rFonts w:cs="Arial"/>
                <w:noProof/>
                <w:webHidden/>
              </w:rPr>
              <w:tab/>
            </w:r>
            <w:r w:rsidR="0056687A" w:rsidRPr="00C50B0B">
              <w:rPr>
                <w:rFonts w:cs="Arial"/>
                <w:noProof/>
                <w:webHidden/>
              </w:rPr>
              <w:fldChar w:fldCharType="begin"/>
            </w:r>
            <w:r w:rsidR="0056687A" w:rsidRPr="00C50B0B">
              <w:rPr>
                <w:rFonts w:cs="Arial"/>
                <w:noProof/>
                <w:webHidden/>
              </w:rPr>
              <w:instrText xml:space="preserve"> PAGEREF _Toc44320826 \h </w:instrText>
            </w:r>
            <w:r w:rsidR="0056687A" w:rsidRPr="00C50B0B">
              <w:rPr>
                <w:rFonts w:cs="Arial"/>
                <w:noProof/>
                <w:webHidden/>
              </w:rPr>
            </w:r>
            <w:r w:rsidR="0056687A" w:rsidRPr="00C50B0B">
              <w:rPr>
                <w:rFonts w:cs="Arial"/>
                <w:noProof/>
                <w:webHidden/>
              </w:rPr>
              <w:fldChar w:fldCharType="separate"/>
            </w:r>
            <w:r w:rsidR="0056687A" w:rsidRPr="00C50B0B">
              <w:rPr>
                <w:rFonts w:cs="Arial"/>
                <w:noProof/>
                <w:webHidden/>
              </w:rPr>
              <w:t>37</w:t>
            </w:r>
            <w:r w:rsidR="0056687A" w:rsidRPr="00C50B0B">
              <w:rPr>
                <w:rFonts w:cs="Arial"/>
                <w:noProof/>
                <w:webHidden/>
              </w:rPr>
              <w:fldChar w:fldCharType="end"/>
            </w:r>
          </w:hyperlink>
        </w:p>
        <w:p w14:paraId="2F865E3B" w14:textId="06A33BFD" w:rsidR="0056687A" w:rsidRPr="00C50B0B" w:rsidRDefault="00621857">
          <w:pPr>
            <w:pStyle w:val="Verzeichnis3"/>
            <w:tabs>
              <w:tab w:val="left" w:pos="1320"/>
              <w:tab w:val="right" w:leader="dot" w:pos="9062"/>
            </w:tabs>
            <w:rPr>
              <w:rFonts w:eastAsiaTheme="minorEastAsia" w:cs="Arial"/>
              <w:noProof/>
              <w:lang w:val="en-DE" w:eastAsia="en-DE"/>
            </w:rPr>
          </w:pPr>
          <w:hyperlink w:anchor="_Toc44320827" w:history="1">
            <w:r w:rsidR="0056687A" w:rsidRPr="00C50B0B">
              <w:rPr>
                <w:rStyle w:val="Hyperlink"/>
                <w:rFonts w:cs="Arial"/>
                <w:noProof/>
              </w:rPr>
              <w:t>5.6.1.</w:t>
            </w:r>
            <w:r w:rsidR="0056687A" w:rsidRPr="00C50B0B">
              <w:rPr>
                <w:rFonts w:eastAsiaTheme="minorEastAsia" w:cs="Arial"/>
                <w:noProof/>
                <w:lang w:val="en-DE" w:eastAsia="en-DE"/>
              </w:rPr>
              <w:tab/>
            </w:r>
            <w:r w:rsidR="0056687A" w:rsidRPr="00C50B0B">
              <w:rPr>
                <w:rStyle w:val="Hyperlink"/>
                <w:rFonts w:cs="Arial"/>
                <w:noProof/>
              </w:rPr>
              <w:t>Elemente suchen</w:t>
            </w:r>
            <w:r w:rsidR="0056687A" w:rsidRPr="00C50B0B">
              <w:rPr>
                <w:rFonts w:cs="Arial"/>
                <w:noProof/>
                <w:webHidden/>
              </w:rPr>
              <w:tab/>
            </w:r>
            <w:r w:rsidR="0056687A" w:rsidRPr="00C50B0B">
              <w:rPr>
                <w:rFonts w:cs="Arial"/>
                <w:noProof/>
                <w:webHidden/>
              </w:rPr>
              <w:fldChar w:fldCharType="begin"/>
            </w:r>
            <w:r w:rsidR="0056687A" w:rsidRPr="00C50B0B">
              <w:rPr>
                <w:rFonts w:cs="Arial"/>
                <w:noProof/>
                <w:webHidden/>
              </w:rPr>
              <w:instrText xml:space="preserve"> PAGEREF _Toc44320827 \h </w:instrText>
            </w:r>
            <w:r w:rsidR="0056687A" w:rsidRPr="00C50B0B">
              <w:rPr>
                <w:rFonts w:cs="Arial"/>
                <w:noProof/>
                <w:webHidden/>
              </w:rPr>
            </w:r>
            <w:r w:rsidR="0056687A" w:rsidRPr="00C50B0B">
              <w:rPr>
                <w:rFonts w:cs="Arial"/>
                <w:noProof/>
                <w:webHidden/>
              </w:rPr>
              <w:fldChar w:fldCharType="separate"/>
            </w:r>
            <w:r w:rsidR="0056687A" w:rsidRPr="00C50B0B">
              <w:rPr>
                <w:rFonts w:cs="Arial"/>
                <w:noProof/>
                <w:webHidden/>
              </w:rPr>
              <w:t>37</w:t>
            </w:r>
            <w:r w:rsidR="0056687A" w:rsidRPr="00C50B0B">
              <w:rPr>
                <w:rFonts w:cs="Arial"/>
                <w:noProof/>
                <w:webHidden/>
              </w:rPr>
              <w:fldChar w:fldCharType="end"/>
            </w:r>
          </w:hyperlink>
        </w:p>
        <w:p w14:paraId="50D9CBBC" w14:textId="4646245A" w:rsidR="0056687A" w:rsidRPr="00C50B0B" w:rsidRDefault="00621857">
          <w:pPr>
            <w:pStyle w:val="Verzeichnis3"/>
            <w:tabs>
              <w:tab w:val="left" w:pos="1320"/>
              <w:tab w:val="right" w:leader="dot" w:pos="9062"/>
            </w:tabs>
            <w:rPr>
              <w:rFonts w:eastAsiaTheme="minorEastAsia" w:cs="Arial"/>
              <w:noProof/>
              <w:lang w:val="en-DE" w:eastAsia="en-DE"/>
            </w:rPr>
          </w:pPr>
          <w:hyperlink w:anchor="_Toc44320828" w:history="1">
            <w:r w:rsidR="0056687A" w:rsidRPr="00C50B0B">
              <w:rPr>
                <w:rStyle w:val="Hyperlink"/>
                <w:rFonts w:cs="Arial"/>
                <w:noProof/>
              </w:rPr>
              <w:t>5.6.2.</w:t>
            </w:r>
            <w:r w:rsidR="0056687A" w:rsidRPr="00C50B0B">
              <w:rPr>
                <w:rFonts w:eastAsiaTheme="minorEastAsia" w:cs="Arial"/>
                <w:noProof/>
                <w:lang w:val="en-DE" w:eastAsia="en-DE"/>
              </w:rPr>
              <w:tab/>
            </w:r>
            <w:r w:rsidR="0056687A" w:rsidRPr="00C50B0B">
              <w:rPr>
                <w:rStyle w:val="Hyperlink"/>
                <w:rFonts w:cs="Arial"/>
                <w:noProof/>
              </w:rPr>
              <w:t>Importieren</w:t>
            </w:r>
            <w:r w:rsidR="0056687A" w:rsidRPr="00C50B0B">
              <w:rPr>
                <w:rFonts w:cs="Arial"/>
                <w:noProof/>
                <w:webHidden/>
              </w:rPr>
              <w:tab/>
            </w:r>
            <w:r w:rsidR="0056687A" w:rsidRPr="00C50B0B">
              <w:rPr>
                <w:rFonts w:cs="Arial"/>
                <w:noProof/>
                <w:webHidden/>
              </w:rPr>
              <w:fldChar w:fldCharType="begin"/>
            </w:r>
            <w:r w:rsidR="0056687A" w:rsidRPr="00C50B0B">
              <w:rPr>
                <w:rFonts w:cs="Arial"/>
                <w:noProof/>
                <w:webHidden/>
              </w:rPr>
              <w:instrText xml:space="preserve"> PAGEREF _Toc44320828 \h </w:instrText>
            </w:r>
            <w:r w:rsidR="0056687A" w:rsidRPr="00C50B0B">
              <w:rPr>
                <w:rFonts w:cs="Arial"/>
                <w:noProof/>
                <w:webHidden/>
              </w:rPr>
            </w:r>
            <w:r w:rsidR="0056687A" w:rsidRPr="00C50B0B">
              <w:rPr>
                <w:rFonts w:cs="Arial"/>
                <w:noProof/>
                <w:webHidden/>
              </w:rPr>
              <w:fldChar w:fldCharType="separate"/>
            </w:r>
            <w:r w:rsidR="0056687A" w:rsidRPr="00C50B0B">
              <w:rPr>
                <w:rFonts w:cs="Arial"/>
                <w:noProof/>
                <w:webHidden/>
              </w:rPr>
              <w:t>37</w:t>
            </w:r>
            <w:r w:rsidR="0056687A" w:rsidRPr="00C50B0B">
              <w:rPr>
                <w:rFonts w:cs="Arial"/>
                <w:noProof/>
                <w:webHidden/>
              </w:rPr>
              <w:fldChar w:fldCharType="end"/>
            </w:r>
          </w:hyperlink>
        </w:p>
        <w:p w14:paraId="4E69BE04" w14:textId="5BD7124B" w:rsidR="0056687A" w:rsidRPr="00C50B0B" w:rsidRDefault="00621857">
          <w:pPr>
            <w:pStyle w:val="Verzeichnis3"/>
            <w:tabs>
              <w:tab w:val="left" w:pos="1320"/>
              <w:tab w:val="right" w:leader="dot" w:pos="9062"/>
            </w:tabs>
            <w:rPr>
              <w:rFonts w:eastAsiaTheme="minorEastAsia" w:cs="Arial"/>
              <w:noProof/>
              <w:lang w:val="en-DE" w:eastAsia="en-DE"/>
            </w:rPr>
          </w:pPr>
          <w:hyperlink w:anchor="_Toc44320829" w:history="1">
            <w:r w:rsidR="0056687A" w:rsidRPr="00C50B0B">
              <w:rPr>
                <w:rStyle w:val="Hyperlink"/>
                <w:rFonts w:cs="Arial"/>
                <w:noProof/>
              </w:rPr>
              <w:t>5.6.3.</w:t>
            </w:r>
            <w:r w:rsidR="0056687A" w:rsidRPr="00C50B0B">
              <w:rPr>
                <w:rFonts w:eastAsiaTheme="minorEastAsia" w:cs="Arial"/>
                <w:noProof/>
                <w:lang w:val="en-DE" w:eastAsia="en-DE"/>
              </w:rPr>
              <w:tab/>
            </w:r>
            <w:r w:rsidR="0056687A" w:rsidRPr="00C50B0B">
              <w:rPr>
                <w:rStyle w:val="Hyperlink"/>
                <w:rFonts w:cs="Arial"/>
                <w:noProof/>
              </w:rPr>
              <w:t>Exportieren</w:t>
            </w:r>
            <w:r w:rsidR="0056687A" w:rsidRPr="00C50B0B">
              <w:rPr>
                <w:rFonts w:cs="Arial"/>
                <w:noProof/>
                <w:webHidden/>
              </w:rPr>
              <w:tab/>
            </w:r>
            <w:r w:rsidR="0056687A" w:rsidRPr="00C50B0B">
              <w:rPr>
                <w:rFonts w:cs="Arial"/>
                <w:noProof/>
                <w:webHidden/>
              </w:rPr>
              <w:fldChar w:fldCharType="begin"/>
            </w:r>
            <w:r w:rsidR="0056687A" w:rsidRPr="00C50B0B">
              <w:rPr>
                <w:rFonts w:cs="Arial"/>
                <w:noProof/>
                <w:webHidden/>
              </w:rPr>
              <w:instrText xml:space="preserve"> PAGEREF _Toc44320829 \h </w:instrText>
            </w:r>
            <w:r w:rsidR="0056687A" w:rsidRPr="00C50B0B">
              <w:rPr>
                <w:rFonts w:cs="Arial"/>
                <w:noProof/>
                <w:webHidden/>
              </w:rPr>
            </w:r>
            <w:r w:rsidR="0056687A" w:rsidRPr="00C50B0B">
              <w:rPr>
                <w:rFonts w:cs="Arial"/>
                <w:noProof/>
                <w:webHidden/>
              </w:rPr>
              <w:fldChar w:fldCharType="separate"/>
            </w:r>
            <w:r w:rsidR="0056687A" w:rsidRPr="00C50B0B">
              <w:rPr>
                <w:rFonts w:cs="Arial"/>
                <w:noProof/>
                <w:webHidden/>
              </w:rPr>
              <w:t>38</w:t>
            </w:r>
            <w:r w:rsidR="0056687A" w:rsidRPr="00C50B0B">
              <w:rPr>
                <w:rFonts w:cs="Arial"/>
                <w:noProof/>
                <w:webHidden/>
              </w:rPr>
              <w:fldChar w:fldCharType="end"/>
            </w:r>
          </w:hyperlink>
        </w:p>
        <w:p w14:paraId="49AB8DAC" w14:textId="64F7778D" w:rsidR="0056687A" w:rsidRPr="00C50B0B" w:rsidRDefault="00621857">
          <w:pPr>
            <w:pStyle w:val="Verzeichnis3"/>
            <w:tabs>
              <w:tab w:val="left" w:pos="1320"/>
              <w:tab w:val="right" w:leader="dot" w:pos="9062"/>
            </w:tabs>
            <w:rPr>
              <w:rFonts w:eastAsiaTheme="minorEastAsia" w:cs="Arial"/>
              <w:noProof/>
              <w:lang w:val="en-DE" w:eastAsia="en-DE"/>
            </w:rPr>
          </w:pPr>
          <w:hyperlink w:anchor="_Toc44320830" w:history="1">
            <w:r w:rsidR="0056687A" w:rsidRPr="00C50B0B">
              <w:rPr>
                <w:rStyle w:val="Hyperlink"/>
                <w:rFonts w:cs="Arial"/>
                <w:noProof/>
              </w:rPr>
              <w:t>5.6.4.</w:t>
            </w:r>
            <w:r w:rsidR="0056687A" w:rsidRPr="00C50B0B">
              <w:rPr>
                <w:rFonts w:eastAsiaTheme="minorEastAsia" w:cs="Arial"/>
                <w:noProof/>
                <w:lang w:val="en-DE" w:eastAsia="en-DE"/>
              </w:rPr>
              <w:tab/>
            </w:r>
            <w:r w:rsidR="0056687A" w:rsidRPr="00C50B0B">
              <w:rPr>
                <w:rStyle w:val="Hyperlink"/>
                <w:rFonts w:cs="Arial"/>
                <w:noProof/>
              </w:rPr>
              <w:t>Nutzer Anlegen</w:t>
            </w:r>
            <w:r w:rsidR="0056687A" w:rsidRPr="00C50B0B">
              <w:rPr>
                <w:rFonts w:cs="Arial"/>
                <w:noProof/>
                <w:webHidden/>
              </w:rPr>
              <w:tab/>
            </w:r>
            <w:r w:rsidR="0056687A" w:rsidRPr="00C50B0B">
              <w:rPr>
                <w:rFonts w:cs="Arial"/>
                <w:noProof/>
                <w:webHidden/>
              </w:rPr>
              <w:fldChar w:fldCharType="begin"/>
            </w:r>
            <w:r w:rsidR="0056687A" w:rsidRPr="00C50B0B">
              <w:rPr>
                <w:rFonts w:cs="Arial"/>
                <w:noProof/>
                <w:webHidden/>
              </w:rPr>
              <w:instrText xml:space="preserve"> PAGEREF _Toc44320830 \h </w:instrText>
            </w:r>
            <w:r w:rsidR="0056687A" w:rsidRPr="00C50B0B">
              <w:rPr>
                <w:rFonts w:cs="Arial"/>
                <w:noProof/>
                <w:webHidden/>
              </w:rPr>
            </w:r>
            <w:r w:rsidR="0056687A" w:rsidRPr="00C50B0B">
              <w:rPr>
                <w:rFonts w:cs="Arial"/>
                <w:noProof/>
                <w:webHidden/>
              </w:rPr>
              <w:fldChar w:fldCharType="separate"/>
            </w:r>
            <w:r w:rsidR="0056687A" w:rsidRPr="00C50B0B">
              <w:rPr>
                <w:rFonts w:cs="Arial"/>
                <w:noProof/>
                <w:webHidden/>
              </w:rPr>
              <w:t>39</w:t>
            </w:r>
            <w:r w:rsidR="0056687A" w:rsidRPr="00C50B0B">
              <w:rPr>
                <w:rFonts w:cs="Arial"/>
                <w:noProof/>
                <w:webHidden/>
              </w:rPr>
              <w:fldChar w:fldCharType="end"/>
            </w:r>
          </w:hyperlink>
        </w:p>
        <w:p w14:paraId="5566E0BE" w14:textId="325003E6" w:rsidR="0056687A" w:rsidRPr="00C50B0B" w:rsidRDefault="00621857">
          <w:pPr>
            <w:pStyle w:val="Verzeichnis3"/>
            <w:tabs>
              <w:tab w:val="left" w:pos="1320"/>
              <w:tab w:val="right" w:leader="dot" w:pos="9062"/>
            </w:tabs>
            <w:rPr>
              <w:rFonts w:eastAsiaTheme="minorEastAsia" w:cs="Arial"/>
              <w:noProof/>
              <w:lang w:val="en-DE" w:eastAsia="en-DE"/>
            </w:rPr>
          </w:pPr>
          <w:hyperlink w:anchor="_Toc44320831" w:history="1">
            <w:r w:rsidR="0056687A" w:rsidRPr="00C50B0B">
              <w:rPr>
                <w:rStyle w:val="Hyperlink"/>
                <w:rFonts w:cs="Arial"/>
                <w:noProof/>
              </w:rPr>
              <w:t>5.6.5.</w:t>
            </w:r>
            <w:r w:rsidR="0056687A" w:rsidRPr="00C50B0B">
              <w:rPr>
                <w:rFonts w:eastAsiaTheme="minorEastAsia" w:cs="Arial"/>
                <w:noProof/>
                <w:lang w:val="en-DE" w:eastAsia="en-DE"/>
              </w:rPr>
              <w:tab/>
            </w:r>
            <w:r w:rsidR="0056687A" w:rsidRPr="00C50B0B">
              <w:rPr>
                <w:rStyle w:val="Hyperlink"/>
                <w:rFonts w:cs="Arial"/>
                <w:noProof/>
              </w:rPr>
              <w:t>Raum bearbeiten</w:t>
            </w:r>
            <w:r w:rsidR="0056687A" w:rsidRPr="00C50B0B">
              <w:rPr>
                <w:rFonts w:cs="Arial"/>
                <w:noProof/>
                <w:webHidden/>
              </w:rPr>
              <w:tab/>
            </w:r>
            <w:r w:rsidR="0056687A" w:rsidRPr="00C50B0B">
              <w:rPr>
                <w:rFonts w:cs="Arial"/>
                <w:noProof/>
                <w:webHidden/>
              </w:rPr>
              <w:fldChar w:fldCharType="begin"/>
            </w:r>
            <w:r w:rsidR="0056687A" w:rsidRPr="00C50B0B">
              <w:rPr>
                <w:rFonts w:cs="Arial"/>
                <w:noProof/>
                <w:webHidden/>
              </w:rPr>
              <w:instrText xml:space="preserve"> PAGEREF _Toc44320831 \h </w:instrText>
            </w:r>
            <w:r w:rsidR="0056687A" w:rsidRPr="00C50B0B">
              <w:rPr>
                <w:rFonts w:cs="Arial"/>
                <w:noProof/>
                <w:webHidden/>
              </w:rPr>
            </w:r>
            <w:r w:rsidR="0056687A" w:rsidRPr="00C50B0B">
              <w:rPr>
                <w:rFonts w:cs="Arial"/>
                <w:noProof/>
                <w:webHidden/>
              </w:rPr>
              <w:fldChar w:fldCharType="separate"/>
            </w:r>
            <w:r w:rsidR="0056687A" w:rsidRPr="00C50B0B">
              <w:rPr>
                <w:rFonts w:cs="Arial"/>
                <w:noProof/>
                <w:webHidden/>
              </w:rPr>
              <w:t>39</w:t>
            </w:r>
            <w:r w:rsidR="0056687A" w:rsidRPr="00C50B0B">
              <w:rPr>
                <w:rFonts w:cs="Arial"/>
                <w:noProof/>
                <w:webHidden/>
              </w:rPr>
              <w:fldChar w:fldCharType="end"/>
            </w:r>
          </w:hyperlink>
        </w:p>
        <w:p w14:paraId="66C8AA05" w14:textId="4C1EFA11" w:rsidR="0056687A" w:rsidRPr="00C50B0B" w:rsidRDefault="00621857">
          <w:pPr>
            <w:pStyle w:val="Verzeichnis3"/>
            <w:tabs>
              <w:tab w:val="left" w:pos="1320"/>
              <w:tab w:val="right" w:leader="dot" w:pos="9062"/>
            </w:tabs>
            <w:rPr>
              <w:rFonts w:eastAsiaTheme="minorEastAsia" w:cs="Arial"/>
              <w:noProof/>
              <w:lang w:val="en-DE" w:eastAsia="en-DE"/>
            </w:rPr>
          </w:pPr>
          <w:hyperlink w:anchor="_Toc44320832" w:history="1">
            <w:r w:rsidR="0056687A" w:rsidRPr="00C50B0B">
              <w:rPr>
                <w:rStyle w:val="Hyperlink"/>
                <w:rFonts w:cs="Arial"/>
                <w:noProof/>
              </w:rPr>
              <w:t>5.6.6.</w:t>
            </w:r>
            <w:r w:rsidR="0056687A" w:rsidRPr="00C50B0B">
              <w:rPr>
                <w:rFonts w:eastAsiaTheme="minorEastAsia" w:cs="Arial"/>
                <w:noProof/>
                <w:lang w:val="en-DE" w:eastAsia="en-DE"/>
              </w:rPr>
              <w:tab/>
            </w:r>
            <w:r w:rsidR="0056687A" w:rsidRPr="00C50B0B">
              <w:rPr>
                <w:rStyle w:val="Hyperlink"/>
                <w:rFonts w:cs="Arial"/>
                <w:noProof/>
              </w:rPr>
              <w:t>Exponat löschen</w:t>
            </w:r>
            <w:r w:rsidR="0056687A" w:rsidRPr="00C50B0B">
              <w:rPr>
                <w:rFonts w:cs="Arial"/>
                <w:noProof/>
                <w:webHidden/>
              </w:rPr>
              <w:tab/>
            </w:r>
            <w:r w:rsidR="0056687A" w:rsidRPr="00C50B0B">
              <w:rPr>
                <w:rFonts w:cs="Arial"/>
                <w:noProof/>
                <w:webHidden/>
              </w:rPr>
              <w:fldChar w:fldCharType="begin"/>
            </w:r>
            <w:r w:rsidR="0056687A" w:rsidRPr="00C50B0B">
              <w:rPr>
                <w:rFonts w:cs="Arial"/>
                <w:noProof/>
                <w:webHidden/>
              </w:rPr>
              <w:instrText xml:space="preserve"> PAGEREF _Toc44320832 \h </w:instrText>
            </w:r>
            <w:r w:rsidR="0056687A" w:rsidRPr="00C50B0B">
              <w:rPr>
                <w:rFonts w:cs="Arial"/>
                <w:noProof/>
                <w:webHidden/>
              </w:rPr>
            </w:r>
            <w:r w:rsidR="0056687A" w:rsidRPr="00C50B0B">
              <w:rPr>
                <w:rFonts w:cs="Arial"/>
                <w:noProof/>
                <w:webHidden/>
              </w:rPr>
              <w:fldChar w:fldCharType="separate"/>
            </w:r>
            <w:r w:rsidR="0056687A" w:rsidRPr="00C50B0B">
              <w:rPr>
                <w:rFonts w:cs="Arial"/>
                <w:noProof/>
                <w:webHidden/>
              </w:rPr>
              <w:t>40</w:t>
            </w:r>
            <w:r w:rsidR="0056687A" w:rsidRPr="00C50B0B">
              <w:rPr>
                <w:rFonts w:cs="Arial"/>
                <w:noProof/>
                <w:webHidden/>
              </w:rPr>
              <w:fldChar w:fldCharType="end"/>
            </w:r>
          </w:hyperlink>
        </w:p>
        <w:p w14:paraId="3B2F6938" w14:textId="763E80D3" w:rsidR="0056687A" w:rsidRPr="00C50B0B" w:rsidRDefault="00621857">
          <w:pPr>
            <w:pStyle w:val="Verzeichnis2"/>
            <w:tabs>
              <w:tab w:val="left" w:pos="880"/>
              <w:tab w:val="right" w:leader="dot" w:pos="9062"/>
            </w:tabs>
            <w:rPr>
              <w:rFonts w:eastAsiaTheme="minorEastAsia" w:cs="Arial"/>
              <w:noProof/>
              <w:lang w:val="en-DE" w:eastAsia="en-DE"/>
            </w:rPr>
          </w:pPr>
          <w:hyperlink w:anchor="_Toc44320833" w:history="1">
            <w:r w:rsidR="0056687A" w:rsidRPr="00C50B0B">
              <w:rPr>
                <w:rStyle w:val="Hyperlink"/>
                <w:rFonts w:cs="Arial"/>
                <w:noProof/>
              </w:rPr>
              <w:t>5.7.</w:t>
            </w:r>
            <w:r w:rsidR="0056687A" w:rsidRPr="00C50B0B">
              <w:rPr>
                <w:rFonts w:eastAsiaTheme="minorEastAsia" w:cs="Arial"/>
                <w:noProof/>
                <w:lang w:val="en-DE" w:eastAsia="en-DE"/>
              </w:rPr>
              <w:tab/>
            </w:r>
            <w:r w:rsidR="0056687A" w:rsidRPr="00C50B0B">
              <w:rPr>
                <w:rStyle w:val="Hyperlink"/>
                <w:rFonts w:cs="Arial"/>
                <w:noProof/>
              </w:rPr>
              <w:t>Entwurfsklassendiagramm</w:t>
            </w:r>
            <w:r w:rsidR="0056687A" w:rsidRPr="00C50B0B">
              <w:rPr>
                <w:rFonts w:cs="Arial"/>
                <w:noProof/>
                <w:webHidden/>
              </w:rPr>
              <w:tab/>
            </w:r>
            <w:r w:rsidR="0056687A" w:rsidRPr="00C50B0B">
              <w:rPr>
                <w:rFonts w:cs="Arial"/>
                <w:noProof/>
                <w:webHidden/>
              </w:rPr>
              <w:fldChar w:fldCharType="begin"/>
            </w:r>
            <w:r w:rsidR="0056687A" w:rsidRPr="00C50B0B">
              <w:rPr>
                <w:rFonts w:cs="Arial"/>
                <w:noProof/>
                <w:webHidden/>
              </w:rPr>
              <w:instrText xml:space="preserve"> PAGEREF _Toc44320833 \h </w:instrText>
            </w:r>
            <w:r w:rsidR="0056687A" w:rsidRPr="00C50B0B">
              <w:rPr>
                <w:rFonts w:cs="Arial"/>
                <w:noProof/>
                <w:webHidden/>
              </w:rPr>
            </w:r>
            <w:r w:rsidR="0056687A" w:rsidRPr="00C50B0B">
              <w:rPr>
                <w:rFonts w:cs="Arial"/>
                <w:noProof/>
                <w:webHidden/>
              </w:rPr>
              <w:fldChar w:fldCharType="separate"/>
            </w:r>
            <w:r w:rsidR="0056687A" w:rsidRPr="00C50B0B">
              <w:rPr>
                <w:rFonts w:cs="Arial"/>
                <w:noProof/>
                <w:webHidden/>
              </w:rPr>
              <w:t>41</w:t>
            </w:r>
            <w:r w:rsidR="0056687A" w:rsidRPr="00C50B0B">
              <w:rPr>
                <w:rFonts w:cs="Arial"/>
                <w:noProof/>
                <w:webHidden/>
              </w:rPr>
              <w:fldChar w:fldCharType="end"/>
            </w:r>
          </w:hyperlink>
        </w:p>
        <w:p w14:paraId="24E4564C" w14:textId="3D59AA93" w:rsidR="0056687A" w:rsidRPr="00C50B0B" w:rsidRDefault="00621857">
          <w:pPr>
            <w:pStyle w:val="Verzeichnis3"/>
            <w:tabs>
              <w:tab w:val="left" w:pos="1320"/>
              <w:tab w:val="right" w:leader="dot" w:pos="9062"/>
            </w:tabs>
            <w:rPr>
              <w:rFonts w:eastAsiaTheme="minorEastAsia" w:cs="Arial"/>
              <w:noProof/>
              <w:lang w:val="en-DE" w:eastAsia="en-DE"/>
            </w:rPr>
          </w:pPr>
          <w:hyperlink w:anchor="_Toc44320834" w:history="1">
            <w:r w:rsidR="0056687A" w:rsidRPr="00C50B0B">
              <w:rPr>
                <w:rStyle w:val="Hyperlink"/>
                <w:rFonts w:cs="Arial"/>
                <w:noProof/>
              </w:rPr>
              <w:t>5.7.1.</w:t>
            </w:r>
            <w:r w:rsidR="0056687A" w:rsidRPr="00C50B0B">
              <w:rPr>
                <w:rFonts w:eastAsiaTheme="minorEastAsia" w:cs="Arial"/>
                <w:noProof/>
                <w:lang w:val="en-DE" w:eastAsia="en-DE"/>
              </w:rPr>
              <w:tab/>
            </w:r>
            <w:r w:rsidR="0056687A" w:rsidRPr="00C50B0B">
              <w:rPr>
                <w:rStyle w:val="Hyperlink"/>
                <w:rFonts w:cs="Arial"/>
                <w:noProof/>
              </w:rPr>
              <w:t>ObjectManagementPackage</w:t>
            </w:r>
            <w:r w:rsidR="0056687A" w:rsidRPr="00C50B0B">
              <w:rPr>
                <w:rFonts w:cs="Arial"/>
                <w:noProof/>
                <w:webHidden/>
              </w:rPr>
              <w:tab/>
            </w:r>
            <w:r w:rsidR="0056687A" w:rsidRPr="00C50B0B">
              <w:rPr>
                <w:rFonts w:cs="Arial"/>
                <w:noProof/>
                <w:webHidden/>
              </w:rPr>
              <w:fldChar w:fldCharType="begin"/>
            </w:r>
            <w:r w:rsidR="0056687A" w:rsidRPr="00C50B0B">
              <w:rPr>
                <w:rFonts w:cs="Arial"/>
                <w:noProof/>
                <w:webHidden/>
              </w:rPr>
              <w:instrText xml:space="preserve"> PAGEREF _Toc44320834 \h </w:instrText>
            </w:r>
            <w:r w:rsidR="0056687A" w:rsidRPr="00C50B0B">
              <w:rPr>
                <w:rFonts w:cs="Arial"/>
                <w:noProof/>
                <w:webHidden/>
              </w:rPr>
            </w:r>
            <w:r w:rsidR="0056687A" w:rsidRPr="00C50B0B">
              <w:rPr>
                <w:rFonts w:cs="Arial"/>
                <w:noProof/>
                <w:webHidden/>
              </w:rPr>
              <w:fldChar w:fldCharType="separate"/>
            </w:r>
            <w:r w:rsidR="0056687A" w:rsidRPr="00C50B0B">
              <w:rPr>
                <w:rFonts w:cs="Arial"/>
                <w:noProof/>
                <w:webHidden/>
              </w:rPr>
              <w:t>42</w:t>
            </w:r>
            <w:r w:rsidR="0056687A" w:rsidRPr="00C50B0B">
              <w:rPr>
                <w:rFonts w:cs="Arial"/>
                <w:noProof/>
                <w:webHidden/>
              </w:rPr>
              <w:fldChar w:fldCharType="end"/>
            </w:r>
          </w:hyperlink>
        </w:p>
        <w:p w14:paraId="66CF69FD" w14:textId="6D0508ED" w:rsidR="0056687A" w:rsidRPr="00C50B0B" w:rsidRDefault="00621857">
          <w:pPr>
            <w:pStyle w:val="Verzeichnis3"/>
            <w:tabs>
              <w:tab w:val="left" w:pos="1320"/>
              <w:tab w:val="right" w:leader="dot" w:pos="9062"/>
            </w:tabs>
            <w:rPr>
              <w:rFonts w:eastAsiaTheme="minorEastAsia" w:cs="Arial"/>
              <w:noProof/>
              <w:lang w:val="en-DE" w:eastAsia="en-DE"/>
            </w:rPr>
          </w:pPr>
          <w:hyperlink w:anchor="_Toc44320835" w:history="1">
            <w:r w:rsidR="0056687A" w:rsidRPr="00C50B0B">
              <w:rPr>
                <w:rStyle w:val="Hyperlink"/>
                <w:rFonts w:cs="Arial"/>
                <w:noProof/>
              </w:rPr>
              <w:t>5.7.2.</w:t>
            </w:r>
            <w:r w:rsidR="0056687A" w:rsidRPr="00C50B0B">
              <w:rPr>
                <w:rFonts w:eastAsiaTheme="minorEastAsia" w:cs="Arial"/>
                <w:noProof/>
                <w:lang w:val="en-DE" w:eastAsia="en-DE"/>
              </w:rPr>
              <w:tab/>
            </w:r>
            <w:r w:rsidR="0056687A" w:rsidRPr="00C50B0B">
              <w:rPr>
                <w:rStyle w:val="Hyperlink"/>
                <w:rFonts w:cs="Arial"/>
                <w:noProof/>
              </w:rPr>
              <w:t>Manager</w:t>
            </w:r>
            <w:r w:rsidR="0056687A" w:rsidRPr="00C50B0B">
              <w:rPr>
                <w:rFonts w:cs="Arial"/>
                <w:noProof/>
                <w:webHidden/>
              </w:rPr>
              <w:tab/>
            </w:r>
            <w:r w:rsidR="0056687A" w:rsidRPr="00C50B0B">
              <w:rPr>
                <w:rFonts w:cs="Arial"/>
                <w:noProof/>
                <w:webHidden/>
              </w:rPr>
              <w:fldChar w:fldCharType="begin"/>
            </w:r>
            <w:r w:rsidR="0056687A" w:rsidRPr="00C50B0B">
              <w:rPr>
                <w:rFonts w:cs="Arial"/>
                <w:noProof/>
                <w:webHidden/>
              </w:rPr>
              <w:instrText xml:space="preserve"> PAGEREF _Toc44320835 \h </w:instrText>
            </w:r>
            <w:r w:rsidR="0056687A" w:rsidRPr="00C50B0B">
              <w:rPr>
                <w:rFonts w:cs="Arial"/>
                <w:noProof/>
                <w:webHidden/>
              </w:rPr>
            </w:r>
            <w:r w:rsidR="0056687A" w:rsidRPr="00C50B0B">
              <w:rPr>
                <w:rFonts w:cs="Arial"/>
                <w:noProof/>
                <w:webHidden/>
              </w:rPr>
              <w:fldChar w:fldCharType="separate"/>
            </w:r>
            <w:r w:rsidR="0056687A" w:rsidRPr="00C50B0B">
              <w:rPr>
                <w:rFonts w:cs="Arial"/>
                <w:noProof/>
                <w:webHidden/>
              </w:rPr>
              <w:t>42</w:t>
            </w:r>
            <w:r w:rsidR="0056687A" w:rsidRPr="00C50B0B">
              <w:rPr>
                <w:rFonts w:cs="Arial"/>
                <w:noProof/>
                <w:webHidden/>
              </w:rPr>
              <w:fldChar w:fldCharType="end"/>
            </w:r>
          </w:hyperlink>
        </w:p>
        <w:p w14:paraId="3E21FA95" w14:textId="777A81A4" w:rsidR="0056687A" w:rsidRPr="00C50B0B" w:rsidRDefault="00621857">
          <w:pPr>
            <w:pStyle w:val="Verzeichnis3"/>
            <w:tabs>
              <w:tab w:val="left" w:pos="1320"/>
              <w:tab w:val="right" w:leader="dot" w:pos="9062"/>
            </w:tabs>
            <w:rPr>
              <w:rFonts w:eastAsiaTheme="minorEastAsia" w:cs="Arial"/>
              <w:noProof/>
              <w:lang w:val="en-DE" w:eastAsia="en-DE"/>
            </w:rPr>
          </w:pPr>
          <w:hyperlink w:anchor="_Toc44320836" w:history="1">
            <w:r w:rsidR="0056687A" w:rsidRPr="00C50B0B">
              <w:rPr>
                <w:rStyle w:val="Hyperlink"/>
                <w:rFonts w:cs="Arial"/>
                <w:noProof/>
              </w:rPr>
              <w:t>5.7.3.</w:t>
            </w:r>
            <w:r w:rsidR="0056687A" w:rsidRPr="00C50B0B">
              <w:rPr>
                <w:rFonts w:eastAsiaTheme="minorEastAsia" w:cs="Arial"/>
                <w:noProof/>
                <w:lang w:val="en-DE" w:eastAsia="en-DE"/>
              </w:rPr>
              <w:tab/>
            </w:r>
            <w:r w:rsidR="0056687A" w:rsidRPr="00C50B0B">
              <w:rPr>
                <w:rStyle w:val="Hyperlink"/>
                <w:rFonts w:cs="Arial"/>
                <w:noProof/>
              </w:rPr>
              <w:t>Factories</w:t>
            </w:r>
            <w:r w:rsidR="0056687A" w:rsidRPr="00C50B0B">
              <w:rPr>
                <w:rFonts w:cs="Arial"/>
                <w:noProof/>
                <w:webHidden/>
              </w:rPr>
              <w:tab/>
            </w:r>
            <w:r w:rsidR="0056687A" w:rsidRPr="00C50B0B">
              <w:rPr>
                <w:rFonts w:cs="Arial"/>
                <w:noProof/>
                <w:webHidden/>
              </w:rPr>
              <w:fldChar w:fldCharType="begin"/>
            </w:r>
            <w:r w:rsidR="0056687A" w:rsidRPr="00C50B0B">
              <w:rPr>
                <w:rFonts w:cs="Arial"/>
                <w:noProof/>
                <w:webHidden/>
              </w:rPr>
              <w:instrText xml:space="preserve"> PAGEREF _Toc44320836 \h </w:instrText>
            </w:r>
            <w:r w:rsidR="0056687A" w:rsidRPr="00C50B0B">
              <w:rPr>
                <w:rFonts w:cs="Arial"/>
                <w:noProof/>
                <w:webHidden/>
              </w:rPr>
            </w:r>
            <w:r w:rsidR="0056687A" w:rsidRPr="00C50B0B">
              <w:rPr>
                <w:rFonts w:cs="Arial"/>
                <w:noProof/>
                <w:webHidden/>
              </w:rPr>
              <w:fldChar w:fldCharType="separate"/>
            </w:r>
            <w:r w:rsidR="0056687A" w:rsidRPr="00C50B0B">
              <w:rPr>
                <w:rFonts w:cs="Arial"/>
                <w:noProof/>
                <w:webHidden/>
              </w:rPr>
              <w:t>42</w:t>
            </w:r>
            <w:r w:rsidR="0056687A" w:rsidRPr="00C50B0B">
              <w:rPr>
                <w:rFonts w:cs="Arial"/>
                <w:noProof/>
                <w:webHidden/>
              </w:rPr>
              <w:fldChar w:fldCharType="end"/>
            </w:r>
          </w:hyperlink>
        </w:p>
        <w:p w14:paraId="389700A5" w14:textId="5E895212" w:rsidR="0056687A" w:rsidRPr="00C50B0B" w:rsidRDefault="00621857">
          <w:pPr>
            <w:pStyle w:val="Verzeichnis3"/>
            <w:tabs>
              <w:tab w:val="left" w:pos="1320"/>
              <w:tab w:val="right" w:leader="dot" w:pos="9062"/>
            </w:tabs>
            <w:rPr>
              <w:rFonts w:eastAsiaTheme="minorEastAsia" w:cs="Arial"/>
              <w:noProof/>
              <w:lang w:val="en-DE" w:eastAsia="en-DE"/>
            </w:rPr>
          </w:pPr>
          <w:hyperlink w:anchor="_Toc44320837" w:history="1">
            <w:r w:rsidR="0056687A" w:rsidRPr="00C50B0B">
              <w:rPr>
                <w:rStyle w:val="Hyperlink"/>
                <w:rFonts w:cs="Arial"/>
                <w:noProof/>
              </w:rPr>
              <w:t>5.7.4.</w:t>
            </w:r>
            <w:r w:rsidR="0056687A" w:rsidRPr="00C50B0B">
              <w:rPr>
                <w:rFonts w:eastAsiaTheme="minorEastAsia" w:cs="Arial"/>
                <w:noProof/>
                <w:lang w:val="en-DE" w:eastAsia="en-DE"/>
              </w:rPr>
              <w:tab/>
            </w:r>
            <w:r w:rsidR="0056687A" w:rsidRPr="00C50B0B">
              <w:rPr>
                <w:rStyle w:val="Hyperlink"/>
                <w:rFonts w:cs="Arial"/>
                <w:noProof/>
              </w:rPr>
              <w:t>PersonPackage</w:t>
            </w:r>
            <w:r w:rsidR="0056687A" w:rsidRPr="00C50B0B">
              <w:rPr>
                <w:rFonts w:cs="Arial"/>
                <w:noProof/>
                <w:webHidden/>
              </w:rPr>
              <w:tab/>
            </w:r>
            <w:r w:rsidR="0056687A" w:rsidRPr="00C50B0B">
              <w:rPr>
                <w:rFonts w:cs="Arial"/>
                <w:noProof/>
                <w:webHidden/>
              </w:rPr>
              <w:fldChar w:fldCharType="begin"/>
            </w:r>
            <w:r w:rsidR="0056687A" w:rsidRPr="00C50B0B">
              <w:rPr>
                <w:rFonts w:cs="Arial"/>
                <w:noProof/>
                <w:webHidden/>
              </w:rPr>
              <w:instrText xml:space="preserve"> PAGEREF _Toc44320837 \h </w:instrText>
            </w:r>
            <w:r w:rsidR="0056687A" w:rsidRPr="00C50B0B">
              <w:rPr>
                <w:rFonts w:cs="Arial"/>
                <w:noProof/>
                <w:webHidden/>
              </w:rPr>
            </w:r>
            <w:r w:rsidR="0056687A" w:rsidRPr="00C50B0B">
              <w:rPr>
                <w:rFonts w:cs="Arial"/>
                <w:noProof/>
                <w:webHidden/>
              </w:rPr>
              <w:fldChar w:fldCharType="separate"/>
            </w:r>
            <w:r w:rsidR="0056687A" w:rsidRPr="00C50B0B">
              <w:rPr>
                <w:rFonts w:cs="Arial"/>
                <w:noProof/>
                <w:webHidden/>
              </w:rPr>
              <w:t>43</w:t>
            </w:r>
            <w:r w:rsidR="0056687A" w:rsidRPr="00C50B0B">
              <w:rPr>
                <w:rFonts w:cs="Arial"/>
                <w:noProof/>
                <w:webHidden/>
              </w:rPr>
              <w:fldChar w:fldCharType="end"/>
            </w:r>
          </w:hyperlink>
        </w:p>
        <w:p w14:paraId="14007D9B" w14:textId="53BB49CD" w:rsidR="0056687A" w:rsidRPr="00C50B0B" w:rsidRDefault="00621857">
          <w:pPr>
            <w:pStyle w:val="Verzeichnis3"/>
            <w:tabs>
              <w:tab w:val="left" w:pos="1320"/>
              <w:tab w:val="right" w:leader="dot" w:pos="9062"/>
            </w:tabs>
            <w:rPr>
              <w:rFonts w:eastAsiaTheme="minorEastAsia" w:cs="Arial"/>
              <w:noProof/>
              <w:lang w:val="en-DE" w:eastAsia="en-DE"/>
            </w:rPr>
          </w:pPr>
          <w:hyperlink w:anchor="_Toc44320838" w:history="1">
            <w:r w:rsidR="0056687A" w:rsidRPr="00C50B0B">
              <w:rPr>
                <w:rStyle w:val="Hyperlink"/>
                <w:rFonts w:cs="Arial"/>
                <w:noProof/>
              </w:rPr>
              <w:t>5.7.5.</w:t>
            </w:r>
            <w:r w:rsidR="0056687A" w:rsidRPr="00C50B0B">
              <w:rPr>
                <w:rFonts w:eastAsiaTheme="minorEastAsia" w:cs="Arial"/>
                <w:noProof/>
                <w:lang w:val="en-DE" w:eastAsia="en-DE"/>
              </w:rPr>
              <w:tab/>
            </w:r>
            <w:r w:rsidR="0056687A" w:rsidRPr="00C50B0B">
              <w:rPr>
                <w:rStyle w:val="Hyperlink"/>
                <w:rFonts w:cs="Arial"/>
                <w:noProof/>
              </w:rPr>
              <w:t>Person</w:t>
            </w:r>
            <w:r w:rsidR="0056687A" w:rsidRPr="00C50B0B">
              <w:rPr>
                <w:rFonts w:cs="Arial"/>
                <w:noProof/>
                <w:webHidden/>
              </w:rPr>
              <w:tab/>
            </w:r>
            <w:r w:rsidR="0056687A" w:rsidRPr="00C50B0B">
              <w:rPr>
                <w:rFonts w:cs="Arial"/>
                <w:noProof/>
                <w:webHidden/>
              </w:rPr>
              <w:fldChar w:fldCharType="begin"/>
            </w:r>
            <w:r w:rsidR="0056687A" w:rsidRPr="00C50B0B">
              <w:rPr>
                <w:rFonts w:cs="Arial"/>
                <w:noProof/>
                <w:webHidden/>
              </w:rPr>
              <w:instrText xml:space="preserve"> PAGEREF _Toc44320838 \h </w:instrText>
            </w:r>
            <w:r w:rsidR="0056687A" w:rsidRPr="00C50B0B">
              <w:rPr>
                <w:rFonts w:cs="Arial"/>
                <w:noProof/>
                <w:webHidden/>
              </w:rPr>
            </w:r>
            <w:r w:rsidR="0056687A" w:rsidRPr="00C50B0B">
              <w:rPr>
                <w:rFonts w:cs="Arial"/>
                <w:noProof/>
                <w:webHidden/>
              </w:rPr>
              <w:fldChar w:fldCharType="separate"/>
            </w:r>
            <w:r w:rsidR="0056687A" w:rsidRPr="00C50B0B">
              <w:rPr>
                <w:rFonts w:cs="Arial"/>
                <w:noProof/>
                <w:webHidden/>
              </w:rPr>
              <w:t>43</w:t>
            </w:r>
            <w:r w:rsidR="0056687A" w:rsidRPr="00C50B0B">
              <w:rPr>
                <w:rFonts w:cs="Arial"/>
                <w:noProof/>
                <w:webHidden/>
              </w:rPr>
              <w:fldChar w:fldCharType="end"/>
            </w:r>
          </w:hyperlink>
        </w:p>
        <w:p w14:paraId="71DF579B" w14:textId="35E34342" w:rsidR="0056687A" w:rsidRPr="00C50B0B" w:rsidRDefault="00621857">
          <w:pPr>
            <w:pStyle w:val="Verzeichnis3"/>
            <w:tabs>
              <w:tab w:val="left" w:pos="1320"/>
              <w:tab w:val="right" w:leader="dot" w:pos="9062"/>
            </w:tabs>
            <w:rPr>
              <w:rFonts w:eastAsiaTheme="minorEastAsia" w:cs="Arial"/>
              <w:noProof/>
              <w:lang w:val="en-DE" w:eastAsia="en-DE"/>
            </w:rPr>
          </w:pPr>
          <w:hyperlink w:anchor="_Toc44320839" w:history="1">
            <w:r w:rsidR="0056687A" w:rsidRPr="00C50B0B">
              <w:rPr>
                <w:rStyle w:val="Hyperlink"/>
                <w:rFonts w:cs="Arial"/>
                <w:noProof/>
              </w:rPr>
              <w:t>5.7.6.</w:t>
            </w:r>
            <w:r w:rsidR="0056687A" w:rsidRPr="00C50B0B">
              <w:rPr>
                <w:rFonts w:eastAsiaTheme="minorEastAsia" w:cs="Arial"/>
                <w:noProof/>
                <w:lang w:val="en-DE" w:eastAsia="en-DE"/>
              </w:rPr>
              <w:tab/>
            </w:r>
            <w:r w:rsidR="0056687A" w:rsidRPr="00C50B0B">
              <w:rPr>
                <w:rStyle w:val="Hyperlink"/>
                <w:rFonts w:cs="Arial"/>
                <w:noProof/>
              </w:rPr>
              <w:t>Förderer</w:t>
            </w:r>
            <w:r w:rsidR="0056687A" w:rsidRPr="00C50B0B">
              <w:rPr>
                <w:rFonts w:cs="Arial"/>
                <w:noProof/>
                <w:webHidden/>
              </w:rPr>
              <w:tab/>
            </w:r>
            <w:r w:rsidR="0056687A" w:rsidRPr="00C50B0B">
              <w:rPr>
                <w:rFonts w:cs="Arial"/>
                <w:noProof/>
                <w:webHidden/>
              </w:rPr>
              <w:fldChar w:fldCharType="begin"/>
            </w:r>
            <w:r w:rsidR="0056687A" w:rsidRPr="00C50B0B">
              <w:rPr>
                <w:rFonts w:cs="Arial"/>
                <w:noProof/>
                <w:webHidden/>
              </w:rPr>
              <w:instrText xml:space="preserve"> PAGEREF _Toc44320839 \h </w:instrText>
            </w:r>
            <w:r w:rsidR="0056687A" w:rsidRPr="00C50B0B">
              <w:rPr>
                <w:rFonts w:cs="Arial"/>
                <w:noProof/>
                <w:webHidden/>
              </w:rPr>
            </w:r>
            <w:r w:rsidR="0056687A" w:rsidRPr="00C50B0B">
              <w:rPr>
                <w:rFonts w:cs="Arial"/>
                <w:noProof/>
                <w:webHidden/>
              </w:rPr>
              <w:fldChar w:fldCharType="separate"/>
            </w:r>
            <w:r w:rsidR="0056687A" w:rsidRPr="00C50B0B">
              <w:rPr>
                <w:rFonts w:cs="Arial"/>
                <w:noProof/>
                <w:webHidden/>
              </w:rPr>
              <w:t>43</w:t>
            </w:r>
            <w:r w:rsidR="0056687A" w:rsidRPr="00C50B0B">
              <w:rPr>
                <w:rFonts w:cs="Arial"/>
                <w:noProof/>
                <w:webHidden/>
              </w:rPr>
              <w:fldChar w:fldCharType="end"/>
            </w:r>
          </w:hyperlink>
        </w:p>
        <w:p w14:paraId="2030CD45" w14:textId="6FBA36B8" w:rsidR="0056687A" w:rsidRPr="00C50B0B" w:rsidRDefault="00621857">
          <w:pPr>
            <w:pStyle w:val="Verzeichnis3"/>
            <w:tabs>
              <w:tab w:val="left" w:pos="1320"/>
              <w:tab w:val="right" w:leader="dot" w:pos="9062"/>
            </w:tabs>
            <w:rPr>
              <w:rFonts w:eastAsiaTheme="minorEastAsia" w:cs="Arial"/>
              <w:noProof/>
              <w:lang w:val="en-DE" w:eastAsia="en-DE"/>
            </w:rPr>
          </w:pPr>
          <w:hyperlink w:anchor="_Toc44320840" w:history="1">
            <w:r w:rsidR="0056687A" w:rsidRPr="00C50B0B">
              <w:rPr>
                <w:rStyle w:val="Hyperlink"/>
                <w:rFonts w:cs="Arial"/>
                <w:noProof/>
              </w:rPr>
              <w:t>5.7.7.</w:t>
            </w:r>
            <w:r w:rsidR="0056687A" w:rsidRPr="00C50B0B">
              <w:rPr>
                <w:rFonts w:eastAsiaTheme="minorEastAsia" w:cs="Arial"/>
                <w:noProof/>
                <w:lang w:val="en-DE" w:eastAsia="en-DE"/>
              </w:rPr>
              <w:tab/>
            </w:r>
            <w:r w:rsidR="0056687A" w:rsidRPr="00C50B0B">
              <w:rPr>
                <w:rStyle w:val="Hyperlink"/>
                <w:rFonts w:cs="Arial"/>
                <w:noProof/>
              </w:rPr>
              <w:t>Mitarbeiter</w:t>
            </w:r>
            <w:r w:rsidR="0056687A" w:rsidRPr="00C50B0B">
              <w:rPr>
                <w:rFonts w:cs="Arial"/>
                <w:noProof/>
                <w:webHidden/>
              </w:rPr>
              <w:tab/>
            </w:r>
            <w:r w:rsidR="0056687A" w:rsidRPr="00C50B0B">
              <w:rPr>
                <w:rFonts w:cs="Arial"/>
                <w:noProof/>
                <w:webHidden/>
              </w:rPr>
              <w:fldChar w:fldCharType="begin"/>
            </w:r>
            <w:r w:rsidR="0056687A" w:rsidRPr="00C50B0B">
              <w:rPr>
                <w:rFonts w:cs="Arial"/>
                <w:noProof/>
                <w:webHidden/>
              </w:rPr>
              <w:instrText xml:space="preserve"> PAGEREF _Toc44320840 \h </w:instrText>
            </w:r>
            <w:r w:rsidR="0056687A" w:rsidRPr="00C50B0B">
              <w:rPr>
                <w:rFonts w:cs="Arial"/>
                <w:noProof/>
                <w:webHidden/>
              </w:rPr>
            </w:r>
            <w:r w:rsidR="0056687A" w:rsidRPr="00C50B0B">
              <w:rPr>
                <w:rFonts w:cs="Arial"/>
                <w:noProof/>
                <w:webHidden/>
              </w:rPr>
              <w:fldChar w:fldCharType="separate"/>
            </w:r>
            <w:r w:rsidR="0056687A" w:rsidRPr="00C50B0B">
              <w:rPr>
                <w:rFonts w:cs="Arial"/>
                <w:noProof/>
                <w:webHidden/>
              </w:rPr>
              <w:t>43</w:t>
            </w:r>
            <w:r w:rsidR="0056687A" w:rsidRPr="00C50B0B">
              <w:rPr>
                <w:rFonts w:cs="Arial"/>
                <w:noProof/>
                <w:webHidden/>
              </w:rPr>
              <w:fldChar w:fldCharType="end"/>
            </w:r>
          </w:hyperlink>
        </w:p>
        <w:p w14:paraId="0B3FA291" w14:textId="18E4A895" w:rsidR="0056687A" w:rsidRPr="00C50B0B" w:rsidRDefault="00621857">
          <w:pPr>
            <w:pStyle w:val="Verzeichnis3"/>
            <w:tabs>
              <w:tab w:val="left" w:pos="1320"/>
              <w:tab w:val="right" w:leader="dot" w:pos="9062"/>
            </w:tabs>
            <w:rPr>
              <w:rFonts w:eastAsiaTheme="minorEastAsia" w:cs="Arial"/>
              <w:noProof/>
              <w:lang w:val="en-DE" w:eastAsia="en-DE"/>
            </w:rPr>
          </w:pPr>
          <w:hyperlink w:anchor="_Toc44320841" w:history="1">
            <w:r w:rsidR="0056687A" w:rsidRPr="00C50B0B">
              <w:rPr>
                <w:rStyle w:val="Hyperlink"/>
                <w:rFonts w:cs="Arial"/>
                <w:noProof/>
              </w:rPr>
              <w:t>5.7.8.</w:t>
            </w:r>
            <w:r w:rsidR="0056687A" w:rsidRPr="00C50B0B">
              <w:rPr>
                <w:rFonts w:eastAsiaTheme="minorEastAsia" w:cs="Arial"/>
                <w:noProof/>
                <w:lang w:val="en-DE" w:eastAsia="en-DE"/>
              </w:rPr>
              <w:tab/>
            </w:r>
            <w:r w:rsidR="0056687A" w:rsidRPr="00C50B0B">
              <w:rPr>
                <w:rStyle w:val="Hyperlink"/>
                <w:rFonts w:cs="Arial"/>
                <w:noProof/>
              </w:rPr>
              <w:t>ExponatPackage</w:t>
            </w:r>
            <w:r w:rsidR="0056687A" w:rsidRPr="00C50B0B">
              <w:rPr>
                <w:rFonts w:cs="Arial"/>
                <w:noProof/>
                <w:webHidden/>
              </w:rPr>
              <w:tab/>
            </w:r>
            <w:r w:rsidR="0056687A" w:rsidRPr="00C50B0B">
              <w:rPr>
                <w:rFonts w:cs="Arial"/>
                <w:noProof/>
                <w:webHidden/>
              </w:rPr>
              <w:fldChar w:fldCharType="begin"/>
            </w:r>
            <w:r w:rsidR="0056687A" w:rsidRPr="00C50B0B">
              <w:rPr>
                <w:rFonts w:cs="Arial"/>
                <w:noProof/>
                <w:webHidden/>
              </w:rPr>
              <w:instrText xml:space="preserve"> PAGEREF _Toc44320841 \h </w:instrText>
            </w:r>
            <w:r w:rsidR="0056687A" w:rsidRPr="00C50B0B">
              <w:rPr>
                <w:rFonts w:cs="Arial"/>
                <w:noProof/>
                <w:webHidden/>
              </w:rPr>
            </w:r>
            <w:r w:rsidR="0056687A" w:rsidRPr="00C50B0B">
              <w:rPr>
                <w:rFonts w:cs="Arial"/>
                <w:noProof/>
                <w:webHidden/>
              </w:rPr>
              <w:fldChar w:fldCharType="separate"/>
            </w:r>
            <w:r w:rsidR="0056687A" w:rsidRPr="00C50B0B">
              <w:rPr>
                <w:rFonts w:cs="Arial"/>
                <w:noProof/>
                <w:webHidden/>
              </w:rPr>
              <w:t>44</w:t>
            </w:r>
            <w:r w:rsidR="0056687A" w:rsidRPr="00C50B0B">
              <w:rPr>
                <w:rFonts w:cs="Arial"/>
                <w:noProof/>
                <w:webHidden/>
              </w:rPr>
              <w:fldChar w:fldCharType="end"/>
            </w:r>
          </w:hyperlink>
        </w:p>
        <w:p w14:paraId="234C47A1" w14:textId="2CB83069" w:rsidR="0056687A" w:rsidRPr="00C50B0B" w:rsidRDefault="00621857">
          <w:pPr>
            <w:pStyle w:val="Verzeichnis3"/>
            <w:tabs>
              <w:tab w:val="left" w:pos="1320"/>
              <w:tab w:val="right" w:leader="dot" w:pos="9062"/>
            </w:tabs>
            <w:rPr>
              <w:rFonts w:eastAsiaTheme="minorEastAsia" w:cs="Arial"/>
              <w:noProof/>
              <w:lang w:val="en-DE" w:eastAsia="en-DE"/>
            </w:rPr>
          </w:pPr>
          <w:hyperlink w:anchor="_Toc44320842" w:history="1">
            <w:r w:rsidR="0056687A" w:rsidRPr="00C50B0B">
              <w:rPr>
                <w:rStyle w:val="Hyperlink"/>
                <w:rFonts w:cs="Arial"/>
                <w:noProof/>
              </w:rPr>
              <w:t>5.7.9.</w:t>
            </w:r>
            <w:r w:rsidR="0056687A" w:rsidRPr="00C50B0B">
              <w:rPr>
                <w:rFonts w:eastAsiaTheme="minorEastAsia" w:cs="Arial"/>
                <w:noProof/>
                <w:lang w:val="en-DE" w:eastAsia="en-DE"/>
              </w:rPr>
              <w:tab/>
            </w:r>
            <w:r w:rsidR="0056687A" w:rsidRPr="00C50B0B">
              <w:rPr>
                <w:rStyle w:val="Hyperlink"/>
                <w:rFonts w:cs="Arial"/>
                <w:noProof/>
              </w:rPr>
              <w:t>RaumPackage</w:t>
            </w:r>
            <w:r w:rsidR="0056687A" w:rsidRPr="00C50B0B">
              <w:rPr>
                <w:rFonts w:cs="Arial"/>
                <w:noProof/>
                <w:webHidden/>
              </w:rPr>
              <w:tab/>
            </w:r>
            <w:r w:rsidR="0056687A" w:rsidRPr="00C50B0B">
              <w:rPr>
                <w:rFonts w:cs="Arial"/>
                <w:noProof/>
                <w:webHidden/>
              </w:rPr>
              <w:fldChar w:fldCharType="begin"/>
            </w:r>
            <w:r w:rsidR="0056687A" w:rsidRPr="00C50B0B">
              <w:rPr>
                <w:rFonts w:cs="Arial"/>
                <w:noProof/>
                <w:webHidden/>
              </w:rPr>
              <w:instrText xml:space="preserve"> PAGEREF _Toc44320842 \h </w:instrText>
            </w:r>
            <w:r w:rsidR="0056687A" w:rsidRPr="00C50B0B">
              <w:rPr>
                <w:rFonts w:cs="Arial"/>
                <w:noProof/>
                <w:webHidden/>
              </w:rPr>
            </w:r>
            <w:r w:rsidR="0056687A" w:rsidRPr="00C50B0B">
              <w:rPr>
                <w:rFonts w:cs="Arial"/>
                <w:noProof/>
                <w:webHidden/>
              </w:rPr>
              <w:fldChar w:fldCharType="separate"/>
            </w:r>
            <w:r w:rsidR="0056687A" w:rsidRPr="00C50B0B">
              <w:rPr>
                <w:rFonts w:cs="Arial"/>
                <w:noProof/>
                <w:webHidden/>
              </w:rPr>
              <w:t>45</w:t>
            </w:r>
            <w:r w:rsidR="0056687A" w:rsidRPr="00C50B0B">
              <w:rPr>
                <w:rFonts w:cs="Arial"/>
                <w:noProof/>
                <w:webHidden/>
              </w:rPr>
              <w:fldChar w:fldCharType="end"/>
            </w:r>
          </w:hyperlink>
        </w:p>
        <w:p w14:paraId="4064B2BF" w14:textId="3CEC2A04" w:rsidR="0056687A" w:rsidRPr="00C50B0B" w:rsidRDefault="00621857">
          <w:pPr>
            <w:pStyle w:val="Verzeichnis3"/>
            <w:tabs>
              <w:tab w:val="left" w:pos="1540"/>
              <w:tab w:val="right" w:leader="dot" w:pos="9062"/>
            </w:tabs>
            <w:rPr>
              <w:rFonts w:eastAsiaTheme="minorEastAsia" w:cs="Arial"/>
              <w:noProof/>
              <w:lang w:val="en-DE" w:eastAsia="en-DE"/>
            </w:rPr>
          </w:pPr>
          <w:hyperlink w:anchor="_Toc44320843" w:history="1">
            <w:r w:rsidR="0056687A" w:rsidRPr="00C50B0B">
              <w:rPr>
                <w:rStyle w:val="Hyperlink"/>
                <w:rFonts w:cs="Arial"/>
                <w:noProof/>
              </w:rPr>
              <w:t>5.7.10.</w:t>
            </w:r>
            <w:r w:rsidR="0056687A" w:rsidRPr="00C50B0B">
              <w:rPr>
                <w:rFonts w:eastAsiaTheme="minorEastAsia" w:cs="Arial"/>
                <w:noProof/>
                <w:lang w:val="en-DE" w:eastAsia="en-DE"/>
              </w:rPr>
              <w:tab/>
            </w:r>
            <w:r w:rsidR="0056687A" w:rsidRPr="00C50B0B">
              <w:rPr>
                <w:rStyle w:val="Hyperlink"/>
                <w:rFonts w:cs="Arial"/>
                <w:noProof/>
              </w:rPr>
              <w:t>BildPackage</w:t>
            </w:r>
            <w:r w:rsidR="0056687A" w:rsidRPr="00C50B0B">
              <w:rPr>
                <w:rFonts w:cs="Arial"/>
                <w:noProof/>
                <w:webHidden/>
              </w:rPr>
              <w:tab/>
            </w:r>
            <w:r w:rsidR="0056687A" w:rsidRPr="00C50B0B">
              <w:rPr>
                <w:rFonts w:cs="Arial"/>
                <w:noProof/>
                <w:webHidden/>
              </w:rPr>
              <w:fldChar w:fldCharType="begin"/>
            </w:r>
            <w:r w:rsidR="0056687A" w:rsidRPr="00C50B0B">
              <w:rPr>
                <w:rFonts w:cs="Arial"/>
                <w:noProof/>
                <w:webHidden/>
              </w:rPr>
              <w:instrText xml:space="preserve"> PAGEREF _Toc44320843 \h </w:instrText>
            </w:r>
            <w:r w:rsidR="0056687A" w:rsidRPr="00C50B0B">
              <w:rPr>
                <w:rFonts w:cs="Arial"/>
                <w:noProof/>
                <w:webHidden/>
              </w:rPr>
            </w:r>
            <w:r w:rsidR="0056687A" w:rsidRPr="00C50B0B">
              <w:rPr>
                <w:rFonts w:cs="Arial"/>
                <w:noProof/>
                <w:webHidden/>
              </w:rPr>
              <w:fldChar w:fldCharType="separate"/>
            </w:r>
            <w:r w:rsidR="0056687A" w:rsidRPr="00C50B0B">
              <w:rPr>
                <w:rFonts w:cs="Arial"/>
                <w:noProof/>
                <w:webHidden/>
              </w:rPr>
              <w:t>45</w:t>
            </w:r>
            <w:r w:rsidR="0056687A" w:rsidRPr="00C50B0B">
              <w:rPr>
                <w:rFonts w:cs="Arial"/>
                <w:noProof/>
                <w:webHidden/>
              </w:rPr>
              <w:fldChar w:fldCharType="end"/>
            </w:r>
          </w:hyperlink>
        </w:p>
        <w:p w14:paraId="722A1942" w14:textId="6FDA862E" w:rsidR="0056687A" w:rsidRPr="00C50B0B" w:rsidRDefault="00621857">
          <w:pPr>
            <w:pStyle w:val="Verzeichnis2"/>
            <w:tabs>
              <w:tab w:val="left" w:pos="880"/>
              <w:tab w:val="right" w:leader="dot" w:pos="9062"/>
            </w:tabs>
            <w:rPr>
              <w:rFonts w:eastAsiaTheme="minorEastAsia" w:cs="Arial"/>
              <w:noProof/>
              <w:lang w:val="en-DE" w:eastAsia="en-DE"/>
            </w:rPr>
          </w:pPr>
          <w:hyperlink w:anchor="_Toc44320844" w:history="1">
            <w:r w:rsidR="0056687A" w:rsidRPr="00C50B0B">
              <w:rPr>
                <w:rStyle w:val="Hyperlink"/>
                <w:rFonts w:cs="Arial"/>
                <w:noProof/>
              </w:rPr>
              <w:t>5.8.</w:t>
            </w:r>
            <w:r w:rsidR="0056687A" w:rsidRPr="00C50B0B">
              <w:rPr>
                <w:rFonts w:eastAsiaTheme="minorEastAsia" w:cs="Arial"/>
                <w:noProof/>
                <w:lang w:val="en-DE" w:eastAsia="en-DE"/>
              </w:rPr>
              <w:tab/>
            </w:r>
            <w:r w:rsidR="0056687A" w:rsidRPr="00C50B0B">
              <w:rPr>
                <w:rStyle w:val="Hyperlink"/>
                <w:rFonts w:cs="Arial"/>
                <w:noProof/>
              </w:rPr>
              <w:t>GUI Entwurf</w:t>
            </w:r>
            <w:r w:rsidR="0056687A" w:rsidRPr="00C50B0B">
              <w:rPr>
                <w:rFonts w:cs="Arial"/>
                <w:noProof/>
                <w:webHidden/>
              </w:rPr>
              <w:tab/>
            </w:r>
            <w:r w:rsidR="0056687A" w:rsidRPr="00C50B0B">
              <w:rPr>
                <w:rFonts w:cs="Arial"/>
                <w:noProof/>
                <w:webHidden/>
              </w:rPr>
              <w:fldChar w:fldCharType="begin"/>
            </w:r>
            <w:r w:rsidR="0056687A" w:rsidRPr="00C50B0B">
              <w:rPr>
                <w:rFonts w:cs="Arial"/>
                <w:noProof/>
                <w:webHidden/>
              </w:rPr>
              <w:instrText xml:space="preserve"> PAGEREF _Toc44320844 \h </w:instrText>
            </w:r>
            <w:r w:rsidR="0056687A" w:rsidRPr="00C50B0B">
              <w:rPr>
                <w:rFonts w:cs="Arial"/>
                <w:noProof/>
                <w:webHidden/>
              </w:rPr>
            </w:r>
            <w:r w:rsidR="0056687A" w:rsidRPr="00C50B0B">
              <w:rPr>
                <w:rFonts w:cs="Arial"/>
                <w:noProof/>
                <w:webHidden/>
              </w:rPr>
              <w:fldChar w:fldCharType="separate"/>
            </w:r>
            <w:r w:rsidR="0056687A" w:rsidRPr="00C50B0B">
              <w:rPr>
                <w:rFonts w:cs="Arial"/>
                <w:noProof/>
                <w:webHidden/>
              </w:rPr>
              <w:t>46</w:t>
            </w:r>
            <w:r w:rsidR="0056687A" w:rsidRPr="00C50B0B">
              <w:rPr>
                <w:rFonts w:cs="Arial"/>
                <w:noProof/>
                <w:webHidden/>
              </w:rPr>
              <w:fldChar w:fldCharType="end"/>
            </w:r>
          </w:hyperlink>
        </w:p>
        <w:p w14:paraId="5417EAF1" w14:textId="1FC6543B" w:rsidR="0056687A" w:rsidRPr="00C50B0B" w:rsidRDefault="00621857">
          <w:pPr>
            <w:pStyle w:val="Verzeichnis3"/>
            <w:tabs>
              <w:tab w:val="left" w:pos="1320"/>
              <w:tab w:val="right" w:leader="dot" w:pos="9062"/>
            </w:tabs>
            <w:rPr>
              <w:rFonts w:eastAsiaTheme="minorEastAsia" w:cs="Arial"/>
              <w:noProof/>
              <w:lang w:val="en-DE" w:eastAsia="en-DE"/>
            </w:rPr>
          </w:pPr>
          <w:hyperlink w:anchor="_Toc44320845" w:history="1">
            <w:r w:rsidR="0056687A" w:rsidRPr="00C50B0B">
              <w:rPr>
                <w:rStyle w:val="Hyperlink"/>
                <w:rFonts w:cs="Arial"/>
                <w:noProof/>
              </w:rPr>
              <w:t>5.8.1.</w:t>
            </w:r>
            <w:r w:rsidR="0056687A" w:rsidRPr="00C50B0B">
              <w:rPr>
                <w:rFonts w:eastAsiaTheme="minorEastAsia" w:cs="Arial"/>
                <w:noProof/>
                <w:lang w:val="en-DE" w:eastAsia="en-DE"/>
              </w:rPr>
              <w:tab/>
            </w:r>
            <w:r w:rsidR="0056687A" w:rsidRPr="00C50B0B">
              <w:rPr>
                <w:rStyle w:val="Hyperlink"/>
                <w:rFonts w:cs="Arial"/>
                <w:noProof/>
              </w:rPr>
              <w:t>MuseumsGUI</w:t>
            </w:r>
            <w:r w:rsidR="0056687A" w:rsidRPr="00C50B0B">
              <w:rPr>
                <w:rFonts w:cs="Arial"/>
                <w:noProof/>
                <w:webHidden/>
              </w:rPr>
              <w:tab/>
            </w:r>
            <w:r w:rsidR="0056687A" w:rsidRPr="00C50B0B">
              <w:rPr>
                <w:rFonts w:cs="Arial"/>
                <w:noProof/>
                <w:webHidden/>
              </w:rPr>
              <w:fldChar w:fldCharType="begin"/>
            </w:r>
            <w:r w:rsidR="0056687A" w:rsidRPr="00C50B0B">
              <w:rPr>
                <w:rFonts w:cs="Arial"/>
                <w:noProof/>
                <w:webHidden/>
              </w:rPr>
              <w:instrText xml:space="preserve"> PAGEREF _Toc44320845 \h </w:instrText>
            </w:r>
            <w:r w:rsidR="0056687A" w:rsidRPr="00C50B0B">
              <w:rPr>
                <w:rFonts w:cs="Arial"/>
                <w:noProof/>
                <w:webHidden/>
              </w:rPr>
            </w:r>
            <w:r w:rsidR="0056687A" w:rsidRPr="00C50B0B">
              <w:rPr>
                <w:rFonts w:cs="Arial"/>
                <w:noProof/>
                <w:webHidden/>
              </w:rPr>
              <w:fldChar w:fldCharType="separate"/>
            </w:r>
            <w:r w:rsidR="0056687A" w:rsidRPr="00C50B0B">
              <w:rPr>
                <w:rFonts w:cs="Arial"/>
                <w:noProof/>
                <w:webHidden/>
              </w:rPr>
              <w:t>46</w:t>
            </w:r>
            <w:r w:rsidR="0056687A" w:rsidRPr="00C50B0B">
              <w:rPr>
                <w:rFonts w:cs="Arial"/>
                <w:noProof/>
                <w:webHidden/>
              </w:rPr>
              <w:fldChar w:fldCharType="end"/>
            </w:r>
          </w:hyperlink>
        </w:p>
        <w:p w14:paraId="349D0408" w14:textId="13478FEA" w:rsidR="0056687A" w:rsidRPr="00C50B0B" w:rsidRDefault="00621857">
          <w:pPr>
            <w:pStyle w:val="Verzeichnis1"/>
            <w:rPr>
              <w:rFonts w:eastAsiaTheme="minorEastAsia" w:cs="Arial"/>
              <w:noProof/>
              <w:lang w:val="en-DE" w:eastAsia="en-DE"/>
            </w:rPr>
          </w:pPr>
          <w:hyperlink w:anchor="_Toc44320846" w:history="1">
            <w:r w:rsidR="0056687A" w:rsidRPr="00C50B0B">
              <w:rPr>
                <w:rStyle w:val="Hyperlink"/>
                <w:rFonts w:cs="Arial"/>
                <w:noProof/>
              </w:rPr>
              <w:t>6.</w:t>
            </w:r>
            <w:r w:rsidR="0056687A" w:rsidRPr="00C50B0B">
              <w:rPr>
                <w:rFonts w:eastAsiaTheme="minorEastAsia" w:cs="Arial"/>
                <w:noProof/>
                <w:lang w:val="en-DE" w:eastAsia="en-DE"/>
              </w:rPr>
              <w:tab/>
            </w:r>
            <w:r w:rsidR="0056687A" w:rsidRPr="00C50B0B">
              <w:rPr>
                <w:rStyle w:val="Hyperlink"/>
                <w:rFonts w:cs="Arial"/>
                <w:noProof/>
              </w:rPr>
              <w:t>Besonderheiten</w:t>
            </w:r>
            <w:r w:rsidR="0056687A" w:rsidRPr="00C50B0B">
              <w:rPr>
                <w:rFonts w:cs="Arial"/>
                <w:noProof/>
                <w:webHidden/>
              </w:rPr>
              <w:tab/>
            </w:r>
            <w:r w:rsidR="0056687A" w:rsidRPr="00C50B0B">
              <w:rPr>
                <w:rFonts w:cs="Arial"/>
                <w:noProof/>
                <w:webHidden/>
              </w:rPr>
              <w:fldChar w:fldCharType="begin"/>
            </w:r>
            <w:r w:rsidR="0056687A" w:rsidRPr="00C50B0B">
              <w:rPr>
                <w:rFonts w:cs="Arial"/>
                <w:noProof/>
                <w:webHidden/>
              </w:rPr>
              <w:instrText xml:space="preserve"> PAGEREF _Toc44320846 \h </w:instrText>
            </w:r>
            <w:r w:rsidR="0056687A" w:rsidRPr="00C50B0B">
              <w:rPr>
                <w:rFonts w:cs="Arial"/>
                <w:noProof/>
                <w:webHidden/>
              </w:rPr>
            </w:r>
            <w:r w:rsidR="0056687A" w:rsidRPr="00C50B0B">
              <w:rPr>
                <w:rFonts w:cs="Arial"/>
                <w:noProof/>
                <w:webHidden/>
              </w:rPr>
              <w:fldChar w:fldCharType="separate"/>
            </w:r>
            <w:r w:rsidR="0056687A" w:rsidRPr="00C50B0B">
              <w:rPr>
                <w:rFonts w:cs="Arial"/>
                <w:noProof/>
                <w:webHidden/>
              </w:rPr>
              <w:t>47</w:t>
            </w:r>
            <w:r w:rsidR="0056687A" w:rsidRPr="00C50B0B">
              <w:rPr>
                <w:rFonts w:cs="Arial"/>
                <w:noProof/>
                <w:webHidden/>
              </w:rPr>
              <w:fldChar w:fldCharType="end"/>
            </w:r>
          </w:hyperlink>
        </w:p>
        <w:p w14:paraId="3CEDE59F" w14:textId="06B070A4" w:rsidR="00C32AFE" w:rsidRPr="00C50B0B" w:rsidRDefault="00C32AFE">
          <w:pPr>
            <w:rPr>
              <w:rFonts w:cs="Arial"/>
            </w:rPr>
          </w:pPr>
          <w:r w:rsidRPr="00C50B0B">
            <w:rPr>
              <w:rFonts w:cs="Arial"/>
              <w:b/>
            </w:rPr>
            <w:fldChar w:fldCharType="end"/>
          </w:r>
        </w:p>
      </w:sdtContent>
    </w:sdt>
    <w:p w14:paraId="0D8ECAF9" w14:textId="77777777" w:rsidR="005805DC" w:rsidRPr="00C50B0B" w:rsidRDefault="005805DC">
      <w:pPr>
        <w:rPr>
          <w:rFonts w:cs="Arial"/>
        </w:rPr>
      </w:pPr>
    </w:p>
    <w:p w14:paraId="3A0D6D80" w14:textId="4D036DE9" w:rsidR="007F3BC1" w:rsidRPr="00C50B0B" w:rsidRDefault="005805DC" w:rsidP="00C32AFE">
      <w:pPr>
        <w:pStyle w:val="berschrift1"/>
        <w:rPr>
          <w:rFonts w:cs="Arial"/>
        </w:rPr>
      </w:pPr>
      <w:r w:rsidRPr="00C50B0B">
        <w:rPr>
          <w:rFonts w:cs="Arial"/>
        </w:rPr>
        <w:br w:type="column"/>
      </w:r>
      <w:bookmarkStart w:id="1" w:name="_Toc5638518"/>
      <w:bookmarkStart w:id="2" w:name="_Toc5640497"/>
      <w:bookmarkStart w:id="3" w:name="_Toc44320773"/>
      <w:r w:rsidR="00DC2529" w:rsidRPr="00C50B0B">
        <w:rPr>
          <w:rFonts w:cs="Arial"/>
        </w:rPr>
        <w:lastRenderedPageBreak/>
        <w:t>Einleitung</w:t>
      </w:r>
      <w:bookmarkEnd w:id="1"/>
      <w:bookmarkEnd w:id="2"/>
      <w:bookmarkEnd w:id="3"/>
    </w:p>
    <w:p w14:paraId="302EA66F" w14:textId="77777777" w:rsidR="00DC2529" w:rsidRPr="00C50B0B" w:rsidRDefault="005A2AB3" w:rsidP="00DC2529">
      <w:pPr>
        <w:pStyle w:val="absatzlinks"/>
        <w:rPr>
          <w:rFonts w:cs="Arial"/>
        </w:rPr>
      </w:pPr>
      <w:r w:rsidRPr="00C50B0B">
        <w:rPr>
          <w:rFonts w:cs="Arial"/>
        </w:rPr>
        <w:t xml:space="preserve">Für unser </w:t>
      </w:r>
      <w:r w:rsidR="006C58A7" w:rsidRPr="00C50B0B">
        <w:rPr>
          <w:rFonts w:cs="Arial"/>
        </w:rPr>
        <w:t xml:space="preserve">inzwischen </w:t>
      </w:r>
      <w:r w:rsidRPr="00C50B0B">
        <w:rPr>
          <w:rFonts w:cs="Arial"/>
        </w:rPr>
        <w:t>international bekanntes Museum „</w:t>
      </w:r>
      <w:r w:rsidR="00C1375B" w:rsidRPr="00C50B0B">
        <w:rPr>
          <w:rFonts w:cs="Arial"/>
          <w:i/>
        </w:rPr>
        <w:t xml:space="preserve">Musée </w:t>
      </w:r>
      <w:proofErr w:type="spellStart"/>
      <w:r w:rsidR="00C1375B" w:rsidRPr="00C50B0B">
        <w:rPr>
          <w:rFonts w:cs="Arial"/>
          <w:i/>
        </w:rPr>
        <w:t>Déabe</w:t>
      </w:r>
      <w:r w:rsidRPr="00C50B0B">
        <w:rPr>
          <w:rFonts w:cs="Arial"/>
          <w:i/>
        </w:rPr>
        <w:t>vé</w:t>
      </w:r>
      <w:r w:rsidR="00C1375B" w:rsidRPr="00C50B0B">
        <w:rPr>
          <w:rFonts w:cs="Arial"/>
          <w:i/>
        </w:rPr>
        <w:t>e</w:t>
      </w:r>
      <w:proofErr w:type="spellEnd"/>
      <w:r w:rsidR="006C58A7" w:rsidRPr="00C50B0B">
        <w:rPr>
          <w:rFonts w:cs="Arial"/>
        </w:rPr>
        <w:t>“</w:t>
      </w:r>
      <w:r w:rsidR="00DC2529" w:rsidRPr="00C50B0B">
        <w:rPr>
          <w:rFonts w:cs="Arial"/>
        </w:rPr>
        <w:t xml:space="preserve"> benötigen wir ein </w:t>
      </w:r>
      <w:r w:rsidR="005544C5" w:rsidRPr="00C50B0B">
        <w:rPr>
          <w:rFonts w:cs="Arial"/>
        </w:rPr>
        <w:t>Verwaltungs</w:t>
      </w:r>
      <w:r w:rsidR="00DC2529" w:rsidRPr="00C50B0B">
        <w:rPr>
          <w:rFonts w:cs="Arial"/>
        </w:rPr>
        <w:t xml:space="preserve">system, um </w:t>
      </w:r>
      <w:r w:rsidR="00F40F84" w:rsidRPr="00C50B0B">
        <w:rPr>
          <w:rFonts w:cs="Arial"/>
        </w:rPr>
        <w:t xml:space="preserve">alle </w:t>
      </w:r>
      <w:r w:rsidR="002657FB" w:rsidRPr="00C50B0B">
        <w:rPr>
          <w:rFonts w:cs="Arial"/>
        </w:rPr>
        <w:t>Daten</w:t>
      </w:r>
      <w:r w:rsidRPr="00C50B0B">
        <w:rPr>
          <w:rFonts w:cs="Arial"/>
        </w:rPr>
        <w:t xml:space="preserve"> besser und effizienter erfassen und verwalten zu können</w:t>
      </w:r>
      <w:r w:rsidR="00DC2529" w:rsidRPr="00C50B0B">
        <w:rPr>
          <w:rFonts w:cs="Arial"/>
        </w:rPr>
        <w:t>.</w:t>
      </w:r>
    </w:p>
    <w:p w14:paraId="08B3CF7D" w14:textId="77777777" w:rsidR="005A2AB3" w:rsidRPr="00C50B0B" w:rsidRDefault="005A2AB3" w:rsidP="00DC2529">
      <w:pPr>
        <w:pStyle w:val="absatzlinks"/>
        <w:rPr>
          <w:rFonts w:cs="Arial"/>
        </w:rPr>
      </w:pPr>
      <w:r w:rsidRPr="00C50B0B">
        <w:rPr>
          <w:rFonts w:cs="Arial"/>
        </w:rPr>
        <w:t xml:space="preserve">Unser Museum hat inzwischen zahlreiche </w:t>
      </w:r>
      <w:r w:rsidR="00C1375B" w:rsidRPr="00C50B0B">
        <w:rPr>
          <w:rFonts w:cs="Arial"/>
        </w:rPr>
        <w:t>Angestellte</w:t>
      </w:r>
      <w:r w:rsidRPr="00C50B0B">
        <w:rPr>
          <w:rFonts w:cs="Arial"/>
        </w:rPr>
        <w:t>, die neben der Erfassung und Pflege der Exponate auch für den intensiven Kontakt zu unseren Förder</w:t>
      </w:r>
      <w:r w:rsidR="006C58A7" w:rsidRPr="00C50B0B">
        <w:rPr>
          <w:rFonts w:cs="Arial"/>
        </w:rPr>
        <w:t>innen und Förder</w:t>
      </w:r>
      <w:r w:rsidRPr="00C50B0B">
        <w:rPr>
          <w:rFonts w:cs="Arial"/>
        </w:rPr>
        <w:t>ern zuständig sind.</w:t>
      </w:r>
    </w:p>
    <w:p w14:paraId="752B95BF" w14:textId="77777777" w:rsidR="00DC2529" w:rsidRPr="00C50B0B" w:rsidRDefault="00093FEB" w:rsidP="00DC2529">
      <w:pPr>
        <w:pStyle w:val="absatzlinks"/>
        <w:rPr>
          <w:rFonts w:cs="Arial"/>
        </w:rPr>
      </w:pPr>
      <w:r w:rsidRPr="00C50B0B">
        <w:rPr>
          <w:rFonts w:cs="Arial"/>
        </w:rPr>
        <w:t xml:space="preserve">Bisher vor kurzem war es möglich, mit Hilfe von </w:t>
      </w:r>
      <w:r w:rsidRPr="00C50B0B">
        <w:rPr>
          <w:rFonts w:cs="Arial"/>
          <w:i/>
        </w:rPr>
        <w:t>Excel</w:t>
      </w:r>
      <w:r w:rsidRPr="00C50B0B">
        <w:rPr>
          <w:rFonts w:cs="Arial"/>
        </w:rPr>
        <w:t xml:space="preserve"> die Verwaltung </w:t>
      </w:r>
      <w:r w:rsidR="00B14AA2" w:rsidRPr="00C50B0B">
        <w:rPr>
          <w:rFonts w:cs="Arial"/>
        </w:rPr>
        <w:t xml:space="preserve">unserer Daten durchzuführen, </w:t>
      </w:r>
      <w:r w:rsidR="005C7C6C" w:rsidRPr="00C50B0B">
        <w:rPr>
          <w:rFonts w:cs="Arial"/>
        </w:rPr>
        <w:t xml:space="preserve">was durch die </w:t>
      </w:r>
      <w:r w:rsidR="00B14AA2" w:rsidRPr="00C50B0B">
        <w:rPr>
          <w:rFonts w:cs="Arial"/>
        </w:rPr>
        <w:t xml:space="preserve">stark </w:t>
      </w:r>
      <w:r w:rsidR="005C7C6C" w:rsidRPr="00C50B0B">
        <w:rPr>
          <w:rFonts w:cs="Arial"/>
        </w:rPr>
        <w:t xml:space="preserve">steigende Anzahl an </w:t>
      </w:r>
      <w:r w:rsidR="00B14AA2" w:rsidRPr="00C50B0B">
        <w:rPr>
          <w:rFonts w:cs="Arial"/>
        </w:rPr>
        <w:t>Exponaten, Förderer</w:t>
      </w:r>
      <w:r w:rsidR="006C58A7" w:rsidRPr="00C50B0B">
        <w:rPr>
          <w:rFonts w:cs="Arial"/>
        </w:rPr>
        <w:t>innen und Förderer</w:t>
      </w:r>
      <w:r w:rsidR="00B14AA2" w:rsidRPr="00C50B0B">
        <w:rPr>
          <w:rFonts w:cs="Arial"/>
        </w:rPr>
        <w:t xml:space="preserve">n und auch Räumen </w:t>
      </w:r>
      <w:r w:rsidR="005C7C6C" w:rsidRPr="00C50B0B">
        <w:rPr>
          <w:rFonts w:cs="Arial"/>
        </w:rPr>
        <w:t>nun nicht mehr auf Dauer realisierbar ist.</w:t>
      </w:r>
    </w:p>
    <w:p w14:paraId="241CA817" w14:textId="77777777" w:rsidR="00DC2529" w:rsidRPr="00C50B0B" w:rsidRDefault="00DC2529" w:rsidP="00C32AFE">
      <w:pPr>
        <w:pStyle w:val="berschrift1"/>
        <w:rPr>
          <w:rFonts w:cs="Arial"/>
        </w:rPr>
      </w:pPr>
      <w:bookmarkStart w:id="4" w:name="_Toc5638519"/>
      <w:bookmarkStart w:id="5" w:name="_Toc5640498"/>
      <w:bookmarkStart w:id="6" w:name="_Toc44320774"/>
      <w:r w:rsidRPr="00C50B0B">
        <w:rPr>
          <w:rFonts w:cs="Arial"/>
        </w:rPr>
        <w:t>Lastenheft</w:t>
      </w:r>
      <w:bookmarkEnd w:id="4"/>
      <w:bookmarkEnd w:id="5"/>
      <w:bookmarkEnd w:id="6"/>
    </w:p>
    <w:p w14:paraId="7A693CD0" w14:textId="77777777" w:rsidR="00DC2529" w:rsidRPr="00C50B0B" w:rsidRDefault="006C58C5" w:rsidP="00D90FE3">
      <w:pPr>
        <w:pStyle w:val="berschrift2"/>
        <w:rPr>
          <w:rFonts w:cs="Arial"/>
        </w:rPr>
      </w:pPr>
      <w:bookmarkStart w:id="7" w:name="_Toc5638520"/>
      <w:bookmarkStart w:id="8" w:name="_Toc5640499"/>
      <w:bookmarkStart w:id="9" w:name="_Toc44320775"/>
      <w:r w:rsidRPr="00C50B0B">
        <w:rPr>
          <w:rFonts w:cs="Arial"/>
        </w:rPr>
        <w:t>Zielsetzung</w:t>
      </w:r>
      <w:bookmarkEnd w:id="7"/>
      <w:bookmarkEnd w:id="8"/>
      <w:bookmarkEnd w:id="9"/>
    </w:p>
    <w:p w14:paraId="324EFC30" w14:textId="77777777" w:rsidR="006C58C5" w:rsidRPr="00C50B0B" w:rsidRDefault="006C58C5" w:rsidP="006C58C5">
      <w:pPr>
        <w:pStyle w:val="absatzlinks"/>
        <w:rPr>
          <w:rFonts w:cs="Arial"/>
        </w:rPr>
      </w:pPr>
      <w:r w:rsidRPr="00C50B0B">
        <w:rPr>
          <w:rFonts w:cs="Arial"/>
        </w:rPr>
        <w:t xml:space="preserve">Ziel des Entwicklungsauftrags soll eine Software für die Verwaltung von </w:t>
      </w:r>
      <w:r w:rsidR="00B14AA2" w:rsidRPr="00C50B0B">
        <w:rPr>
          <w:rFonts w:cs="Arial"/>
        </w:rPr>
        <w:t xml:space="preserve">Exponaten, </w:t>
      </w:r>
      <w:r w:rsidR="0056778A" w:rsidRPr="00C50B0B">
        <w:rPr>
          <w:rFonts w:cs="Arial"/>
        </w:rPr>
        <w:t>von fördernden Personen (im Folgenden zur Vereinfachung als „</w:t>
      </w:r>
      <w:r w:rsidR="00B14AA2" w:rsidRPr="00C50B0B">
        <w:rPr>
          <w:rFonts w:cs="Arial"/>
        </w:rPr>
        <w:t>Förder</w:t>
      </w:r>
      <w:r w:rsidR="006C58A7" w:rsidRPr="00C50B0B">
        <w:rPr>
          <w:rFonts w:cs="Arial"/>
        </w:rPr>
        <w:t>nde</w:t>
      </w:r>
      <w:r w:rsidR="0056778A" w:rsidRPr="00C50B0B">
        <w:rPr>
          <w:rFonts w:cs="Arial"/>
        </w:rPr>
        <w:t>“ bezeichnet)</w:t>
      </w:r>
      <w:r w:rsidR="00B14AA2" w:rsidRPr="00C50B0B">
        <w:rPr>
          <w:rFonts w:cs="Arial"/>
        </w:rPr>
        <w:t xml:space="preserve">, Räumen </w:t>
      </w:r>
      <w:r w:rsidRPr="00C50B0B">
        <w:rPr>
          <w:rFonts w:cs="Arial"/>
        </w:rPr>
        <w:t xml:space="preserve">und </w:t>
      </w:r>
      <w:r w:rsidR="00C1375B" w:rsidRPr="00C50B0B">
        <w:rPr>
          <w:rFonts w:cs="Arial"/>
        </w:rPr>
        <w:t>Angestellte</w:t>
      </w:r>
      <w:r w:rsidRPr="00C50B0B">
        <w:rPr>
          <w:rFonts w:cs="Arial"/>
        </w:rPr>
        <w:t xml:space="preserve">n sein, wozu </w:t>
      </w:r>
      <w:r w:rsidR="00B14AA2" w:rsidRPr="00C50B0B">
        <w:rPr>
          <w:rFonts w:cs="Arial"/>
        </w:rPr>
        <w:t xml:space="preserve">vor allem die Dokumentation aller zu einem Exponat zugeordneten Daten </w:t>
      </w:r>
      <w:r w:rsidRPr="00C50B0B">
        <w:rPr>
          <w:rFonts w:cs="Arial"/>
        </w:rPr>
        <w:t xml:space="preserve">eine wesentliche Rolle spielt. </w:t>
      </w:r>
      <w:r w:rsidR="00503C50" w:rsidRPr="00C50B0B">
        <w:rPr>
          <w:rFonts w:cs="Arial"/>
        </w:rPr>
        <w:t xml:space="preserve">Alle Daten sollen zentral gespeichert </w:t>
      </w:r>
      <w:r w:rsidRPr="00C50B0B">
        <w:rPr>
          <w:rFonts w:cs="Arial"/>
        </w:rPr>
        <w:t>werden, da durch geplante Erweiterung</w:t>
      </w:r>
      <w:r w:rsidR="00B14AA2" w:rsidRPr="00C50B0B">
        <w:rPr>
          <w:rFonts w:cs="Arial"/>
        </w:rPr>
        <w:t>en</w:t>
      </w:r>
      <w:r w:rsidRPr="00C50B0B">
        <w:rPr>
          <w:rFonts w:cs="Arial"/>
        </w:rPr>
        <w:t xml:space="preserve"> mehrere Benutzer gleichzeitig auf die Daten und Termine zugreifen werden.</w:t>
      </w:r>
    </w:p>
    <w:p w14:paraId="1B2D8466" w14:textId="77777777" w:rsidR="006C58C5" w:rsidRPr="00C50B0B" w:rsidRDefault="006C58C5" w:rsidP="006C58C5">
      <w:pPr>
        <w:pStyle w:val="absatzlinks"/>
        <w:rPr>
          <w:rFonts w:cs="Arial"/>
        </w:rPr>
      </w:pPr>
      <w:r w:rsidRPr="00C50B0B">
        <w:rPr>
          <w:rFonts w:cs="Arial"/>
        </w:rPr>
        <w:t>Ein selektiver Import und Export von Daten über lesbare Dateien muss für Backups und zum Datenaustausch möglich sein.</w:t>
      </w:r>
    </w:p>
    <w:p w14:paraId="3C3CF10E" w14:textId="77777777" w:rsidR="006C58A7" w:rsidRPr="00C50B0B" w:rsidRDefault="006C58C5" w:rsidP="004271A8">
      <w:pPr>
        <w:pStyle w:val="absatzlinks"/>
        <w:rPr>
          <w:rFonts w:cs="Arial"/>
        </w:rPr>
      </w:pPr>
      <w:r w:rsidRPr="00C50B0B">
        <w:rPr>
          <w:rFonts w:cs="Arial"/>
        </w:rPr>
        <w:t>Eine intuitive, leicht bedienbare Benutzeroberfläche setzen wir als selbstverständlich voraus. Es sollen keine besonderen Computerkenntnisse zur Bedienung der Software erforderlich sein.</w:t>
      </w:r>
      <w:r w:rsidR="004271A8" w:rsidRPr="00C50B0B">
        <w:rPr>
          <w:rFonts w:cs="Arial"/>
        </w:rPr>
        <w:t xml:space="preserve"> </w:t>
      </w:r>
    </w:p>
    <w:p w14:paraId="08F8822D" w14:textId="77777777" w:rsidR="006C58C5" w:rsidRPr="00C50B0B" w:rsidRDefault="00C32AFE" w:rsidP="006C58A7">
      <w:pPr>
        <w:pStyle w:val="berschrift2"/>
        <w:rPr>
          <w:rFonts w:cs="Arial"/>
        </w:rPr>
      </w:pPr>
      <w:bookmarkStart w:id="10" w:name="_Toc44320776"/>
      <w:r w:rsidRPr="00C50B0B">
        <w:rPr>
          <w:rFonts w:cs="Arial"/>
        </w:rPr>
        <w:t>Anwendungsbereiche</w:t>
      </w:r>
      <w:bookmarkEnd w:id="10"/>
    </w:p>
    <w:p w14:paraId="40A6B4E4" w14:textId="77777777" w:rsidR="00C32AFE" w:rsidRPr="00C50B0B" w:rsidRDefault="00C32AFE" w:rsidP="00DC2529">
      <w:pPr>
        <w:pStyle w:val="absatzlinks"/>
        <w:rPr>
          <w:rFonts w:cs="Arial"/>
        </w:rPr>
      </w:pPr>
      <w:r w:rsidRPr="00C50B0B">
        <w:rPr>
          <w:rFonts w:cs="Arial"/>
        </w:rPr>
        <w:t xml:space="preserve">Die Software soll ausschließlich für die Verwaltung von </w:t>
      </w:r>
      <w:r w:rsidR="004271A8" w:rsidRPr="00C50B0B">
        <w:rPr>
          <w:rFonts w:cs="Arial"/>
        </w:rPr>
        <w:t xml:space="preserve">Exponaten, </w:t>
      </w:r>
      <w:r w:rsidR="006C58A7" w:rsidRPr="00C50B0B">
        <w:rPr>
          <w:rFonts w:cs="Arial"/>
        </w:rPr>
        <w:t>Fördernde</w:t>
      </w:r>
      <w:r w:rsidR="004271A8" w:rsidRPr="00C50B0B">
        <w:rPr>
          <w:rFonts w:cs="Arial"/>
        </w:rPr>
        <w:t xml:space="preserve">n, Räumen und </w:t>
      </w:r>
      <w:r w:rsidR="00C1375B" w:rsidRPr="00C50B0B">
        <w:rPr>
          <w:rFonts w:cs="Arial"/>
        </w:rPr>
        <w:t>Angestellte</w:t>
      </w:r>
      <w:r w:rsidR="004271A8" w:rsidRPr="00C50B0B">
        <w:rPr>
          <w:rFonts w:cs="Arial"/>
        </w:rPr>
        <w:t xml:space="preserve">n </w:t>
      </w:r>
      <w:r w:rsidRPr="00C50B0B">
        <w:rPr>
          <w:rFonts w:cs="Arial"/>
        </w:rPr>
        <w:t xml:space="preserve">und </w:t>
      </w:r>
      <w:r w:rsidR="004271A8" w:rsidRPr="00C50B0B">
        <w:rPr>
          <w:rFonts w:cs="Arial"/>
        </w:rPr>
        <w:t xml:space="preserve">den </w:t>
      </w:r>
      <w:r w:rsidRPr="00C50B0B">
        <w:rPr>
          <w:rFonts w:cs="Arial"/>
        </w:rPr>
        <w:t xml:space="preserve">damit direkt verbundenen Elementen eingesetzt werden. Sie soll ausschließlich </w:t>
      </w:r>
      <w:r w:rsidR="004271A8" w:rsidRPr="00C50B0B">
        <w:rPr>
          <w:rFonts w:cs="Arial"/>
        </w:rPr>
        <w:t xml:space="preserve">innerhalb der Museumsräume </w:t>
      </w:r>
      <w:r w:rsidRPr="00C50B0B">
        <w:rPr>
          <w:rFonts w:cs="Arial"/>
        </w:rPr>
        <w:t>eingesetzt werden.</w:t>
      </w:r>
    </w:p>
    <w:p w14:paraId="56765FAD" w14:textId="77777777" w:rsidR="00DC2529" w:rsidRPr="00C50B0B" w:rsidRDefault="006C58C5" w:rsidP="00D90FE3">
      <w:pPr>
        <w:pStyle w:val="berschrift2"/>
        <w:rPr>
          <w:rFonts w:cs="Arial"/>
        </w:rPr>
      </w:pPr>
      <w:bookmarkStart w:id="11" w:name="_Toc5638521"/>
      <w:bookmarkStart w:id="12" w:name="_Toc5640500"/>
      <w:bookmarkStart w:id="13" w:name="_Toc44320777"/>
      <w:r w:rsidRPr="00C50B0B">
        <w:rPr>
          <w:rFonts w:cs="Arial"/>
        </w:rPr>
        <w:t>Zielgruppen, Benutzerrollen und Verantwortlichkeiten</w:t>
      </w:r>
      <w:bookmarkEnd w:id="11"/>
      <w:bookmarkEnd w:id="12"/>
      <w:bookmarkEnd w:id="13"/>
    </w:p>
    <w:p w14:paraId="16414951" w14:textId="77777777" w:rsidR="006C58C5" w:rsidRPr="00C50B0B" w:rsidRDefault="006C58C5" w:rsidP="00DC2529">
      <w:pPr>
        <w:pStyle w:val="absatzlinks"/>
        <w:rPr>
          <w:rFonts w:cs="Arial"/>
        </w:rPr>
      </w:pPr>
      <w:r w:rsidRPr="00C50B0B">
        <w:rPr>
          <w:rFonts w:cs="Arial"/>
        </w:rPr>
        <w:t>Es gibt folgende Benutzerrollen:</w:t>
      </w:r>
    </w:p>
    <w:p w14:paraId="61A65741" w14:textId="77777777" w:rsidR="006C58C5" w:rsidRPr="00C50B0B" w:rsidRDefault="00610CDA" w:rsidP="006C58C5">
      <w:pPr>
        <w:pStyle w:val="absatzaufzstd"/>
        <w:rPr>
          <w:rFonts w:cs="Arial"/>
        </w:rPr>
      </w:pPr>
      <w:r w:rsidRPr="00C50B0B">
        <w:rPr>
          <w:rFonts w:cs="Arial"/>
        </w:rPr>
        <w:t>Benutzer(in</w:t>
      </w:r>
      <w:r w:rsidR="004271A8" w:rsidRPr="00C50B0B">
        <w:rPr>
          <w:rFonts w:cs="Arial"/>
        </w:rPr>
        <w:t>nen</w:t>
      </w:r>
      <w:r w:rsidRPr="00C50B0B">
        <w:rPr>
          <w:rFonts w:cs="Arial"/>
        </w:rPr>
        <w:t>) zur Pflege der</w:t>
      </w:r>
      <w:r w:rsidR="004271A8" w:rsidRPr="00C50B0B">
        <w:rPr>
          <w:rFonts w:cs="Arial"/>
        </w:rPr>
        <w:t xml:space="preserve"> Daten über die</w:t>
      </w:r>
      <w:r w:rsidRPr="00C50B0B">
        <w:rPr>
          <w:rFonts w:cs="Arial"/>
        </w:rPr>
        <w:t xml:space="preserve"> </w:t>
      </w:r>
      <w:r w:rsidR="004271A8" w:rsidRPr="00C50B0B">
        <w:rPr>
          <w:rFonts w:cs="Arial"/>
        </w:rPr>
        <w:t>Exponate</w:t>
      </w:r>
      <w:r w:rsidRPr="00C50B0B">
        <w:rPr>
          <w:rFonts w:cs="Arial"/>
        </w:rPr>
        <w:t>. Diese gehören grundsätzlich zum geschulten Fachpersonal.</w:t>
      </w:r>
    </w:p>
    <w:p w14:paraId="456E469C" w14:textId="77777777" w:rsidR="00610CDA" w:rsidRPr="00C50B0B" w:rsidRDefault="004271A8" w:rsidP="006C58C5">
      <w:pPr>
        <w:pStyle w:val="absatzaufzstd"/>
        <w:rPr>
          <w:rFonts w:cs="Arial"/>
        </w:rPr>
      </w:pPr>
      <w:r w:rsidRPr="00C50B0B">
        <w:rPr>
          <w:rFonts w:cs="Arial"/>
        </w:rPr>
        <w:t>Angestellte</w:t>
      </w:r>
      <w:r w:rsidR="00FC7AA5" w:rsidRPr="00C50B0B">
        <w:rPr>
          <w:rFonts w:cs="Arial"/>
        </w:rPr>
        <w:t xml:space="preserve"> </w:t>
      </w:r>
      <w:r w:rsidR="00610CDA" w:rsidRPr="00C50B0B">
        <w:rPr>
          <w:rFonts w:cs="Arial"/>
        </w:rPr>
        <w:t xml:space="preserve">zur </w:t>
      </w:r>
      <w:r w:rsidR="00C1375B" w:rsidRPr="00C50B0B">
        <w:rPr>
          <w:rFonts w:cs="Arial"/>
        </w:rPr>
        <w:t>Pflege der</w:t>
      </w:r>
      <w:r w:rsidR="00610CDA" w:rsidRPr="00C50B0B">
        <w:rPr>
          <w:rFonts w:cs="Arial"/>
        </w:rPr>
        <w:t xml:space="preserve"> </w:t>
      </w:r>
      <w:r w:rsidR="006C58A7" w:rsidRPr="00C50B0B">
        <w:rPr>
          <w:rFonts w:cs="Arial"/>
        </w:rPr>
        <w:t>Fördernde</w:t>
      </w:r>
      <w:r w:rsidR="00C1375B" w:rsidRPr="00C50B0B">
        <w:rPr>
          <w:rFonts w:cs="Arial"/>
        </w:rPr>
        <w:t>n und</w:t>
      </w:r>
      <w:r w:rsidR="00610CDA" w:rsidRPr="00C50B0B">
        <w:rPr>
          <w:rFonts w:cs="Arial"/>
        </w:rPr>
        <w:t xml:space="preserve"> </w:t>
      </w:r>
      <w:r w:rsidR="00C1375B" w:rsidRPr="00C50B0B">
        <w:rPr>
          <w:rFonts w:cs="Arial"/>
        </w:rPr>
        <w:t>Angestellte</w:t>
      </w:r>
      <w:r w:rsidR="006C58A7" w:rsidRPr="00C50B0B">
        <w:rPr>
          <w:rFonts w:cs="Arial"/>
        </w:rPr>
        <w:t>n</w:t>
      </w:r>
      <w:r w:rsidR="00FC7AA5" w:rsidRPr="00C50B0B">
        <w:rPr>
          <w:rFonts w:cs="Arial"/>
        </w:rPr>
        <w:t xml:space="preserve"> im System</w:t>
      </w:r>
    </w:p>
    <w:p w14:paraId="32979B06" w14:textId="77777777" w:rsidR="006C58C5" w:rsidRPr="00C50B0B" w:rsidRDefault="006C58C5" w:rsidP="006C58C5">
      <w:pPr>
        <w:pStyle w:val="absatzaufzstd"/>
        <w:rPr>
          <w:rFonts w:cs="Arial"/>
        </w:rPr>
      </w:pPr>
      <w:r w:rsidRPr="00C50B0B">
        <w:rPr>
          <w:rFonts w:cs="Arial"/>
        </w:rPr>
        <w:t>Ein</w:t>
      </w:r>
      <w:r w:rsidR="006C58A7" w:rsidRPr="00C50B0B">
        <w:rPr>
          <w:rFonts w:cs="Arial"/>
        </w:rPr>
        <w:t>e hauptverantwortliche Person (</w:t>
      </w:r>
      <w:r w:rsidRPr="00C50B0B">
        <w:rPr>
          <w:rFonts w:cs="Arial"/>
        </w:rPr>
        <w:t>Administrator</w:t>
      </w:r>
      <w:r w:rsidR="006C58A7" w:rsidRPr="00C50B0B">
        <w:rPr>
          <w:rFonts w:cs="Arial"/>
        </w:rPr>
        <w:t>)</w:t>
      </w:r>
      <w:r w:rsidRPr="00C50B0B">
        <w:rPr>
          <w:rFonts w:cs="Arial"/>
        </w:rPr>
        <w:t xml:space="preserve"> hat Vollzugriff auf sämtliche Daten, vor allem für deren Import und Export sowie deren Backup. </w:t>
      </w:r>
    </w:p>
    <w:p w14:paraId="7D231289" w14:textId="77777777" w:rsidR="006C58C5" w:rsidRPr="00C50B0B" w:rsidRDefault="009E3125" w:rsidP="00D90FE3">
      <w:pPr>
        <w:pStyle w:val="berschrift2"/>
        <w:rPr>
          <w:rFonts w:cs="Arial"/>
        </w:rPr>
      </w:pPr>
      <w:bookmarkStart w:id="14" w:name="_Toc5638522"/>
      <w:bookmarkStart w:id="15" w:name="_Toc5640501"/>
      <w:bookmarkStart w:id="16" w:name="_Toc44320778"/>
      <w:r w:rsidRPr="00C50B0B">
        <w:rPr>
          <w:rFonts w:cs="Arial"/>
        </w:rPr>
        <w:t>Zusammenspiel mit anderen Systemen</w:t>
      </w:r>
      <w:bookmarkEnd w:id="14"/>
      <w:bookmarkEnd w:id="15"/>
      <w:bookmarkEnd w:id="16"/>
    </w:p>
    <w:p w14:paraId="458B1E69" w14:textId="77777777" w:rsidR="009E3125" w:rsidRPr="00C50B0B" w:rsidRDefault="009E3125" w:rsidP="009E3125">
      <w:pPr>
        <w:pStyle w:val="absatzlinks"/>
        <w:rPr>
          <w:rFonts w:cs="Arial"/>
        </w:rPr>
      </w:pPr>
      <w:r w:rsidRPr="00C50B0B">
        <w:rPr>
          <w:rFonts w:cs="Arial"/>
        </w:rPr>
        <w:t xml:space="preserve">Die Daten über die </w:t>
      </w:r>
      <w:r w:rsidR="00C1375B" w:rsidRPr="00C50B0B">
        <w:rPr>
          <w:rFonts w:cs="Arial"/>
        </w:rPr>
        <w:t>Angestellten</w:t>
      </w:r>
      <w:r w:rsidRPr="00C50B0B">
        <w:rPr>
          <w:rFonts w:cs="Arial"/>
        </w:rPr>
        <w:t xml:space="preserve"> (Gehälter bzw. Löhne, Steuern, Kranken- und Rentenversicherung usw.) werden separat durch ein vorhandenes Personalbuch</w:t>
      </w:r>
      <w:r w:rsidR="00FC7AA5" w:rsidRPr="00C50B0B">
        <w:rPr>
          <w:rFonts w:cs="Arial"/>
        </w:rPr>
        <w:softHyphen/>
      </w:r>
      <w:r w:rsidRPr="00C50B0B">
        <w:rPr>
          <w:rFonts w:cs="Arial"/>
        </w:rPr>
        <w:t>haltungs</w:t>
      </w:r>
      <w:r w:rsidR="00FC7AA5" w:rsidRPr="00C50B0B">
        <w:rPr>
          <w:rFonts w:cs="Arial"/>
        </w:rPr>
        <w:softHyphen/>
      </w:r>
      <w:r w:rsidRPr="00C50B0B">
        <w:rPr>
          <w:rFonts w:cs="Arial"/>
        </w:rPr>
        <w:t>programm verwaltet und müssen hier nicht berücksichtigt werden.</w:t>
      </w:r>
      <w:r w:rsidR="00FC7AA5" w:rsidRPr="00C50B0B">
        <w:rPr>
          <w:rFonts w:cs="Arial"/>
        </w:rPr>
        <w:t xml:space="preserve"> Die finanztechnischen Daten </w:t>
      </w:r>
      <w:r w:rsidR="004271A8" w:rsidRPr="00C50B0B">
        <w:rPr>
          <w:rFonts w:cs="Arial"/>
        </w:rPr>
        <w:t xml:space="preserve">werden über </w:t>
      </w:r>
      <w:r w:rsidR="00FC7AA5" w:rsidRPr="00C50B0B">
        <w:rPr>
          <w:rFonts w:cs="Arial"/>
        </w:rPr>
        <w:t xml:space="preserve">unser vorhandenes Finanzsystem </w:t>
      </w:r>
      <w:r w:rsidR="004271A8" w:rsidRPr="00C50B0B">
        <w:rPr>
          <w:rFonts w:cs="Arial"/>
        </w:rPr>
        <w:t xml:space="preserve">erfasst und müssen hier </w:t>
      </w:r>
      <w:r w:rsidR="006C58A7" w:rsidRPr="00C50B0B">
        <w:rPr>
          <w:rFonts w:cs="Arial"/>
        </w:rPr>
        <w:t>ebenfalls</w:t>
      </w:r>
      <w:r w:rsidR="004271A8" w:rsidRPr="00C50B0B">
        <w:rPr>
          <w:rFonts w:cs="Arial"/>
        </w:rPr>
        <w:t xml:space="preserve"> nicht berücksichtigt werden</w:t>
      </w:r>
      <w:r w:rsidR="00FC7AA5" w:rsidRPr="00C50B0B">
        <w:rPr>
          <w:rFonts w:cs="Arial"/>
        </w:rPr>
        <w:t>.</w:t>
      </w:r>
    </w:p>
    <w:p w14:paraId="051A79BD" w14:textId="77777777" w:rsidR="009E3125" w:rsidRPr="00C50B0B" w:rsidRDefault="009E3125" w:rsidP="009E3125">
      <w:pPr>
        <w:pStyle w:val="absatzlinks"/>
        <w:rPr>
          <w:rFonts w:cs="Arial"/>
        </w:rPr>
      </w:pPr>
      <w:r w:rsidRPr="00C50B0B">
        <w:rPr>
          <w:rFonts w:cs="Arial"/>
        </w:rPr>
        <w:t xml:space="preserve">Ein </w:t>
      </w:r>
      <w:r w:rsidR="00503C50" w:rsidRPr="00C50B0B">
        <w:rPr>
          <w:rFonts w:cs="Arial"/>
        </w:rPr>
        <w:t xml:space="preserve">sicherer Web-Zugriff auf unser Angebot </w:t>
      </w:r>
      <w:r w:rsidR="004271A8" w:rsidRPr="00C50B0B">
        <w:rPr>
          <w:rFonts w:cs="Arial"/>
        </w:rPr>
        <w:t xml:space="preserve">(Teilinformationen über unsere Exponate) </w:t>
      </w:r>
      <w:r w:rsidR="00503C50" w:rsidRPr="00C50B0B">
        <w:rPr>
          <w:rFonts w:cs="Arial"/>
        </w:rPr>
        <w:t xml:space="preserve">muss </w:t>
      </w:r>
      <w:r w:rsidR="00FC7AA5" w:rsidRPr="00C50B0B">
        <w:rPr>
          <w:rFonts w:cs="Arial"/>
        </w:rPr>
        <w:t xml:space="preserve">erst </w:t>
      </w:r>
      <w:r w:rsidRPr="00C50B0B">
        <w:rPr>
          <w:rFonts w:cs="Arial"/>
        </w:rPr>
        <w:t xml:space="preserve">in einer späteren Erweiterung </w:t>
      </w:r>
      <w:r w:rsidR="00FC7AA5" w:rsidRPr="00C50B0B">
        <w:rPr>
          <w:rFonts w:cs="Arial"/>
        </w:rPr>
        <w:t>über</w:t>
      </w:r>
      <w:r w:rsidRPr="00C50B0B">
        <w:rPr>
          <w:rFonts w:cs="Arial"/>
        </w:rPr>
        <w:t xml:space="preserve"> </w:t>
      </w:r>
      <w:r w:rsidR="00FC7AA5" w:rsidRPr="00C50B0B">
        <w:rPr>
          <w:rFonts w:cs="Arial"/>
        </w:rPr>
        <w:t xml:space="preserve">eine </w:t>
      </w:r>
      <w:r w:rsidRPr="00C50B0B">
        <w:rPr>
          <w:rFonts w:cs="Arial"/>
        </w:rPr>
        <w:t xml:space="preserve">Web-Seite möglich sein. </w:t>
      </w:r>
      <w:r w:rsidR="00FC7AA5" w:rsidRPr="00C50B0B">
        <w:rPr>
          <w:rFonts w:cs="Arial"/>
        </w:rPr>
        <w:t>Jedoch</w:t>
      </w:r>
      <w:r w:rsidRPr="00C50B0B">
        <w:rPr>
          <w:rFonts w:cs="Arial"/>
        </w:rPr>
        <w:t xml:space="preserve"> sollen bereits </w:t>
      </w:r>
      <w:r w:rsidR="00FC7AA5" w:rsidRPr="00C50B0B">
        <w:rPr>
          <w:rFonts w:cs="Arial"/>
        </w:rPr>
        <w:t xml:space="preserve">jetzt </w:t>
      </w:r>
      <w:r w:rsidRPr="00C50B0B">
        <w:rPr>
          <w:rFonts w:cs="Arial"/>
        </w:rPr>
        <w:t xml:space="preserve">Schnittstellen </w:t>
      </w:r>
      <w:r w:rsidR="00FC7AA5" w:rsidRPr="00C50B0B">
        <w:rPr>
          <w:rFonts w:cs="Arial"/>
        </w:rPr>
        <w:t>da</w:t>
      </w:r>
      <w:r w:rsidRPr="00C50B0B">
        <w:rPr>
          <w:rFonts w:cs="Arial"/>
        </w:rPr>
        <w:t>für definiert werden.</w:t>
      </w:r>
    </w:p>
    <w:p w14:paraId="63BD0819" w14:textId="77777777" w:rsidR="006C58C5" w:rsidRPr="00C50B0B" w:rsidRDefault="00FC7AA5" w:rsidP="00DC2529">
      <w:pPr>
        <w:pStyle w:val="absatzlinks"/>
        <w:rPr>
          <w:rFonts w:cs="Arial"/>
        </w:rPr>
      </w:pPr>
      <w:r w:rsidRPr="00C50B0B">
        <w:rPr>
          <w:rFonts w:cs="Arial"/>
        </w:rPr>
        <w:lastRenderedPageBreak/>
        <w:t>Möglichst a</w:t>
      </w:r>
      <w:r w:rsidR="00503C50" w:rsidRPr="00C50B0B">
        <w:rPr>
          <w:rFonts w:cs="Arial"/>
        </w:rPr>
        <w:t>lle Daten sollen vom alten in das neue System übertragen werden.</w:t>
      </w:r>
    </w:p>
    <w:p w14:paraId="65EC8903" w14:textId="77777777" w:rsidR="006C58C5" w:rsidRPr="00C50B0B" w:rsidRDefault="00503C50" w:rsidP="00D90FE3">
      <w:pPr>
        <w:pStyle w:val="berschrift2"/>
        <w:rPr>
          <w:rFonts w:cs="Arial"/>
        </w:rPr>
      </w:pPr>
      <w:bookmarkStart w:id="17" w:name="_Toc5638523"/>
      <w:bookmarkStart w:id="18" w:name="_Toc5640502"/>
      <w:bookmarkStart w:id="19" w:name="_Toc44320779"/>
      <w:r w:rsidRPr="00C50B0B">
        <w:rPr>
          <w:rFonts w:cs="Arial"/>
        </w:rPr>
        <w:t>Produktfunktionen</w:t>
      </w:r>
      <w:bookmarkEnd w:id="17"/>
      <w:bookmarkEnd w:id="18"/>
      <w:bookmarkEnd w:id="19"/>
    </w:p>
    <w:tbl>
      <w:tblPr>
        <w:tblStyle w:val="Tabellenraster"/>
        <w:tblW w:w="9209" w:type="dxa"/>
        <w:tblLook w:val="04A0" w:firstRow="1" w:lastRow="0" w:firstColumn="1" w:lastColumn="0" w:noHBand="0" w:noVBand="1"/>
      </w:tblPr>
      <w:tblGrid>
        <w:gridCol w:w="988"/>
        <w:gridCol w:w="8221"/>
      </w:tblGrid>
      <w:tr w:rsidR="00503C50" w:rsidRPr="00C50B0B" w14:paraId="4F39F61C" w14:textId="77777777" w:rsidTr="00FC7AA5">
        <w:tc>
          <w:tcPr>
            <w:tcW w:w="988" w:type="dxa"/>
          </w:tcPr>
          <w:p w14:paraId="3E512170" w14:textId="77777777" w:rsidR="00503C50" w:rsidRPr="00C50B0B" w:rsidRDefault="00503C50" w:rsidP="008F7720">
            <w:pPr>
              <w:pStyle w:val="tabellel11"/>
              <w:rPr>
                <w:rFonts w:cs="Arial"/>
              </w:rPr>
            </w:pPr>
            <w:r w:rsidRPr="00C50B0B">
              <w:rPr>
                <w:rFonts w:cs="Arial"/>
              </w:rPr>
              <w:t>/LF10/</w:t>
            </w:r>
          </w:p>
        </w:tc>
        <w:tc>
          <w:tcPr>
            <w:tcW w:w="8221" w:type="dxa"/>
          </w:tcPr>
          <w:p w14:paraId="497CAE5D" w14:textId="77777777" w:rsidR="00503C50" w:rsidRPr="00C50B0B" w:rsidRDefault="00503C50" w:rsidP="008F7720">
            <w:pPr>
              <w:pStyle w:val="tabellel11"/>
              <w:rPr>
                <w:rFonts w:cs="Arial"/>
              </w:rPr>
            </w:pPr>
            <w:r w:rsidRPr="00C50B0B">
              <w:rPr>
                <w:rFonts w:cs="Arial"/>
              </w:rPr>
              <w:t>Der jeweilige Benutzer muss die Möglichkeit haben, über eine grafische Be</w:t>
            </w:r>
            <w:r w:rsidR="008F7720" w:rsidRPr="00C50B0B">
              <w:rPr>
                <w:rFonts w:cs="Arial"/>
              </w:rPr>
              <w:t>nutzerober</w:t>
            </w:r>
            <w:r w:rsidRPr="00C50B0B">
              <w:rPr>
                <w:rFonts w:cs="Arial"/>
              </w:rPr>
              <w:t>fläche alle für ihn relevanten Daten einfach und übersichtlich zu verwalten.</w:t>
            </w:r>
          </w:p>
        </w:tc>
      </w:tr>
      <w:tr w:rsidR="00503C50" w:rsidRPr="00C50B0B" w14:paraId="7A6CC3A0" w14:textId="77777777" w:rsidTr="00FC7AA5">
        <w:tc>
          <w:tcPr>
            <w:tcW w:w="988" w:type="dxa"/>
          </w:tcPr>
          <w:p w14:paraId="7DA35F38" w14:textId="77777777" w:rsidR="00503C50" w:rsidRPr="00C50B0B" w:rsidRDefault="00503C50" w:rsidP="008F7720">
            <w:pPr>
              <w:pStyle w:val="tabellel11"/>
              <w:rPr>
                <w:rFonts w:cs="Arial"/>
              </w:rPr>
            </w:pPr>
            <w:r w:rsidRPr="00C50B0B">
              <w:rPr>
                <w:rFonts w:cs="Arial"/>
              </w:rPr>
              <w:t>/LF20/</w:t>
            </w:r>
          </w:p>
        </w:tc>
        <w:tc>
          <w:tcPr>
            <w:tcW w:w="8221" w:type="dxa"/>
          </w:tcPr>
          <w:p w14:paraId="7F88D962" w14:textId="77777777" w:rsidR="004271A8" w:rsidRPr="00C50B0B" w:rsidRDefault="008F7720" w:rsidP="008F7720">
            <w:pPr>
              <w:pStyle w:val="tabellel11"/>
              <w:rPr>
                <w:rFonts w:cs="Arial"/>
              </w:rPr>
            </w:pPr>
            <w:r w:rsidRPr="00C50B0B">
              <w:rPr>
                <w:rFonts w:cs="Arial"/>
              </w:rPr>
              <w:t xml:space="preserve">Verwaltet werden sollen </w:t>
            </w:r>
            <w:r w:rsidR="004271A8" w:rsidRPr="00C50B0B">
              <w:rPr>
                <w:rFonts w:cs="Arial"/>
              </w:rPr>
              <w:t xml:space="preserve">in erster Linie unsere Exponate. Dabei soll es den berechtigten </w:t>
            </w:r>
            <w:r w:rsidR="00C1375B" w:rsidRPr="00C50B0B">
              <w:rPr>
                <w:rFonts w:cs="Arial"/>
              </w:rPr>
              <w:t>Angestellte</w:t>
            </w:r>
            <w:r w:rsidR="002657FB" w:rsidRPr="00C50B0B">
              <w:rPr>
                <w:rFonts w:cs="Arial"/>
              </w:rPr>
              <w:t xml:space="preserve">n </w:t>
            </w:r>
            <w:r w:rsidR="004271A8" w:rsidRPr="00C50B0B">
              <w:rPr>
                <w:rFonts w:cs="Arial"/>
              </w:rPr>
              <w:t xml:space="preserve">möglich sein, die Exponate zu erfassen, zu ändern, zu löschen und mit vorgegebenen Kriterien </w:t>
            </w:r>
            <w:r w:rsidR="002657FB" w:rsidRPr="00C50B0B">
              <w:rPr>
                <w:rFonts w:cs="Arial"/>
              </w:rPr>
              <w:t xml:space="preserve">nach ihnen </w:t>
            </w:r>
            <w:r w:rsidR="004271A8" w:rsidRPr="00C50B0B">
              <w:rPr>
                <w:rFonts w:cs="Arial"/>
              </w:rPr>
              <w:t>zu suchen.</w:t>
            </w:r>
          </w:p>
          <w:p w14:paraId="40087020" w14:textId="77777777" w:rsidR="004271A8" w:rsidRPr="00C50B0B" w:rsidRDefault="004271A8" w:rsidP="008F7720">
            <w:pPr>
              <w:pStyle w:val="tabellel11"/>
              <w:rPr>
                <w:rFonts w:cs="Arial"/>
              </w:rPr>
            </w:pPr>
            <w:r w:rsidRPr="00C50B0B">
              <w:rPr>
                <w:rFonts w:cs="Arial"/>
              </w:rPr>
              <w:t xml:space="preserve">Die Exponate sind aufgeteilt in unterschiedliche Kategorien (Bilder, Skulpturen, Videos, Audios, </w:t>
            </w:r>
            <w:r w:rsidR="0018613A" w:rsidRPr="00C50B0B">
              <w:rPr>
                <w:rFonts w:cs="Arial"/>
              </w:rPr>
              <w:t xml:space="preserve">usw.) und mindestens einem oder mehreren </w:t>
            </w:r>
            <w:proofErr w:type="spellStart"/>
            <w:r w:rsidR="0018613A" w:rsidRPr="00C50B0B">
              <w:rPr>
                <w:rFonts w:cs="Arial"/>
              </w:rPr>
              <w:t>Exponattypen</w:t>
            </w:r>
            <w:proofErr w:type="spellEnd"/>
            <w:r w:rsidR="0018613A" w:rsidRPr="00C50B0B">
              <w:rPr>
                <w:rFonts w:cs="Arial"/>
              </w:rPr>
              <w:t xml:space="preserve"> (Epochen usw.) zugeordnet wie z.B. Renaissance, Realismus, Surrealismus, Heimatgeschichte </w:t>
            </w:r>
            <w:proofErr w:type="spellStart"/>
            <w:r w:rsidR="0018613A" w:rsidRPr="00C50B0B">
              <w:rPr>
                <w:rFonts w:cs="Arial"/>
              </w:rPr>
              <w:t>uvm</w:t>
            </w:r>
            <w:proofErr w:type="spellEnd"/>
            <w:r w:rsidR="0018613A" w:rsidRPr="00C50B0B">
              <w:rPr>
                <w:rFonts w:cs="Arial"/>
              </w:rPr>
              <w:t xml:space="preserve">. Diese </w:t>
            </w:r>
            <w:proofErr w:type="spellStart"/>
            <w:r w:rsidR="0018613A" w:rsidRPr="00C50B0B">
              <w:rPr>
                <w:rFonts w:cs="Arial"/>
              </w:rPr>
              <w:t>Exponattypen</w:t>
            </w:r>
            <w:proofErr w:type="spellEnd"/>
            <w:r w:rsidR="0018613A" w:rsidRPr="00C50B0B">
              <w:rPr>
                <w:rFonts w:cs="Arial"/>
              </w:rPr>
              <w:t xml:space="preserve"> müssen im </w:t>
            </w:r>
            <w:r w:rsidR="003549AB" w:rsidRPr="00C50B0B">
              <w:rPr>
                <w:rFonts w:cs="Arial"/>
              </w:rPr>
              <w:t xml:space="preserve">zu erstellenden </w:t>
            </w:r>
            <w:r w:rsidR="0018613A" w:rsidRPr="00C50B0B">
              <w:rPr>
                <w:rFonts w:cs="Arial"/>
              </w:rPr>
              <w:t>System leicht erweiterbar sein.</w:t>
            </w:r>
          </w:p>
          <w:p w14:paraId="1EC24847" w14:textId="77777777" w:rsidR="0018613A" w:rsidRPr="00C50B0B" w:rsidRDefault="0018613A" w:rsidP="008F7720">
            <w:pPr>
              <w:pStyle w:val="tabellel11"/>
              <w:rPr>
                <w:rFonts w:cs="Arial"/>
              </w:rPr>
            </w:pPr>
            <w:r w:rsidRPr="00C50B0B">
              <w:rPr>
                <w:rFonts w:cs="Arial"/>
              </w:rPr>
              <w:t xml:space="preserve">Jedem Exponat ist mindestens ein Besitzer zugeordnet. Ein Besitzer kann unser Museum selbst sein oder eine oder mehrere beliebige juristische Personen, die uns das Exponat zu Ausstellungen zur Verfügung stellen. </w:t>
            </w:r>
          </w:p>
          <w:p w14:paraId="1E5B9EAB" w14:textId="77777777" w:rsidR="003549AB" w:rsidRPr="00C50B0B" w:rsidRDefault="0018613A" w:rsidP="008F7720">
            <w:pPr>
              <w:pStyle w:val="tabellel11"/>
              <w:rPr>
                <w:rFonts w:cs="Arial"/>
              </w:rPr>
            </w:pPr>
            <w:r w:rsidRPr="00C50B0B">
              <w:rPr>
                <w:rFonts w:cs="Arial"/>
              </w:rPr>
              <w:t xml:space="preserve">Jedes Exponat ist charakterisiert durch eine Inventarnummer, </w:t>
            </w:r>
            <w:r w:rsidR="003549AB" w:rsidRPr="00C50B0B">
              <w:rPr>
                <w:rFonts w:cs="Arial"/>
              </w:rPr>
              <w:t xml:space="preserve">dem Erstellungsjahr, </w:t>
            </w:r>
            <w:r w:rsidRPr="00C50B0B">
              <w:rPr>
                <w:rFonts w:cs="Arial"/>
              </w:rPr>
              <w:t xml:space="preserve">dem Einkaufswert, dem aktuellen Schätzwert, </w:t>
            </w:r>
            <w:r w:rsidR="003549AB" w:rsidRPr="00C50B0B">
              <w:rPr>
                <w:rFonts w:cs="Arial"/>
              </w:rPr>
              <w:t xml:space="preserve">dem </w:t>
            </w:r>
            <w:proofErr w:type="spellStart"/>
            <w:r w:rsidR="003549AB" w:rsidRPr="00C50B0B">
              <w:rPr>
                <w:rFonts w:cs="Arial"/>
              </w:rPr>
              <w:t>Leihwert</w:t>
            </w:r>
            <w:proofErr w:type="spellEnd"/>
            <w:r w:rsidR="003549AB" w:rsidRPr="00C50B0B">
              <w:rPr>
                <w:rFonts w:cs="Arial"/>
              </w:rPr>
              <w:t xml:space="preserve"> (pro Zeiteinheit)</w:t>
            </w:r>
            <w:r w:rsidR="002657FB" w:rsidRPr="00C50B0B">
              <w:rPr>
                <w:rFonts w:cs="Arial"/>
              </w:rPr>
              <w:t>, einer Historie, Besitzer</w:t>
            </w:r>
            <w:r w:rsidR="003549AB" w:rsidRPr="00C50B0B">
              <w:rPr>
                <w:rFonts w:cs="Arial"/>
              </w:rPr>
              <w:t xml:space="preserve"> </w:t>
            </w:r>
            <w:proofErr w:type="spellStart"/>
            <w:r w:rsidR="003549AB" w:rsidRPr="00C50B0B">
              <w:rPr>
                <w:rFonts w:cs="Arial"/>
              </w:rPr>
              <w:t>uvm</w:t>
            </w:r>
            <w:proofErr w:type="spellEnd"/>
            <w:r w:rsidR="003549AB" w:rsidRPr="00C50B0B">
              <w:rPr>
                <w:rFonts w:cs="Arial"/>
              </w:rPr>
              <w:t>.</w:t>
            </w:r>
          </w:p>
          <w:p w14:paraId="3BE2B58D" w14:textId="77777777" w:rsidR="003549AB" w:rsidRPr="00C50B0B" w:rsidRDefault="003549AB" w:rsidP="008F7720">
            <w:pPr>
              <w:pStyle w:val="tabellel11"/>
              <w:rPr>
                <w:rFonts w:cs="Arial"/>
              </w:rPr>
            </w:pPr>
            <w:r w:rsidRPr="00C50B0B">
              <w:rPr>
                <w:rFonts w:cs="Arial"/>
              </w:rPr>
              <w:t xml:space="preserve">Zusätzliche sind folgende </w:t>
            </w:r>
            <w:r w:rsidR="0018613A" w:rsidRPr="00C50B0B">
              <w:rPr>
                <w:rFonts w:cs="Arial"/>
              </w:rPr>
              <w:t xml:space="preserve">Datumsangaben </w:t>
            </w:r>
            <w:r w:rsidRPr="00C50B0B">
              <w:rPr>
                <w:rFonts w:cs="Arial"/>
              </w:rPr>
              <w:t>anzugeben:</w:t>
            </w:r>
          </w:p>
          <w:p w14:paraId="035BBB3E" w14:textId="77777777" w:rsidR="003549AB" w:rsidRPr="00C50B0B" w:rsidRDefault="0018613A" w:rsidP="003549AB">
            <w:pPr>
              <w:pStyle w:val="tabellel11"/>
              <w:numPr>
                <w:ilvl w:val="0"/>
                <w:numId w:val="11"/>
              </w:numPr>
              <w:rPr>
                <w:rFonts w:cs="Arial"/>
              </w:rPr>
            </w:pPr>
            <w:r w:rsidRPr="00C50B0B">
              <w:rPr>
                <w:rFonts w:cs="Arial"/>
              </w:rPr>
              <w:t>Erwerb</w:t>
            </w:r>
            <w:r w:rsidR="003549AB" w:rsidRPr="00C50B0B">
              <w:rPr>
                <w:rFonts w:cs="Arial"/>
              </w:rPr>
              <w:t xml:space="preserve"> des Exponats</w:t>
            </w:r>
            <w:r w:rsidR="002657FB" w:rsidRPr="00C50B0B">
              <w:rPr>
                <w:rFonts w:cs="Arial"/>
              </w:rPr>
              <w:t xml:space="preserve"> durch das Museum</w:t>
            </w:r>
          </w:p>
          <w:p w14:paraId="712AE4E7" w14:textId="77777777" w:rsidR="00C1375B" w:rsidRPr="00C50B0B" w:rsidRDefault="00C1375B" w:rsidP="003549AB">
            <w:pPr>
              <w:pStyle w:val="tabellel11"/>
              <w:numPr>
                <w:ilvl w:val="0"/>
                <w:numId w:val="11"/>
              </w:numPr>
              <w:rPr>
                <w:rFonts w:cs="Arial"/>
              </w:rPr>
            </w:pPr>
            <w:r w:rsidRPr="00C50B0B">
              <w:rPr>
                <w:rFonts w:cs="Arial"/>
              </w:rPr>
              <w:t>Ausleihe</w:t>
            </w:r>
            <w:r w:rsidR="003549AB" w:rsidRPr="00C50B0B">
              <w:rPr>
                <w:rFonts w:cs="Arial"/>
              </w:rPr>
              <w:t xml:space="preserve"> (Eingang im Museum</w:t>
            </w:r>
            <w:r w:rsidRPr="00C50B0B">
              <w:rPr>
                <w:rFonts w:cs="Arial"/>
              </w:rPr>
              <w:t>)</w:t>
            </w:r>
          </w:p>
          <w:p w14:paraId="159C78A4" w14:textId="77777777" w:rsidR="008F7720" w:rsidRPr="00C50B0B" w:rsidRDefault="003549AB" w:rsidP="003549AB">
            <w:pPr>
              <w:pStyle w:val="tabellel11"/>
              <w:numPr>
                <w:ilvl w:val="0"/>
                <w:numId w:val="11"/>
              </w:numPr>
              <w:rPr>
                <w:rFonts w:cs="Arial"/>
              </w:rPr>
            </w:pPr>
            <w:r w:rsidRPr="00C50B0B">
              <w:rPr>
                <w:rFonts w:cs="Arial"/>
              </w:rPr>
              <w:t>Ausleihen an andere Museen und/oder Ausstellungen sowie deren Rückgaben</w:t>
            </w:r>
            <w:r w:rsidR="00C1375B" w:rsidRPr="00C50B0B">
              <w:rPr>
                <w:rFonts w:cs="Arial"/>
              </w:rPr>
              <w:t xml:space="preserve"> (Ausgang </w:t>
            </w:r>
            <w:r w:rsidR="002E5AFF" w:rsidRPr="00C50B0B">
              <w:rPr>
                <w:rFonts w:cs="Arial"/>
              </w:rPr>
              <w:t>bzw. Eingang)</w:t>
            </w:r>
          </w:p>
          <w:p w14:paraId="2ECCF5D5" w14:textId="77777777" w:rsidR="002E5AFF" w:rsidRPr="00C50B0B" w:rsidRDefault="002E5AFF" w:rsidP="002E5AFF">
            <w:pPr>
              <w:pStyle w:val="tabellel11"/>
              <w:numPr>
                <w:ilvl w:val="0"/>
                <w:numId w:val="11"/>
              </w:numPr>
              <w:rPr>
                <w:rFonts w:cs="Arial"/>
              </w:rPr>
            </w:pPr>
            <w:r w:rsidRPr="00C50B0B">
              <w:rPr>
                <w:rFonts w:cs="Arial"/>
              </w:rPr>
              <w:t>Verkauf (Details können der Historie hinzugefügt werden)</w:t>
            </w:r>
          </w:p>
          <w:p w14:paraId="07FFC672" w14:textId="77777777" w:rsidR="008003AA" w:rsidRPr="00C50B0B" w:rsidRDefault="008003AA" w:rsidP="003549AB">
            <w:pPr>
              <w:pStyle w:val="tabellel11"/>
              <w:numPr>
                <w:ilvl w:val="0"/>
                <w:numId w:val="11"/>
              </w:numPr>
              <w:rPr>
                <w:rFonts w:cs="Arial"/>
              </w:rPr>
            </w:pPr>
            <w:r w:rsidRPr="00C50B0B">
              <w:rPr>
                <w:rFonts w:cs="Arial"/>
              </w:rPr>
              <w:t>Anlage und letzte Änderung im System</w:t>
            </w:r>
          </w:p>
        </w:tc>
      </w:tr>
      <w:tr w:rsidR="00503C50" w:rsidRPr="00C50B0B" w14:paraId="65FA5F91" w14:textId="77777777" w:rsidTr="00FC7AA5">
        <w:tc>
          <w:tcPr>
            <w:tcW w:w="988" w:type="dxa"/>
          </w:tcPr>
          <w:p w14:paraId="3999C484" w14:textId="77777777" w:rsidR="00503C50" w:rsidRPr="00C50B0B" w:rsidRDefault="00503C50" w:rsidP="008F7720">
            <w:pPr>
              <w:pStyle w:val="tabellel11"/>
              <w:rPr>
                <w:rFonts w:cs="Arial"/>
              </w:rPr>
            </w:pPr>
            <w:r w:rsidRPr="00C50B0B">
              <w:rPr>
                <w:rFonts w:cs="Arial"/>
              </w:rPr>
              <w:t>/LF30/</w:t>
            </w:r>
          </w:p>
        </w:tc>
        <w:tc>
          <w:tcPr>
            <w:tcW w:w="8221" w:type="dxa"/>
          </w:tcPr>
          <w:p w14:paraId="5B14CB4D" w14:textId="77777777" w:rsidR="00503C50" w:rsidRPr="00C50B0B" w:rsidRDefault="003549AB" w:rsidP="008003AA">
            <w:pPr>
              <w:pStyle w:val="tabellel11"/>
              <w:rPr>
                <w:rFonts w:cs="Arial"/>
              </w:rPr>
            </w:pPr>
            <w:r w:rsidRPr="00C50B0B">
              <w:rPr>
                <w:rFonts w:cs="Arial"/>
              </w:rPr>
              <w:t xml:space="preserve">Als </w:t>
            </w:r>
            <w:r w:rsidR="006C58A7" w:rsidRPr="00C50B0B">
              <w:rPr>
                <w:rFonts w:cs="Arial"/>
              </w:rPr>
              <w:t>Fördernde</w:t>
            </w:r>
            <w:r w:rsidRPr="00C50B0B">
              <w:rPr>
                <w:rFonts w:cs="Arial"/>
              </w:rPr>
              <w:t xml:space="preserve"> gelten alle juristische</w:t>
            </w:r>
            <w:r w:rsidR="002E5AFF" w:rsidRPr="00C50B0B">
              <w:rPr>
                <w:rFonts w:cs="Arial"/>
              </w:rPr>
              <w:t>n</w:t>
            </w:r>
            <w:r w:rsidRPr="00C50B0B">
              <w:rPr>
                <w:rFonts w:cs="Arial"/>
              </w:rPr>
              <w:t xml:space="preserve"> Personen, die entweder ausgewählte Exponate finanziell sponsern (</w:t>
            </w:r>
            <w:r w:rsidR="008003AA" w:rsidRPr="00C50B0B">
              <w:rPr>
                <w:rFonts w:cs="Arial"/>
              </w:rPr>
              <w:t xml:space="preserve">Schenkung, </w:t>
            </w:r>
            <w:r w:rsidRPr="00C50B0B">
              <w:rPr>
                <w:rFonts w:cs="Arial"/>
              </w:rPr>
              <w:t xml:space="preserve">Kauf, </w:t>
            </w:r>
            <w:r w:rsidR="002E5AFF" w:rsidRPr="00C50B0B">
              <w:rPr>
                <w:rFonts w:cs="Arial"/>
              </w:rPr>
              <w:t>Ausleihen</w:t>
            </w:r>
            <w:r w:rsidR="008003AA" w:rsidRPr="00C50B0B">
              <w:rPr>
                <w:rFonts w:cs="Arial"/>
              </w:rPr>
              <w:t xml:space="preserve">, </w:t>
            </w:r>
            <w:r w:rsidRPr="00C50B0B">
              <w:rPr>
                <w:rFonts w:cs="Arial"/>
              </w:rPr>
              <w:t>Unterhalt (Zuschüsse zu Leihgebühren, zur Pflege usw.)</w:t>
            </w:r>
            <w:r w:rsidR="008003AA" w:rsidRPr="00C50B0B">
              <w:rPr>
                <w:rFonts w:cs="Arial"/>
              </w:rPr>
              <w:t xml:space="preserve">) oder die auf eine andere Art das Museum finanziell unterstützen. Die finanztechnischen Abläufe werden mit unserem Finanzsystem erfasst und verarbeitet, im neuen System soll allerdings auf einfache Weise festgehalten werden, in welcher Form und mit welchen Mitteln ein </w:t>
            </w:r>
            <w:r w:rsidR="006C58A7" w:rsidRPr="00C50B0B">
              <w:rPr>
                <w:rFonts w:cs="Arial"/>
              </w:rPr>
              <w:t>Fördernde</w:t>
            </w:r>
            <w:r w:rsidR="002657FB" w:rsidRPr="00C50B0B">
              <w:rPr>
                <w:rFonts w:cs="Arial"/>
              </w:rPr>
              <w:t>r</w:t>
            </w:r>
            <w:r w:rsidR="008003AA" w:rsidRPr="00C50B0B">
              <w:rPr>
                <w:rFonts w:cs="Arial"/>
              </w:rPr>
              <w:t xml:space="preserve"> das Museum unterstützt.</w:t>
            </w:r>
          </w:p>
          <w:p w14:paraId="47C83086" w14:textId="77777777" w:rsidR="008003AA" w:rsidRPr="00C50B0B" w:rsidRDefault="008003AA" w:rsidP="008003AA">
            <w:pPr>
              <w:pStyle w:val="tabellel11"/>
              <w:rPr>
                <w:rFonts w:cs="Arial"/>
              </w:rPr>
            </w:pPr>
            <w:r w:rsidRPr="00C50B0B">
              <w:rPr>
                <w:rFonts w:cs="Arial"/>
              </w:rPr>
              <w:t xml:space="preserve">Einem </w:t>
            </w:r>
            <w:r w:rsidR="002657FB" w:rsidRPr="00C50B0B">
              <w:rPr>
                <w:rFonts w:cs="Arial"/>
              </w:rPr>
              <w:t xml:space="preserve">Fördernden </w:t>
            </w:r>
            <w:r w:rsidRPr="00C50B0B">
              <w:rPr>
                <w:rFonts w:cs="Arial"/>
              </w:rPr>
              <w:t>sind alle ihn betreffenden Exponate zugeordnet und umgekehrt kann auch ein Exponat von mehreren Förderern finanziert werden.</w:t>
            </w:r>
          </w:p>
        </w:tc>
      </w:tr>
      <w:tr w:rsidR="00503C50" w:rsidRPr="00C50B0B" w14:paraId="3FB45F09" w14:textId="77777777" w:rsidTr="00FC7AA5">
        <w:tc>
          <w:tcPr>
            <w:tcW w:w="988" w:type="dxa"/>
          </w:tcPr>
          <w:p w14:paraId="5131242D" w14:textId="77777777" w:rsidR="00503C50" w:rsidRPr="00C50B0B" w:rsidRDefault="00503C50" w:rsidP="008F7720">
            <w:pPr>
              <w:pStyle w:val="tabellel11"/>
              <w:rPr>
                <w:rFonts w:cs="Arial"/>
              </w:rPr>
            </w:pPr>
            <w:r w:rsidRPr="00C50B0B">
              <w:rPr>
                <w:rFonts w:cs="Arial"/>
              </w:rPr>
              <w:t>/LF40/</w:t>
            </w:r>
          </w:p>
        </w:tc>
        <w:tc>
          <w:tcPr>
            <w:tcW w:w="8221" w:type="dxa"/>
          </w:tcPr>
          <w:p w14:paraId="6545BEC4" w14:textId="77777777" w:rsidR="00823A11" w:rsidRPr="00C50B0B" w:rsidRDefault="008003AA" w:rsidP="008F7720">
            <w:pPr>
              <w:pStyle w:val="tabellel11"/>
              <w:rPr>
                <w:rFonts w:cs="Arial"/>
              </w:rPr>
            </w:pPr>
            <w:r w:rsidRPr="00C50B0B">
              <w:rPr>
                <w:rFonts w:cs="Arial"/>
              </w:rPr>
              <w:t>Um den Förderern auf einfache Weise Mails und Informationsmaterialien zukommen zu lassen, sind ihre Kontaktdaten so vollständig wie möglich zu erfassen.</w:t>
            </w:r>
          </w:p>
        </w:tc>
      </w:tr>
      <w:tr w:rsidR="00AE2D0E" w:rsidRPr="00C50B0B" w14:paraId="604DD565" w14:textId="77777777" w:rsidTr="00FC7AA5">
        <w:tc>
          <w:tcPr>
            <w:tcW w:w="988" w:type="dxa"/>
          </w:tcPr>
          <w:p w14:paraId="05AEC373" w14:textId="77777777" w:rsidR="00AE2D0E" w:rsidRPr="00C50B0B" w:rsidRDefault="00AE2D0E" w:rsidP="00AE2D0E">
            <w:pPr>
              <w:pStyle w:val="tabellel11"/>
              <w:rPr>
                <w:rFonts w:cs="Arial"/>
              </w:rPr>
            </w:pPr>
            <w:r w:rsidRPr="00C50B0B">
              <w:rPr>
                <w:rFonts w:cs="Arial"/>
              </w:rPr>
              <w:t>/LF50/</w:t>
            </w:r>
          </w:p>
        </w:tc>
        <w:tc>
          <w:tcPr>
            <w:tcW w:w="8221" w:type="dxa"/>
          </w:tcPr>
          <w:p w14:paraId="1C8CCAD4" w14:textId="77777777" w:rsidR="00AE2D0E" w:rsidRPr="00C50B0B" w:rsidRDefault="00AE2D0E" w:rsidP="00AE2D0E">
            <w:pPr>
              <w:pStyle w:val="tabellel11"/>
              <w:rPr>
                <w:rFonts w:cs="Arial"/>
              </w:rPr>
            </w:pPr>
            <w:r w:rsidRPr="00C50B0B">
              <w:rPr>
                <w:rFonts w:cs="Arial"/>
              </w:rPr>
              <w:t xml:space="preserve">Alle Angestellten müssen verwaltet werden. Jedem </w:t>
            </w:r>
            <w:proofErr w:type="spellStart"/>
            <w:r w:rsidRPr="00C50B0B">
              <w:rPr>
                <w:rFonts w:cs="Arial"/>
              </w:rPr>
              <w:t>Exponateintrag</w:t>
            </w:r>
            <w:proofErr w:type="spellEnd"/>
            <w:r w:rsidRPr="00C50B0B">
              <w:rPr>
                <w:rFonts w:cs="Arial"/>
              </w:rPr>
              <w:t xml:space="preserve"> im System müssen die </w:t>
            </w:r>
            <w:r w:rsidR="00C1375B" w:rsidRPr="00C50B0B">
              <w:rPr>
                <w:rFonts w:cs="Arial"/>
              </w:rPr>
              <w:t>Angestellten</w:t>
            </w:r>
            <w:r w:rsidRPr="00C50B0B">
              <w:rPr>
                <w:rFonts w:cs="Arial"/>
              </w:rPr>
              <w:t xml:space="preserve"> zugeordnet sein, die das Exponat anlegen bzw. ändern </w:t>
            </w:r>
          </w:p>
        </w:tc>
      </w:tr>
      <w:tr w:rsidR="00AE2D0E" w:rsidRPr="00C50B0B" w14:paraId="27F9A246" w14:textId="77777777" w:rsidTr="00FC7AA5">
        <w:tc>
          <w:tcPr>
            <w:tcW w:w="988" w:type="dxa"/>
          </w:tcPr>
          <w:p w14:paraId="25006E3E" w14:textId="77777777" w:rsidR="00AE2D0E" w:rsidRPr="00C50B0B" w:rsidRDefault="00AE2D0E" w:rsidP="00AE2D0E">
            <w:pPr>
              <w:pStyle w:val="tabellel11"/>
              <w:rPr>
                <w:rFonts w:cs="Arial"/>
              </w:rPr>
            </w:pPr>
            <w:r w:rsidRPr="00C50B0B">
              <w:rPr>
                <w:rFonts w:cs="Arial"/>
              </w:rPr>
              <w:t>/LF60/</w:t>
            </w:r>
          </w:p>
        </w:tc>
        <w:tc>
          <w:tcPr>
            <w:tcW w:w="8221" w:type="dxa"/>
          </w:tcPr>
          <w:p w14:paraId="1C91FF3E" w14:textId="77777777" w:rsidR="00AE2D0E" w:rsidRPr="00C50B0B" w:rsidRDefault="00AE2D0E" w:rsidP="00AE2D0E">
            <w:pPr>
              <w:pStyle w:val="tabellel11"/>
              <w:rPr>
                <w:rFonts w:cs="Arial"/>
              </w:rPr>
            </w:pPr>
            <w:r w:rsidRPr="00C50B0B">
              <w:rPr>
                <w:rFonts w:cs="Arial"/>
              </w:rPr>
              <w:t xml:space="preserve">Zur einfacheren Eingabe der Daten soll es Auswahllisten für deren Eigenschaften geben, wo immer es möglich ist. Die Auswahllisten sollen auf einfache Weise erweiterbar und für sämtliche </w:t>
            </w:r>
            <w:r w:rsidR="00C1375B" w:rsidRPr="00C50B0B">
              <w:rPr>
                <w:rFonts w:cs="Arial"/>
              </w:rPr>
              <w:t>Angestellte</w:t>
            </w:r>
            <w:r w:rsidRPr="00C50B0B">
              <w:rPr>
                <w:rFonts w:cs="Arial"/>
              </w:rPr>
              <w:t xml:space="preserve"> im System verfügbar sein.</w:t>
            </w:r>
          </w:p>
        </w:tc>
      </w:tr>
      <w:tr w:rsidR="00AE2D0E" w:rsidRPr="00C50B0B" w14:paraId="0EE6B40D" w14:textId="77777777" w:rsidTr="00FC7AA5">
        <w:tc>
          <w:tcPr>
            <w:tcW w:w="988" w:type="dxa"/>
          </w:tcPr>
          <w:p w14:paraId="2ED32C7A" w14:textId="77777777" w:rsidR="00AE2D0E" w:rsidRPr="00C50B0B" w:rsidRDefault="00AE2D0E" w:rsidP="00AE2D0E">
            <w:pPr>
              <w:pStyle w:val="tabellel11"/>
              <w:rPr>
                <w:rFonts w:cs="Arial"/>
              </w:rPr>
            </w:pPr>
            <w:r w:rsidRPr="00C50B0B">
              <w:rPr>
                <w:rFonts w:cs="Arial"/>
              </w:rPr>
              <w:t>/LF70/</w:t>
            </w:r>
          </w:p>
        </w:tc>
        <w:tc>
          <w:tcPr>
            <w:tcW w:w="8221" w:type="dxa"/>
          </w:tcPr>
          <w:p w14:paraId="765DFE03" w14:textId="77777777" w:rsidR="00AE2D0E" w:rsidRPr="00C50B0B" w:rsidRDefault="00AE2D0E" w:rsidP="00AE2D0E">
            <w:pPr>
              <w:pStyle w:val="tabellel11"/>
              <w:rPr>
                <w:rFonts w:cs="Arial"/>
              </w:rPr>
            </w:pPr>
            <w:r w:rsidRPr="00C50B0B">
              <w:rPr>
                <w:rFonts w:cs="Arial"/>
              </w:rPr>
              <w:t xml:space="preserve">Sämtlichen Elementen sollen mehrere Bilder </w:t>
            </w:r>
            <w:r w:rsidR="002657FB" w:rsidRPr="00C50B0B">
              <w:rPr>
                <w:rFonts w:cs="Arial"/>
              </w:rPr>
              <w:t xml:space="preserve">mit Titel </w:t>
            </w:r>
            <w:r w:rsidRPr="00C50B0B">
              <w:rPr>
                <w:rFonts w:cs="Arial"/>
              </w:rPr>
              <w:t>zugeordnet werden können, die zentral auf einem Verzeichnis liegen sollen</w:t>
            </w:r>
          </w:p>
        </w:tc>
      </w:tr>
    </w:tbl>
    <w:p w14:paraId="43960D0C" w14:textId="77777777" w:rsidR="00AE2D0E" w:rsidRPr="00C50B0B" w:rsidRDefault="00AE2D0E" w:rsidP="00AE2D0E">
      <w:pPr>
        <w:pStyle w:val="Spezial"/>
        <w:rPr>
          <w:rFonts w:cs="Arial"/>
        </w:rPr>
      </w:pPr>
      <w:bookmarkStart w:id="20" w:name="_Toc5638524"/>
      <w:bookmarkStart w:id="21" w:name="_Toc5640503"/>
    </w:p>
    <w:p w14:paraId="6E7F5348" w14:textId="77777777" w:rsidR="00AE2D0E" w:rsidRPr="00C50B0B" w:rsidRDefault="00AE2D0E" w:rsidP="00AE2D0E">
      <w:pPr>
        <w:pStyle w:val="Spezial"/>
        <w:rPr>
          <w:rFonts w:cs="Arial"/>
        </w:rPr>
      </w:pPr>
    </w:p>
    <w:p w14:paraId="25AAEDC4" w14:textId="77777777" w:rsidR="006C58C5" w:rsidRPr="00C50B0B" w:rsidRDefault="00F47A92" w:rsidP="00D90FE3">
      <w:pPr>
        <w:pStyle w:val="berschrift2"/>
        <w:rPr>
          <w:rFonts w:cs="Arial"/>
        </w:rPr>
      </w:pPr>
      <w:bookmarkStart w:id="22" w:name="_Toc44320780"/>
      <w:r w:rsidRPr="00C50B0B">
        <w:rPr>
          <w:rFonts w:cs="Arial"/>
        </w:rPr>
        <w:lastRenderedPageBreak/>
        <w:t>Produktdaten</w:t>
      </w:r>
      <w:bookmarkEnd w:id="20"/>
      <w:bookmarkEnd w:id="21"/>
      <w:bookmarkEnd w:id="22"/>
    </w:p>
    <w:tbl>
      <w:tblPr>
        <w:tblStyle w:val="Tabellenraster"/>
        <w:tblW w:w="9209" w:type="dxa"/>
        <w:tblLook w:val="04A0" w:firstRow="1" w:lastRow="0" w:firstColumn="1" w:lastColumn="0" w:noHBand="0" w:noVBand="1"/>
      </w:tblPr>
      <w:tblGrid>
        <w:gridCol w:w="988"/>
        <w:gridCol w:w="8221"/>
      </w:tblGrid>
      <w:tr w:rsidR="00F47A92" w:rsidRPr="00C50B0B" w14:paraId="2DDF328E" w14:textId="77777777" w:rsidTr="00FC7AA5">
        <w:tc>
          <w:tcPr>
            <w:tcW w:w="988" w:type="dxa"/>
          </w:tcPr>
          <w:p w14:paraId="29702E61" w14:textId="77777777" w:rsidR="00F47A92" w:rsidRPr="00C50B0B" w:rsidRDefault="00F47A92" w:rsidP="00F47A92">
            <w:pPr>
              <w:pStyle w:val="tabellel11"/>
              <w:rPr>
                <w:rFonts w:cs="Arial"/>
              </w:rPr>
            </w:pPr>
            <w:r w:rsidRPr="00C50B0B">
              <w:rPr>
                <w:rFonts w:cs="Arial"/>
              </w:rPr>
              <w:t>/LD10/</w:t>
            </w:r>
          </w:p>
        </w:tc>
        <w:tc>
          <w:tcPr>
            <w:tcW w:w="8221" w:type="dxa"/>
          </w:tcPr>
          <w:p w14:paraId="4FAFFF3A" w14:textId="77777777" w:rsidR="00F47A92" w:rsidRPr="00C50B0B" w:rsidRDefault="00F47A92" w:rsidP="002E5AFF">
            <w:pPr>
              <w:pStyle w:val="tabellel11"/>
              <w:rPr>
                <w:rFonts w:cs="Arial"/>
              </w:rPr>
            </w:pPr>
            <w:r w:rsidRPr="00C50B0B">
              <w:rPr>
                <w:rFonts w:cs="Arial"/>
              </w:rPr>
              <w:t xml:space="preserve">Die Daten sollen </w:t>
            </w:r>
            <w:r w:rsidR="002E5AFF" w:rsidRPr="00C50B0B">
              <w:rPr>
                <w:rFonts w:cs="Arial"/>
              </w:rPr>
              <w:t xml:space="preserve">in einer </w:t>
            </w:r>
            <w:r w:rsidRPr="00C50B0B">
              <w:rPr>
                <w:rFonts w:cs="Arial"/>
              </w:rPr>
              <w:t>zentral</w:t>
            </w:r>
            <w:r w:rsidR="002E5AFF" w:rsidRPr="00C50B0B">
              <w:rPr>
                <w:rFonts w:cs="Arial"/>
              </w:rPr>
              <w:t>en</w:t>
            </w:r>
            <w:r w:rsidRPr="00C50B0B">
              <w:rPr>
                <w:rFonts w:cs="Arial"/>
              </w:rPr>
              <w:t xml:space="preserve"> Datenba</w:t>
            </w:r>
            <w:r w:rsidR="002E5AFF" w:rsidRPr="00C50B0B">
              <w:rPr>
                <w:rFonts w:cs="Arial"/>
              </w:rPr>
              <w:t>sis (lesbare Dateien)</w:t>
            </w:r>
            <w:r w:rsidRPr="00C50B0B">
              <w:rPr>
                <w:rFonts w:cs="Arial"/>
              </w:rPr>
              <w:t xml:space="preserve"> abgespeichert werden.</w:t>
            </w:r>
          </w:p>
        </w:tc>
      </w:tr>
    </w:tbl>
    <w:p w14:paraId="66A34D4C" w14:textId="77777777" w:rsidR="00F47A92" w:rsidRPr="00C50B0B" w:rsidRDefault="00F47A92" w:rsidP="00D90FE3">
      <w:pPr>
        <w:pStyle w:val="berschrift2"/>
        <w:rPr>
          <w:rFonts w:cs="Arial"/>
        </w:rPr>
      </w:pPr>
      <w:bookmarkStart w:id="23" w:name="_Toc5638525"/>
      <w:bookmarkStart w:id="24" w:name="_Toc5640504"/>
      <w:bookmarkStart w:id="25" w:name="_Toc44320781"/>
      <w:r w:rsidRPr="00C50B0B">
        <w:rPr>
          <w:rFonts w:cs="Arial"/>
        </w:rPr>
        <w:t>Produktleistungen</w:t>
      </w:r>
      <w:bookmarkEnd w:id="23"/>
      <w:bookmarkEnd w:id="24"/>
      <w:bookmarkEnd w:id="25"/>
    </w:p>
    <w:tbl>
      <w:tblPr>
        <w:tblStyle w:val="Tabellenraster"/>
        <w:tblW w:w="9209" w:type="dxa"/>
        <w:tblLook w:val="04A0" w:firstRow="1" w:lastRow="0" w:firstColumn="1" w:lastColumn="0" w:noHBand="0" w:noVBand="1"/>
      </w:tblPr>
      <w:tblGrid>
        <w:gridCol w:w="988"/>
        <w:gridCol w:w="8221"/>
      </w:tblGrid>
      <w:tr w:rsidR="00BE0C5F" w:rsidRPr="00C50B0B" w14:paraId="0395B1CD" w14:textId="77777777" w:rsidTr="00FC7AA5">
        <w:tc>
          <w:tcPr>
            <w:tcW w:w="988" w:type="dxa"/>
          </w:tcPr>
          <w:p w14:paraId="21D9430A" w14:textId="77777777" w:rsidR="00BE0C5F" w:rsidRPr="00C50B0B" w:rsidRDefault="00BE0C5F" w:rsidP="00BE0C5F">
            <w:pPr>
              <w:pStyle w:val="tabellel11"/>
              <w:rPr>
                <w:rFonts w:cs="Arial"/>
              </w:rPr>
            </w:pPr>
            <w:r w:rsidRPr="00C50B0B">
              <w:rPr>
                <w:rFonts w:cs="Arial"/>
              </w:rPr>
              <w:t>/LL10/</w:t>
            </w:r>
          </w:p>
        </w:tc>
        <w:tc>
          <w:tcPr>
            <w:tcW w:w="8221" w:type="dxa"/>
          </w:tcPr>
          <w:p w14:paraId="26ED95B9" w14:textId="77777777" w:rsidR="00BE0C5F" w:rsidRPr="00C50B0B" w:rsidRDefault="00BE0C5F" w:rsidP="00BE0C5F">
            <w:pPr>
              <w:pStyle w:val="tabellel11"/>
              <w:rPr>
                <w:rFonts w:cs="Arial"/>
              </w:rPr>
            </w:pPr>
            <w:r w:rsidRPr="00C50B0B">
              <w:rPr>
                <w:rFonts w:cs="Arial"/>
              </w:rPr>
              <w:t>Die Anzahl der zu verwaltenden Elemente wird auf ca. 10.000 geschätzt.</w:t>
            </w:r>
          </w:p>
        </w:tc>
      </w:tr>
      <w:tr w:rsidR="00BE0C5F" w:rsidRPr="00C50B0B" w14:paraId="6FB5B9C0" w14:textId="77777777" w:rsidTr="00FC7AA5">
        <w:tc>
          <w:tcPr>
            <w:tcW w:w="988" w:type="dxa"/>
          </w:tcPr>
          <w:p w14:paraId="20D2C5EA" w14:textId="77777777" w:rsidR="00BE0C5F" w:rsidRPr="00C50B0B" w:rsidRDefault="00BE0C5F" w:rsidP="00BE0C5F">
            <w:pPr>
              <w:pStyle w:val="tabellel11"/>
              <w:rPr>
                <w:rFonts w:cs="Arial"/>
              </w:rPr>
            </w:pPr>
            <w:r w:rsidRPr="00C50B0B">
              <w:rPr>
                <w:rFonts w:cs="Arial"/>
              </w:rPr>
              <w:t>/LL20/</w:t>
            </w:r>
          </w:p>
        </w:tc>
        <w:tc>
          <w:tcPr>
            <w:tcW w:w="8221" w:type="dxa"/>
          </w:tcPr>
          <w:p w14:paraId="50FF5D93" w14:textId="77777777" w:rsidR="00BE0C5F" w:rsidRPr="00C50B0B" w:rsidRDefault="00BE0C5F" w:rsidP="00BE0C5F">
            <w:pPr>
              <w:pStyle w:val="tabellel11"/>
              <w:rPr>
                <w:rFonts w:cs="Arial"/>
              </w:rPr>
            </w:pPr>
            <w:r w:rsidRPr="00C50B0B">
              <w:rPr>
                <w:rFonts w:cs="Arial"/>
              </w:rPr>
              <w:t>Um bei HW- und SW-Anschaffungen und -neuerungen flexibel zu bleiben, ist auf Plattformunabhängigkeit besonders zu achten.</w:t>
            </w:r>
          </w:p>
        </w:tc>
      </w:tr>
    </w:tbl>
    <w:p w14:paraId="29A3E36D" w14:textId="77777777" w:rsidR="00F47A92" w:rsidRPr="00C50B0B" w:rsidRDefault="00F47A92" w:rsidP="00DC2529">
      <w:pPr>
        <w:pStyle w:val="absatzlinks"/>
        <w:rPr>
          <w:rFonts w:cs="Arial"/>
        </w:rPr>
      </w:pPr>
    </w:p>
    <w:p w14:paraId="0F589D00" w14:textId="77777777" w:rsidR="006C58C5" w:rsidRPr="00C50B0B" w:rsidRDefault="00BE0C5F" w:rsidP="00D90FE3">
      <w:pPr>
        <w:pStyle w:val="berschrift2"/>
        <w:rPr>
          <w:rFonts w:cs="Arial"/>
        </w:rPr>
      </w:pPr>
      <w:bookmarkStart w:id="26" w:name="_Toc5638526"/>
      <w:bookmarkStart w:id="27" w:name="_Toc5640505"/>
      <w:bookmarkStart w:id="28" w:name="_Toc44320782"/>
      <w:r w:rsidRPr="00C50B0B">
        <w:rPr>
          <w:rFonts w:cs="Arial"/>
        </w:rPr>
        <w:t>Qualitätsanforderungen</w:t>
      </w:r>
      <w:bookmarkEnd w:id="26"/>
      <w:bookmarkEnd w:id="27"/>
      <w:bookmarkEnd w:id="28"/>
    </w:p>
    <w:tbl>
      <w:tblPr>
        <w:tblStyle w:val="Tabellenraster"/>
        <w:tblW w:w="9209" w:type="dxa"/>
        <w:tblLayout w:type="fixed"/>
        <w:tblLook w:val="04A0" w:firstRow="1" w:lastRow="0" w:firstColumn="1" w:lastColumn="0" w:noHBand="0" w:noVBand="1"/>
      </w:tblPr>
      <w:tblGrid>
        <w:gridCol w:w="2405"/>
        <w:gridCol w:w="1701"/>
        <w:gridCol w:w="1701"/>
        <w:gridCol w:w="1701"/>
        <w:gridCol w:w="1701"/>
      </w:tblGrid>
      <w:tr w:rsidR="00BE0C5F" w:rsidRPr="00C50B0B" w14:paraId="333C8981" w14:textId="77777777" w:rsidTr="00BE0C5F">
        <w:tc>
          <w:tcPr>
            <w:tcW w:w="2405" w:type="dxa"/>
          </w:tcPr>
          <w:p w14:paraId="558BB8A7" w14:textId="77777777" w:rsidR="00BE0C5F" w:rsidRPr="00C50B0B" w:rsidRDefault="00BE0C5F" w:rsidP="00BE0C5F">
            <w:pPr>
              <w:pStyle w:val="tabellel11"/>
              <w:rPr>
                <w:rFonts w:cs="Arial"/>
              </w:rPr>
            </w:pPr>
            <w:r w:rsidRPr="00C50B0B">
              <w:rPr>
                <w:rFonts w:cs="Arial"/>
              </w:rPr>
              <w:t>Produktqualität</w:t>
            </w:r>
          </w:p>
        </w:tc>
        <w:tc>
          <w:tcPr>
            <w:tcW w:w="1701" w:type="dxa"/>
          </w:tcPr>
          <w:p w14:paraId="6C37CC96" w14:textId="77777777" w:rsidR="00BE0C5F" w:rsidRPr="00C50B0B" w:rsidRDefault="00BE0C5F" w:rsidP="00BE0C5F">
            <w:pPr>
              <w:pStyle w:val="tabellez11"/>
              <w:rPr>
                <w:rFonts w:cs="Arial"/>
              </w:rPr>
            </w:pPr>
            <w:r w:rsidRPr="00C50B0B">
              <w:rPr>
                <w:rFonts w:cs="Arial"/>
              </w:rPr>
              <w:t>sehr gut</w:t>
            </w:r>
          </w:p>
        </w:tc>
        <w:tc>
          <w:tcPr>
            <w:tcW w:w="1701" w:type="dxa"/>
          </w:tcPr>
          <w:p w14:paraId="33B0823D" w14:textId="77777777" w:rsidR="00BE0C5F" w:rsidRPr="00C50B0B" w:rsidRDefault="00BE0C5F" w:rsidP="00BE0C5F">
            <w:pPr>
              <w:pStyle w:val="tabellez11"/>
              <w:rPr>
                <w:rFonts w:cs="Arial"/>
              </w:rPr>
            </w:pPr>
            <w:r w:rsidRPr="00C50B0B">
              <w:rPr>
                <w:rFonts w:cs="Arial"/>
              </w:rPr>
              <w:t>gut</w:t>
            </w:r>
          </w:p>
        </w:tc>
        <w:tc>
          <w:tcPr>
            <w:tcW w:w="1701" w:type="dxa"/>
          </w:tcPr>
          <w:p w14:paraId="15813FCB" w14:textId="77777777" w:rsidR="00BE0C5F" w:rsidRPr="00C50B0B" w:rsidRDefault="00BE0C5F" w:rsidP="00BE0C5F">
            <w:pPr>
              <w:pStyle w:val="tabellez11"/>
              <w:rPr>
                <w:rFonts w:cs="Arial"/>
              </w:rPr>
            </w:pPr>
            <w:r w:rsidRPr="00C50B0B">
              <w:rPr>
                <w:rFonts w:cs="Arial"/>
              </w:rPr>
              <w:t>normal</w:t>
            </w:r>
          </w:p>
        </w:tc>
        <w:tc>
          <w:tcPr>
            <w:tcW w:w="1701" w:type="dxa"/>
          </w:tcPr>
          <w:p w14:paraId="1A791C39" w14:textId="77777777" w:rsidR="00BE0C5F" w:rsidRPr="00C50B0B" w:rsidRDefault="00BE0C5F" w:rsidP="00BE0C5F">
            <w:pPr>
              <w:pStyle w:val="tabellez11"/>
              <w:rPr>
                <w:rFonts w:cs="Arial"/>
              </w:rPr>
            </w:pPr>
            <w:r w:rsidRPr="00C50B0B">
              <w:rPr>
                <w:rFonts w:cs="Arial"/>
              </w:rPr>
              <w:t>nicht relevant</w:t>
            </w:r>
          </w:p>
        </w:tc>
      </w:tr>
      <w:tr w:rsidR="00BE0C5F" w:rsidRPr="00C50B0B" w14:paraId="594C5766" w14:textId="77777777" w:rsidTr="00BE0C5F">
        <w:tc>
          <w:tcPr>
            <w:tcW w:w="2405" w:type="dxa"/>
          </w:tcPr>
          <w:p w14:paraId="3473E8B0" w14:textId="77777777" w:rsidR="00BE0C5F" w:rsidRPr="00C50B0B" w:rsidRDefault="00BE0C5F" w:rsidP="00BE0C5F">
            <w:pPr>
              <w:pStyle w:val="tabellel11"/>
              <w:rPr>
                <w:rFonts w:cs="Arial"/>
              </w:rPr>
            </w:pPr>
            <w:r w:rsidRPr="00C50B0B">
              <w:rPr>
                <w:rFonts w:cs="Arial"/>
              </w:rPr>
              <w:t>Funktionalität</w:t>
            </w:r>
          </w:p>
        </w:tc>
        <w:tc>
          <w:tcPr>
            <w:tcW w:w="1701" w:type="dxa"/>
          </w:tcPr>
          <w:p w14:paraId="5DB28512" w14:textId="77777777" w:rsidR="00BE0C5F" w:rsidRPr="00C50B0B" w:rsidRDefault="00BE0C5F" w:rsidP="00BE0C5F">
            <w:pPr>
              <w:pStyle w:val="tabellez11"/>
              <w:rPr>
                <w:rFonts w:cs="Arial"/>
              </w:rPr>
            </w:pPr>
            <w:r w:rsidRPr="00C50B0B">
              <w:rPr>
                <w:rFonts w:cs="Arial"/>
              </w:rPr>
              <w:t>X</w:t>
            </w:r>
          </w:p>
        </w:tc>
        <w:tc>
          <w:tcPr>
            <w:tcW w:w="1701" w:type="dxa"/>
          </w:tcPr>
          <w:p w14:paraId="24A7FB47" w14:textId="77777777" w:rsidR="00BE0C5F" w:rsidRPr="00C50B0B" w:rsidRDefault="00BE0C5F" w:rsidP="00BE0C5F">
            <w:pPr>
              <w:pStyle w:val="tabellez11"/>
              <w:rPr>
                <w:rFonts w:cs="Arial"/>
              </w:rPr>
            </w:pPr>
          </w:p>
        </w:tc>
        <w:tc>
          <w:tcPr>
            <w:tcW w:w="1701" w:type="dxa"/>
          </w:tcPr>
          <w:p w14:paraId="5B5F904F" w14:textId="77777777" w:rsidR="00BE0C5F" w:rsidRPr="00C50B0B" w:rsidRDefault="00BE0C5F" w:rsidP="00BE0C5F">
            <w:pPr>
              <w:pStyle w:val="tabellez11"/>
              <w:rPr>
                <w:rFonts w:cs="Arial"/>
              </w:rPr>
            </w:pPr>
          </w:p>
        </w:tc>
        <w:tc>
          <w:tcPr>
            <w:tcW w:w="1701" w:type="dxa"/>
          </w:tcPr>
          <w:p w14:paraId="7C300568" w14:textId="77777777" w:rsidR="00BE0C5F" w:rsidRPr="00C50B0B" w:rsidRDefault="00BE0C5F" w:rsidP="00BE0C5F">
            <w:pPr>
              <w:pStyle w:val="tabellez11"/>
              <w:rPr>
                <w:rFonts w:cs="Arial"/>
              </w:rPr>
            </w:pPr>
          </w:p>
        </w:tc>
      </w:tr>
      <w:tr w:rsidR="00BE0C5F" w:rsidRPr="00C50B0B" w14:paraId="106BF9A3" w14:textId="77777777" w:rsidTr="00BE0C5F">
        <w:tc>
          <w:tcPr>
            <w:tcW w:w="2405" w:type="dxa"/>
          </w:tcPr>
          <w:p w14:paraId="60C1BE31" w14:textId="77777777" w:rsidR="00BE0C5F" w:rsidRPr="00C50B0B" w:rsidRDefault="00BE0C5F" w:rsidP="00BE0C5F">
            <w:pPr>
              <w:pStyle w:val="tabellel11"/>
              <w:rPr>
                <w:rFonts w:cs="Arial"/>
              </w:rPr>
            </w:pPr>
            <w:r w:rsidRPr="00C50B0B">
              <w:rPr>
                <w:rFonts w:cs="Arial"/>
              </w:rPr>
              <w:t>Zuverlässigkeit</w:t>
            </w:r>
          </w:p>
        </w:tc>
        <w:tc>
          <w:tcPr>
            <w:tcW w:w="1701" w:type="dxa"/>
          </w:tcPr>
          <w:p w14:paraId="03AA4B5A" w14:textId="77777777" w:rsidR="00BE0C5F" w:rsidRPr="00C50B0B" w:rsidRDefault="00BE0C5F" w:rsidP="00BE0C5F">
            <w:pPr>
              <w:pStyle w:val="tabellez11"/>
              <w:rPr>
                <w:rFonts w:cs="Arial"/>
              </w:rPr>
            </w:pPr>
          </w:p>
        </w:tc>
        <w:tc>
          <w:tcPr>
            <w:tcW w:w="1701" w:type="dxa"/>
          </w:tcPr>
          <w:p w14:paraId="37195E3D" w14:textId="77777777" w:rsidR="00BE0C5F" w:rsidRPr="00C50B0B" w:rsidRDefault="00BE0C5F" w:rsidP="00BE0C5F">
            <w:pPr>
              <w:pStyle w:val="tabellez11"/>
              <w:rPr>
                <w:rFonts w:cs="Arial"/>
              </w:rPr>
            </w:pPr>
            <w:r w:rsidRPr="00C50B0B">
              <w:rPr>
                <w:rFonts w:cs="Arial"/>
              </w:rPr>
              <w:t>X</w:t>
            </w:r>
          </w:p>
        </w:tc>
        <w:tc>
          <w:tcPr>
            <w:tcW w:w="1701" w:type="dxa"/>
          </w:tcPr>
          <w:p w14:paraId="634119E2" w14:textId="77777777" w:rsidR="00BE0C5F" w:rsidRPr="00C50B0B" w:rsidRDefault="00BE0C5F" w:rsidP="00BE0C5F">
            <w:pPr>
              <w:pStyle w:val="tabellez11"/>
              <w:rPr>
                <w:rFonts w:cs="Arial"/>
              </w:rPr>
            </w:pPr>
          </w:p>
        </w:tc>
        <w:tc>
          <w:tcPr>
            <w:tcW w:w="1701" w:type="dxa"/>
          </w:tcPr>
          <w:p w14:paraId="538AD721" w14:textId="77777777" w:rsidR="00BE0C5F" w:rsidRPr="00C50B0B" w:rsidRDefault="00BE0C5F" w:rsidP="00BE0C5F">
            <w:pPr>
              <w:pStyle w:val="tabellez11"/>
              <w:rPr>
                <w:rFonts w:cs="Arial"/>
              </w:rPr>
            </w:pPr>
          </w:p>
        </w:tc>
      </w:tr>
      <w:tr w:rsidR="00BE0C5F" w:rsidRPr="00C50B0B" w14:paraId="7B6539B7" w14:textId="77777777" w:rsidTr="00BE0C5F">
        <w:tc>
          <w:tcPr>
            <w:tcW w:w="2405" w:type="dxa"/>
          </w:tcPr>
          <w:p w14:paraId="1954A43B" w14:textId="77777777" w:rsidR="00BE0C5F" w:rsidRPr="00C50B0B" w:rsidRDefault="00BE0C5F" w:rsidP="00BE0C5F">
            <w:pPr>
              <w:pStyle w:val="tabellel11"/>
              <w:rPr>
                <w:rFonts w:cs="Arial"/>
              </w:rPr>
            </w:pPr>
            <w:r w:rsidRPr="00C50B0B">
              <w:rPr>
                <w:rFonts w:cs="Arial"/>
              </w:rPr>
              <w:t>Effizienz</w:t>
            </w:r>
          </w:p>
        </w:tc>
        <w:tc>
          <w:tcPr>
            <w:tcW w:w="1701" w:type="dxa"/>
          </w:tcPr>
          <w:p w14:paraId="5F2D1FE2" w14:textId="77777777" w:rsidR="00BE0C5F" w:rsidRPr="00C50B0B" w:rsidRDefault="00BE0C5F" w:rsidP="00BE0C5F">
            <w:pPr>
              <w:pStyle w:val="tabellez11"/>
              <w:rPr>
                <w:rFonts w:cs="Arial"/>
              </w:rPr>
            </w:pPr>
          </w:p>
        </w:tc>
        <w:tc>
          <w:tcPr>
            <w:tcW w:w="1701" w:type="dxa"/>
          </w:tcPr>
          <w:p w14:paraId="612D00A2" w14:textId="77777777" w:rsidR="00BE0C5F" w:rsidRPr="00C50B0B" w:rsidRDefault="00AE2D0E" w:rsidP="00BE0C5F">
            <w:pPr>
              <w:pStyle w:val="tabellez11"/>
              <w:rPr>
                <w:rFonts w:cs="Arial"/>
              </w:rPr>
            </w:pPr>
            <w:r w:rsidRPr="00C50B0B">
              <w:rPr>
                <w:rFonts w:cs="Arial"/>
              </w:rPr>
              <w:t>X</w:t>
            </w:r>
          </w:p>
        </w:tc>
        <w:tc>
          <w:tcPr>
            <w:tcW w:w="1701" w:type="dxa"/>
          </w:tcPr>
          <w:p w14:paraId="167E3766" w14:textId="77777777" w:rsidR="00BE0C5F" w:rsidRPr="00C50B0B" w:rsidRDefault="00BE0C5F" w:rsidP="00BE0C5F">
            <w:pPr>
              <w:pStyle w:val="tabellez11"/>
              <w:rPr>
                <w:rFonts w:cs="Arial"/>
              </w:rPr>
            </w:pPr>
          </w:p>
        </w:tc>
        <w:tc>
          <w:tcPr>
            <w:tcW w:w="1701" w:type="dxa"/>
          </w:tcPr>
          <w:p w14:paraId="031FF0CA" w14:textId="77777777" w:rsidR="00BE0C5F" w:rsidRPr="00C50B0B" w:rsidRDefault="00BE0C5F" w:rsidP="00BE0C5F">
            <w:pPr>
              <w:pStyle w:val="tabellez11"/>
              <w:rPr>
                <w:rFonts w:cs="Arial"/>
              </w:rPr>
            </w:pPr>
          </w:p>
        </w:tc>
      </w:tr>
      <w:tr w:rsidR="00BE0C5F" w:rsidRPr="00C50B0B" w14:paraId="179E3EF8" w14:textId="77777777" w:rsidTr="00BE0C5F">
        <w:tc>
          <w:tcPr>
            <w:tcW w:w="2405" w:type="dxa"/>
          </w:tcPr>
          <w:p w14:paraId="7564147F" w14:textId="77777777" w:rsidR="00BE0C5F" w:rsidRPr="00C50B0B" w:rsidRDefault="00BE0C5F" w:rsidP="00BE0C5F">
            <w:pPr>
              <w:pStyle w:val="tabellel11"/>
              <w:rPr>
                <w:rFonts w:cs="Arial"/>
              </w:rPr>
            </w:pPr>
            <w:r w:rsidRPr="00C50B0B">
              <w:rPr>
                <w:rFonts w:cs="Arial"/>
              </w:rPr>
              <w:t>Benutzbarkeit</w:t>
            </w:r>
          </w:p>
        </w:tc>
        <w:tc>
          <w:tcPr>
            <w:tcW w:w="1701" w:type="dxa"/>
          </w:tcPr>
          <w:p w14:paraId="1B733603" w14:textId="77777777" w:rsidR="00BE0C5F" w:rsidRPr="00C50B0B" w:rsidRDefault="00BE0C5F" w:rsidP="00BE0C5F">
            <w:pPr>
              <w:pStyle w:val="tabellez11"/>
              <w:rPr>
                <w:rFonts w:cs="Arial"/>
              </w:rPr>
            </w:pPr>
            <w:r w:rsidRPr="00C50B0B">
              <w:rPr>
                <w:rFonts w:cs="Arial"/>
              </w:rPr>
              <w:t>X</w:t>
            </w:r>
          </w:p>
        </w:tc>
        <w:tc>
          <w:tcPr>
            <w:tcW w:w="1701" w:type="dxa"/>
          </w:tcPr>
          <w:p w14:paraId="2DEBDDE5" w14:textId="77777777" w:rsidR="00BE0C5F" w:rsidRPr="00C50B0B" w:rsidRDefault="00BE0C5F" w:rsidP="00BE0C5F">
            <w:pPr>
              <w:pStyle w:val="tabellez11"/>
              <w:rPr>
                <w:rFonts w:cs="Arial"/>
              </w:rPr>
            </w:pPr>
          </w:p>
        </w:tc>
        <w:tc>
          <w:tcPr>
            <w:tcW w:w="1701" w:type="dxa"/>
          </w:tcPr>
          <w:p w14:paraId="4CAC54A3" w14:textId="77777777" w:rsidR="00BE0C5F" w:rsidRPr="00C50B0B" w:rsidRDefault="00BE0C5F" w:rsidP="00BE0C5F">
            <w:pPr>
              <w:pStyle w:val="tabellez11"/>
              <w:rPr>
                <w:rFonts w:cs="Arial"/>
              </w:rPr>
            </w:pPr>
          </w:p>
        </w:tc>
        <w:tc>
          <w:tcPr>
            <w:tcW w:w="1701" w:type="dxa"/>
          </w:tcPr>
          <w:p w14:paraId="0A37BEC5" w14:textId="77777777" w:rsidR="00BE0C5F" w:rsidRPr="00C50B0B" w:rsidRDefault="00BE0C5F" w:rsidP="00BE0C5F">
            <w:pPr>
              <w:pStyle w:val="tabellez11"/>
              <w:rPr>
                <w:rFonts w:cs="Arial"/>
              </w:rPr>
            </w:pPr>
          </w:p>
        </w:tc>
      </w:tr>
      <w:tr w:rsidR="00BE0C5F" w:rsidRPr="00C50B0B" w14:paraId="1722603E" w14:textId="77777777" w:rsidTr="00BE0C5F">
        <w:tc>
          <w:tcPr>
            <w:tcW w:w="2405" w:type="dxa"/>
          </w:tcPr>
          <w:p w14:paraId="2CE27ACC" w14:textId="77777777" w:rsidR="00BE0C5F" w:rsidRPr="00C50B0B" w:rsidRDefault="00BE0C5F" w:rsidP="00BE0C5F">
            <w:pPr>
              <w:pStyle w:val="tabellel11"/>
              <w:rPr>
                <w:rFonts w:cs="Arial"/>
              </w:rPr>
            </w:pPr>
            <w:r w:rsidRPr="00C50B0B">
              <w:rPr>
                <w:rFonts w:cs="Arial"/>
              </w:rPr>
              <w:t>Änderbarkeit</w:t>
            </w:r>
          </w:p>
        </w:tc>
        <w:tc>
          <w:tcPr>
            <w:tcW w:w="1701" w:type="dxa"/>
          </w:tcPr>
          <w:p w14:paraId="078DC1A0" w14:textId="77777777" w:rsidR="00BE0C5F" w:rsidRPr="00C50B0B" w:rsidRDefault="00BE0C5F" w:rsidP="00BE0C5F">
            <w:pPr>
              <w:pStyle w:val="tabellez11"/>
              <w:rPr>
                <w:rFonts w:cs="Arial"/>
              </w:rPr>
            </w:pPr>
          </w:p>
        </w:tc>
        <w:tc>
          <w:tcPr>
            <w:tcW w:w="1701" w:type="dxa"/>
          </w:tcPr>
          <w:p w14:paraId="6449BE9C" w14:textId="77777777" w:rsidR="00BE0C5F" w:rsidRPr="00C50B0B" w:rsidRDefault="00BE0C5F" w:rsidP="00BE0C5F">
            <w:pPr>
              <w:pStyle w:val="tabellez11"/>
              <w:rPr>
                <w:rFonts w:cs="Arial"/>
              </w:rPr>
            </w:pPr>
          </w:p>
        </w:tc>
        <w:tc>
          <w:tcPr>
            <w:tcW w:w="1701" w:type="dxa"/>
          </w:tcPr>
          <w:p w14:paraId="7C225C4E" w14:textId="77777777" w:rsidR="00BE0C5F" w:rsidRPr="00C50B0B" w:rsidRDefault="00BE0C5F" w:rsidP="00BE0C5F">
            <w:pPr>
              <w:pStyle w:val="tabellez11"/>
              <w:rPr>
                <w:rFonts w:cs="Arial"/>
              </w:rPr>
            </w:pPr>
            <w:r w:rsidRPr="00C50B0B">
              <w:rPr>
                <w:rFonts w:cs="Arial"/>
              </w:rPr>
              <w:t>X</w:t>
            </w:r>
          </w:p>
        </w:tc>
        <w:tc>
          <w:tcPr>
            <w:tcW w:w="1701" w:type="dxa"/>
          </w:tcPr>
          <w:p w14:paraId="4D3C2348" w14:textId="77777777" w:rsidR="00BE0C5F" w:rsidRPr="00C50B0B" w:rsidRDefault="00BE0C5F" w:rsidP="00BE0C5F">
            <w:pPr>
              <w:pStyle w:val="tabellez11"/>
              <w:rPr>
                <w:rFonts w:cs="Arial"/>
              </w:rPr>
            </w:pPr>
          </w:p>
        </w:tc>
      </w:tr>
      <w:tr w:rsidR="00BE0C5F" w:rsidRPr="00C50B0B" w14:paraId="7A4785E7" w14:textId="77777777" w:rsidTr="00BE0C5F">
        <w:tc>
          <w:tcPr>
            <w:tcW w:w="2405" w:type="dxa"/>
          </w:tcPr>
          <w:p w14:paraId="1CD2F142" w14:textId="77777777" w:rsidR="00BE0C5F" w:rsidRPr="00C50B0B" w:rsidRDefault="00BE0C5F" w:rsidP="00BE0C5F">
            <w:pPr>
              <w:pStyle w:val="tabellel11"/>
              <w:rPr>
                <w:rFonts w:cs="Arial"/>
              </w:rPr>
            </w:pPr>
            <w:r w:rsidRPr="00C50B0B">
              <w:rPr>
                <w:rFonts w:cs="Arial"/>
              </w:rPr>
              <w:t>Übertragbarkeit</w:t>
            </w:r>
          </w:p>
        </w:tc>
        <w:tc>
          <w:tcPr>
            <w:tcW w:w="1701" w:type="dxa"/>
          </w:tcPr>
          <w:p w14:paraId="637E366F" w14:textId="77777777" w:rsidR="00BE0C5F" w:rsidRPr="00C50B0B" w:rsidRDefault="00BE0C5F" w:rsidP="00BE0C5F">
            <w:pPr>
              <w:pStyle w:val="tabellez11"/>
              <w:rPr>
                <w:rFonts w:cs="Arial"/>
              </w:rPr>
            </w:pPr>
          </w:p>
        </w:tc>
        <w:tc>
          <w:tcPr>
            <w:tcW w:w="1701" w:type="dxa"/>
          </w:tcPr>
          <w:p w14:paraId="7BFB28C5" w14:textId="77777777" w:rsidR="00BE0C5F" w:rsidRPr="00C50B0B" w:rsidRDefault="00BE0C5F" w:rsidP="00BE0C5F">
            <w:pPr>
              <w:pStyle w:val="tabellez11"/>
              <w:rPr>
                <w:rFonts w:cs="Arial"/>
              </w:rPr>
            </w:pPr>
          </w:p>
        </w:tc>
        <w:tc>
          <w:tcPr>
            <w:tcW w:w="1701" w:type="dxa"/>
          </w:tcPr>
          <w:p w14:paraId="6D5815B5" w14:textId="77777777" w:rsidR="00BE0C5F" w:rsidRPr="00C50B0B" w:rsidRDefault="00BE0C5F" w:rsidP="00BE0C5F">
            <w:pPr>
              <w:pStyle w:val="tabellez11"/>
              <w:rPr>
                <w:rFonts w:cs="Arial"/>
              </w:rPr>
            </w:pPr>
            <w:r w:rsidRPr="00C50B0B">
              <w:rPr>
                <w:rFonts w:cs="Arial"/>
              </w:rPr>
              <w:t>X</w:t>
            </w:r>
          </w:p>
        </w:tc>
        <w:tc>
          <w:tcPr>
            <w:tcW w:w="1701" w:type="dxa"/>
          </w:tcPr>
          <w:p w14:paraId="6745C29A" w14:textId="77777777" w:rsidR="00BE0C5F" w:rsidRPr="00C50B0B" w:rsidRDefault="00BE0C5F" w:rsidP="00BE0C5F">
            <w:pPr>
              <w:pStyle w:val="tabellez11"/>
              <w:rPr>
                <w:rFonts w:cs="Arial"/>
              </w:rPr>
            </w:pPr>
          </w:p>
        </w:tc>
      </w:tr>
    </w:tbl>
    <w:p w14:paraId="24E8E7B4" w14:textId="77777777" w:rsidR="00BE0C5F" w:rsidRPr="00C50B0B" w:rsidRDefault="00BE0C5F" w:rsidP="00DC2529">
      <w:pPr>
        <w:pStyle w:val="absatzlinks"/>
        <w:rPr>
          <w:rFonts w:cs="Arial"/>
        </w:rPr>
      </w:pPr>
    </w:p>
    <w:p w14:paraId="160DB6BD" w14:textId="77777777" w:rsidR="002702CE" w:rsidRPr="00C50B0B" w:rsidRDefault="00A94DF9" w:rsidP="00C32AFE">
      <w:pPr>
        <w:pStyle w:val="berschrift1"/>
        <w:rPr>
          <w:rFonts w:cs="Arial"/>
        </w:rPr>
      </w:pPr>
      <w:bookmarkStart w:id="29" w:name="_Toc5638527"/>
      <w:bookmarkStart w:id="30" w:name="_Toc5640506"/>
      <w:r w:rsidRPr="00C50B0B">
        <w:rPr>
          <w:rFonts w:cs="Arial"/>
        </w:rPr>
        <w:br w:type="column"/>
      </w:r>
      <w:bookmarkStart w:id="31" w:name="_Toc44320783"/>
      <w:r w:rsidR="002702CE" w:rsidRPr="00C50B0B">
        <w:rPr>
          <w:rFonts w:cs="Arial"/>
        </w:rPr>
        <w:lastRenderedPageBreak/>
        <w:t>Aufgaben</w:t>
      </w:r>
      <w:bookmarkEnd w:id="29"/>
      <w:bookmarkEnd w:id="30"/>
      <w:bookmarkEnd w:id="31"/>
    </w:p>
    <w:p w14:paraId="27283C0A" w14:textId="77777777" w:rsidR="002702CE" w:rsidRPr="00C50B0B" w:rsidRDefault="002702CE" w:rsidP="002702CE">
      <w:pPr>
        <w:pStyle w:val="absatzlinks"/>
        <w:rPr>
          <w:rFonts w:cs="Arial"/>
        </w:rPr>
      </w:pPr>
      <w:r w:rsidRPr="00C50B0B">
        <w:rPr>
          <w:rFonts w:cs="Arial"/>
        </w:rPr>
        <w:t xml:space="preserve">Einzelne Lastenheftpunkte sind bewusst </w:t>
      </w:r>
      <w:r w:rsidR="002E5AFF" w:rsidRPr="00C50B0B">
        <w:rPr>
          <w:rFonts w:cs="Arial"/>
        </w:rPr>
        <w:t>offengehalten</w:t>
      </w:r>
      <w:r w:rsidRPr="00C50B0B">
        <w:rPr>
          <w:rFonts w:cs="Arial"/>
        </w:rPr>
        <w:t xml:space="preserve">. Denken Sie darüber nach, welche Informationen zusätzlich sinnvoll oder auch notwendig sind. </w:t>
      </w:r>
      <w:r w:rsidR="002E5AFF" w:rsidRPr="00C50B0B">
        <w:rPr>
          <w:rFonts w:cs="Arial"/>
        </w:rPr>
        <w:t>Recherchieren</w:t>
      </w:r>
      <w:r w:rsidRPr="00C50B0B">
        <w:rPr>
          <w:rFonts w:cs="Arial"/>
        </w:rPr>
        <w:t xml:space="preserve"> Sie evtl. nach einze</w:t>
      </w:r>
      <w:r w:rsidR="002E5AFF" w:rsidRPr="00C50B0B">
        <w:rPr>
          <w:rFonts w:cs="Arial"/>
        </w:rPr>
        <w:t>lnen Zusammenhängen im Internet.</w:t>
      </w:r>
    </w:p>
    <w:p w14:paraId="4D941B22" w14:textId="77777777" w:rsidR="002702CE" w:rsidRPr="00C50B0B" w:rsidRDefault="002702CE" w:rsidP="00D90FE3">
      <w:pPr>
        <w:pStyle w:val="berschrift2"/>
        <w:rPr>
          <w:rFonts w:cs="Arial"/>
        </w:rPr>
      </w:pPr>
      <w:bookmarkStart w:id="32" w:name="_Toc5638528"/>
      <w:bookmarkStart w:id="33" w:name="_Toc5640507"/>
      <w:bookmarkStart w:id="34" w:name="_Toc44320784"/>
      <w:r w:rsidRPr="00C50B0B">
        <w:rPr>
          <w:rFonts w:cs="Arial"/>
        </w:rPr>
        <w:t>Analyse</w:t>
      </w:r>
      <w:bookmarkEnd w:id="32"/>
      <w:bookmarkEnd w:id="33"/>
      <w:bookmarkEnd w:id="34"/>
      <w:r w:rsidRPr="00C50B0B">
        <w:rPr>
          <w:rFonts w:cs="Arial"/>
        </w:rPr>
        <w:t xml:space="preserve"> </w:t>
      </w:r>
    </w:p>
    <w:p w14:paraId="45E1B67A" w14:textId="77777777" w:rsidR="002702CE" w:rsidRPr="00C50B0B" w:rsidRDefault="002702CE" w:rsidP="002702CE">
      <w:pPr>
        <w:pStyle w:val="absatzlinks"/>
        <w:rPr>
          <w:rFonts w:cs="Arial"/>
        </w:rPr>
      </w:pPr>
      <w:r w:rsidRPr="00C50B0B">
        <w:rPr>
          <w:rFonts w:cs="Arial"/>
        </w:rPr>
        <w:t>Für die Analyse sind zu erstellen:</w:t>
      </w:r>
    </w:p>
    <w:p w14:paraId="7F2238F6" w14:textId="77777777" w:rsidR="002702CE" w:rsidRPr="00C50B0B" w:rsidRDefault="002702CE" w:rsidP="002702CE">
      <w:pPr>
        <w:pStyle w:val="absatzaufzstd"/>
        <w:rPr>
          <w:rFonts w:cs="Arial"/>
        </w:rPr>
      </w:pPr>
      <w:r w:rsidRPr="00C50B0B">
        <w:rPr>
          <w:rFonts w:cs="Arial"/>
        </w:rPr>
        <w:t xml:space="preserve">Analyse des Lastenhefts (Fragen und Antworten). </w:t>
      </w:r>
    </w:p>
    <w:p w14:paraId="5EF042FB" w14:textId="77777777" w:rsidR="002702CE" w:rsidRPr="00C50B0B" w:rsidRDefault="002702CE" w:rsidP="002702CE">
      <w:pPr>
        <w:pStyle w:val="absatzaufzstd"/>
        <w:rPr>
          <w:rFonts w:cs="Arial"/>
        </w:rPr>
      </w:pPr>
      <w:r w:rsidRPr="00C50B0B">
        <w:rPr>
          <w:rFonts w:cs="Arial"/>
        </w:rPr>
        <w:t>Ein Use-Case-Diagramm der gesamten Anwendung incl. Beschreibung.</w:t>
      </w:r>
    </w:p>
    <w:p w14:paraId="42467CB6" w14:textId="77777777" w:rsidR="002702CE" w:rsidRPr="00C50B0B" w:rsidRDefault="002702CE" w:rsidP="002702CE">
      <w:pPr>
        <w:pStyle w:val="absatzaufzstd"/>
        <w:rPr>
          <w:rFonts w:cs="Arial"/>
        </w:rPr>
      </w:pPr>
      <w:r w:rsidRPr="00C50B0B">
        <w:rPr>
          <w:rFonts w:cs="Arial"/>
        </w:rPr>
        <w:t>Eine Verfeinerung des Use-Case-Diagramms incl. Beschreibung. (nach Absprache)</w:t>
      </w:r>
    </w:p>
    <w:p w14:paraId="252B30AE" w14:textId="77777777" w:rsidR="002702CE" w:rsidRPr="00C50B0B" w:rsidRDefault="002702CE" w:rsidP="002702CE">
      <w:pPr>
        <w:pStyle w:val="absatzaufzstd"/>
        <w:rPr>
          <w:rFonts w:cs="Arial"/>
        </w:rPr>
      </w:pPr>
      <w:r w:rsidRPr="00C50B0B">
        <w:rPr>
          <w:rFonts w:cs="Arial"/>
        </w:rPr>
        <w:t>Ein Analyse-Klassendiagramm incl. Beschreibung (Untersuchen Sie dabei den Einsatz geeigneter Analysemuster)</w:t>
      </w:r>
    </w:p>
    <w:p w14:paraId="04F73F88" w14:textId="77777777" w:rsidR="00E11C8F" w:rsidRPr="00C50B0B" w:rsidRDefault="00E11C8F" w:rsidP="002702CE">
      <w:pPr>
        <w:pStyle w:val="absatzaufzstd"/>
        <w:rPr>
          <w:rFonts w:cs="Arial"/>
        </w:rPr>
      </w:pPr>
      <w:r w:rsidRPr="00C50B0B">
        <w:rPr>
          <w:rFonts w:cs="Arial"/>
        </w:rPr>
        <w:t>Einfache GUI-Skizzen (Mockups) der wesentlichen GUI-Komponenten (Hauptseite, Tabs, etc.). Die Skizzen können mit einem einfachen Grafikprogramm erstellt werden. Auch sorgfältige Handzeichnungen sind erlaubt.</w:t>
      </w:r>
      <w:r w:rsidR="004C325D" w:rsidRPr="00C50B0B">
        <w:rPr>
          <w:rFonts w:cs="Arial"/>
        </w:rPr>
        <w:t xml:space="preserve"> Bitte keine Login-GUI skizzieren!</w:t>
      </w:r>
    </w:p>
    <w:p w14:paraId="1C4D005A" w14:textId="77777777" w:rsidR="002702CE" w:rsidRPr="00C50B0B" w:rsidRDefault="002702CE" w:rsidP="00D90FE3">
      <w:pPr>
        <w:pStyle w:val="berschrift2"/>
        <w:rPr>
          <w:rFonts w:cs="Arial"/>
        </w:rPr>
      </w:pPr>
      <w:bookmarkStart w:id="35" w:name="_Toc5638529"/>
      <w:bookmarkStart w:id="36" w:name="_Toc5640508"/>
      <w:bookmarkStart w:id="37" w:name="_Toc44320785"/>
      <w:r w:rsidRPr="00C50B0B">
        <w:rPr>
          <w:rFonts w:cs="Arial"/>
        </w:rPr>
        <w:t>Sequenzdiagramm und Aktivitätsdiagramm (Analyse oder Entwurf)</w:t>
      </w:r>
      <w:bookmarkEnd w:id="35"/>
      <w:bookmarkEnd w:id="36"/>
      <w:bookmarkEnd w:id="37"/>
    </w:p>
    <w:p w14:paraId="51133C29" w14:textId="77777777" w:rsidR="002702CE" w:rsidRPr="00C50B0B" w:rsidRDefault="002702CE" w:rsidP="002702CE">
      <w:pPr>
        <w:pStyle w:val="absatzlinks"/>
        <w:rPr>
          <w:rFonts w:cs="Arial"/>
        </w:rPr>
      </w:pPr>
      <w:r w:rsidRPr="00C50B0B">
        <w:rPr>
          <w:rFonts w:cs="Arial"/>
        </w:rPr>
        <w:t>Erstellen Sie ein Sequenzdiagramm und ein Aktivitätsdiagramm (incl. Beschreibung) für folgende Szenarios (ein AD für das eine Szenario, ein SD für das andere Szenario):</w:t>
      </w:r>
    </w:p>
    <w:p w14:paraId="69F7C4F6" w14:textId="77777777" w:rsidR="0056778A" w:rsidRPr="00C50B0B" w:rsidRDefault="0056778A" w:rsidP="002702CE">
      <w:pPr>
        <w:pStyle w:val="absatzaufzstd"/>
        <w:rPr>
          <w:rFonts w:cs="Arial"/>
        </w:rPr>
      </w:pPr>
      <w:r w:rsidRPr="00C50B0B">
        <w:rPr>
          <w:rFonts w:cs="Arial"/>
        </w:rPr>
        <w:t xml:space="preserve">Die </w:t>
      </w:r>
      <w:r w:rsidR="002702CE" w:rsidRPr="00C50B0B">
        <w:rPr>
          <w:rFonts w:cs="Arial"/>
        </w:rPr>
        <w:t>Aktion</w:t>
      </w:r>
      <w:r w:rsidRPr="00C50B0B">
        <w:rPr>
          <w:rFonts w:cs="Arial"/>
        </w:rPr>
        <w:t>en</w:t>
      </w:r>
      <w:r w:rsidR="002702CE" w:rsidRPr="00C50B0B">
        <w:rPr>
          <w:rFonts w:cs="Arial"/>
        </w:rPr>
        <w:t xml:space="preserve"> „</w:t>
      </w:r>
      <w:r w:rsidR="00AE2D0E" w:rsidRPr="00C50B0B">
        <w:rPr>
          <w:rFonts w:cs="Arial"/>
        </w:rPr>
        <w:t>Exponat anlegen</w:t>
      </w:r>
      <w:r w:rsidR="002702CE" w:rsidRPr="00C50B0B">
        <w:rPr>
          <w:rFonts w:cs="Arial"/>
        </w:rPr>
        <w:t xml:space="preserve">“ </w:t>
      </w:r>
      <w:r w:rsidRPr="00C50B0B">
        <w:rPr>
          <w:rFonts w:cs="Arial"/>
        </w:rPr>
        <w:t xml:space="preserve">und „Exponat löschen“ </w:t>
      </w:r>
      <w:r w:rsidR="002702CE" w:rsidRPr="00C50B0B">
        <w:rPr>
          <w:rFonts w:cs="Arial"/>
        </w:rPr>
        <w:t xml:space="preserve">durchführen. Ausgehend von einem neuen </w:t>
      </w:r>
      <w:r w:rsidRPr="00C50B0B">
        <w:rPr>
          <w:rFonts w:cs="Arial"/>
        </w:rPr>
        <w:t xml:space="preserve">Exponat </w:t>
      </w:r>
      <w:r w:rsidR="002702CE" w:rsidRPr="00C50B0B">
        <w:rPr>
          <w:rFonts w:cs="Arial"/>
        </w:rPr>
        <w:t>werden dessen</w:t>
      </w:r>
      <w:r w:rsidR="002E5AFF" w:rsidRPr="00C50B0B">
        <w:rPr>
          <w:rFonts w:cs="Arial"/>
        </w:rPr>
        <w:t xml:space="preserve"> gesamte</w:t>
      </w:r>
      <w:r w:rsidR="002702CE" w:rsidRPr="00C50B0B">
        <w:rPr>
          <w:rFonts w:cs="Arial"/>
        </w:rPr>
        <w:t xml:space="preserve"> Daten erfasst und </w:t>
      </w:r>
      <w:r w:rsidRPr="00C50B0B">
        <w:rPr>
          <w:rFonts w:cs="Arial"/>
        </w:rPr>
        <w:t xml:space="preserve">in das System </w:t>
      </w:r>
      <w:r w:rsidR="002702CE" w:rsidRPr="00C50B0B">
        <w:rPr>
          <w:rFonts w:cs="Arial"/>
        </w:rPr>
        <w:t>ein</w:t>
      </w:r>
      <w:r w:rsidRPr="00C50B0B">
        <w:rPr>
          <w:rFonts w:cs="Arial"/>
        </w:rPr>
        <w:t>getragen</w:t>
      </w:r>
      <w:r w:rsidR="00E11C8F" w:rsidRPr="00C50B0B">
        <w:rPr>
          <w:rFonts w:cs="Arial"/>
        </w:rPr>
        <w:t xml:space="preserve"> bzw. alle relevanten Daten eines Exponats gelöscht</w:t>
      </w:r>
      <w:r w:rsidRPr="00C50B0B">
        <w:rPr>
          <w:rFonts w:cs="Arial"/>
        </w:rPr>
        <w:t>.</w:t>
      </w:r>
    </w:p>
    <w:p w14:paraId="614C09ED" w14:textId="77777777" w:rsidR="00823A11" w:rsidRPr="00C50B0B" w:rsidRDefault="0056778A" w:rsidP="002702CE">
      <w:pPr>
        <w:pStyle w:val="absatzaufzstd"/>
        <w:rPr>
          <w:rFonts w:cs="Arial"/>
        </w:rPr>
      </w:pPr>
      <w:r w:rsidRPr="00C50B0B">
        <w:rPr>
          <w:rFonts w:cs="Arial"/>
        </w:rPr>
        <w:t xml:space="preserve">Die </w:t>
      </w:r>
      <w:r w:rsidR="002702CE" w:rsidRPr="00C50B0B">
        <w:rPr>
          <w:rFonts w:cs="Arial"/>
        </w:rPr>
        <w:t>Aktion</w:t>
      </w:r>
      <w:r w:rsidRPr="00C50B0B">
        <w:rPr>
          <w:rFonts w:cs="Arial"/>
        </w:rPr>
        <w:t>en</w:t>
      </w:r>
      <w:r w:rsidR="002702CE" w:rsidRPr="00C50B0B">
        <w:rPr>
          <w:rFonts w:cs="Arial"/>
        </w:rPr>
        <w:t xml:space="preserve"> „</w:t>
      </w:r>
      <w:r w:rsidRPr="00C50B0B">
        <w:rPr>
          <w:rFonts w:cs="Arial"/>
        </w:rPr>
        <w:t>Förderer anlegen“ und „Förderer löschen</w:t>
      </w:r>
      <w:r w:rsidR="002702CE" w:rsidRPr="00C50B0B">
        <w:rPr>
          <w:rFonts w:cs="Arial"/>
        </w:rPr>
        <w:t>“</w:t>
      </w:r>
      <w:r w:rsidRPr="00C50B0B">
        <w:rPr>
          <w:rFonts w:cs="Arial"/>
        </w:rPr>
        <w:t xml:space="preserve"> durchführen</w:t>
      </w:r>
      <w:r w:rsidR="002702CE" w:rsidRPr="00C50B0B">
        <w:rPr>
          <w:rFonts w:cs="Arial"/>
        </w:rPr>
        <w:t xml:space="preserve">. </w:t>
      </w:r>
      <w:r w:rsidRPr="00C50B0B">
        <w:rPr>
          <w:rFonts w:cs="Arial"/>
        </w:rPr>
        <w:t>Dabei soll das Anlegen eines Förderers die Anforderungen aus LF30 erfüllen.</w:t>
      </w:r>
    </w:p>
    <w:p w14:paraId="3D25ACE7" w14:textId="77777777" w:rsidR="0056778A" w:rsidRPr="00C50B0B" w:rsidRDefault="002E5AFF" w:rsidP="002E5AFF">
      <w:pPr>
        <w:pStyle w:val="absatzlinks"/>
        <w:rPr>
          <w:rFonts w:cs="Arial"/>
        </w:rPr>
      </w:pPr>
      <w:r w:rsidRPr="00C50B0B">
        <w:rPr>
          <w:rFonts w:cs="Arial"/>
        </w:rPr>
        <w:t>Fassen Sie</w:t>
      </w:r>
      <w:r w:rsidR="0056778A" w:rsidRPr="00C50B0B">
        <w:rPr>
          <w:rFonts w:cs="Arial"/>
        </w:rPr>
        <w:t xml:space="preserve"> </w:t>
      </w:r>
      <w:r w:rsidR="00E11C8F" w:rsidRPr="00C50B0B">
        <w:rPr>
          <w:rFonts w:cs="Arial"/>
        </w:rPr>
        <w:t>bei beiden Diagrammen</w:t>
      </w:r>
      <w:r w:rsidRPr="00C50B0B">
        <w:rPr>
          <w:rFonts w:cs="Arial"/>
        </w:rPr>
        <w:t xml:space="preserve"> die Eingabe aller primitiven Attribute (Name, Datum</w:t>
      </w:r>
      <w:r w:rsidR="00E11C8F" w:rsidRPr="00C50B0B">
        <w:rPr>
          <w:rFonts w:cs="Arial"/>
        </w:rPr>
        <w:t>s</w:t>
      </w:r>
      <w:r w:rsidR="00E11C8F" w:rsidRPr="00C50B0B">
        <w:rPr>
          <w:rFonts w:cs="Arial"/>
        </w:rPr>
        <w:softHyphen/>
        <w:t>angaben</w:t>
      </w:r>
      <w:r w:rsidRPr="00C50B0B">
        <w:rPr>
          <w:rFonts w:cs="Arial"/>
        </w:rPr>
        <w:t xml:space="preserve">, …) in einer </w:t>
      </w:r>
      <w:r w:rsidR="00E11C8F" w:rsidRPr="00C50B0B">
        <w:rPr>
          <w:rFonts w:cs="Arial"/>
        </w:rPr>
        <w:t>einzigen</w:t>
      </w:r>
      <w:r w:rsidRPr="00C50B0B">
        <w:rPr>
          <w:rFonts w:cs="Arial"/>
        </w:rPr>
        <w:t xml:space="preserve"> Aktion zusammen (z.B. „Attribute eintragen“).</w:t>
      </w:r>
    </w:p>
    <w:p w14:paraId="6966F1A8" w14:textId="77777777" w:rsidR="00582112" w:rsidRPr="00C50B0B" w:rsidRDefault="00582112" w:rsidP="00582112">
      <w:pPr>
        <w:pStyle w:val="absatzlinks"/>
        <w:rPr>
          <w:rFonts w:cs="Arial"/>
        </w:rPr>
      </w:pPr>
      <w:r w:rsidRPr="00C50B0B">
        <w:rPr>
          <w:rFonts w:cs="Arial"/>
        </w:rPr>
        <w:t>Für beide Diagrammarten ist das jeweilige Szenario ausführlich zu entwickeln (</w:t>
      </w:r>
      <w:r w:rsidR="002E5AFF" w:rsidRPr="00C50B0B">
        <w:rPr>
          <w:rFonts w:cs="Arial"/>
        </w:rPr>
        <w:t xml:space="preserve">idealerweise </w:t>
      </w:r>
      <w:r w:rsidR="00A94DF9" w:rsidRPr="00C50B0B">
        <w:rPr>
          <w:rFonts w:cs="Arial"/>
        </w:rPr>
        <w:t>mit Pseudo</w:t>
      </w:r>
      <w:r w:rsidRPr="00C50B0B">
        <w:rPr>
          <w:rFonts w:cs="Arial"/>
        </w:rPr>
        <w:t xml:space="preserve">code). Es sind sämtliche referenzierten Elemente zu berücksichtigen und es sollen jeweils mehrere beteiligte Personen zugeordnet werden. </w:t>
      </w:r>
    </w:p>
    <w:p w14:paraId="2D51AEC5" w14:textId="77777777" w:rsidR="00582112" w:rsidRPr="00C50B0B" w:rsidRDefault="00582112" w:rsidP="00582112">
      <w:pPr>
        <w:pStyle w:val="absatzlinks"/>
        <w:rPr>
          <w:rFonts w:cs="Arial"/>
        </w:rPr>
      </w:pPr>
      <w:r w:rsidRPr="00C50B0B">
        <w:rPr>
          <w:rFonts w:cs="Arial"/>
        </w:rPr>
        <w:t>In allen Fällen wird eine (noch) leere Datenba</w:t>
      </w:r>
      <w:r w:rsidR="002E5AFF" w:rsidRPr="00C50B0B">
        <w:rPr>
          <w:rFonts w:cs="Arial"/>
        </w:rPr>
        <w:t>sis</w:t>
      </w:r>
      <w:r w:rsidRPr="00C50B0B">
        <w:rPr>
          <w:rFonts w:cs="Arial"/>
        </w:rPr>
        <w:t xml:space="preserve"> angenommen. Denken Sie an geeignete Diagrammverfeinerungen.</w:t>
      </w:r>
      <w:r w:rsidR="0056778A" w:rsidRPr="00C50B0B">
        <w:rPr>
          <w:rFonts w:cs="Arial"/>
        </w:rPr>
        <w:t xml:space="preserve"> Sie können beim Neuanlegen eines Exponats oder Förderers </w:t>
      </w:r>
      <w:r w:rsidR="00984358" w:rsidRPr="00C50B0B">
        <w:rPr>
          <w:rFonts w:cs="Arial"/>
        </w:rPr>
        <w:t xml:space="preserve">auf das jeweils andere Diagramm </w:t>
      </w:r>
      <w:r w:rsidR="004B7C5B" w:rsidRPr="00C50B0B">
        <w:rPr>
          <w:rFonts w:cs="Arial"/>
        </w:rPr>
        <w:t xml:space="preserve">(AD, SD) </w:t>
      </w:r>
      <w:r w:rsidR="00984358" w:rsidRPr="00C50B0B">
        <w:rPr>
          <w:rFonts w:cs="Arial"/>
        </w:rPr>
        <w:t>verweisen. Beachten Sie allerdings, dass es möglich sein muss, entweder ein Exponat oder einen Förderer ohne Referenzen anlegen zu können.</w:t>
      </w:r>
    </w:p>
    <w:p w14:paraId="31AA9542" w14:textId="77777777" w:rsidR="00823A11" w:rsidRPr="00C50B0B" w:rsidRDefault="00582112" w:rsidP="00D90FE3">
      <w:pPr>
        <w:pStyle w:val="berschrift2"/>
        <w:rPr>
          <w:rFonts w:cs="Arial"/>
        </w:rPr>
      </w:pPr>
      <w:bookmarkStart w:id="38" w:name="_Toc5638530"/>
      <w:bookmarkStart w:id="39" w:name="_Toc5640509"/>
      <w:bookmarkStart w:id="40" w:name="_Toc44320786"/>
      <w:r w:rsidRPr="00C50B0B">
        <w:rPr>
          <w:rFonts w:cs="Arial"/>
        </w:rPr>
        <w:t>Entwurf</w:t>
      </w:r>
      <w:bookmarkEnd w:id="38"/>
      <w:bookmarkEnd w:id="39"/>
      <w:bookmarkEnd w:id="40"/>
    </w:p>
    <w:p w14:paraId="782CC8B5" w14:textId="77777777" w:rsidR="004B7C5B" w:rsidRPr="00C50B0B" w:rsidRDefault="004B7C5B" w:rsidP="004B7C5B">
      <w:pPr>
        <w:pStyle w:val="absatzlinks"/>
        <w:rPr>
          <w:rFonts w:cs="Arial"/>
        </w:rPr>
      </w:pPr>
      <w:bookmarkStart w:id="41" w:name="_Toc5638531"/>
      <w:bookmarkStart w:id="42" w:name="_Toc5640510"/>
      <w:r w:rsidRPr="00C50B0B">
        <w:rPr>
          <w:rFonts w:cs="Arial"/>
        </w:rPr>
        <w:t>Abzuliefern sind hier (alle Diagramme und GUIs jeweils mit Beschreibung):</w:t>
      </w:r>
    </w:p>
    <w:p w14:paraId="691CCFBF" w14:textId="77777777" w:rsidR="004B7C5B" w:rsidRPr="00C50B0B" w:rsidRDefault="004B7C5B" w:rsidP="004B7C5B">
      <w:pPr>
        <w:pStyle w:val="absatzaufzstd"/>
        <w:rPr>
          <w:rFonts w:cs="Arial"/>
        </w:rPr>
      </w:pPr>
      <w:r w:rsidRPr="00C50B0B">
        <w:rPr>
          <w:rFonts w:cs="Arial"/>
        </w:rPr>
        <w:t>Entwurfsklassendiagramm (Untersuchen Sie dabei den Einsatz geeigneter Entwurfsmuster)</w:t>
      </w:r>
    </w:p>
    <w:p w14:paraId="115AC64E" w14:textId="77777777" w:rsidR="004B7C5B" w:rsidRPr="00C50B0B" w:rsidRDefault="004B7C5B" w:rsidP="004B7C5B">
      <w:pPr>
        <w:pStyle w:val="absatzaufzstd"/>
        <w:rPr>
          <w:rFonts w:cs="Arial"/>
        </w:rPr>
      </w:pPr>
      <w:r w:rsidRPr="00C50B0B">
        <w:rPr>
          <w:rFonts w:cs="Arial"/>
        </w:rPr>
        <w:t>GUI-Modellierung:</w:t>
      </w:r>
      <w:r w:rsidRPr="00C50B0B">
        <w:rPr>
          <w:rFonts w:cs="Arial"/>
        </w:rPr>
        <w:br/>
        <w:t xml:space="preserve">Es ist das Kommunikationsschema eines Teils der während der Analyse skizzierten GUI mit </w:t>
      </w:r>
      <w:r w:rsidRPr="00C50B0B">
        <w:rPr>
          <w:rFonts w:cs="Arial"/>
          <w:b/>
        </w:rPr>
        <w:t>UML</w:t>
      </w:r>
      <w:r w:rsidRPr="00C50B0B">
        <w:rPr>
          <w:rFonts w:cs="Arial"/>
        </w:rPr>
        <w:t xml:space="preserve"> zu modellieren. Die Anwendung selbst soll dabei nach dem einfachen Model-View-Control-Muster aufgebaut sein. Dazu sind mindestens ein Controller, die erforder</w:t>
      </w:r>
      <w:r w:rsidRPr="00C50B0B">
        <w:rPr>
          <w:rFonts w:cs="Arial"/>
        </w:rPr>
        <w:softHyphen/>
        <w:t>lichen Modellklassen sowie eine unabhängige GUI (View) erforderlich.</w:t>
      </w:r>
    </w:p>
    <w:p w14:paraId="627651BC" w14:textId="77777777" w:rsidR="00E11C8F" w:rsidRPr="00C50B0B" w:rsidRDefault="004B7C5B" w:rsidP="004B7C5B">
      <w:pPr>
        <w:pStyle w:val="absatzaufzstd"/>
        <w:numPr>
          <w:ilvl w:val="0"/>
          <w:numId w:val="0"/>
        </w:numPr>
        <w:ind w:left="641"/>
        <w:rPr>
          <w:rFonts w:cs="Arial"/>
        </w:rPr>
      </w:pPr>
      <w:r w:rsidRPr="00C50B0B">
        <w:rPr>
          <w:rFonts w:cs="Arial"/>
        </w:rPr>
        <w:t>Die meisten GUI-Elemente werden über eine einfache kleine Java-Bibliothek zur Verfügung gestellt (</w:t>
      </w:r>
      <w:r w:rsidRPr="00C50B0B">
        <w:rPr>
          <w:rFonts w:cs="Arial"/>
          <w:i/>
        </w:rPr>
        <w:t>swe-utils</w:t>
      </w:r>
      <w:r w:rsidRPr="00C50B0B">
        <w:rPr>
          <w:rFonts w:cs="Arial"/>
        </w:rPr>
        <w:t>.</w:t>
      </w:r>
      <w:r w:rsidRPr="00C50B0B">
        <w:rPr>
          <w:rFonts w:cs="Arial"/>
          <w:i/>
        </w:rPr>
        <w:t>jar</w:t>
      </w:r>
      <w:r w:rsidRPr="00C50B0B">
        <w:rPr>
          <w:rFonts w:cs="Arial"/>
        </w:rPr>
        <w:t>), deren GUI-Komponenten in das Klassendia</w:t>
      </w:r>
      <w:r w:rsidRPr="00C50B0B">
        <w:rPr>
          <w:rFonts w:cs="Arial"/>
        </w:rPr>
        <w:softHyphen/>
        <w:t>gramm zu integrieren sind, wenn sie verwendet werden.</w:t>
      </w:r>
    </w:p>
    <w:p w14:paraId="702A8A5C" w14:textId="77777777" w:rsidR="004B7C5B" w:rsidRPr="00C50B0B" w:rsidRDefault="004B7C5B" w:rsidP="004B7C5B">
      <w:pPr>
        <w:pStyle w:val="absatzaufzstd"/>
        <w:numPr>
          <w:ilvl w:val="0"/>
          <w:numId w:val="0"/>
        </w:numPr>
        <w:ind w:left="641"/>
        <w:rPr>
          <w:rFonts w:cs="Arial"/>
        </w:rPr>
      </w:pPr>
      <w:r w:rsidRPr="00C50B0B">
        <w:rPr>
          <w:rFonts w:cs="Arial"/>
        </w:rPr>
        <w:lastRenderedPageBreak/>
        <w:t xml:space="preserve">Die GUI-Modellierung kann in einem separaten Diagramm mit den relevanten Modellklassen erfolgen, falls das Entwurfsklassendiagramm sonst zu komplex werden würde. </w:t>
      </w:r>
    </w:p>
    <w:p w14:paraId="2B0AEF4C" w14:textId="77777777" w:rsidR="00582112" w:rsidRPr="00C50B0B" w:rsidRDefault="00582112" w:rsidP="00D90FE3">
      <w:pPr>
        <w:pStyle w:val="berschrift2"/>
        <w:rPr>
          <w:rFonts w:cs="Arial"/>
        </w:rPr>
      </w:pPr>
      <w:bookmarkStart w:id="43" w:name="_Toc44320787"/>
      <w:r w:rsidRPr="00C50B0B">
        <w:rPr>
          <w:rFonts w:cs="Arial"/>
        </w:rPr>
        <w:t>Implementierung</w:t>
      </w:r>
      <w:bookmarkEnd w:id="41"/>
      <w:bookmarkEnd w:id="42"/>
      <w:bookmarkEnd w:id="43"/>
    </w:p>
    <w:p w14:paraId="5D8B0475" w14:textId="77777777" w:rsidR="004B7C5B" w:rsidRPr="00C50B0B" w:rsidRDefault="004B7C5B" w:rsidP="004B7C5B">
      <w:pPr>
        <w:pStyle w:val="absatzlinks"/>
        <w:rPr>
          <w:rFonts w:cs="Arial"/>
        </w:rPr>
      </w:pPr>
      <w:bookmarkStart w:id="44" w:name="_Toc5638532"/>
      <w:bookmarkStart w:id="45" w:name="_Toc5640511"/>
      <w:r w:rsidRPr="00C50B0B">
        <w:rPr>
          <w:rFonts w:cs="Arial"/>
        </w:rPr>
        <w:t xml:space="preserve">Es ist eine einfache Java-Applikation zu implementieren, die es ermöglicht, </w:t>
      </w:r>
      <w:r w:rsidR="00E11C8F" w:rsidRPr="00C50B0B">
        <w:rPr>
          <w:rFonts w:cs="Arial"/>
        </w:rPr>
        <w:t>Museumsdaten anzule</w:t>
      </w:r>
      <w:r w:rsidRPr="00C50B0B">
        <w:rPr>
          <w:rFonts w:cs="Arial"/>
        </w:rPr>
        <w:t xml:space="preserve">gen, zu ändern und zu löschen. </w:t>
      </w:r>
    </w:p>
    <w:p w14:paraId="3936F224" w14:textId="77777777" w:rsidR="004B7C5B" w:rsidRPr="00C50B0B" w:rsidRDefault="004B7C5B" w:rsidP="004B7C5B">
      <w:pPr>
        <w:pStyle w:val="absatzlinks"/>
        <w:rPr>
          <w:rFonts w:cs="Arial"/>
        </w:rPr>
      </w:pPr>
      <w:r w:rsidRPr="00C50B0B">
        <w:rPr>
          <w:rFonts w:cs="Arial"/>
        </w:rPr>
        <w:t>Zur Realisierung wird die oben bei der Entwurfsaufgabe erwähnte Java-Bibliothek zur Verfügung gestellt (</w:t>
      </w:r>
      <w:r w:rsidRPr="00C50B0B">
        <w:rPr>
          <w:rFonts w:cs="Arial"/>
          <w:i/>
        </w:rPr>
        <w:t>swe-utils</w:t>
      </w:r>
      <w:r w:rsidRPr="00C50B0B">
        <w:rPr>
          <w:rFonts w:cs="Arial"/>
        </w:rPr>
        <w:t>.</w:t>
      </w:r>
      <w:r w:rsidRPr="00C50B0B">
        <w:rPr>
          <w:rFonts w:cs="Arial"/>
          <w:i/>
        </w:rPr>
        <w:t>jar</w:t>
      </w:r>
      <w:r w:rsidRPr="00C50B0B">
        <w:rPr>
          <w:rFonts w:cs="Arial"/>
        </w:rPr>
        <w:t xml:space="preserve">), die neben mehreren GUI-Komponenten einen </w:t>
      </w:r>
      <w:proofErr w:type="spellStart"/>
      <w:r w:rsidRPr="00C50B0B">
        <w:rPr>
          <w:rFonts w:cs="Arial"/>
          <w:i/>
        </w:rPr>
        <w:t>CSVReader</w:t>
      </w:r>
      <w:proofErr w:type="spellEnd"/>
      <w:r w:rsidRPr="00C50B0B">
        <w:rPr>
          <w:rFonts w:cs="Arial"/>
          <w:i/>
        </w:rPr>
        <w:t>,</w:t>
      </w:r>
      <w:r w:rsidRPr="00C50B0B">
        <w:rPr>
          <w:rFonts w:cs="Arial"/>
        </w:rPr>
        <w:t xml:space="preserve"> einen </w:t>
      </w:r>
      <w:proofErr w:type="spellStart"/>
      <w:r w:rsidRPr="00C50B0B">
        <w:rPr>
          <w:rFonts w:cs="Arial"/>
          <w:i/>
        </w:rPr>
        <w:t>CSVWriter</w:t>
      </w:r>
      <w:proofErr w:type="spellEnd"/>
      <w:r w:rsidRPr="00C50B0B">
        <w:rPr>
          <w:rFonts w:cs="Arial"/>
        </w:rPr>
        <w:t xml:space="preserve"> sowie mehrere Interfaces bereitstellt (in den Packages </w:t>
      </w:r>
      <w:proofErr w:type="spellStart"/>
      <w:r w:rsidRPr="00C50B0B">
        <w:rPr>
          <w:rFonts w:cs="Arial"/>
          <w:i/>
        </w:rPr>
        <w:t>event</w:t>
      </w:r>
      <w:proofErr w:type="spellEnd"/>
      <w:r w:rsidRPr="00C50B0B">
        <w:rPr>
          <w:rFonts w:cs="Arial"/>
          <w:i/>
        </w:rPr>
        <w:t xml:space="preserve"> </w:t>
      </w:r>
      <w:r w:rsidRPr="00C50B0B">
        <w:rPr>
          <w:rFonts w:cs="Arial"/>
        </w:rPr>
        <w:t xml:space="preserve">und </w:t>
      </w:r>
      <w:proofErr w:type="spellStart"/>
      <w:r w:rsidRPr="00C50B0B">
        <w:rPr>
          <w:rFonts w:cs="Arial"/>
          <w:i/>
        </w:rPr>
        <w:t>model</w:t>
      </w:r>
      <w:proofErr w:type="spellEnd"/>
      <w:r w:rsidRPr="00C50B0B">
        <w:rPr>
          <w:rFonts w:cs="Arial"/>
        </w:rPr>
        <w:t xml:space="preserve">). </w:t>
      </w:r>
    </w:p>
    <w:p w14:paraId="0BF42FAA" w14:textId="77777777" w:rsidR="004B7C5B" w:rsidRPr="00C50B0B" w:rsidRDefault="004B7C5B" w:rsidP="004B7C5B">
      <w:pPr>
        <w:pStyle w:val="absatzlinks"/>
        <w:rPr>
          <w:rFonts w:cs="Arial"/>
        </w:rPr>
      </w:pPr>
      <w:r w:rsidRPr="00C50B0B">
        <w:rPr>
          <w:rFonts w:cs="Arial"/>
        </w:rPr>
        <w:t xml:space="preserve">Daneben ist eine Mini-Test-Applikation gegeben, die die Funktionsfähigkeit der GUI-Komponenten demonstriert (Start mit </w:t>
      </w:r>
      <w:proofErr w:type="spellStart"/>
      <w:r w:rsidRPr="00C50B0B">
        <w:rPr>
          <w:rFonts w:cs="Arial"/>
          <w:i/>
        </w:rPr>
        <w:t>java</w:t>
      </w:r>
      <w:proofErr w:type="spellEnd"/>
      <w:r w:rsidRPr="00C50B0B">
        <w:rPr>
          <w:rFonts w:cs="Arial"/>
          <w:i/>
        </w:rPr>
        <w:t xml:space="preserve"> -</w:t>
      </w:r>
      <w:proofErr w:type="spellStart"/>
      <w:r w:rsidRPr="00C50B0B">
        <w:rPr>
          <w:rFonts w:cs="Arial"/>
          <w:i/>
        </w:rPr>
        <w:t>jar</w:t>
      </w:r>
      <w:proofErr w:type="spellEnd"/>
      <w:r w:rsidRPr="00C50B0B">
        <w:rPr>
          <w:rFonts w:cs="Arial"/>
          <w:i/>
        </w:rPr>
        <w:t xml:space="preserve"> swe-utils.jar</w:t>
      </w:r>
      <w:r w:rsidRPr="00C50B0B">
        <w:rPr>
          <w:rFonts w:cs="Arial"/>
        </w:rPr>
        <w:t>). Details sind der Java-Dokumentation der Bibliothek zu entnehmen.</w:t>
      </w:r>
    </w:p>
    <w:p w14:paraId="31D54568" w14:textId="77777777" w:rsidR="004B7C5B" w:rsidRPr="00C50B0B" w:rsidRDefault="004B7C5B" w:rsidP="004B7C5B">
      <w:pPr>
        <w:pStyle w:val="absatzlinks"/>
        <w:rPr>
          <w:rFonts w:cs="Arial"/>
        </w:rPr>
      </w:pPr>
      <w:r w:rsidRPr="00C50B0B">
        <w:rPr>
          <w:rFonts w:cs="Arial"/>
        </w:rPr>
        <w:t xml:space="preserve">Zur </w:t>
      </w:r>
      <w:r w:rsidR="00555ACF" w:rsidRPr="00C50B0B">
        <w:rPr>
          <w:rFonts w:cs="Arial"/>
        </w:rPr>
        <w:t xml:space="preserve">leichteren </w:t>
      </w:r>
      <w:r w:rsidRPr="00C50B0B">
        <w:rPr>
          <w:rFonts w:cs="Arial"/>
        </w:rPr>
        <w:t xml:space="preserve">und </w:t>
      </w:r>
      <w:r w:rsidR="00555ACF" w:rsidRPr="00C50B0B">
        <w:rPr>
          <w:rFonts w:cs="Arial"/>
        </w:rPr>
        <w:t xml:space="preserve">zukunftssicheren </w:t>
      </w:r>
      <w:r w:rsidRPr="00C50B0B">
        <w:rPr>
          <w:rFonts w:cs="Arial"/>
        </w:rPr>
        <w:t xml:space="preserve">Evaluation Ihres Programmentwurfs </w:t>
      </w:r>
      <w:r w:rsidR="00555ACF" w:rsidRPr="00C50B0B">
        <w:rPr>
          <w:rFonts w:cs="Arial"/>
        </w:rPr>
        <w:t xml:space="preserve">soll die Java-Applikation als eine Desktop-Applikation mit CSV-Dateien </w:t>
      </w:r>
      <w:r w:rsidR="00E11C8F" w:rsidRPr="00C50B0B">
        <w:rPr>
          <w:rFonts w:cs="Arial"/>
        </w:rPr>
        <w:t xml:space="preserve">(alternativ XML oder JSON) </w:t>
      </w:r>
      <w:r w:rsidR="00555ACF" w:rsidRPr="00C50B0B">
        <w:rPr>
          <w:rFonts w:cs="Arial"/>
        </w:rPr>
        <w:t>als zentrale Datenbasis realisiert werden, die von beliebigen Rechnern aus gestartet wird.</w:t>
      </w:r>
      <w:r w:rsidRPr="00C50B0B">
        <w:rPr>
          <w:rFonts w:cs="Arial"/>
        </w:rPr>
        <w:t xml:space="preserve"> Dabei sind mehrere Dateien analog zu Datenbanktabellen zu erzeugen.</w:t>
      </w:r>
    </w:p>
    <w:p w14:paraId="5DD4668B" w14:textId="77777777" w:rsidR="004B7C5B" w:rsidRPr="00C50B0B" w:rsidRDefault="004B7C5B" w:rsidP="004B7C5B">
      <w:pPr>
        <w:pStyle w:val="absatzberschrift"/>
        <w:rPr>
          <w:rFonts w:cs="Arial"/>
        </w:rPr>
      </w:pPr>
      <w:r w:rsidRPr="00C50B0B">
        <w:rPr>
          <w:rFonts w:cs="Arial"/>
        </w:rPr>
        <w:t xml:space="preserve">Einzelne Aufgaben </w:t>
      </w:r>
    </w:p>
    <w:p w14:paraId="386ED271" w14:textId="77777777" w:rsidR="004B7C5B" w:rsidRPr="00C50B0B" w:rsidRDefault="004B7C5B" w:rsidP="004B7C5B">
      <w:pPr>
        <w:pStyle w:val="absatzaufzstd"/>
        <w:rPr>
          <w:rFonts w:cs="Arial"/>
        </w:rPr>
      </w:pPr>
      <w:r w:rsidRPr="00C50B0B">
        <w:rPr>
          <w:rFonts w:cs="Arial"/>
        </w:rPr>
        <w:t>Hauptaufgabe ist die Realisierung einer MVC-Applikation mithilfe des Observer-Patterns entsprechend des vorgegebenen GUI-Entwurfs und der gegebenen Java-Bibliothek.</w:t>
      </w:r>
    </w:p>
    <w:p w14:paraId="0E8BFAC4" w14:textId="77777777" w:rsidR="004B7C5B" w:rsidRPr="00C50B0B" w:rsidRDefault="004B7C5B" w:rsidP="004B7C5B">
      <w:pPr>
        <w:pStyle w:val="absatzaufzstd"/>
        <w:rPr>
          <w:rFonts w:cs="Arial"/>
          <w:i/>
        </w:rPr>
      </w:pPr>
      <w:r w:rsidRPr="00C50B0B">
        <w:rPr>
          <w:rFonts w:cs="Arial"/>
        </w:rPr>
        <w:t>Die Erzeugung der Instanzen soll in einer Entity-Factory erfolgen und zur Verwaltung der Instanzen ist ein Entity-Manager zu realisieren (beides siehe Vorlesung).</w:t>
      </w:r>
    </w:p>
    <w:p w14:paraId="2B1FF025" w14:textId="77777777" w:rsidR="004B7C5B" w:rsidRPr="00C50B0B" w:rsidRDefault="004B7C5B" w:rsidP="004B7C5B">
      <w:pPr>
        <w:pStyle w:val="absatzaufzstd"/>
        <w:rPr>
          <w:rFonts w:cs="Arial"/>
          <w:i/>
        </w:rPr>
      </w:pPr>
      <w:r w:rsidRPr="00C50B0B">
        <w:rPr>
          <w:rFonts w:cs="Arial"/>
        </w:rPr>
        <w:t xml:space="preserve">Neben der </w:t>
      </w:r>
      <w:r w:rsidR="00E11C8F" w:rsidRPr="00C50B0B">
        <w:rPr>
          <w:rFonts w:cs="Arial"/>
        </w:rPr>
        <w:t>Haupt-</w:t>
      </w:r>
      <w:r w:rsidRPr="00C50B0B">
        <w:rPr>
          <w:rFonts w:cs="Arial"/>
        </w:rPr>
        <w:t xml:space="preserve">GUI ist </w:t>
      </w:r>
      <w:r w:rsidRPr="00C50B0B">
        <w:rPr>
          <w:rFonts w:cs="Arial"/>
          <w:b/>
        </w:rPr>
        <w:t>ein</w:t>
      </w:r>
      <w:r w:rsidRPr="00C50B0B">
        <w:rPr>
          <w:rFonts w:cs="Arial"/>
        </w:rPr>
        <w:t xml:space="preserve"> beliebiger weiterer TAB aus diesem GUI-Entwurf zu </w:t>
      </w:r>
      <w:r w:rsidR="004C325D" w:rsidRPr="00C50B0B">
        <w:rPr>
          <w:rFonts w:cs="Arial"/>
        </w:rPr>
        <w:t>implement</w:t>
      </w:r>
      <w:r w:rsidRPr="00C50B0B">
        <w:rPr>
          <w:rFonts w:cs="Arial"/>
        </w:rPr>
        <w:t>ieren.</w:t>
      </w:r>
    </w:p>
    <w:p w14:paraId="034C851A" w14:textId="77777777" w:rsidR="005A5A42" w:rsidRPr="00C50B0B" w:rsidRDefault="004B7C5B" w:rsidP="005A5A42">
      <w:pPr>
        <w:pStyle w:val="absatzaufzstd"/>
        <w:rPr>
          <w:rFonts w:cs="Arial"/>
        </w:rPr>
      </w:pPr>
      <w:r w:rsidRPr="00C50B0B">
        <w:rPr>
          <w:rFonts w:cs="Arial"/>
        </w:rPr>
        <w:t>Es muss eine ausführbare JAR-Datei abgegeben werden, die mit</w:t>
      </w:r>
    </w:p>
    <w:p w14:paraId="299AD8C4" w14:textId="77777777" w:rsidR="005A5A42" w:rsidRPr="00C50B0B" w:rsidRDefault="004B7C5B" w:rsidP="009709D5">
      <w:pPr>
        <w:pStyle w:val="absatzEinrckung"/>
        <w:rPr>
          <w:sz w:val="18"/>
          <w:szCs w:val="18"/>
          <w:lang w:val="de-DE"/>
        </w:rPr>
      </w:pPr>
      <w:r w:rsidRPr="00C50B0B">
        <w:rPr>
          <w:sz w:val="18"/>
          <w:szCs w:val="18"/>
          <w:lang w:val="de-DE"/>
        </w:rPr>
        <w:t>„</w:t>
      </w:r>
      <w:proofErr w:type="spellStart"/>
      <w:r w:rsidRPr="00C50B0B">
        <w:rPr>
          <w:sz w:val="18"/>
          <w:szCs w:val="18"/>
          <w:lang w:val="de-DE"/>
        </w:rPr>
        <w:t>java</w:t>
      </w:r>
      <w:proofErr w:type="spellEnd"/>
      <w:r w:rsidRPr="00C50B0B">
        <w:rPr>
          <w:sz w:val="18"/>
          <w:szCs w:val="18"/>
          <w:lang w:val="de-DE"/>
        </w:rPr>
        <w:t xml:space="preserve"> -</w:t>
      </w:r>
      <w:proofErr w:type="spellStart"/>
      <w:r w:rsidRPr="00C50B0B">
        <w:rPr>
          <w:sz w:val="18"/>
          <w:szCs w:val="18"/>
          <w:lang w:val="de-DE"/>
        </w:rPr>
        <w:t>jar</w:t>
      </w:r>
      <w:proofErr w:type="spellEnd"/>
      <w:r w:rsidRPr="00C50B0B">
        <w:rPr>
          <w:sz w:val="18"/>
          <w:szCs w:val="18"/>
          <w:lang w:val="de-DE"/>
        </w:rPr>
        <w:t xml:space="preserve"> SWE-PE-2020_</w:t>
      </w:r>
      <w:r w:rsidR="009709D5" w:rsidRPr="00C50B0B">
        <w:rPr>
          <w:sz w:val="18"/>
          <w:szCs w:val="18"/>
          <w:lang w:val="de-DE"/>
        </w:rPr>
        <w:t>Museum_</w:t>
      </w:r>
      <w:r w:rsidRPr="00C50B0B">
        <w:rPr>
          <w:sz w:val="18"/>
          <w:szCs w:val="18"/>
          <w:lang w:val="de-DE"/>
        </w:rPr>
        <w:t>&lt;name1&gt;_&lt;name2&gt;.</w:t>
      </w:r>
      <w:proofErr w:type="spellStart"/>
      <w:r w:rsidRPr="00C50B0B">
        <w:rPr>
          <w:sz w:val="18"/>
          <w:szCs w:val="18"/>
          <w:lang w:val="de-DE"/>
        </w:rPr>
        <w:t>jar</w:t>
      </w:r>
      <w:proofErr w:type="spellEnd"/>
      <w:r w:rsidRPr="00C50B0B">
        <w:rPr>
          <w:sz w:val="18"/>
          <w:szCs w:val="18"/>
          <w:lang w:val="de-DE"/>
        </w:rPr>
        <w:t xml:space="preserve"> OPTIONEN“ </w:t>
      </w:r>
    </w:p>
    <w:p w14:paraId="347A9206" w14:textId="77777777" w:rsidR="004B7C5B" w:rsidRPr="00C50B0B" w:rsidRDefault="004B7C5B" w:rsidP="009709D5">
      <w:pPr>
        <w:pStyle w:val="absatzEinrckung"/>
        <w:rPr>
          <w:lang w:val="de-DE"/>
        </w:rPr>
      </w:pPr>
      <w:r w:rsidRPr="00C50B0B">
        <w:rPr>
          <w:lang w:val="de-DE"/>
        </w:rPr>
        <w:t xml:space="preserve">gestartet werden kann. Hierfür ist ein BASH-Skript namens </w:t>
      </w:r>
      <w:proofErr w:type="spellStart"/>
      <w:r w:rsidRPr="00C50B0B">
        <w:rPr>
          <w:i/>
          <w:lang w:val="de-DE"/>
        </w:rPr>
        <w:t>startApp</w:t>
      </w:r>
      <w:proofErr w:type="spellEnd"/>
      <w:r w:rsidRPr="00C50B0B">
        <w:rPr>
          <w:lang w:val="de-DE"/>
        </w:rPr>
        <w:t xml:space="preserve"> zu erstellen.</w:t>
      </w:r>
    </w:p>
    <w:p w14:paraId="5D40D136" w14:textId="77777777" w:rsidR="004B7C5B" w:rsidRPr="00C50B0B" w:rsidRDefault="004B7C5B" w:rsidP="004B7C5B">
      <w:pPr>
        <w:pStyle w:val="absatzberschrift"/>
        <w:rPr>
          <w:rFonts w:cs="Arial"/>
        </w:rPr>
      </w:pPr>
      <w:r w:rsidRPr="00C50B0B">
        <w:rPr>
          <w:rFonts w:cs="Arial"/>
        </w:rPr>
        <w:t>Verwendung von CSV-Dateien:</w:t>
      </w:r>
    </w:p>
    <w:p w14:paraId="1AA6E713" w14:textId="77777777" w:rsidR="004B7C5B" w:rsidRPr="00C50B0B" w:rsidRDefault="004B7C5B" w:rsidP="004B7C5B">
      <w:pPr>
        <w:pStyle w:val="absatzaufzstd"/>
        <w:rPr>
          <w:rFonts w:cs="Arial"/>
        </w:rPr>
      </w:pPr>
      <w:r w:rsidRPr="00C50B0B">
        <w:rPr>
          <w:rFonts w:cs="Arial"/>
        </w:rPr>
        <w:t xml:space="preserve">Die Daten sollen in CSV-Dateien vorliegen und können mittels den gegebenen Bibliotheksklassen </w:t>
      </w:r>
      <w:proofErr w:type="spellStart"/>
      <w:r w:rsidRPr="00C50B0B">
        <w:rPr>
          <w:rFonts w:cs="Arial"/>
          <w:i/>
        </w:rPr>
        <w:t>CSVReader</w:t>
      </w:r>
      <w:proofErr w:type="spellEnd"/>
      <w:r w:rsidRPr="00C50B0B">
        <w:rPr>
          <w:rFonts w:cs="Arial"/>
        </w:rPr>
        <w:t xml:space="preserve"> und </w:t>
      </w:r>
      <w:proofErr w:type="spellStart"/>
      <w:r w:rsidRPr="00C50B0B">
        <w:rPr>
          <w:rFonts w:cs="Arial"/>
          <w:i/>
        </w:rPr>
        <w:t>CSVWriter</w:t>
      </w:r>
      <w:proofErr w:type="spellEnd"/>
      <w:r w:rsidRPr="00C50B0B">
        <w:rPr>
          <w:rFonts w:cs="Arial"/>
        </w:rPr>
        <w:t xml:space="preserve"> gelesen bzw. beschrieben werden</w:t>
      </w:r>
      <w:r w:rsidR="00E11C8F" w:rsidRPr="00C50B0B">
        <w:rPr>
          <w:rFonts w:cs="Arial"/>
        </w:rPr>
        <w:t>. Zur Vereinfachung können die Daten jeweils komplett geschrieben werden.</w:t>
      </w:r>
      <w:r w:rsidRPr="00C50B0B">
        <w:rPr>
          <w:rFonts w:cs="Arial"/>
        </w:rPr>
        <w:t xml:space="preserve"> </w:t>
      </w:r>
    </w:p>
    <w:p w14:paraId="0FFB914E" w14:textId="77777777" w:rsidR="004B7C5B" w:rsidRPr="00C50B0B" w:rsidRDefault="004B7C5B" w:rsidP="004B7C5B">
      <w:pPr>
        <w:pStyle w:val="absatzaufzstd"/>
        <w:rPr>
          <w:rFonts w:cs="Arial"/>
        </w:rPr>
      </w:pPr>
      <w:r w:rsidRPr="00C50B0B">
        <w:rPr>
          <w:rFonts w:cs="Arial"/>
        </w:rPr>
        <w:t>Abgegeben werden soll ein ZIP-File (oder TAR-File) mit allen Java- und CSV-Dateien (</w:t>
      </w:r>
      <w:r w:rsidR="00555ACF" w:rsidRPr="00C50B0B">
        <w:rPr>
          <w:rFonts w:cs="Arial"/>
        </w:rPr>
        <w:t xml:space="preserve">letztere </w:t>
      </w:r>
      <w:r w:rsidRPr="00C50B0B">
        <w:rPr>
          <w:rFonts w:cs="Arial"/>
        </w:rPr>
        <w:t xml:space="preserve">gesammelt in einem </w:t>
      </w:r>
      <w:r w:rsidR="00555ACF" w:rsidRPr="00C50B0B">
        <w:rPr>
          <w:rFonts w:cs="Arial"/>
        </w:rPr>
        <w:t xml:space="preserve">eigenen </w:t>
      </w:r>
      <w:r w:rsidRPr="00C50B0B">
        <w:rPr>
          <w:rFonts w:cs="Arial"/>
        </w:rPr>
        <w:t>Verzeichnis)</w:t>
      </w:r>
      <w:r w:rsidR="00FA5B0C" w:rsidRPr="00C50B0B">
        <w:rPr>
          <w:rFonts w:cs="Arial"/>
        </w:rPr>
        <w:t>:</w:t>
      </w:r>
    </w:p>
    <w:p w14:paraId="4102292A" w14:textId="77777777" w:rsidR="00FA5B0C" w:rsidRPr="00C50B0B" w:rsidRDefault="00FA5B0C" w:rsidP="00FA5B0C">
      <w:pPr>
        <w:pStyle w:val="absatzEinrckung"/>
        <w:rPr>
          <w:sz w:val="18"/>
          <w:szCs w:val="18"/>
          <w:lang w:val="de-DE"/>
        </w:rPr>
      </w:pPr>
      <w:r w:rsidRPr="00C50B0B">
        <w:rPr>
          <w:sz w:val="18"/>
          <w:szCs w:val="18"/>
          <w:lang w:val="de-DE"/>
        </w:rPr>
        <w:t>„SWE-PE-2020_Museum_&lt;n1&gt;_&lt;n2&gt;.</w:t>
      </w:r>
      <w:proofErr w:type="spellStart"/>
      <w:r w:rsidRPr="00C50B0B">
        <w:rPr>
          <w:sz w:val="18"/>
          <w:szCs w:val="18"/>
          <w:lang w:val="de-DE"/>
        </w:rPr>
        <w:t>zip</w:t>
      </w:r>
      <w:proofErr w:type="spellEnd"/>
      <w:r w:rsidRPr="00C50B0B">
        <w:rPr>
          <w:sz w:val="18"/>
          <w:szCs w:val="18"/>
          <w:lang w:val="de-DE"/>
        </w:rPr>
        <w:t xml:space="preserve"> (</w:t>
      </w:r>
      <w:proofErr w:type="spellStart"/>
      <w:r w:rsidRPr="00C50B0B">
        <w:rPr>
          <w:sz w:val="18"/>
          <w:szCs w:val="18"/>
          <w:lang w:val="de-DE"/>
        </w:rPr>
        <w:t>tar</w:t>
      </w:r>
      <w:proofErr w:type="spellEnd"/>
      <w:r w:rsidRPr="00C50B0B">
        <w:rPr>
          <w:sz w:val="18"/>
          <w:szCs w:val="18"/>
          <w:lang w:val="de-DE"/>
        </w:rPr>
        <w:t xml:space="preserve"> oder </w:t>
      </w:r>
      <w:proofErr w:type="spellStart"/>
      <w:r w:rsidRPr="00C50B0B">
        <w:rPr>
          <w:sz w:val="18"/>
          <w:szCs w:val="18"/>
          <w:lang w:val="de-DE"/>
        </w:rPr>
        <w:t>tar.z</w:t>
      </w:r>
      <w:proofErr w:type="spellEnd"/>
      <w:r w:rsidRPr="00C50B0B">
        <w:rPr>
          <w:sz w:val="18"/>
          <w:szCs w:val="18"/>
          <w:lang w:val="de-DE"/>
        </w:rPr>
        <w:t xml:space="preserve">) </w:t>
      </w:r>
    </w:p>
    <w:p w14:paraId="0AF20335" w14:textId="77777777" w:rsidR="005A5A42" w:rsidRPr="00C50B0B" w:rsidRDefault="004B7C5B" w:rsidP="004B7C5B">
      <w:pPr>
        <w:pStyle w:val="absatzaufzstd"/>
        <w:rPr>
          <w:rFonts w:cs="Arial"/>
        </w:rPr>
      </w:pPr>
      <w:r w:rsidRPr="00C50B0B">
        <w:rPr>
          <w:rFonts w:cs="Arial"/>
        </w:rPr>
        <w:t>Als OPTIONEN in der Startanweisung soll der Pfad zu den CSV-Dateien sowie zu einer Properties-Datei angegeben werden können:</w:t>
      </w:r>
    </w:p>
    <w:p w14:paraId="0171BEA8" w14:textId="77777777" w:rsidR="004B7C5B" w:rsidRPr="00C50B0B" w:rsidRDefault="004B7C5B" w:rsidP="009709D5">
      <w:pPr>
        <w:pStyle w:val="absatzEinrckung"/>
        <w:rPr>
          <w:sz w:val="18"/>
          <w:szCs w:val="18"/>
        </w:rPr>
      </w:pPr>
      <w:r w:rsidRPr="00C50B0B">
        <w:rPr>
          <w:sz w:val="18"/>
          <w:szCs w:val="18"/>
        </w:rPr>
        <w:t>„java -jar SWE-PE-20</w:t>
      </w:r>
      <w:r w:rsidR="00555ACF" w:rsidRPr="00C50B0B">
        <w:rPr>
          <w:sz w:val="18"/>
          <w:szCs w:val="18"/>
        </w:rPr>
        <w:t>20</w:t>
      </w:r>
      <w:r w:rsidRPr="00C50B0B">
        <w:rPr>
          <w:sz w:val="18"/>
          <w:szCs w:val="18"/>
        </w:rPr>
        <w:t>_</w:t>
      </w:r>
      <w:r w:rsidR="005A5A42" w:rsidRPr="00C50B0B">
        <w:rPr>
          <w:sz w:val="18"/>
          <w:szCs w:val="18"/>
        </w:rPr>
        <w:t>Museum_</w:t>
      </w:r>
      <w:r w:rsidRPr="00C50B0B">
        <w:rPr>
          <w:sz w:val="18"/>
          <w:szCs w:val="18"/>
        </w:rPr>
        <w:t>&lt;n1&gt;_&lt;n2&gt;.jar</w:t>
      </w:r>
      <w:r w:rsidRPr="00C50B0B">
        <w:rPr>
          <w:b/>
          <w:sz w:val="18"/>
          <w:szCs w:val="18"/>
        </w:rPr>
        <w:t xml:space="preserve"> –d &lt;</w:t>
      </w:r>
      <w:proofErr w:type="spellStart"/>
      <w:r w:rsidRPr="00C50B0B">
        <w:rPr>
          <w:b/>
          <w:sz w:val="18"/>
          <w:szCs w:val="18"/>
        </w:rPr>
        <w:t>csvpath</w:t>
      </w:r>
      <w:proofErr w:type="spellEnd"/>
      <w:r w:rsidRPr="00C50B0B">
        <w:rPr>
          <w:b/>
          <w:sz w:val="18"/>
          <w:szCs w:val="18"/>
        </w:rPr>
        <w:t>&gt; –p &lt;</w:t>
      </w:r>
      <w:proofErr w:type="spellStart"/>
      <w:r w:rsidRPr="00C50B0B">
        <w:rPr>
          <w:b/>
          <w:sz w:val="18"/>
          <w:szCs w:val="18"/>
        </w:rPr>
        <w:t>propfile</w:t>
      </w:r>
      <w:proofErr w:type="spellEnd"/>
      <w:r w:rsidRPr="00C50B0B">
        <w:rPr>
          <w:b/>
          <w:sz w:val="18"/>
          <w:szCs w:val="18"/>
        </w:rPr>
        <w:t>&gt;</w:t>
      </w:r>
      <w:r w:rsidRPr="00C50B0B">
        <w:rPr>
          <w:sz w:val="18"/>
          <w:szCs w:val="18"/>
        </w:rPr>
        <w:t xml:space="preserve">“ </w:t>
      </w:r>
    </w:p>
    <w:p w14:paraId="03ABE191" w14:textId="77777777" w:rsidR="00582112" w:rsidRPr="00C50B0B" w:rsidRDefault="00582112" w:rsidP="00C32AFE">
      <w:pPr>
        <w:pStyle w:val="berschrift1"/>
        <w:rPr>
          <w:rFonts w:cs="Arial"/>
        </w:rPr>
      </w:pPr>
      <w:bookmarkStart w:id="46" w:name="_Toc44320788"/>
      <w:r w:rsidRPr="00C50B0B">
        <w:rPr>
          <w:rFonts w:cs="Arial"/>
        </w:rPr>
        <w:t>Vereinfachungen für den Programmentwurf</w:t>
      </w:r>
      <w:bookmarkEnd w:id="44"/>
      <w:bookmarkEnd w:id="45"/>
      <w:bookmarkEnd w:id="46"/>
    </w:p>
    <w:p w14:paraId="73F9236F" w14:textId="77777777" w:rsidR="00582112" w:rsidRPr="00C50B0B" w:rsidRDefault="00582112" w:rsidP="00582112">
      <w:pPr>
        <w:pStyle w:val="absatzaufzabc"/>
        <w:rPr>
          <w:rFonts w:cs="Arial"/>
        </w:rPr>
      </w:pPr>
      <w:r w:rsidRPr="00C50B0B">
        <w:rPr>
          <w:rFonts w:cs="Arial"/>
        </w:rPr>
        <w:t xml:space="preserve">Es muss nicht dafür gesorgt werden, dass auf dieselben Daten </w:t>
      </w:r>
      <w:r w:rsidR="00555ACF" w:rsidRPr="00C50B0B">
        <w:rPr>
          <w:rFonts w:cs="Arial"/>
        </w:rPr>
        <w:t>bzw. CSV-</w:t>
      </w:r>
      <w:r w:rsidRPr="00C50B0B">
        <w:rPr>
          <w:rFonts w:cs="Arial"/>
        </w:rPr>
        <w:t>Date</w:t>
      </w:r>
      <w:r w:rsidR="004C325D" w:rsidRPr="00C50B0B">
        <w:rPr>
          <w:rFonts w:cs="Arial"/>
        </w:rPr>
        <w:t>ie</w:t>
      </w:r>
      <w:r w:rsidRPr="00C50B0B">
        <w:rPr>
          <w:rFonts w:cs="Arial"/>
        </w:rPr>
        <w:t xml:space="preserve">n nicht gleichzeitig zugegriffen werden kann, d.h. es ist kein </w:t>
      </w:r>
      <w:proofErr w:type="spellStart"/>
      <w:r w:rsidRPr="00C50B0B">
        <w:rPr>
          <w:rFonts w:cs="Arial"/>
          <w:i/>
        </w:rPr>
        <w:t>Locking</w:t>
      </w:r>
      <w:proofErr w:type="spellEnd"/>
      <w:r w:rsidRPr="00C50B0B">
        <w:rPr>
          <w:rFonts w:cs="Arial"/>
        </w:rPr>
        <w:t xml:space="preserve">-Mechanismus erforderlich. </w:t>
      </w:r>
    </w:p>
    <w:p w14:paraId="37D141A8" w14:textId="77777777" w:rsidR="00582112" w:rsidRPr="00C50B0B" w:rsidRDefault="00582112" w:rsidP="00582112">
      <w:pPr>
        <w:pStyle w:val="absatzaufzabc"/>
        <w:rPr>
          <w:rFonts w:cs="Arial"/>
        </w:rPr>
      </w:pPr>
      <w:r w:rsidRPr="00C50B0B">
        <w:rPr>
          <w:rFonts w:cs="Arial"/>
        </w:rPr>
        <w:t xml:space="preserve">Eine </w:t>
      </w:r>
      <w:proofErr w:type="spellStart"/>
      <w:r w:rsidRPr="00C50B0B">
        <w:rPr>
          <w:rFonts w:cs="Arial"/>
        </w:rPr>
        <w:t>Protokollierfunktion</w:t>
      </w:r>
      <w:proofErr w:type="spellEnd"/>
      <w:r w:rsidRPr="00C50B0B">
        <w:rPr>
          <w:rFonts w:cs="Arial"/>
        </w:rPr>
        <w:t xml:space="preserve"> und ein Login-Vorgang sind für die Anwendung nicht erforderlich (in der Realität natürlich schon!).</w:t>
      </w:r>
    </w:p>
    <w:p w14:paraId="12A7A889" w14:textId="34DC044D" w:rsidR="00E73EFD" w:rsidRPr="00C50B0B" w:rsidRDefault="00E73EFD" w:rsidP="00E73EFD">
      <w:pPr>
        <w:pStyle w:val="berschrift1"/>
        <w:rPr>
          <w:rFonts w:cs="Arial"/>
        </w:rPr>
      </w:pPr>
      <w:bookmarkStart w:id="47" w:name="_Toc44320789"/>
      <w:bookmarkStart w:id="48" w:name="_Toc38899003"/>
      <w:r w:rsidRPr="00C50B0B">
        <w:rPr>
          <w:rFonts w:cs="Arial"/>
        </w:rPr>
        <w:lastRenderedPageBreak/>
        <w:t>Analyse</w:t>
      </w:r>
      <w:bookmarkEnd w:id="47"/>
    </w:p>
    <w:p w14:paraId="51F688FE" w14:textId="189B2358" w:rsidR="00E73EFD" w:rsidRPr="00C50B0B" w:rsidRDefault="00E73EFD" w:rsidP="00E73EFD">
      <w:pPr>
        <w:pStyle w:val="berschrift2"/>
        <w:rPr>
          <w:rFonts w:cs="Arial"/>
        </w:rPr>
      </w:pPr>
      <w:bookmarkStart w:id="49" w:name="_Toc44320790"/>
      <w:r w:rsidRPr="00C50B0B">
        <w:rPr>
          <w:rFonts w:cs="Arial"/>
        </w:rPr>
        <w:t>Einleitung</w:t>
      </w:r>
      <w:bookmarkEnd w:id="48"/>
      <w:bookmarkEnd w:id="49"/>
    </w:p>
    <w:p w14:paraId="79F251CF" w14:textId="57C7BE64" w:rsidR="00F83107" w:rsidRPr="00C50B0B" w:rsidRDefault="00E73EFD" w:rsidP="00F83107">
      <w:pPr>
        <w:pBdr>
          <w:top w:val="nil"/>
          <w:left w:val="nil"/>
          <w:bottom w:val="nil"/>
          <w:right w:val="nil"/>
          <w:between w:val="nil"/>
        </w:pBdr>
        <w:spacing w:before="80" w:after="0" w:line="240" w:lineRule="auto"/>
        <w:ind w:firstLine="113"/>
        <w:rPr>
          <w:rFonts w:cs="Arial"/>
          <w:color w:val="000000"/>
        </w:rPr>
      </w:pPr>
      <w:r w:rsidRPr="00C50B0B">
        <w:rPr>
          <w:rFonts w:cs="Arial"/>
          <w:color w:val="000000" w:themeColor="text1"/>
        </w:rPr>
        <w:t>Für unser inzwischen international bekanntes Museum „</w:t>
      </w:r>
      <w:r w:rsidRPr="00C50B0B">
        <w:rPr>
          <w:rFonts w:cs="Arial"/>
          <w:i/>
          <w:color w:val="000000" w:themeColor="text1"/>
        </w:rPr>
        <w:t xml:space="preserve">Musée </w:t>
      </w:r>
      <w:proofErr w:type="spellStart"/>
      <w:r w:rsidRPr="00C50B0B">
        <w:rPr>
          <w:rFonts w:cs="Arial"/>
          <w:i/>
          <w:color w:val="000000" w:themeColor="text1"/>
        </w:rPr>
        <w:t>Déabevée</w:t>
      </w:r>
      <w:proofErr w:type="spellEnd"/>
      <w:r w:rsidRPr="00C50B0B">
        <w:rPr>
          <w:rFonts w:cs="Arial"/>
          <w:color w:val="000000" w:themeColor="text1"/>
        </w:rPr>
        <w:t>“ benötigen wir ein Verwaltungssystem, um alle Daten besser und effizienter erfassen und verwalten zu können.</w:t>
      </w:r>
    </w:p>
    <w:p w14:paraId="1A04876B" w14:textId="4C1CB953" w:rsidR="001A5648" w:rsidRPr="00C50B0B" w:rsidRDefault="7BD28B68" w:rsidP="001A5648">
      <w:pPr>
        <w:pStyle w:val="Frage0"/>
      </w:pPr>
      <w:r w:rsidRPr="00C50B0B">
        <w:t xml:space="preserve">F: Sollen zukünftig auch weitere Sprachen </w:t>
      </w:r>
      <w:r w:rsidR="626034D9" w:rsidRPr="00C50B0B">
        <w:t xml:space="preserve">unterstützt werden? </w:t>
      </w:r>
      <w:proofErr w:type="spellStart"/>
      <w:r w:rsidR="626034D9" w:rsidRPr="00C50B0B">
        <w:t>Bzw</w:t>
      </w:r>
      <w:proofErr w:type="spellEnd"/>
      <w:r w:rsidR="626034D9" w:rsidRPr="00C50B0B">
        <w:t xml:space="preserve"> soll das System für mehr Sprachen erweiterbar sein?</w:t>
      </w:r>
    </w:p>
    <w:p w14:paraId="43CEA596" w14:textId="5C2B704C" w:rsidR="626034D9" w:rsidRPr="00C50B0B" w:rsidRDefault="6C1CEBF8" w:rsidP="626034D9">
      <w:pPr>
        <w:pStyle w:val="Antwort0"/>
      </w:pPr>
      <w:r w:rsidRPr="00C50B0B">
        <w:t xml:space="preserve">A: Nein die Anwendung soll nur auf Deutsch zur </w:t>
      </w:r>
      <w:proofErr w:type="spellStart"/>
      <w:r w:rsidR="11DEBE11" w:rsidRPr="00C50B0B">
        <w:t>verfügung</w:t>
      </w:r>
      <w:proofErr w:type="spellEnd"/>
      <w:r w:rsidR="11DEBE11" w:rsidRPr="00C50B0B">
        <w:t xml:space="preserve"> stehen</w:t>
      </w:r>
    </w:p>
    <w:p w14:paraId="786798F6" w14:textId="2C0937F1" w:rsidR="00084E43" w:rsidRPr="00C50B0B" w:rsidRDefault="00E73EFD" w:rsidP="00584E02">
      <w:pPr>
        <w:pBdr>
          <w:top w:val="nil"/>
          <w:left w:val="nil"/>
          <w:bottom w:val="nil"/>
          <w:right w:val="nil"/>
          <w:between w:val="nil"/>
        </w:pBdr>
        <w:spacing w:before="80" w:after="0" w:line="240" w:lineRule="auto"/>
        <w:ind w:firstLine="113"/>
        <w:rPr>
          <w:rFonts w:cs="Arial"/>
          <w:color w:val="000000"/>
        </w:rPr>
      </w:pPr>
      <w:r w:rsidRPr="00C50B0B">
        <w:rPr>
          <w:rFonts w:cs="Arial"/>
          <w:color w:val="000000" w:themeColor="text1"/>
        </w:rPr>
        <w:t>Unser Museum hat inzwischen zahlreiche Angestellte, die neben der Erfassung und Pflege der Exponate auch für den intensiven Kontakt zu unseren Förderinnen und Förderern zuständig sind.</w:t>
      </w:r>
    </w:p>
    <w:p w14:paraId="6A766F33" w14:textId="60D89536" w:rsidR="00584E02" w:rsidRPr="00C50B0B" w:rsidRDefault="00584E02" w:rsidP="004C77EF">
      <w:pPr>
        <w:pStyle w:val="Frage0"/>
      </w:pPr>
      <w:r w:rsidRPr="00C50B0B">
        <w:t xml:space="preserve">F: Welche Kontaktmöglichkeiten werden aktuell für den Kontakt zu </w:t>
      </w:r>
      <w:r w:rsidR="004C77EF" w:rsidRPr="00C50B0B">
        <w:t>Förderern genutzt?</w:t>
      </w:r>
    </w:p>
    <w:p w14:paraId="7E2F1BE6" w14:textId="66EA0320" w:rsidR="004C77EF" w:rsidRPr="00C50B0B" w:rsidRDefault="004C77EF" w:rsidP="004C77EF">
      <w:pPr>
        <w:pStyle w:val="Antwort0"/>
        <w:rPr>
          <w:lang w:val="en-US"/>
        </w:rPr>
      </w:pPr>
      <w:r w:rsidRPr="00C50B0B">
        <w:rPr>
          <w:lang w:val="en-US"/>
        </w:rPr>
        <w:t xml:space="preserve">A: </w:t>
      </w:r>
      <w:r w:rsidR="00680D24" w:rsidRPr="00C50B0B">
        <w:rPr>
          <w:lang w:val="en-US"/>
        </w:rPr>
        <w:t xml:space="preserve">Email, </w:t>
      </w:r>
      <w:proofErr w:type="spellStart"/>
      <w:r w:rsidR="00680D24" w:rsidRPr="00C50B0B">
        <w:rPr>
          <w:lang w:val="en-US"/>
        </w:rPr>
        <w:t>Telefon</w:t>
      </w:r>
      <w:proofErr w:type="spellEnd"/>
      <w:r w:rsidR="00680D24" w:rsidRPr="00C50B0B">
        <w:rPr>
          <w:lang w:val="en-US"/>
        </w:rPr>
        <w:t xml:space="preserve">, Fax, Facebook, </w:t>
      </w:r>
      <w:proofErr w:type="spellStart"/>
      <w:r w:rsidR="006808E9" w:rsidRPr="00C50B0B">
        <w:rPr>
          <w:lang w:val="en-US"/>
        </w:rPr>
        <w:t>Brieftaube</w:t>
      </w:r>
      <w:proofErr w:type="spellEnd"/>
      <w:r w:rsidRPr="00C50B0B">
        <w:rPr>
          <w:lang w:val="en-US"/>
        </w:rPr>
        <w:t>.</w:t>
      </w:r>
    </w:p>
    <w:p w14:paraId="173FC73C" w14:textId="77777777" w:rsidR="00E73EFD" w:rsidRPr="00C50B0B" w:rsidRDefault="00E73EFD" w:rsidP="00E73EFD">
      <w:pPr>
        <w:pBdr>
          <w:top w:val="nil"/>
          <w:left w:val="nil"/>
          <w:bottom w:val="nil"/>
          <w:right w:val="nil"/>
          <w:between w:val="nil"/>
        </w:pBdr>
        <w:spacing w:before="80" w:after="0" w:line="240" w:lineRule="auto"/>
        <w:ind w:firstLine="113"/>
        <w:rPr>
          <w:rFonts w:cs="Arial"/>
          <w:color w:val="000000"/>
        </w:rPr>
      </w:pPr>
      <w:r w:rsidRPr="00C50B0B">
        <w:rPr>
          <w:rFonts w:cs="Arial"/>
          <w:color w:val="000000"/>
        </w:rPr>
        <w:t xml:space="preserve">Bisher vor kurzem war es möglich, mit Hilfe von </w:t>
      </w:r>
      <w:r w:rsidRPr="00C50B0B">
        <w:rPr>
          <w:rFonts w:cs="Arial"/>
          <w:i/>
          <w:color w:val="000000"/>
        </w:rPr>
        <w:t>Excel</w:t>
      </w:r>
      <w:r w:rsidRPr="00C50B0B">
        <w:rPr>
          <w:rFonts w:cs="Arial"/>
          <w:color w:val="000000"/>
        </w:rPr>
        <w:t xml:space="preserve"> die Verwaltung unserer Daten durchzuführen, was durch die stark steigende Anzahl an Exponaten, </w:t>
      </w:r>
      <w:r w:rsidRPr="00C50B0B">
        <w:rPr>
          <w:rFonts w:cs="Arial"/>
        </w:rPr>
        <w:t>Förderinnen</w:t>
      </w:r>
      <w:r w:rsidRPr="00C50B0B">
        <w:rPr>
          <w:rFonts w:cs="Arial"/>
          <w:color w:val="000000"/>
        </w:rPr>
        <w:t xml:space="preserve"> und Förderern und auch Räumen nun nicht mehr auf Dauer realisierbar ist.</w:t>
      </w:r>
    </w:p>
    <w:p w14:paraId="04CAFD1A" w14:textId="77777777" w:rsidR="00E73EFD" w:rsidRPr="00C50B0B" w:rsidRDefault="00E73EFD" w:rsidP="00E73EFD">
      <w:pPr>
        <w:pStyle w:val="Frage0"/>
      </w:pPr>
      <w:bookmarkStart w:id="50" w:name="_tl7wutj3j6dl" w:colFirst="0" w:colLast="0"/>
      <w:bookmarkEnd w:id="50"/>
      <w:r w:rsidRPr="00C50B0B">
        <w:t>F: Wie sieht diese Excel-Organisation aus?</w:t>
      </w:r>
    </w:p>
    <w:p w14:paraId="60B4F983" w14:textId="2A93AEC0" w:rsidR="008B5F7D" w:rsidRPr="00C50B0B" w:rsidRDefault="00E73EFD" w:rsidP="00C26BCD">
      <w:pPr>
        <w:pStyle w:val="Antwort0"/>
      </w:pPr>
      <w:bookmarkStart w:id="51" w:name="_64b8makylxz2" w:colFirst="0" w:colLast="0"/>
      <w:bookmarkEnd w:id="51"/>
      <w:r w:rsidRPr="00C50B0B">
        <w:t xml:space="preserve">A: </w:t>
      </w:r>
    </w:p>
    <w:p w14:paraId="7A37CCCA" w14:textId="2A93AEC0" w:rsidR="00A7691E" w:rsidRPr="00C50B0B" w:rsidRDefault="00A7691E" w:rsidP="00C26BCD">
      <w:pPr>
        <w:pStyle w:val="Antwort0"/>
      </w:pPr>
      <w:r w:rsidRPr="00C50B0B">
        <w:t xml:space="preserve">Exponat: </w:t>
      </w:r>
    </w:p>
    <w:tbl>
      <w:tblPr>
        <w:tblW w:w="9481" w:type="dxa"/>
        <w:tblCellMar>
          <w:left w:w="0" w:type="dxa"/>
          <w:right w:w="0" w:type="dxa"/>
        </w:tblCellMar>
        <w:tblLook w:val="04A0" w:firstRow="1" w:lastRow="0" w:firstColumn="1" w:lastColumn="0" w:noHBand="0" w:noVBand="1"/>
      </w:tblPr>
      <w:tblGrid>
        <w:gridCol w:w="1433"/>
        <w:gridCol w:w="1990"/>
        <w:gridCol w:w="1235"/>
        <w:gridCol w:w="846"/>
        <w:gridCol w:w="2094"/>
        <w:gridCol w:w="1845"/>
        <w:gridCol w:w="14"/>
        <w:gridCol w:w="6"/>
        <w:gridCol w:w="6"/>
        <w:gridCol w:w="6"/>
        <w:gridCol w:w="6"/>
      </w:tblGrid>
      <w:tr w:rsidR="002467C0" w:rsidRPr="00C50B0B" w14:paraId="39B958B9" w14:textId="77777777" w:rsidTr="002467C0">
        <w:trPr>
          <w:gridAfter w:val="5"/>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E48AE7C" w14:textId="77777777" w:rsidR="002467C0" w:rsidRPr="00C50B0B" w:rsidRDefault="002467C0" w:rsidP="002467C0">
            <w:pPr>
              <w:spacing w:after="0" w:line="240" w:lineRule="auto"/>
              <w:jc w:val="center"/>
              <w:rPr>
                <w:rFonts w:eastAsia="Times New Roman" w:cs="Arial"/>
                <w:sz w:val="20"/>
                <w:szCs w:val="20"/>
                <w:lang w:val="en-DE" w:eastAsia="en-DE"/>
              </w:rPr>
            </w:pPr>
            <w:r w:rsidRPr="00C50B0B">
              <w:rPr>
                <w:rFonts w:eastAsia="Times New Roman" w:cs="Arial"/>
                <w:sz w:val="20"/>
                <w:szCs w:val="20"/>
                <w:lang w:val="en-DE" w:eastAsia="en-DE"/>
              </w:rPr>
              <w:t>Name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55AA903" w14:textId="77777777" w:rsidR="002467C0" w:rsidRPr="00C50B0B" w:rsidRDefault="002467C0" w:rsidP="002467C0">
            <w:pPr>
              <w:spacing w:after="0" w:line="240" w:lineRule="auto"/>
              <w:jc w:val="center"/>
              <w:rPr>
                <w:rFonts w:eastAsia="Times New Roman" w:cs="Arial"/>
                <w:sz w:val="20"/>
                <w:szCs w:val="20"/>
                <w:lang w:val="en-DE" w:eastAsia="en-DE"/>
              </w:rPr>
            </w:pPr>
            <w:proofErr w:type="spellStart"/>
            <w:r w:rsidRPr="00C50B0B">
              <w:rPr>
                <w:rFonts w:eastAsia="Times New Roman" w:cs="Arial"/>
                <w:sz w:val="20"/>
                <w:szCs w:val="20"/>
                <w:lang w:val="en-DE" w:eastAsia="en-DE"/>
              </w:rPr>
              <w:t>Entstehungsdatum</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2128307" w14:textId="77777777" w:rsidR="002467C0" w:rsidRPr="00C50B0B" w:rsidRDefault="002467C0" w:rsidP="002467C0">
            <w:pPr>
              <w:spacing w:after="0" w:line="240" w:lineRule="auto"/>
              <w:jc w:val="center"/>
              <w:rPr>
                <w:rFonts w:eastAsia="Times New Roman" w:cs="Arial"/>
                <w:sz w:val="20"/>
                <w:szCs w:val="20"/>
                <w:lang w:val="en-DE" w:eastAsia="en-DE"/>
              </w:rPr>
            </w:pPr>
            <w:proofErr w:type="spellStart"/>
            <w:r w:rsidRPr="00C50B0B">
              <w:rPr>
                <w:rFonts w:eastAsia="Times New Roman" w:cs="Arial"/>
                <w:sz w:val="20"/>
                <w:szCs w:val="20"/>
                <w:lang w:val="en-DE" w:eastAsia="en-DE"/>
              </w:rPr>
              <w:t>Förderer</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B395A18" w14:textId="77777777" w:rsidR="002467C0" w:rsidRPr="00C50B0B" w:rsidRDefault="002467C0" w:rsidP="002467C0">
            <w:pPr>
              <w:spacing w:after="0" w:line="240" w:lineRule="auto"/>
              <w:jc w:val="center"/>
              <w:rPr>
                <w:rFonts w:eastAsia="Times New Roman" w:cs="Arial"/>
                <w:sz w:val="20"/>
                <w:szCs w:val="20"/>
                <w:lang w:val="en-DE" w:eastAsia="en-DE"/>
              </w:rPr>
            </w:pPr>
            <w:proofErr w:type="spellStart"/>
            <w:r w:rsidRPr="00C50B0B">
              <w:rPr>
                <w:rFonts w:eastAsia="Times New Roman" w:cs="Arial"/>
                <w:sz w:val="20"/>
                <w:szCs w:val="20"/>
                <w:lang w:val="en-DE" w:eastAsia="en-DE"/>
              </w:rPr>
              <w:t>Urheber</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2420731" w14:textId="77777777" w:rsidR="002467C0" w:rsidRPr="00C50B0B" w:rsidRDefault="002467C0" w:rsidP="002467C0">
            <w:pPr>
              <w:spacing w:after="0" w:line="240" w:lineRule="auto"/>
              <w:jc w:val="center"/>
              <w:rPr>
                <w:rFonts w:eastAsia="Times New Roman" w:cs="Arial"/>
                <w:sz w:val="20"/>
                <w:szCs w:val="20"/>
                <w:lang w:val="en-DE" w:eastAsia="en-DE"/>
              </w:rPr>
            </w:pPr>
            <w:proofErr w:type="spellStart"/>
            <w:r w:rsidRPr="00C50B0B">
              <w:rPr>
                <w:rFonts w:eastAsia="Times New Roman" w:cs="Arial"/>
                <w:sz w:val="20"/>
                <w:szCs w:val="20"/>
                <w:lang w:val="en-DE" w:eastAsia="en-DE"/>
              </w:rPr>
              <w:t>benötigte</w:t>
            </w:r>
            <w:proofErr w:type="spellEnd"/>
            <w:r w:rsidRPr="00C50B0B">
              <w:rPr>
                <w:rFonts w:eastAsia="Times New Roman" w:cs="Arial"/>
                <w:sz w:val="20"/>
                <w:szCs w:val="20"/>
                <w:lang w:val="en-DE" w:eastAsia="en-DE"/>
              </w:rPr>
              <w:t xml:space="preserve"> </w:t>
            </w:r>
            <w:proofErr w:type="spellStart"/>
            <w:r w:rsidRPr="00C50B0B">
              <w:rPr>
                <w:rFonts w:eastAsia="Times New Roman" w:cs="Arial"/>
                <w:sz w:val="20"/>
                <w:szCs w:val="20"/>
                <w:lang w:val="en-DE" w:eastAsia="en-DE"/>
              </w:rPr>
              <w:t>Austellungsfläche</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A1A9D52" w14:textId="77777777" w:rsidR="002467C0" w:rsidRPr="00C50B0B" w:rsidRDefault="002467C0" w:rsidP="002467C0">
            <w:pPr>
              <w:spacing w:after="0" w:line="240" w:lineRule="auto"/>
              <w:jc w:val="center"/>
              <w:rPr>
                <w:rFonts w:eastAsia="Times New Roman" w:cs="Arial"/>
                <w:sz w:val="20"/>
                <w:szCs w:val="20"/>
                <w:lang w:val="en-DE" w:eastAsia="en-DE"/>
              </w:rPr>
            </w:pPr>
            <w:proofErr w:type="spellStart"/>
            <w:r w:rsidRPr="00C50B0B">
              <w:rPr>
                <w:rFonts w:eastAsia="Times New Roman" w:cs="Arial"/>
                <w:sz w:val="20"/>
                <w:szCs w:val="20"/>
                <w:lang w:val="en-DE" w:eastAsia="en-DE"/>
              </w:rPr>
              <w:t>HistorienID-Geschichte</w:t>
            </w:r>
            <w:proofErr w:type="spellEnd"/>
          </w:p>
        </w:tc>
      </w:tr>
      <w:tr w:rsidR="002467C0" w:rsidRPr="00C50B0B" w14:paraId="282F9C2B" w14:textId="01D1D24D" w:rsidTr="002467C0">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tcPr>
          <w:p w14:paraId="62D4EAF4" w14:textId="4A39CB66" w:rsidR="002467C0" w:rsidRPr="00C50B0B" w:rsidRDefault="002467C0" w:rsidP="002467C0">
            <w:pPr>
              <w:spacing w:after="0" w:line="240" w:lineRule="auto"/>
              <w:jc w:val="center"/>
              <w:rPr>
                <w:rFonts w:eastAsia="Times New Roman" w:cs="Arial"/>
                <w:sz w:val="20"/>
                <w:szCs w:val="20"/>
                <w:lang w:val="en-DE" w:eastAsia="en-DE"/>
              </w:rPr>
            </w:pPr>
            <w:proofErr w:type="spellStart"/>
            <w:r w:rsidRPr="00C50B0B">
              <w:rPr>
                <w:rFonts w:eastAsia="Times New Roman" w:cs="Arial"/>
                <w:sz w:val="20"/>
                <w:szCs w:val="20"/>
                <w:lang w:val="en-DE" w:eastAsia="en-DE"/>
              </w:rPr>
              <w:t>HistorienID-Besitz</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tcPr>
          <w:p w14:paraId="1D468E9B" w14:textId="263CF587" w:rsidR="002467C0" w:rsidRPr="00C50B0B" w:rsidRDefault="002467C0" w:rsidP="002467C0">
            <w:pPr>
              <w:spacing w:after="0" w:line="240" w:lineRule="auto"/>
              <w:jc w:val="center"/>
              <w:rPr>
                <w:rFonts w:eastAsia="Times New Roman" w:cs="Arial"/>
                <w:sz w:val="20"/>
                <w:szCs w:val="20"/>
                <w:lang w:val="en-DE" w:eastAsia="en-DE"/>
              </w:rPr>
            </w:pPr>
            <w:proofErr w:type="spellStart"/>
            <w:r w:rsidRPr="00C50B0B">
              <w:rPr>
                <w:rFonts w:eastAsia="Times New Roman" w:cs="Arial"/>
                <w:sz w:val="20"/>
                <w:szCs w:val="20"/>
                <w:lang w:val="en-DE" w:eastAsia="en-DE"/>
              </w:rPr>
              <w:t>HistorienID-Bearbeitung</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tcPr>
          <w:p w14:paraId="36D983DC" w14:textId="0BA3FDFC" w:rsidR="002467C0" w:rsidRPr="00C50B0B" w:rsidRDefault="002467C0" w:rsidP="002467C0">
            <w:pPr>
              <w:spacing w:after="0" w:line="240" w:lineRule="auto"/>
              <w:jc w:val="center"/>
              <w:rPr>
                <w:rFonts w:eastAsia="Times New Roman" w:cs="Arial"/>
                <w:sz w:val="20"/>
                <w:szCs w:val="20"/>
                <w:lang w:val="en-DE" w:eastAsia="en-DE"/>
              </w:rPr>
            </w:pPr>
            <w:proofErr w:type="spellStart"/>
            <w:r w:rsidRPr="00C50B0B">
              <w:rPr>
                <w:rFonts w:eastAsia="Times New Roman" w:cs="Arial"/>
                <w:sz w:val="20"/>
                <w:szCs w:val="20"/>
                <w:lang w:val="en-DE" w:eastAsia="en-DE"/>
              </w:rPr>
              <w:t>Katigorien</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tcPr>
          <w:p w14:paraId="51A46790" w14:textId="2D535A08" w:rsidR="002467C0" w:rsidRPr="00C50B0B" w:rsidRDefault="002467C0" w:rsidP="002467C0">
            <w:pPr>
              <w:spacing w:after="0" w:line="240" w:lineRule="auto"/>
              <w:jc w:val="center"/>
              <w:rPr>
                <w:rFonts w:eastAsia="Times New Roman" w:cs="Arial"/>
                <w:sz w:val="20"/>
                <w:szCs w:val="20"/>
                <w:lang w:val="en-DE" w:eastAsia="en-DE"/>
              </w:rPr>
            </w:pPr>
            <w:proofErr w:type="spellStart"/>
            <w:r w:rsidRPr="00C50B0B">
              <w:rPr>
                <w:rFonts w:eastAsia="Times New Roman" w:cs="Arial"/>
                <w:sz w:val="20"/>
                <w:szCs w:val="20"/>
                <w:lang w:val="en-DE" w:eastAsia="en-DE"/>
              </w:rPr>
              <w:t>Epoche</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tcPr>
          <w:p w14:paraId="2B25D495" w14:textId="71B1A232" w:rsidR="002467C0" w:rsidRPr="00C50B0B" w:rsidRDefault="002467C0" w:rsidP="002467C0">
            <w:pPr>
              <w:spacing w:after="0" w:line="240" w:lineRule="auto"/>
              <w:jc w:val="center"/>
              <w:rPr>
                <w:rFonts w:eastAsia="Times New Roman" w:cs="Arial"/>
                <w:sz w:val="20"/>
                <w:szCs w:val="20"/>
                <w:lang w:val="en-DE" w:eastAsia="en-DE"/>
              </w:rPr>
            </w:pPr>
            <w:r w:rsidRPr="00C50B0B">
              <w:rPr>
                <w:rFonts w:eastAsia="Times New Roman" w:cs="Arial"/>
                <w:sz w:val="20"/>
                <w:szCs w:val="20"/>
                <w:lang w:val="en-DE" w:eastAsia="en-DE"/>
              </w:rPr>
              <w:t>Bild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tcPr>
          <w:p w14:paraId="655926BA" w14:textId="46A84855" w:rsidR="002467C0" w:rsidRPr="00C50B0B" w:rsidRDefault="002467C0" w:rsidP="002467C0">
            <w:pPr>
              <w:spacing w:after="0" w:line="240" w:lineRule="auto"/>
              <w:jc w:val="center"/>
              <w:rPr>
                <w:rFonts w:eastAsia="Times New Roman" w:cs="Arial"/>
                <w:sz w:val="20"/>
                <w:szCs w:val="20"/>
                <w:lang w:val="en-DE" w:eastAsia="en-DE"/>
              </w:rPr>
            </w:pPr>
            <w:proofErr w:type="spellStart"/>
            <w:r w:rsidRPr="00C50B0B">
              <w:rPr>
                <w:rFonts w:eastAsia="Times New Roman" w:cs="Arial"/>
                <w:sz w:val="20"/>
                <w:szCs w:val="20"/>
                <w:lang w:val="en-DE" w:eastAsia="en-DE"/>
              </w:rPr>
              <w:t>Beschreibung</w:t>
            </w:r>
            <w:proofErr w:type="spellEnd"/>
          </w:p>
        </w:tc>
        <w:tc>
          <w:tcPr>
            <w:tcW w:w="0" w:type="auto"/>
            <w:vAlign w:val="bottom"/>
          </w:tcPr>
          <w:p w14:paraId="697D7C48" w14:textId="16F8217B" w:rsidR="002467C0" w:rsidRPr="00C50B0B" w:rsidRDefault="002467C0" w:rsidP="002467C0">
            <w:pPr>
              <w:rPr>
                <w:rFonts w:eastAsia="Times New Roman" w:cs="Arial"/>
                <w:sz w:val="20"/>
                <w:szCs w:val="20"/>
                <w:lang w:val="en-DE" w:eastAsia="en-DE"/>
              </w:rPr>
            </w:pPr>
          </w:p>
        </w:tc>
        <w:tc>
          <w:tcPr>
            <w:tcW w:w="0" w:type="auto"/>
            <w:vAlign w:val="bottom"/>
          </w:tcPr>
          <w:p w14:paraId="0E15CBB9" w14:textId="7FA924DD" w:rsidR="002467C0" w:rsidRPr="00C50B0B" w:rsidRDefault="002467C0" w:rsidP="002467C0">
            <w:pPr>
              <w:rPr>
                <w:rFonts w:eastAsia="Times New Roman" w:cs="Arial"/>
                <w:sz w:val="20"/>
                <w:szCs w:val="20"/>
                <w:lang w:val="en-DE" w:eastAsia="en-DE"/>
              </w:rPr>
            </w:pPr>
          </w:p>
        </w:tc>
        <w:tc>
          <w:tcPr>
            <w:tcW w:w="0" w:type="auto"/>
            <w:vAlign w:val="bottom"/>
          </w:tcPr>
          <w:p w14:paraId="75354275" w14:textId="372ACA8C" w:rsidR="002467C0" w:rsidRPr="00C50B0B" w:rsidRDefault="002467C0" w:rsidP="002467C0">
            <w:pPr>
              <w:rPr>
                <w:rFonts w:eastAsia="Times New Roman" w:cs="Arial"/>
                <w:sz w:val="20"/>
                <w:szCs w:val="20"/>
                <w:lang w:val="en-DE" w:eastAsia="en-DE"/>
              </w:rPr>
            </w:pPr>
          </w:p>
        </w:tc>
        <w:tc>
          <w:tcPr>
            <w:tcW w:w="0" w:type="auto"/>
            <w:vAlign w:val="bottom"/>
          </w:tcPr>
          <w:p w14:paraId="174382EF" w14:textId="476635CD" w:rsidR="002467C0" w:rsidRPr="00C50B0B" w:rsidRDefault="002467C0" w:rsidP="002467C0">
            <w:pPr>
              <w:rPr>
                <w:rFonts w:eastAsia="Times New Roman" w:cs="Arial"/>
                <w:sz w:val="20"/>
                <w:szCs w:val="20"/>
                <w:lang w:val="en-DE" w:eastAsia="en-DE"/>
              </w:rPr>
            </w:pPr>
          </w:p>
        </w:tc>
        <w:tc>
          <w:tcPr>
            <w:tcW w:w="0" w:type="auto"/>
            <w:vAlign w:val="bottom"/>
          </w:tcPr>
          <w:p w14:paraId="1402CB31" w14:textId="11CED8F7" w:rsidR="002467C0" w:rsidRPr="00C50B0B" w:rsidRDefault="002467C0" w:rsidP="002467C0">
            <w:pPr>
              <w:rPr>
                <w:rFonts w:eastAsia="Times New Roman" w:cs="Arial"/>
                <w:sz w:val="20"/>
                <w:szCs w:val="20"/>
                <w:lang w:val="en-DE" w:eastAsia="en-DE"/>
              </w:rPr>
            </w:pPr>
          </w:p>
        </w:tc>
      </w:tr>
      <w:tr w:rsidR="002467C0" w:rsidRPr="00C50B0B" w14:paraId="1E3414D0" w14:textId="77777777" w:rsidTr="002467C0">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tcPr>
          <w:p w14:paraId="6B8416A9" w14:textId="3ADB615A" w:rsidR="002467C0" w:rsidRPr="00C50B0B" w:rsidRDefault="002467C0" w:rsidP="002467C0">
            <w:pPr>
              <w:spacing w:after="0" w:line="240" w:lineRule="auto"/>
              <w:jc w:val="center"/>
              <w:rPr>
                <w:rFonts w:eastAsia="Times New Roman" w:cs="Arial"/>
                <w:sz w:val="20"/>
                <w:szCs w:val="20"/>
                <w:lang w:val="en-DE" w:eastAsia="en-DE"/>
              </w:rPr>
            </w:pPr>
            <w:proofErr w:type="spellStart"/>
            <w:r w:rsidRPr="00C50B0B">
              <w:rPr>
                <w:rFonts w:eastAsia="Times New Roman" w:cs="Arial"/>
                <w:sz w:val="20"/>
                <w:szCs w:val="20"/>
                <w:lang w:val="en-DE" w:eastAsia="en-DE"/>
              </w:rPr>
              <w:t>Herkunftsort</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tcPr>
          <w:p w14:paraId="4566496E" w14:textId="0D328DB1" w:rsidR="002467C0" w:rsidRPr="00C50B0B" w:rsidRDefault="002467C0" w:rsidP="002467C0">
            <w:pPr>
              <w:spacing w:after="0" w:line="240" w:lineRule="auto"/>
              <w:jc w:val="center"/>
              <w:rPr>
                <w:rFonts w:eastAsia="Times New Roman" w:cs="Arial"/>
                <w:sz w:val="20"/>
                <w:szCs w:val="20"/>
                <w:lang w:val="en-DE" w:eastAsia="en-DE"/>
              </w:rPr>
            </w:pPr>
            <w:proofErr w:type="spellStart"/>
            <w:r w:rsidRPr="00C50B0B">
              <w:rPr>
                <w:rFonts w:eastAsia="Times New Roman" w:cs="Arial"/>
                <w:sz w:val="20"/>
                <w:szCs w:val="20"/>
                <w:lang w:val="en-DE" w:eastAsia="en-DE"/>
              </w:rPr>
              <w:t>Erstellungsdatum</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tcPr>
          <w:p w14:paraId="001BDA81" w14:textId="67728A87" w:rsidR="002467C0" w:rsidRPr="00C50B0B" w:rsidRDefault="002467C0" w:rsidP="002467C0">
            <w:pPr>
              <w:spacing w:after="0" w:line="240" w:lineRule="auto"/>
              <w:jc w:val="center"/>
              <w:rPr>
                <w:rFonts w:eastAsia="Times New Roman" w:cs="Arial"/>
                <w:sz w:val="20"/>
                <w:szCs w:val="20"/>
                <w:lang w:val="en-DE" w:eastAsia="en-DE"/>
              </w:rPr>
            </w:pPr>
            <w:proofErr w:type="spellStart"/>
            <w:r w:rsidRPr="00C50B0B">
              <w:rPr>
                <w:rFonts w:eastAsia="Times New Roman" w:cs="Arial"/>
                <w:sz w:val="20"/>
                <w:szCs w:val="20"/>
                <w:lang w:val="en-DE" w:eastAsia="en-DE"/>
              </w:rPr>
              <w:t>Einkaufswert</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tcPr>
          <w:p w14:paraId="479A3CA9" w14:textId="303944F8" w:rsidR="002467C0" w:rsidRPr="00C50B0B" w:rsidRDefault="002467C0" w:rsidP="002467C0">
            <w:pPr>
              <w:spacing w:after="0" w:line="240" w:lineRule="auto"/>
              <w:jc w:val="center"/>
              <w:rPr>
                <w:rFonts w:eastAsia="Times New Roman" w:cs="Arial"/>
                <w:sz w:val="20"/>
                <w:szCs w:val="20"/>
                <w:lang w:val="en-DE" w:eastAsia="en-DE"/>
              </w:rPr>
            </w:pPr>
            <w:proofErr w:type="spellStart"/>
            <w:r w:rsidRPr="00C50B0B">
              <w:rPr>
                <w:rFonts w:eastAsia="Times New Roman" w:cs="Arial"/>
                <w:sz w:val="20"/>
                <w:szCs w:val="20"/>
                <w:lang w:val="en-DE" w:eastAsia="en-DE"/>
              </w:rPr>
              <w:t>Leihwert</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tcPr>
          <w:p w14:paraId="03160946" w14:textId="2017B576" w:rsidR="002467C0" w:rsidRPr="00C50B0B" w:rsidRDefault="002467C0" w:rsidP="002467C0">
            <w:pPr>
              <w:spacing w:after="0" w:line="240" w:lineRule="auto"/>
              <w:jc w:val="center"/>
              <w:rPr>
                <w:rFonts w:eastAsia="Times New Roman" w:cs="Arial"/>
                <w:sz w:val="20"/>
                <w:szCs w:val="20"/>
                <w:lang w:val="en-DE" w:eastAsia="en-DE"/>
              </w:rPr>
            </w:pPr>
            <w:proofErr w:type="spellStart"/>
            <w:r w:rsidRPr="00C50B0B">
              <w:rPr>
                <w:rFonts w:eastAsia="Times New Roman" w:cs="Arial"/>
                <w:sz w:val="20"/>
                <w:szCs w:val="20"/>
                <w:lang w:val="en-DE" w:eastAsia="en-DE"/>
              </w:rPr>
              <w:t>aktueller</w:t>
            </w:r>
            <w:proofErr w:type="spellEnd"/>
            <w:r w:rsidRPr="00C50B0B">
              <w:rPr>
                <w:rFonts w:eastAsia="Times New Roman" w:cs="Arial"/>
                <w:sz w:val="20"/>
                <w:szCs w:val="20"/>
                <w:lang w:val="en-DE" w:eastAsia="en-DE"/>
              </w:rPr>
              <w:t xml:space="preserve"> </w:t>
            </w:r>
            <w:proofErr w:type="spellStart"/>
            <w:r w:rsidRPr="00C50B0B">
              <w:rPr>
                <w:rFonts w:eastAsia="Times New Roman" w:cs="Arial"/>
                <w:sz w:val="20"/>
                <w:szCs w:val="20"/>
                <w:lang w:val="en-DE" w:eastAsia="en-DE"/>
              </w:rPr>
              <w:t>Schätzwert</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tcPr>
          <w:p w14:paraId="7F6E772D" w14:textId="13B59CAE" w:rsidR="002467C0" w:rsidRPr="00C50B0B" w:rsidRDefault="0009155D" w:rsidP="002467C0">
            <w:pPr>
              <w:spacing w:after="0" w:line="240" w:lineRule="auto"/>
              <w:jc w:val="center"/>
              <w:rPr>
                <w:rFonts w:eastAsia="Times New Roman" w:cs="Arial"/>
                <w:sz w:val="20"/>
                <w:szCs w:val="20"/>
                <w:lang w:val="en-US" w:eastAsia="en-DE"/>
              </w:rPr>
            </w:pPr>
            <w:proofErr w:type="spellStart"/>
            <w:r w:rsidRPr="00C50B0B">
              <w:rPr>
                <w:rFonts w:eastAsia="Times New Roman" w:cs="Arial"/>
                <w:sz w:val="20"/>
                <w:szCs w:val="20"/>
                <w:lang w:val="en-US" w:eastAsia="en-DE"/>
              </w:rPr>
              <w:t>Inventarnummer</w:t>
            </w:r>
            <w:proofErr w:type="spellEnd"/>
          </w:p>
        </w:tc>
        <w:tc>
          <w:tcPr>
            <w:tcW w:w="0" w:type="auto"/>
            <w:vAlign w:val="bottom"/>
          </w:tcPr>
          <w:p w14:paraId="4BDEF4C2" w14:textId="77777777" w:rsidR="002467C0" w:rsidRPr="00C50B0B" w:rsidRDefault="002467C0" w:rsidP="002467C0">
            <w:pPr>
              <w:rPr>
                <w:rFonts w:eastAsia="Times New Roman" w:cs="Arial"/>
                <w:sz w:val="20"/>
                <w:szCs w:val="20"/>
                <w:lang w:val="en-DE" w:eastAsia="en-DE"/>
              </w:rPr>
            </w:pPr>
          </w:p>
        </w:tc>
        <w:tc>
          <w:tcPr>
            <w:tcW w:w="0" w:type="auto"/>
            <w:vAlign w:val="bottom"/>
          </w:tcPr>
          <w:p w14:paraId="4360872D" w14:textId="77777777" w:rsidR="002467C0" w:rsidRPr="00C50B0B" w:rsidRDefault="002467C0" w:rsidP="002467C0">
            <w:pPr>
              <w:rPr>
                <w:rFonts w:eastAsia="Times New Roman" w:cs="Arial"/>
                <w:sz w:val="20"/>
                <w:szCs w:val="20"/>
                <w:lang w:val="en-DE" w:eastAsia="en-DE"/>
              </w:rPr>
            </w:pPr>
          </w:p>
        </w:tc>
        <w:tc>
          <w:tcPr>
            <w:tcW w:w="0" w:type="auto"/>
            <w:vAlign w:val="bottom"/>
          </w:tcPr>
          <w:p w14:paraId="692E94E0" w14:textId="77777777" w:rsidR="002467C0" w:rsidRPr="00C50B0B" w:rsidRDefault="002467C0" w:rsidP="002467C0">
            <w:pPr>
              <w:rPr>
                <w:rFonts w:eastAsia="Times New Roman" w:cs="Arial"/>
                <w:sz w:val="20"/>
                <w:szCs w:val="20"/>
                <w:lang w:val="en-DE" w:eastAsia="en-DE"/>
              </w:rPr>
            </w:pPr>
          </w:p>
        </w:tc>
        <w:tc>
          <w:tcPr>
            <w:tcW w:w="0" w:type="auto"/>
            <w:vAlign w:val="bottom"/>
          </w:tcPr>
          <w:p w14:paraId="3B1232D0" w14:textId="77777777" w:rsidR="002467C0" w:rsidRPr="00C50B0B" w:rsidRDefault="002467C0" w:rsidP="002467C0">
            <w:pPr>
              <w:rPr>
                <w:rFonts w:eastAsia="Times New Roman" w:cs="Arial"/>
                <w:sz w:val="20"/>
                <w:szCs w:val="20"/>
                <w:lang w:val="en-DE" w:eastAsia="en-DE"/>
              </w:rPr>
            </w:pPr>
          </w:p>
        </w:tc>
        <w:tc>
          <w:tcPr>
            <w:tcW w:w="0" w:type="auto"/>
            <w:vAlign w:val="bottom"/>
          </w:tcPr>
          <w:p w14:paraId="44341C72" w14:textId="77777777" w:rsidR="002467C0" w:rsidRPr="00C50B0B" w:rsidRDefault="002467C0" w:rsidP="002467C0">
            <w:pPr>
              <w:rPr>
                <w:rFonts w:eastAsia="Times New Roman" w:cs="Arial"/>
                <w:sz w:val="20"/>
                <w:szCs w:val="20"/>
                <w:lang w:val="en-DE" w:eastAsia="en-DE"/>
              </w:rPr>
            </w:pPr>
          </w:p>
        </w:tc>
      </w:tr>
    </w:tbl>
    <w:p w14:paraId="74EFB2D3" w14:textId="2A93AEC0" w:rsidR="00F5666E" w:rsidRPr="00C50B0B" w:rsidRDefault="00A7691E" w:rsidP="00C26BCD">
      <w:pPr>
        <w:pStyle w:val="Antwort0"/>
      </w:pPr>
      <w:r w:rsidRPr="00C50B0B">
        <w:t xml:space="preserve">Förderer: </w:t>
      </w:r>
    </w:p>
    <w:tbl>
      <w:tblPr>
        <w:tblW w:w="4220" w:type="dxa"/>
        <w:tblCellMar>
          <w:left w:w="0" w:type="dxa"/>
          <w:right w:w="0" w:type="dxa"/>
        </w:tblCellMar>
        <w:tblLook w:val="04A0" w:firstRow="1" w:lastRow="0" w:firstColumn="1" w:lastColumn="0" w:noHBand="0" w:noVBand="1"/>
      </w:tblPr>
      <w:tblGrid>
        <w:gridCol w:w="424"/>
        <w:gridCol w:w="624"/>
        <w:gridCol w:w="1269"/>
        <w:gridCol w:w="1903"/>
      </w:tblGrid>
      <w:tr w:rsidR="00677F29" w:rsidRPr="00C50B0B" w14:paraId="0A1B30B0" w14:textId="77777777" w:rsidTr="002467C0">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D151B16" w14:textId="77777777" w:rsidR="00677F29" w:rsidRPr="00C50B0B" w:rsidRDefault="00677F29" w:rsidP="002467C0">
            <w:pPr>
              <w:spacing w:after="0" w:line="240" w:lineRule="auto"/>
              <w:jc w:val="center"/>
              <w:rPr>
                <w:rFonts w:eastAsia="Times New Roman" w:cs="Arial"/>
                <w:sz w:val="20"/>
                <w:szCs w:val="20"/>
                <w:lang w:val="en-DE" w:eastAsia="en-DE"/>
              </w:rPr>
            </w:pPr>
            <w:r w:rsidRPr="00C50B0B">
              <w:rPr>
                <w:rFonts w:eastAsia="Times New Roman" w:cs="Arial"/>
                <w:sz w:val="20"/>
                <w:szCs w:val="20"/>
                <w:lang w:val="en-DE" w:eastAsia="en-DE"/>
              </w:rPr>
              <w:t>Bild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DBCD909" w14:textId="77777777" w:rsidR="00677F29" w:rsidRPr="00C50B0B" w:rsidRDefault="00677F29" w:rsidP="002467C0">
            <w:pPr>
              <w:spacing w:after="0" w:line="240" w:lineRule="auto"/>
              <w:jc w:val="center"/>
              <w:rPr>
                <w:rFonts w:eastAsia="Times New Roman" w:cs="Arial"/>
                <w:sz w:val="20"/>
                <w:szCs w:val="20"/>
                <w:lang w:val="en-DE" w:eastAsia="en-DE"/>
              </w:rPr>
            </w:pPr>
            <w:r w:rsidRPr="00C50B0B">
              <w:rPr>
                <w:rFonts w:eastAsia="Times New Roman" w:cs="Arial"/>
                <w:sz w:val="20"/>
                <w:szCs w:val="20"/>
                <w:lang w:val="en-DE" w:eastAsia="en-DE"/>
              </w:rPr>
              <w:t>Name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0DEF107" w14:textId="77777777" w:rsidR="00677F29" w:rsidRPr="00C50B0B" w:rsidRDefault="00677F29" w:rsidP="002467C0">
            <w:pPr>
              <w:spacing w:after="0" w:line="240" w:lineRule="auto"/>
              <w:jc w:val="center"/>
              <w:rPr>
                <w:rFonts w:eastAsia="Times New Roman" w:cs="Arial"/>
                <w:sz w:val="20"/>
                <w:szCs w:val="20"/>
                <w:lang w:val="en-DE" w:eastAsia="en-DE"/>
              </w:rPr>
            </w:pPr>
            <w:proofErr w:type="spellStart"/>
            <w:r w:rsidRPr="00C50B0B">
              <w:rPr>
                <w:rFonts w:eastAsia="Times New Roman" w:cs="Arial"/>
                <w:sz w:val="20"/>
                <w:szCs w:val="20"/>
                <w:lang w:val="en-DE" w:eastAsia="en-DE"/>
              </w:rPr>
              <w:t>Kontaktdaten</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3D193AD" w14:textId="77777777" w:rsidR="00677F29" w:rsidRPr="00C50B0B" w:rsidRDefault="00677F29" w:rsidP="002467C0">
            <w:pPr>
              <w:spacing w:after="0" w:line="240" w:lineRule="auto"/>
              <w:jc w:val="center"/>
              <w:rPr>
                <w:rFonts w:eastAsia="Times New Roman" w:cs="Arial"/>
                <w:sz w:val="20"/>
                <w:szCs w:val="20"/>
                <w:lang w:val="en-DE" w:eastAsia="en-DE"/>
              </w:rPr>
            </w:pPr>
            <w:proofErr w:type="spellStart"/>
            <w:r w:rsidRPr="00C50B0B">
              <w:rPr>
                <w:rFonts w:eastAsia="Times New Roman" w:cs="Arial"/>
                <w:sz w:val="20"/>
                <w:szCs w:val="20"/>
                <w:lang w:val="en-DE" w:eastAsia="en-DE"/>
              </w:rPr>
              <w:t>geförderte</w:t>
            </w:r>
            <w:proofErr w:type="spellEnd"/>
            <w:r w:rsidRPr="00C50B0B">
              <w:rPr>
                <w:rFonts w:eastAsia="Times New Roman" w:cs="Arial"/>
                <w:sz w:val="20"/>
                <w:szCs w:val="20"/>
                <w:lang w:val="en-DE" w:eastAsia="en-DE"/>
              </w:rPr>
              <w:t xml:space="preserve"> </w:t>
            </w:r>
            <w:proofErr w:type="spellStart"/>
            <w:r w:rsidRPr="00C50B0B">
              <w:rPr>
                <w:rFonts w:eastAsia="Times New Roman" w:cs="Arial"/>
                <w:sz w:val="20"/>
                <w:szCs w:val="20"/>
                <w:lang w:val="en-DE" w:eastAsia="en-DE"/>
              </w:rPr>
              <w:t>Exponate</w:t>
            </w:r>
            <w:proofErr w:type="spellEnd"/>
          </w:p>
        </w:tc>
      </w:tr>
    </w:tbl>
    <w:p w14:paraId="36B6383A" w14:textId="2D4C3BD0" w:rsidR="000E4F53" w:rsidRPr="00C50B0B" w:rsidRDefault="000E4F53" w:rsidP="00C26BCD">
      <w:pPr>
        <w:pStyle w:val="Antwort0"/>
      </w:pPr>
      <w:r w:rsidRPr="00C50B0B">
        <w:t>Geschichte</w:t>
      </w:r>
      <w:r w:rsidR="00F5666E" w:rsidRPr="00C50B0B">
        <w:t>:</w:t>
      </w:r>
      <w:r w:rsidRPr="00C50B0B">
        <w:t xml:space="preserve"> </w:t>
      </w:r>
    </w:p>
    <w:tbl>
      <w:tblPr>
        <w:tblW w:w="813" w:type="dxa"/>
        <w:tblCellMar>
          <w:left w:w="0" w:type="dxa"/>
          <w:right w:w="0" w:type="dxa"/>
        </w:tblCellMar>
        <w:tblLook w:val="04A0" w:firstRow="1" w:lastRow="0" w:firstColumn="1" w:lastColumn="0" w:noHBand="0" w:noVBand="1"/>
      </w:tblPr>
      <w:tblGrid>
        <w:gridCol w:w="813"/>
      </w:tblGrid>
      <w:tr w:rsidR="00677F29" w:rsidRPr="00C50B0B" w14:paraId="5B1334FD" w14:textId="77777777" w:rsidTr="002467C0">
        <w:trPr>
          <w:trHeight w:val="315"/>
        </w:trPr>
        <w:tc>
          <w:tcPr>
            <w:tcW w:w="81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94D71CA" w14:textId="4E7375C7" w:rsidR="00677F29" w:rsidRPr="00C50B0B" w:rsidRDefault="00677F29" w:rsidP="002467C0">
            <w:pPr>
              <w:spacing w:after="0" w:line="240" w:lineRule="auto"/>
              <w:jc w:val="center"/>
              <w:rPr>
                <w:rFonts w:eastAsia="Times New Roman" w:cs="Arial"/>
                <w:sz w:val="20"/>
                <w:szCs w:val="20"/>
                <w:lang w:val="en-US" w:eastAsia="en-DE"/>
              </w:rPr>
            </w:pPr>
            <w:proofErr w:type="spellStart"/>
            <w:r w:rsidRPr="00C50B0B">
              <w:rPr>
                <w:rFonts w:eastAsia="Times New Roman" w:cs="Arial"/>
                <w:sz w:val="20"/>
                <w:szCs w:val="20"/>
                <w:lang w:val="en-US" w:eastAsia="en-DE"/>
              </w:rPr>
              <w:t>Ereignis</w:t>
            </w:r>
            <w:proofErr w:type="spellEnd"/>
          </w:p>
        </w:tc>
      </w:tr>
    </w:tbl>
    <w:p w14:paraId="02D101C5" w14:textId="407D75AC" w:rsidR="000E4F53" w:rsidRPr="00C50B0B" w:rsidRDefault="000E4F53" w:rsidP="00C26BCD">
      <w:pPr>
        <w:pStyle w:val="Antwort0"/>
      </w:pPr>
      <w:r w:rsidRPr="00C50B0B">
        <w:t>Besitzer:</w:t>
      </w:r>
    </w:p>
    <w:tbl>
      <w:tblPr>
        <w:tblW w:w="813" w:type="dxa"/>
        <w:tblCellMar>
          <w:left w:w="0" w:type="dxa"/>
          <w:right w:w="0" w:type="dxa"/>
        </w:tblCellMar>
        <w:tblLook w:val="04A0" w:firstRow="1" w:lastRow="0" w:firstColumn="1" w:lastColumn="0" w:noHBand="0" w:noVBand="1"/>
      </w:tblPr>
      <w:tblGrid>
        <w:gridCol w:w="813"/>
      </w:tblGrid>
      <w:tr w:rsidR="00677F29" w:rsidRPr="00C50B0B" w14:paraId="117D822F" w14:textId="77777777" w:rsidTr="002467C0">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0B7AD3B" w14:textId="2C149E95" w:rsidR="00677F29" w:rsidRPr="00C50B0B" w:rsidRDefault="00677F29" w:rsidP="002467C0">
            <w:pPr>
              <w:spacing w:after="0" w:line="240" w:lineRule="auto"/>
              <w:jc w:val="center"/>
              <w:rPr>
                <w:rFonts w:eastAsia="Times New Roman" w:cs="Arial"/>
                <w:sz w:val="20"/>
                <w:szCs w:val="20"/>
                <w:lang w:val="en-US" w:eastAsia="en-DE"/>
              </w:rPr>
            </w:pPr>
            <w:proofErr w:type="spellStart"/>
            <w:r w:rsidRPr="00C50B0B">
              <w:rPr>
                <w:rFonts w:eastAsia="Times New Roman" w:cs="Arial"/>
                <w:sz w:val="20"/>
                <w:szCs w:val="20"/>
                <w:lang w:val="en-US" w:eastAsia="en-DE"/>
              </w:rPr>
              <w:t>Ereignis</w:t>
            </w:r>
            <w:proofErr w:type="spellEnd"/>
          </w:p>
        </w:tc>
      </w:tr>
    </w:tbl>
    <w:p w14:paraId="2650463D" w14:textId="313ED693" w:rsidR="00677F29" w:rsidRPr="00C50B0B" w:rsidRDefault="00677F29" w:rsidP="00C26BCD">
      <w:pPr>
        <w:pStyle w:val="Antwort0"/>
      </w:pPr>
      <w:r w:rsidRPr="00C50B0B">
        <w:t>Bearbeitung:</w:t>
      </w:r>
    </w:p>
    <w:tbl>
      <w:tblPr>
        <w:tblW w:w="813" w:type="dxa"/>
        <w:tblCellMar>
          <w:left w:w="0" w:type="dxa"/>
          <w:right w:w="0" w:type="dxa"/>
        </w:tblCellMar>
        <w:tblLook w:val="04A0" w:firstRow="1" w:lastRow="0" w:firstColumn="1" w:lastColumn="0" w:noHBand="0" w:noVBand="1"/>
      </w:tblPr>
      <w:tblGrid>
        <w:gridCol w:w="813"/>
      </w:tblGrid>
      <w:tr w:rsidR="0019767E" w:rsidRPr="00C50B0B" w14:paraId="09077DCD" w14:textId="77777777" w:rsidTr="002467C0">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6C1EF55" w14:textId="116E21F3" w:rsidR="0019767E" w:rsidRPr="00C50B0B" w:rsidRDefault="0019767E" w:rsidP="002467C0">
            <w:pPr>
              <w:spacing w:after="0" w:line="240" w:lineRule="auto"/>
              <w:jc w:val="center"/>
              <w:rPr>
                <w:rFonts w:eastAsia="Times New Roman" w:cs="Arial"/>
                <w:sz w:val="20"/>
                <w:szCs w:val="20"/>
                <w:lang w:val="en-US" w:eastAsia="en-DE"/>
              </w:rPr>
            </w:pPr>
            <w:proofErr w:type="spellStart"/>
            <w:r w:rsidRPr="00C50B0B">
              <w:rPr>
                <w:rFonts w:eastAsia="Times New Roman" w:cs="Arial"/>
                <w:sz w:val="20"/>
                <w:szCs w:val="20"/>
                <w:lang w:val="en-US" w:eastAsia="en-DE"/>
              </w:rPr>
              <w:t>Ereignis</w:t>
            </w:r>
            <w:proofErr w:type="spellEnd"/>
          </w:p>
        </w:tc>
      </w:tr>
    </w:tbl>
    <w:p w14:paraId="2E627B54" w14:textId="6E745E8B" w:rsidR="00677F29" w:rsidRPr="00C50B0B" w:rsidRDefault="0019767E" w:rsidP="00C26BCD">
      <w:pPr>
        <w:pStyle w:val="Antwort0"/>
      </w:pPr>
      <w:r w:rsidRPr="00C50B0B">
        <w:t>Mitarbeiter:</w:t>
      </w:r>
    </w:p>
    <w:tbl>
      <w:tblPr>
        <w:tblW w:w="0" w:type="dxa"/>
        <w:tblCellMar>
          <w:left w:w="0" w:type="dxa"/>
          <w:right w:w="0" w:type="dxa"/>
        </w:tblCellMar>
        <w:tblLook w:val="04A0" w:firstRow="1" w:lastRow="0" w:firstColumn="1" w:lastColumn="0" w:noHBand="0" w:noVBand="1"/>
      </w:tblPr>
      <w:tblGrid>
        <w:gridCol w:w="624"/>
        <w:gridCol w:w="546"/>
        <w:gridCol w:w="1269"/>
        <w:gridCol w:w="1358"/>
        <w:gridCol w:w="424"/>
      </w:tblGrid>
      <w:tr w:rsidR="00EF0AF5" w:rsidRPr="00C50B0B" w14:paraId="3ECB8786" w14:textId="77777777" w:rsidTr="002467C0">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2FA81C8" w14:textId="77777777" w:rsidR="00EF0AF5" w:rsidRPr="00C50B0B" w:rsidRDefault="00EF0AF5" w:rsidP="002467C0">
            <w:pPr>
              <w:spacing w:after="0" w:line="240" w:lineRule="auto"/>
              <w:jc w:val="center"/>
              <w:rPr>
                <w:rFonts w:eastAsia="Times New Roman" w:cs="Arial"/>
                <w:sz w:val="20"/>
                <w:szCs w:val="20"/>
                <w:lang w:val="en-DE" w:eastAsia="en-DE"/>
              </w:rPr>
            </w:pPr>
            <w:r w:rsidRPr="00C50B0B">
              <w:rPr>
                <w:rFonts w:eastAsia="Times New Roman" w:cs="Arial"/>
                <w:sz w:val="20"/>
                <w:szCs w:val="20"/>
                <w:lang w:val="en-DE" w:eastAsia="en-DE"/>
              </w:rPr>
              <w:t>Name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F5178CC" w14:textId="77777777" w:rsidR="00EF0AF5" w:rsidRPr="00C50B0B" w:rsidRDefault="00EF0AF5" w:rsidP="002467C0">
            <w:pPr>
              <w:spacing w:after="0" w:line="240" w:lineRule="auto"/>
              <w:jc w:val="center"/>
              <w:rPr>
                <w:rFonts w:eastAsia="Times New Roman" w:cs="Arial"/>
                <w:sz w:val="20"/>
                <w:szCs w:val="20"/>
                <w:lang w:val="en-DE" w:eastAsia="en-DE"/>
              </w:rPr>
            </w:pPr>
            <w:r w:rsidRPr="00C50B0B">
              <w:rPr>
                <w:rFonts w:eastAsia="Times New Roman" w:cs="Arial"/>
                <w:sz w:val="20"/>
                <w:szCs w:val="20"/>
                <w:lang w:val="en-DE" w:eastAsia="en-DE"/>
              </w:rPr>
              <w:t>Rolle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3940B38" w14:textId="77777777" w:rsidR="00EF0AF5" w:rsidRPr="00C50B0B" w:rsidRDefault="00EF0AF5" w:rsidP="002467C0">
            <w:pPr>
              <w:spacing w:after="0" w:line="240" w:lineRule="auto"/>
              <w:jc w:val="center"/>
              <w:rPr>
                <w:rFonts w:eastAsia="Times New Roman" w:cs="Arial"/>
                <w:sz w:val="20"/>
                <w:szCs w:val="20"/>
                <w:lang w:val="en-DE" w:eastAsia="en-DE"/>
              </w:rPr>
            </w:pPr>
            <w:proofErr w:type="spellStart"/>
            <w:r w:rsidRPr="00C50B0B">
              <w:rPr>
                <w:rFonts w:eastAsia="Times New Roman" w:cs="Arial"/>
                <w:sz w:val="20"/>
                <w:szCs w:val="20"/>
                <w:lang w:val="en-DE" w:eastAsia="en-DE"/>
              </w:rPr>
              <w:t>Kontaktdaten</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17F3D68" w14:textId="77777777" w:rsidR="00EF0AF5" w:rsidRPr="00C50B0B" w:rsidRDefault="00EF0AF5" w:rsidP="002467C0">
            <w:pPr>
              <w:spacing w:after="0" w:line="240" w:lineRule="auto"/>
              <w:jc w:val="center"/>
              <w:rPr>
                <w:rFonts w:eastAsia="Times New Roman" w:cs="Arial"/>
                <w:sz w:val="20"/>
                <w:szCs w:val="20"/>
                <w:lang w:val="en-DE" w:eastAsia="en-DE"/>
              </w:rPr>
            </w:pPr>
            <w:proofErr w:type="spellStart"/>
            <w:r w:rsidRPr="00C50B0B">
              <w:rPr>
                <w:rFonts w:eastAsia="Times New Roman" w:cs="Arial"/>
                <w:sz w:val="20"/>
                <w:szCs w:val="20"/>
                <w:lang w:val="en-DE" w:eastAsia="en-DE"/>
              </w:rPr>
              <w:t>Geburtsdatum</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963A55C" w14:textId="77777777" w:rsidR="00EF0AF5" w:rsidRPr="00C50B0B" w:rsidRDefault="00EF0AF5" w:rsidP="002467C0">
            <w:pPr>
              <w:spacing w:after="0" w:line="240" w:lineRule="auto"/>
              <w:jc w:val="center"/>
              <w:rPr>
                <w:rFonts w:eastAsia="Times New Roman" w:cs="Arial"/>
                <w:sz w:val="20"/>
                <w:szCs w:val="20"/>
                <w:lang w:val="en-DE" w:eastAsia="en-DE"/>
              </w:rPr>
            </w:pPr>
            <w:r w:rsidRPr="00C50B0B">
              <w:rPr>
                <w:rFonts w:eastAsia="Times New Roman" w:cs="Arial"/>
                <w:sz w:val="20"/>
                <w:szCs w:val="20"/>
                <w:lang w:val="en-DE" w:eastAsia="en-DE"/>
              </w:rPr>
              <w:t>Bild</w:t>
            </w:r>
          </w:p>
        </w:tc>
      </w:tr>
    </w:tbl>
    <w:p w14:paraId="61A6D349" w14:textId="6E745E8B" w:rsidR="0019767E" w:rsidRPr="00C50B0B" w:rsidRDefault="0019767E" w:rsidP="00C26BCD">
      <w:pPr>
        <w:pStyle w:val="Antwort0"/>
      </w:pPr>
      <w:r w:rsidRPr="00C50B0B">
        <w:t>Raum:</w:t>
      </w:r>
    </w:p>
    <w:tbl>
      <w:tblPr>
        <w:tblW w:w="0" w:type="dxa"/>
        <w:tblCellMar>
          <w:left w:w="0" w:type="dxa"/>
          <w:right w:w="0" w:type="dxa"/>
        </w:tblCellMar>
        <w:tblLook w:val="04A0" w:firstRow="1" w:lastRow="0" w:firstColumn="1" w:lastColumn="0" w:noHBand="0" w:noVBand="1"/>
      </w:tblPr>
      <w:tblGrid>
        <w:gridCol w:w="1629"/>
        <w:gridCol w:w="1357"/>
        <w:gridCol w:w="1758"/>
        <w:gridCol w:w="1780"/>
        <w:gridCol w:w="1530"/>
        <w:gridCol w:w="1002"/>
      </w:tblGrid>
      <w:tr w:rsidR="00EF0AF5" w:rsidRPr="00C50B0B" w14:paraId="680D6715" w14:textId="77777777" w:rsidTr="002467C0">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AFAFC91" w14:textId="77777777" w:rsidR="00EF0AF5" w:rsidRPr="00C50B0B" w:rsidRDefault="00EF0AF5" w:rsidP="002467C0">
            <w:pPr>
              <w:spacing w:after="0" w:line="240" w:lineRule="auto"/>
              <w:jc w:val="center"/>
              <w:rPr>
                <w:rFonts w:eastAsia="Times New Roman" w:cs="Arial"/>
                <w:sz w:val="20"/>
                <w:szCs w:val="20"/>
                <w:lang w:val="en-DE" w:eastAsia="en-DE"/>
              </w:rPr>
            </w:pPr>
            <w:proofErr w:type="spellStart"/>
            <w:r w:rsidRPr="00C50B0B">
              <w:rPr>
                <w:rFonts w:eastAsia="Times New Roman" w:cs="Arial"/>
                <w:sz w:val="20"/>
                <w:szCs w:val="20"/>
                <w:lang w:val="en-DE" w:eastAsia="en-DE"/>
              </w:rPr>
              <w:t>ausgestellte</w:t>
            </w:r>
            <w:proofErr w:type="spellEnd"/>
            <w:r w:rsidRPr="00C50B0B">
              <w:rPr>
                <w:rFonts w:eastAsia="Times New Roman" w:cs="Arial"/>
                <w:sz w:val="20"/>
                <w:szCs w:val="20"/>
                <w:lang w:val="en-DE" w:eastAsia="en-DE"/>
              </w:rPr>
              <w:t xml:space="preserve"> </w:t>
            </w:r>
            <w:proofErr w:type="spellStart"/>
            <w:r w:rsidRPr="00C50B0B">
              <w:rPr>
                <w:rFonts w:eastAsia="Times New Roman" w:cs="Arial"/>
                <w:sz w:val="20"/>
                <w:szCs w:val="20"/>
                <w:lang w:val="en-DE" w:eastAsia="en-DE"/>
              </w:rPr>
              <w:t>Exponate</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9B83B57" w14:textId="77777777" w:rsidR="00EF0AF5" w:rsidRPr="00C50B0B" w:rsidRDefault="00EF0AF5" w:rsidP="002467C0">
            <w:pPr>
              <w:spacing w:after="0" w:line="240" w:lineRule="auto"/>
              <w:jc w:val="center"/>
              <w:rPr>
                <w:rFonts w:eastAsia="Times New Roman" w:cs="Arial"/>
                <w:sz w:val="20"/>
                <w:szCs w:val="20"/>
                <w:lang w:val="en-DE" w:eastAsia="en-DE"/>
              </w:rPr>
            </w:pPr>
            <w:proofErr w:type="spellStart"/>
            <w:r w:rsidRPr="00C50B0B">
              <w:rPr>
                <w:rFonts w:eastAsia="Times New Roman" w:cs="Arial"/>
                <w:sz w:val="20"/>
                <w:szCs w:val="20"/>
                <w:lang w:val="en-DE" w:eastAsia="en-DE"/>
              </w:rPr>
              <w:t>Raumnummer</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BC94B66" w14:textId="77777777" w:rsidR="00EF0AF5" w:rsidRPr="00C50B0B" w:rsidRDefault="00EF0AF5" w:rsidP="002467C0">
            <w:pPr>
              <w:spacing w:after="0" w:line="240" w:lineRule="auto"/>
              <w:jc w:val="center"/>
              <w:rPr>
                <w:rFonts w:eastAsia="Times New Roman" w:cs="Arial"/>
                <w:sz w:val="20"/>
                <w:szCs w:val="20"/>
                <w:lang w:val="en-DE" w:eastAsia="en-DE"/>
              </w:rPr>
            </w:pPr>
            <w:proofErr w:type="spellStart"/>
            <w:r w:rsidRPr="00C50B0B">
              <w:rPr>
                <w:rFonts w:eastAsia="Times New Roman" w:cs="Arial"/>
                <w:sz w:val="20"/>
                <w:szCs w:val="20"/>
                <w:lang w:val="en-DE" w:eastAsia="en-DE"/>
              </w:rPr>
              <w:t>Ausstellungsfläche</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45E7D3F" w14:textId="77777777" w:rsidR="00EF0AF5" w:rsidRPr="00C50B0B" w:rsidRDefault="00EF0AF5" w:rsidP="002467C0">
            <w:pPr>
              <w:spacing w:after="0" w:line="240" w:lineRule="auto"/>
              <w:jc w:val="center"/>
              <w:rPr>
                <w:rFonts w:eastAsia="Times New Roman" w:cs="Arial"/>
                <w:sz w:val="20"/>
                <w:szCs w:val="20"/>
                <w:lang w:val="en-DE" w:eastAsia="en-DE"/>
              </w:rPr>
            </w:pPr>
            <w:proofErr w:type="spellStart"/>
            <w:r w:rsidRPr="00C50B0B">
              <w:rPr>
                <w:rFonts w:eastAsia="Times New Roman" w:cs="Arial"/>
                <w:sz w:val="20"/>
                <w:szCs w:val="20"/>
                <w:lang w:val="en-DE" w:eastAsia="en-DE"/>
              </w:rPr>
              <w:t>Ausstellungsthema</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7F790A8" w14:textId="77777777" w:rsidR="00EF0AF5" w:rsidRPr="00C50B0B" w:rsidRDefault="00EF0AF5" w:rsidP="002467C0">
            <w:pPr>
              <w:spacing w:after="0" w:line="240" w:lineRule="auto"/>
              <w:jc w:val="center"/>
              <w:rPr>
                <w:rFonts w:eastAsia="Times New Roman" w:cs="Arial"/>
                <w:sz w:val="20"/>
                <w:szCs w:val="20"/>
                <w:lang w:val="en-DE" w:eastAsia="en-DE"/>
              </w:rPr>
            </w:pPr>
            <w:proofErr w:type="spellStart"/>
            <w:r w:rsidRPr="00C50B0B">
              <w:rPr>
                <w:rFonts w:eastAsia="Times New Roman" w:cs="Arial"/>
                <w:sz w:val="20"/>
                <w:szCs w:val="20"/>
                <w:lang w:val="en-DE" w:eastAsia="en-DE"/>
              </w:rPr>
              <w:t>verwaltende</w:t>
            </w:r>
            <w:proofErr w:type="spellEnd"/>
            <w:r w:rsidRPr="00C50B0B">
              <w:rPr>
                <w:rFonts w:eastAsia="Times New Roman" w:cs="Arial"/>
                <w:sz w:val="20"/>
                <w:szCs w:val="20"/>
                <w:lang w:val="en-DE" w:eastAsia="en-DE"/>
              </w:rPr>
              <w:t xml:space="preserve"> Person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F7574C4" w14:textId="77777777" w:rsidR="00EF0AF5" w:rsidRPr="00C50B0B" w:rsidRDefault="00EF0AF5" w:rsidP="002467C0">
            <w:pPr>
              <w:spacing w:after="0" w:line="240" w:lineRule="auto"/>
              <w:jc w:val="center"/>
              <w:rPr>
                <w:rFonts w:eastAsia="Times New Roman" w:cs="Arial"/>
                <w:sz w:val="20"/>
                <w:szCs w:val="20"/>
                <w:lang w:val="en-DE" w:eastAsia="en-DE"/>
              </w:rPr>
            </w:pPr>
            <w:proofErr w:type="spellStart"/>
            <w:r w:rsidRPr="00C50B0B">
              <w:rPr>
                <w:rFonts w:eastAsia="Times New Roman" w:cs="Arial"/>
                <w:sz w:val="20"/>
                <w:szCs w:val="20"/>
                <w:lang w:val="en-DE" w:eastAsia="en-DE"/>
              </w:rPr>
              <w:t>Raumplan</w:t>
            </w:r>
            <w:proofErr w:type="spellEnd"/>
          </w:p>
        </w:tc>
      </w:tr>
    </w:tbl>
    <w:p w14:paraId="225C1B12" w14:textId="6E745E8B" w:rsidR="00EF0AF5" w:rsidRPr="00C50B0B" w:rsidRDefault="00EF0AF5" w:rsidP="00C26BCD">
      <w:pPr>
        <w:pStyle w:val="Antwort0"/>
      </w:pPr>
    </w:p>
    <w:p w14:paraId="48B4DAA2" w14:textId="77777777" w:rsidR="00E73EFD" w:rsidRPr="00C50B0B" w:rsidRDefault="00E73EFD" w:rsidP="00E73EFD">
      <w:pPr>
        <w:pStyle w:val="Frage0"/>
      </w:pPr>
      <w:r w:rsidRPr="00C50B0B">
        <w:t>F: Wie wurde bisher darauf zugegriffen (händisch, mit anderen Programmen)?</w:t>
      </w:r>
    </w:p>
    <w:p w14:paraId="5D344B32" w14:textId="5F685EA2" w:rsidR="00E73EFD" w:rsidRPr="00C50B0B" w:rsidRDefault="00E73EFD" w:rsidP="00E73EFD">
      <w:pPr>
        <w:pStyle w:val="Antwort0"/>
      </w:pPr>
      <w:bookmarkStart w:id="52" w:name="_nph1ol3l7czs" w:colFirst="0" w:colLast="0"/>
      <w:bookmarkEnd w:id="52"/>
      <w:r w:rsidRPr="00C50B0B">
        <w:t>A:</w:t>
      </w:r>
      <w:r w:rsidRPr="00C50B0B">
        <w:rPr>
          <w:color w:val="7B7B7B" w:themeColor="accent3" w:themeShade="BF"/>
        </w:rPr>
        <w:t xml:space="preserve"> </w:t>
      </w:r>
      <w:r w:rsidR="5D4C537F" w:rsidRPr="00C50B0B">
        <w:t>Händisch</w:t>
      </w:r>
      <w:r w:rsidRPr="00C50B0B">
        <w:rPr>
          <w:color w:val="7B7B7B" w:themeColor="accent3" w:themeShade="BF"/>
        </w:rPr>
        <w:t>.</w:t>
      </w:r>
    </w:p>
    <w:p w14:paraId="3A35AEE8" w14:textId="77B6EE6C" w:rsidR="00E73EFD" w:rsidRPr="00C50B0B" w:rsidRDefault="00E73EFD" w:rsidP="00E73EFD">
      <w:pPr>
        <w:pStyle w:val="Frage0"/>
      </w:pPr>
      <w:bookmarkStart w:id="53" w:name="_7dof2atdbo90" w:colFirst="0" w:colLast="0"/>
      <w:bookmarkEnd w:id="53"/>
      <w:r w:rsidRPr="00C50B0B">
        <w:t>F: Sind alle Daten in dem Excel-Dokument als richtig anzunehmen?</w:t>
      </w:r>
    </w:p>
    <w:p w14:paraId="12F24821" w14:textId="20B25196" w:rsidR="004F496C" w:rsidRPr="00C50B0B" w:rsidRDefault="00E73EFD" w:rsidP="00E73EFD">
      <w:pPr>
        <w:pStyle w:val="Antwort0"/>
      </w:pPr>
      <w:bookmarkStart w:id="54" w:name="_wuobzj3reo5n" w:colFirst="0" w:colLast="0"/>
      <w:bookmarkEnd w:id="54"/>
      <w:r w:rsidRPr="00C50B0B">
        <w:t xml:space="preserve">A: </w:t>
      </w:r>
      <w:r w:rsidR="006808E9" w:rsidRPr="00C50B0B">
        <w:t>Ja</w:t>
      </w:r>
      <w:r w:rsidR="004F496C" w:rsidRPr="00C50B0B">
        <w:t>. Die Daten wurden über Jahre hinweg angelegt und von zuverlässigen Mitarbeitern</w:t>
      </w:r>
      <w:r w:rsidR="00420A4A" w:rsidRPr="00C50B0B">
        <w:t xml:space="preserve"> gepflegt und instandgehalten. Fehler im aktuellen Datensatz sind undenkbar.</w:t>
      </w:r>
    </w:p>
    <w:p w14:paraId="32E0CCC8" w14:textId="77777777" w:rsidR="00E73EFD" w:rsidRPr="00C50B0B" w:rsidRDefault="00E73EFD" w:rsidP="00E73EFD">
      <w:pPr>
        <w:pStyle w:val="berschrift2"/>
        <w:rPr>
          <w:rFonts w:cs="Arial"/>
        </w:rPr>
      </w:pPr>
      <w:bookmarkStart w:id="55" w:name="_Toc38899004"/>
      <w:bookmarkStart w:id="56" w:name="_Toc44320791"/>
      <w:r w:rsidRPr="00C50B0B">
        <w:rPr>
          <w:rFonts w:cs="Arial"/>
        </w:rPr>
        <w:lastRenderedPageBreak/>
        <w:t>Lastenheft</w:t>
      </w:r>
      <w:bookmarkEnd w:id="55"/>
      <w:bookmarkEnd w:id="56"/>
    </w:p>
    <w:p w14:paraId="751CE74D" w14:textId="77777777" w:rsidR="00E73EFD" w:rsidRPr="00C50B0B" w:rsidRDefault="00E73EFD" w:rsidP="00E73EFD">
      <w:pPr>
        <w:pStyle w:val="berschrift3"/>
        <w:rPr>
          <w:rFonts w:cs="Arial"/>
        </w:rPr>
      </w:pPr>
      <w:bookmarkStart w:id="57" w:name="_Toc38899005"/>
      <w:bookmarkStart w:id="58" w:name="_Toc44320792"/>
      <w:r w:rsidRPr="00C50B0B">
        <w:rPr>
          <w:rFonts w:cs="Arial"/>
        </w:rPr>
        <w:t>Zielsetzung</w:t>
      </w:r>
      <w:bookmarkEnd w:id="57"/>
      <w:bookmarkEnd w:id="58"/>
    </w:p>
    <w:p w14:paraId="70E25C39" w14:textId="77777777" w:rsidR="00E73EFD" w:rsidRPr="00C50B0B" w:rsidRDefault="00E73EFD" w:rsidP="009F2E92">
      <w:pPr>
        <w:pBdr>
          <w:top w:val="nil"/>
          <w:left w:val="nil"/>
          <w:bottom w:val="nil"/>
          <w:right w:val="nil"/>
          <w:between w:val="nil"/>
        </w:pBdr>
        <w:spacing w:before="80" w:after="0" w:line="240" w:lineRule="auto"/>
        <w:ind w:firstLine="113"/>
        <w:rPr>
          <w:rFonts w:cs="Arial"/>
          <w:color w:val="000000"/>
        </w:rPr>
      </w:pPr>
      <w:r w:rsidRPr="00C50B0B">
        <w:rPr>
          <w:rFonts w:cs="Arial"/>
          <w:color w:val="000000"/>
        </w:rPr>
        <w:t>Ziel des Entwicklungsauftrags soll eine Software für die Verwaltung von Exponaten, von fördernden Personen (im Folgenden zur Vereinfachung als „Fördernde“ bezeichnet), Räumen und Angestellten sein, wozu vor allem die Dokumentation aller zu einem Exponat zugeordneten Daten eine wesentliche Rolle spielt. Alle Daten sollen zentral gespeichert werden, da durch geplante Erweiterungen mehrere Benutzer gleichzeitig auf die Daten und Termine zugreifen werden.</w:t>
      </w:r>
    </w:p>
    <w:p w14:paraId="36F8DC3C" w14:textId="77777777" w:rsidR="00E73EFD" w:rsidRPr="00C50B0B" w:rsidRDefault="00E73EFD" w:rsidP="009F2E92">
      <w:pPr>
        <w:pStyle w:val="Frage0"/>
      </w:pPr>
      <w:bookmarkStart w:id="59" w:name="_aq7fbhumixci" w:colFirst="0" w:colLast="0"/>
      <w:bookmarkEnd w:id="59"/>
      <w:r w:rsidRPr="00C50B0B">
        <w:t>F: Wie sieht die aktuelle Struktur der Daten aus?</w:t>
      </w:r>
    </w:p>
    <w:p w14:paraId="0425C86F" w14:textId="7679B7E0" w:rsidR="00E73EFD" w:rsidRPr="00C50B0B" w:rsidRDefault="00E73EFD" w:rsidP="009F2E92">
      <w:pPr>
        <w:pStyle w:val="Antwort0"/>
      </w:pPr>
      <w:bookmarkStart w:id="60" w:name="_fh59kg3c7bfi" w:colFirst="0" w:colLast="0"/>
      <w:bookmarkEnd w:id="60"/>
      <w:r w:rsidRPr="00C50B0B">
        <w:t>A</w:t>
      </w:r>
      <w:r w:rsidR="6720BC5E" w:rsidRPr="00C50B0B">
        <w:t xml:space="preserve">: Siehe </w:t>
      </w:r>
      <w:r w:rsidR="00164267" w:rsidRPr="00C50B0B">
        <w:t>oben</w:t>
      </w:r>
      <w:r w:rsidR="6720BC5E" w:rsidRPr="00C50B0B">
        <w:t>.</w:t>
      </w:r>
    </w:p>
    <w:p w14:paraId="38870D9C" w14:textId="10813ED2" w:rsidR="00E73EFD" w:rsidRPr="00C50B0B" w:rsidRDefault="00E73EFD" w:rsidP="009F2E92">
      <w:pPr>
        <w:pStyle w:val="Frage0"/>
      </w:pPr>
      <w:bookmarkStart w:id="61" w:name="_8svtjwe65s7o" w:colFirst="0" w:colLast="0"/>
      <w:bookmarkEnd w:id="61"/>
      <w:r w:rsidRPr="00C50B0B">
        <w:t>F: Welche Informationen werden für die jeweiligen Datenelemente gespeichert?</w:t>
      </w:r>
    </w:p>
    <w:p w14:paraId="42ABB8C9" w14:textId="571FEFF2" w:rsidR="00C75401" w:rsidRPr="00C50B0B" w:rsidRDefault="00E73EFD" w:rsidP="000D6B83">
      <w:pPr>
        <w:pStyle w:val="Antwort0"/>
      </w:pPr>
      <w:bookmarkStart w:id="62" w:name="_ou6fz7j4o0dt" w:colFirst="0" w:colLast="0"/>
      <w:bookmarkEnd w:id="62"/>
      <w:r w:rsidRPr="00C50B0B">
        <w:t xml:space="preserve">A: </w:t>
      </w:r>
      <w:r w:rsidR="001D4A8B" w:rsidRPr="00C50B0B">
        <w:tab/>
      </w:r>
      <w:r w:rsidR="005F5010" w:rsidRPr="00C50B0B">
        <w:t>E</w:t>
      </w:r>
      <w:r w:rsidR="00806E8E" w:rsidRPr="00C50B0B">
        <w:t>xponat:</w:t>
      </w:r>
      <w:r w:rsidR="00BB7DBA" w:rsidRPr="00C50B0B">
        <w:tab/>
      </w:r>
      <w:r w:rsidR="00E967E2" w:rsidRPr="00C50B0B">
        <w:t xml:space="preserve">ID, </w:t>
      </w:r>
      <w:r w:rsidR="003370A1" w:rsidRPr="00C50B0B">
        <w:t>Name, Entstehungsdatum</w:t>
      </w:r>
      <w:r w:rsidR="00C76AC7" w:rsidRPr="00C50B0B">
        <w:t xml:space="preserve">, Förderer, </w:t>
      </w:r>
      <w:r w:rsidR="00D00564" w:rsidRPr="00C50B0B">
        <w:t>Urheber</w:t>
      </w:r>
      <w:r w:rsidR="00C76AC7" w:rsidRPr="00C50B0B">
        <w:t xml:space="preserve">, </w:t>
      </w:r>
      <w:r w:rsidR="00426054" w:rsidRPr="00C50B0B">
        <w:t>benötigte</w:t>
      </w:r>
      <w:r w:rsidR="00B87E36" w:rsidRPr="00C50B0B">
        <w:br/>
      </w:r>
      <w:r w:rsidR="00B87E36" w:rsidRPr="00C50B0B">
        <w:tab/>
      </w:r>
      <w:r w:rsidR="00B87E36" w:rsidRPr="00C50B0B">
        <w:tab/>
      </w:r>
      <w:r w:rsidR="001D4A8B" w:rsidRPr="00C50B0B">
        <w:tab/>
      </w:r>
      <w:r w:rsidR="00426054" w:rsidRPr="00C50B0B">
        <w:t>Ausstellungsfläch</w:t>
      </w:r>
      <w:r w:rsidR="00B87E36" w:rsidRPr="00C50B0B">
        <w:t xml:space="preserve">e, </w:t>
      </w:r>
      <w:r w:rsidR="00D56653" w:rsidRPr="00C50B0B">
        <w:t>Historie</w:t>
      </w:r>
      <w:r w:rsidR="009C6341" w:rsidRPr="00C50B0B">
        <w:t xml:space="preserve"> </w:t>
      </w:r>
      <w:r w:rsidR="00F55953" w:rsidRPr="00C50B0B">
        <w:t xml:space="preserve">(Besitz-, Geschichts-, </w:t>
      </w:r>
      <w:r w:rsidR="000F2E61" w:rsidRPr="00C50B0B">
        <w:t>zuletzt bearbeitet</w:t>
      </w:r>
      <w:r w:rsidR="007B2907" w:rsidRPr="00C50B0B">
        <w:t>-</w:t>
      </w:r>
      <w:r w:rsidR="000F2E61" w:rsidRPr="00C50B0B">
        <w:br/>
      </w:r>
      <w:r w:rsidR="000F2E61" w:rsidRPr="00C50B0B">
        <w:tab/>
      </w:r>
      <w:r w:rsidR="000F2E61" w:rsidRPr="00C50B0B">
        <w:tab/>
      </w:r>
      <w:r w:rsidR="001D4A8B" w:rsidRPr="00C50B0B">
        <w:tab/>
      </w:r>
      <w:r w:rsidR="000F2E61" w:rsidRPr="00C50B0B">
        <w:t>H</w:t>
      </w:r>
      <w:r w:rsidR="00F55953" w:rsidRPr="00C50B0B">
        <w:t>istorie</w:t>
      </w:r>
      <w:r w:rsidR="000F2E61" w:rsidRPr="00C50B0B">
        <w:t>)</w:t>
      </w:r>
      <w:r w:rsidR="00D56653" w:rsidRPr="00C50B0B">
        <w:t xml:space="preserve">, </w:t>
      </w:r>
      <w:r w:rsidR="00D7262F" w:rsidRPr="00C50B0B">
        <w:t>Epoche,</w:t>
      </w:r>
      <w:r w:rsidR="00C56514" w:rsidRPr="00C50B0B">
        <w:t xml:space="preserve"> Bild</w:t>
      </w:r>
      <w:r w:rsidR="00CC68BD" w:rsidRPr="00C50B0B">
        <w:t>er</w:t>
      </w:r>
      <w:r w:rsidR="00ED179D" w:rsidRPr="00C50B0B">
        <w:t xml:space="preserve">, </w:t>
      </w:r>
      <w:r w:rsidR="00E967E2" w:rsidRPr="00C50B0B">
        <w:t>zuletzt bearbeitet von</w:t>
      </w:r>
      <w:r w:rsidR="00C75401" w:rsidRPr="00C50B0B">
        <w:t>,</w:t>
      </w:r>
      <w:r w:rsidR="006233A5" w:rsidRPr="00C50B0B">
        <w:br/>
      </w:r>
      <w:r w:rsidR="00C75401" w:rsidRPr="00C50B0B">
        <w:tab/>
      </w:r>
      <w:r w:rsidR="00C75401" w:rsidRPr="00C50B0B">
        <w:tab/>
      </w:r>
      <w:r w:rsidR="001D4A8B" w:rsidRPr="00C50B0B">
        <w:tab/>
      </w:r>
      <w:r w:rsidR="00C75401" w:rsidRPr="00C50B0B">
        <w:t>Beschreibung</w:t>
      </w:r>
      <w:r w:rsidR="00EE4A5D" w:rsidRPr="00C50B0B">
        <w:t>, Herkunftsort</w:t>
      </w:r>
      <w:r w:rsidR="00787EDA" w:rsidRPr="00C50B0B">
        <w:t>, Erstellungsdatum</w:t>
      </w:r>
      <w:r w:rsidR="00D25ABA" w:rsidRPr="00C50B0B">
        <w:t>, Kriterien</w:t>
      </w:r>
      <w:r w:rsidR="00C76E3E" w:rsidRPr="00C50B0B">
        <w:t>, Einkaufswert,</w:t>
      </w:r>
      <w:r w:rsidR="00C76E3E" w:rsidRPr="00C50B0B">
        <w:br/>
      </w:r>
      <w:r w:rsidR="00C76E3E" w:rsidRPr="00C50B0B">
        <w:tab/>
      </w:r>
      <w:r w:rsidR="00C76E3E" w:rsidRPr="00C50B0B">
        <w:tab/>
      </w:r>
      <w:r w:rsidR="001D4A8B" w:rsidRPr="00C50B0B">
        <w:tab/>
      </w:r>
      <w:proofErr w:type="spellStart"/>
      <w:r w:rsidR="00C76E3E" w:rsidRPr="00C50B0B">
        <w:t>Leihwert</w:t>
      </w:r>
      <w:proofErr w:type="spellEnd"/>
      <w:r w:rsidR="00C76E3E" w:rsidRPr="00C50B0B">
        <w:t>, aktueller Schätzwert</w:t>
      </w:r>
    </w:p>
    <w:p w14:paraId="3951DA39" w14:textId="1BBE88FD" w:rsidR="00845181" w:rsidRPr="00C50B0B" w:rsidRDefault="00845181" w:rsidP="00845181">
      <w:pPr>
        <w:pStyle w:val="Antwort0"/>
        <w:ind w:firstLine="708"/>
      </w:pPr>
      <w:r w:rsidRPr="00C50B0B">
        <w:t>Förderer:</w:t>
      </w:r>
      <w:r w:rsidR="00987DA1" w:rsidRPr="00C50B0B">
        <w:tab/>
      </w:r>
      <w:r w:rsidR="00E967E2" w:rsidRPr="00C50B0B">
        <w:t xml:space="preserve">ID, </w:t>
      </w:r>
      <w:r w:rsidR="002E6D4B" w:rsidRPr="00C50B0B">
        <w:t xml:space="preserve">Bild, </w:t>
      </w:r>
      <w:r w:rsidR="004906DE" w:rsidRPr="00C50B0B">
        <w:t>Kontaktdaten</w:t>
      </w:r>
      <w:r w:rsidR="00CC68BD" w:rsidRPr="00C50B0B">
        <w:t xml:space="preserve">, </w:t>
      </w:r>
      <w:r w:rsidR="00D603AD" w:rsidRPr="00C50B0B">
        <w:t>geförderte Exponate</w:t>
      </w:r>
    </w:p>
    <w:p w14:paraId="3021F7DC" w14:textId="79215453" w:rsidR="00E73EFD" w:rsidRPr="00C50B0B" w:rsidRDefault="00845181" w:rsidP="00845181">
      <w:pPr>
        <w:pStyle w:val="Antwort0"/>
        <w:ind w:firstLine="708"/>
      </w:pPr>
      <w:r w:rsidRPr="00C50B0B">
        <w:t>Mitarbeiter</w:t>
      </w:r>
      <w:r w:rsidR="00C300A2" w:rsidRPr="00C50B0B">
        <w:t>:</w:t>
      </w:r>
      <w:r w:rsidR="00987DA1" w:rsidRPr="00C50B0B">
        <w:tab/>
      </w:r>
      <w:r w:rsidR="00E967E2" w:rsidRPr="00C50B0B">
        <w:t xml:space="preserve">ID, </w:t>
      </w:r>
      <w:r w:rsidR="00937904" w:rsidRPr="00C50B0B">
        <w:t>Name</w:t>
      </w:r>
      <w:r w:rsidR="0014585B" w:rsidRPr="00C50B0B">
        <w:t>, Rolle</w:t>
      </w:r>
      <w:r w:rsidR="003033F1" w:rsidRPr="00C50B0B">
        <w:t>,</w:t>
      </w:r>
      <w:r w:rsidR="004906DE" w:rsidRPr="00C50B0B">
        <w:t xml:space="preserve"> Kontaktdaten, </w:t>
      </w:r>
      <w:r w:rsidR="00ED179D" w:rsidRPr="00C50B0B">
        <w:t>Geburtsdatum,</w:t>
      </w:r>
      <w:r w:rsidR="00C56514" w:rsidRPr="00C50B0B">
        <w:t xml:space="preserve"> Bild</w:t>
      </w:r>
    </w:p>
    <w:p w14:paraId="597A355F" w14:textId="098C2AF7" w:rsidR="00C300A2" w:rsidRPr="00C50B0B" w:rsidRDefault="00C93DFA" w:rsidP="00D87D75">
      <w:pPr>
        <w:pStyle w:val="Antwort0"/>
        <w:ind w:left="2124" w:hanging="1416"/>
      </w:pPr>
      <w:r w:rsidRPr="00C50B0B">
        <w:t>Räume:</w:t>
      </w:r>
      <w:r w:rsidRPr="00C50B0B">
        <w:tab/>
      </w:r>
      <w:r w:rsidR="00E967E2" w:rsidRPr="00C50B0B">
        <w:t xml:space="preserve">ID, </w:t>
      </w:r>
      <w:r w:rsidR="00FA6434" w:rsidRPr="00C50B0B">
        <w:t>ausgestellte E</w:t>
      </w:r>
      <w:r w:rsidR="00E73D62" w:rsidRPr="00C50B0B">
        <w:t xml:space="preserve">xponate, Raumnummer, </w:t>
      </w:r>
      <w:r w:rsidR="00095640" w:rsidRPr="00C50B0B">
        <w:t>Ausstellungsfläche</w:t>
      </w:r>
      <w:r w:rsidR="00D87D75" w:rsidRPr="00C50B0B">
        <w:t xml:space="preserve"> </w:t>
      </w:r>
      <w:r w:rsidR="00D87D75" w:rsidRPr="00C50B0B">
        <w:br/>
      </w:r>
      <w:r w:rsidR="001D146E" w:rsidRPr="00C50B0B">
        <w:t>Ausstellungsthema</w:t>
      </w:r>
      <w:r w:rsidR="009F2745" w:rsidRPr="00C50B0B">
        <w:t>, verwaltende Person</w:t>
      </w:r>
      <w:r w:rsidR="002E6D4B" w:rsidRPr="00C50B0B">
        <w:t>, Raumplan</w:t>
      </w:r>
    </w:p>
    <w:p w14:paraId="32CD04A4" w14:textId="5060E83F" w:rsidR="003A4E16" w:rsidRPr="00C50B0B" w:rsidRDefault="008551B8" w:rsidP="00845181">
      <w:pPr>
        <w:pStyle w:val="Antwort0"/>
        <w:ind w:firstLine="708"/>
      </w:pPr>
      <w:r w:rsidRPr="00C50B0B">
        <w:t>Historie:</w:t>
      </w:r>
      <w:r w:rsidRPr="00C50B0B">
        <w:tab/>
      </w:r>
      <w:r w:rsidR="00E967E2" w:rsidRPr="00C50B0B">
        <w:t xml:space="preserve">ID, </w:t>
      </w:r>
      <w:r w:rsidR="00052DDF" w:rsidRPr="00C50B0B">
        <w:t xml:space="preserve">Geschichte, </w:t>
      </w:r>
      <w:r w:rsidR="00937904" w:rsidRPr="00C50B0B">
        <w:t xml:space="preserve">Verkaufs-/Besitz-Historie, </w:t>
      </w:r>
      <w:r w:rsidR="00CC68BD" w:rsidRPr="00C50B0B">
        <w:t>Preishistorie</w:t>
      </w:r>
    </w:p>
    <w:p w14:paraId="7973E092" w14:textId="3D59EB58" w:rsidR="008551B8" w:rsidRPr="00C50B0B" w:rsidRDefault="00E7559A" w:rsidP="00845181">
      <w:pPr>
        <w:pStyle w:val="Antwort0"/>
        <w:ind w:firstLine="708"/>
      </w:pPr>
      <w:r w:rsidRPr="00C50B0B">
        <w:t>Museum:</w:t>
      </w:r>
      <w:r w:rsidRPr="00C50B0B">
        <w:tab/>
      </w:r>
      <w:r w:rsidR="00E967E2" w:rsidRPr="00C50B0B">
        <w:t xml:space="preserve">ID, </w:t>
      </w:r>
      <w:r w:rsidR="00AB0C62" w:rsidRPr="00C50B0B">
        <w:t xml:space="preserve">alle Räume, Öffnungszeiten, alle Mitarbeiter, </w:t>
      </w:r>
      <w:r w:rsidR="00052DDF" w:rsidRPr="00C50B0B">
        <w:t>alle Exponate</w:t>
      </w:r>
      <w:r w:rsidR="00BB793F" w:rsidRPr="00C50B0B">
        <w:t>, alle</w:t>
      </w:r>
      <w:r w:rsidR="00BB793F" w:rsidRPr="00C50B0B">
        <w:br/>
      </w:r>
      <w:r w:rsidR="00BB793F" w:rsidRPr="00C50B0B">
        <w:tab/>
      </w:r>
      <w:r w:rsidR="00BB793F" w:rsidRPr="00C50B0B">
        <w:tab/>
      </w:r>
      <w:r w:rsidR="00BB793F" w:rsidRPr="00C50B0B">
        <w:tab/>
        <w:t>Förderer</w:t>
      </w:r>
    </w:p>
    <w:p w14:paraId="222E72C3" w14:textId="77777777" w:rsidR="00E73EFD" w:rsidRPr="00C50B0B" w:rsidRDefault="00E73EFD" w:rsidP="009F2E92">
      <w:pPr>
        <w:pStyle w:val="Frage0"/>
      </w:pPr>
      <w:bookmarkStart w:id="63" w:name="_fwaocvfis3hh" w:colFirst="0" w:colLast="0"/>
      <w:bookmarkEnd w:id="63"/>
      <w:r w:rsidRPr="00C50B0B">
        <w:t>F: Was bedeutet “zentral gespeichert” genau? Müssen alle Daten in einer Datei landen oder reicht ein Verzeichnis das alle Daten enthält?</w:t>
      </w:r>
    </w:p>
    <w:p w14:paraId="6AF57363" w14:textId="766375BC" w:rsidR="00E73EFD" w:rsidRPr="00C50B0B" w:rsidRDefault="0212821A" w:rsidP="009F2E92">
      <w:pPr>
        <w:pStyle w:val="Antwort0"/>
      </w:pPr>
      <w:bookmarkStart w:id="64" w:name="_8d095itjc0kp" w:colFirst="0" w:colLast="0"/>
      <w:bookmarkEnd w:id="64"/>
      <w:r w:rsidRPr="00C50B0B">
        <w:t xml:space="preserve">A: </w:t>
      </w:r>
      <w:r w:rsidR="28C7EBCA" w:rsidRPr="00C50B0B">
        <w:t xml:space="preserve">Alle </w:t>
      </w:r>
      <w:r w:rsidR="00F406B5" w:rsidRPr="00C50B0B">
        <w:t>D</w:t>
      </w:r>
      <w:r w:rsidR="28C7EBCA" w:rsidRPr="00C50B0B">
        <w:t>aten in einem</w:t>
      </w:r>
      <w:r w:rsidRPr="00C50B0B">
        <w:t xml:space="preserve"> </w:t>
      </w:r>
      <w:r w:rsidR="00420A4A" w:rsidRPr="00C50B0B">
        <w:t>Verzeichnis</w:t>
      </w:r>
      <w:r w:rsidR="00F406B5" w:rsidRPr="00C50B0B">
        <w:t xml:space="preserve"> und darin in Unterverzeichnissen verschachtelt</w:t>
      </w:r>
      <w:r w:rsidRPr="00C50B0B">
        <w:t>.</w:t>
      </w:r>
    </w:p>
    <w:p w14:paraId="655880EB" w14:textId="77777777" w:rsidR="00E73EFD" w:rsidRPr="00C50B0B" w:rsidRDefault="00E73EFD" w:rsidP="009F2E92">
      <w:pPr>
        <w:pStyle w:val="Frage0"/>
      </w:pPr>
      <w:bookmarkStart w:id="65" w:name="_367qigmdb5w7" w:colFirst="0" w:colLast="0"/>
      <w:bookmarkEnd w:id="65"/>
      <w:r w:rsidRPr="00C50B0B">
        <w:t>F: Was umfasst die Definition “Termine” welche im restlichen Dokument nicht mehr konkret erwähnt wird?</w:t>
      </w:r>
    </w:p>
    <w:p w14:paraId="0F569D34" w14:textId="3A65056F" w:rsidR="00E73EFD" w:rsidRPr="00C50B0B" w:rsidRDefault="5ECD9EF6" w:rsidP="009F2E92">
      <w:pPr>
        <w:pStyle w:val="Antwort0"/>
      </w:pPr>
      <w:bookmarkStart w:id="66" w:name="_v8yy64j7mvhb" w:colFirst="0" w:colLast="0"/>
      <w:bookmarkEnd w:id="66"/>
      <w:r w:rsidRPr="00C50B0B">
        <w:t xml:space="preserve">A: Termine können ignoriert werden, </w:t>
      </w:r>
      <w:r w:rsidR="2922E81C" w:rsidRPr="00C50B0B">
        <w:t xml:space="preserve">ist ein Überbleibsel aus </w:t>
      </w:r>
      <w:r w:rsidR="00EEE092" w:rsidRPr="00C50B0B">
        <w:t>einer alten Version.</w:t>
      </w:r>
    </w:p>
    <w:p w14:paraId="08D9819A" w14:textId="77777777" w:rsidR="00E73EFD" w:rsidRPr="00C50B0B" w:rsidRDefault="00E73EFD" w:rsidP="009F2E92">
      <w:pPr>
        <w:pStyle w:val="Frage0"/>
      </w:pPr>
      <w:bookmarkStart w:id="67" w:name="_g7wjseywhywh" w:colFirst="0" w:colLast="0"/>
      <w:bookmarkEnd w:id="67"/>
      <w:r w:rsidRPr="00C50B0B">
        <w:t>F: Was ist bei gleichzeitigem Zugriff von mehreren Nutzern auf denselben Datensatz (vor allem bei gleichzeitigem schreiben)?</w:t>
      </w:r>
    </w:p>
    <w:p w14:paraId="1B4D9CC8" w14:textId="2188E69E" w:rsidR="00E73EFD" w:rsidRPr="00C50B0B" w:rsidRDefault="68963CED" w:rsidP="009F2E92">
      <w:pPr>
        <w:pStyle w:val="Antwort0"/>
      </w:pPr>
      <w:r w:rsidRPr="00C50B0B">
        <w:t>A: Müssen wir uns nicht drum kümmern.</w:t>
      </w:r>
    </w:p>
    <w:p w14:paraId="0B84621A" w14:textId="77777777" w:rsidR="00E73EFD" w:rsidRPr="00C50B0B" w:rsidRDefault="00E73EFD" w:rsidP="009F2E92">
      <w:pPr>
        <w:pBdr>
          <w:top w:val="nil"/>
          <w:left w:val="nil"/>
          <w:bottom w:val="nil"/>
          <w:right w:val="nil"/>
          <w:between w:val="nil"/>
        </w:pBdr>
        <w:spacing w:before="80" w:after="0" w:line="240" w:lineRule="auto"/>
        <w:ind w:firstLine="113"/>
        <w:rPr>
          <w:rFonts w:cs="Arial"/>
          <w:color w:val="000000"/>
        </w:rPr>
      </w:pPr>
      <w:r w:rsidRPr="00C50B0B">
        <w:rPr>
          <w:rFonts w:cs="Arial"/>
          <w:color w:val="000000" w:themeColor="text1"/>
        </w:rPr>
        <w:t>Ein selektiver Import und Export von Daten über lesbare Dateien muss für Backups und zum Datenaustausch möglich sein.</w:t>
      </w:r>
    </w:p>
    <w:p w14:paraId="70B430D2" w14:textId="53DC290D" w:rsidR="00E73EFD" w:rsidRPr="00C50B0B" w:rsidRDefault="00E73EFD" w:rsidP="009F2E92">
      <w:pPr>
        <w:pStyle w:val="Frage0"/>
      </w:pPr>
      <w:bookmarkStart w:id="68" w:name="_s5p8wiugymob" w:colFirst="0" w:colLast="0"/>
      <w:bookmarkEnd w:id="68"/>
      <w:r w:rsidRPr="00C50B0B">
        <w:t xml:space="preserve">F: Was ist lesbar (menschenlesbar vs. </w:t>
      </w:r>
      <w:r w:rsidR="68963CED" w:rsidRPr="00C50B0B">
        <w:t>computerlesbar</w:t>
      </w:r>
      <w:r w:rsidR="00795A86" w:rsidRPr="00C50B0B">
        <w:t>, XML, CSS</w:t>
      </w:r>
      <w:r w:rsidR="00020D6F" w:rsidRPr="00C50B0B">
        <w:t xml:space="preserve"> etc.</w:t>
      </w:r>
      <w:r w:rsidRPr="00C50B0B">
        <w:t>)?</w:t>
      </w:r>
    </w:p>
    <w:p w14:paraId="4BC1DD07" w14:textId="6C36A920" w:rsidR="00E73EFD" w:rsidRPr="00C50B0B" w:rsidRDefault="6D1B83A6" w:rsidP="009F2E92">
      <w:pPr>
        <w:pStyle w:val="Antwort0"/>
      </w:pPr>
      <w:bookmarkStart w:id="69" w:name="_hmz00t2xowkq" w:colFirst="0" w:colLast="0"/>
      <w:bookmarkEnd w:id="69"/>
      <w:r w:rsidRPr="00C50B0B">
        <w:t>A: Für den Menschenlesbar. Der logische Aufbau entspricht einer Baumstruktur und ist damit</w:t>
      </w:r>
      <w:r w:rsidR="5B77E74B" w:rsidRPr="00C50B0B">
        <w:t xml:space="preserve"> </w:t>
      </w:r>
      <w:r w:rsidRPr="00C50B0B">
        <w:t>hierarchisch organisiert</w:t>
      </w:r>
      <w:r w:rsidR="2DC695E2" w:rsidRPr="00C50B0B">
        <w:t>. (</w:t>
      </w:r>
      <w:r w:rsidRPr="00C50B0B">
        <w:t>Siehe Wohlgeformtheit bei XML).</w:t>
      </w:r>
    </w:p>
    <w:p w14:paraId="67492F61" w14:textId="77777777" w:rsidR="00E73EFD" w:rsidRPr="00C50B0B" w:rsidRDefault="00E73EFD" w:rsidP="009F2E92">
      <w:pPr>
        <w:pStyle w:val="Frage0"/>
      </w:pPr>
      <w:bookmarkStart w:id="70" w:name="_3s7wcrgedagw" w:colFirst="0" w:colLast="0"/>
      <w:bookmarkEnd w:id="70"/>
      <w:r w:rsidRPr="00C50B0B">
        <w:t>F: Worüber soll der Datenaustausch stattfindend?</w:t>
      </w:r>
    </w:p>
    <w:p w14:paraId="7DAB9445" w14:textId="4644001B" w:rsidR="00E73EFD" w:rsidRPr="00C50B0B" w:rsidRDefault="7A29A4FB" w:rsidP="00DB46D6">
      <w:pPr>
        <w:pStyle w:val="Antwort0"/>
      </w:pPr>
      <w:bookmarkStart w:id="71" w:name="_crg9l1l40ehs" w:colFirst="0" w:colLast="0"/>
      <w:bookmarkEnd w:id="71"/>
      <w:r w:rsidRPr="00C50B0B">
        <w:t>A: E-Mail, SFTP (Serielle Datenübertragungstechniken).</w:t>
      </w:r>
    </w:p>
    <w:p w14:paraId="3A641AD2" w14:textId="77777777" w:rsidR="00E73EFD" w:rsidRPr="00C50B0B" w:rsidRDefault="00E73EFD" w:rsidP="009F2E92">
      <w:pPr>
        <w:pStyle w:val="Frage0"/>
      </w:pPr>
      <w:bookmarkStart w:id="72" w:name="_e30g84cpvbq4" w:colFirst="0" w:colLast="0"/>
      <w:bookmarkEnd w:id="72"/>
      <w:r w:rsidRPr="00C50B0B">
        <w:t>F: Was soll alles im Backup enthalten sein?</w:t>
      </w:r>
    </w:p>
    <w:p w14:paraId="2D65B897" w14:textId="4D7FC929" w:rsidR="00E73EFD" w:rsidRPr="00C50B0B" w:rsidRDefault="7CAD439F" w:rsidP="009F2E92">
      <w:pPr>
        <w:pStyle w:val="Antwort0"/>
        <w:rPr>
          <w:color w:val="A5A5A5" w:themeColor="accent3"/>
        </w:rPr>
      </w:pPr>
      <w:bookmarkStart w:id="73" w:name="_u5x1lgadc21e" w:colFirst="0" w:colLast="0"/>
      <w:bookmarkEnd w:id="73"/>
      <w:r w:rsidRPr="00C50B0B">
        <w:t xml:space="preserve">A: Alle Daten zu Exponaten, Mittarbeitern, </w:t>
      </w:r>
      <w:r w:rsidR="1B0DEECA" w:rsidRPr="00C50B0B">
        <w:t>Förderer, Räume, Historien</w:t>
      </w:r>
      <w:r w:rsidRPr="00C50B0B">
        <w:t>.</w:t>
      </w:r>
    </w:p>
    <w:p w14:paraId="3FCB349F" w14:textId="599A2A04" w:rsidR="00E73EFD" w:rsidRPr="00C50B0B" w:rsidRDefault="00E73EFD" w:rsidP="009F2E92">
      <w:pPr>
        <w:pBdr>
          <w:top w:val="nil"/>
          <w:left w:val="nil"/>
          <w:bottom w:val="nil"/>
          <w:right w:val="nil"/>
          <w:between w:val="nil"/>
        </w:pBdr>
        <w:spacing w:before="80" w:after="0" w:line="240" w:lineRule="auto"/>
        <w:ind w:firstLine="113"/>
        <w:rPr>
          <w:rFonts w:cs="Arial"/>
          <w:color w:val="000000" w:themeColor="text1"/>
        </w:rPr>
      </w:pPr>
      <w:r w:rsidRPr="00C50B0B">
        <w:rPr>
          <w:rFonts w:cs="Arial"/>
          <w:color w:val="000000" w:themeColor="text1"/>
        </w:rPr>
        <w:t xml:space="preserve">Eine intuitive, leicht bedienbare Benutzeroberfläche setzen wir als selbstverständlich voraus. Es sollen keine besonderen Computerkenntnisse zur Bedienung der Software erforderlich sein. </w:t>
      </w:r>
      <w:bookmarkStart w:id="74" w:name="_hviof8nidrnj" w:colFirst="0" w:colLast="0"/>
      <w:bookmarkEnd w:id="74"/>
    </w:p>
    <w:p w14:paraId="587824A7" w14:textId="1E31BCCF" w:rsidR="00D412AB" w:rsidRPr="00C50B0B" w:rsidRDefault="00D412AB" w:rsidP="00C35652">
      <w:pPr>
        <w:pStyle w:val="Frage0"/>
      </w:pPr>
      <w:r w:rsidRPr="00C50B0B">
        <w:t>F: Welche Vorkenntnisse besitzen die Mitarbeiter? Mit welchen Software</w:t>
      </w:r>
      <w:r w:rsidR="00AF2E67" w:rsidRPr="00C50B0B">
        <w:t xml:space="preserve">s </w:t>
      </w:r>
      <w:r w:rsidR="00C35652" w:rsidRPr="00C50B0B">
        <w:t>sind die Mitarbeiter gewohnt zu arbeiten?</w:t>
      </w:r>
    </w:p>
    <w:p w14:paraId="29E61EDD" w14:textId="188F9845" w:rsidR="00C35652" w:rsidRPr="00C50B0B" w:rsidRDefault="2FB1776A" w:rsidP="00C35652">
      <w:pPr>
        <w:pStyle w:val="Antwort0"/>
        <w:rPr>
          <w:lang w:val="en-US"/>
        </w:rPr>
      </w:pPr>
      <w:r w:rsidRPr="00C50B0B">
        <w:rPr>
          <w:lang w:val="en-US"/>
        </w:rPr>
        <w:lastRenderedPageBreak/>
        <w:t>A: Excel, Word und Internet Explorer.</w:t>
      </w:r>
    </w:p>
    <w:p w14:paraId="71AE9904" w14:textId="77777777" w:rsidR="00E73EFD" w:rsidRPr="00C50B0B" w:rsidRDefault="00E73EFD" w:rsidP="00E73EFD">
      <w:pPr>
        <w:pStyle w:val="berschrift3"/>
        <w:rPr>
          <w:rFonts w:cs="Arial"/>
        </w:rPr>
      </w:pPr>
      <w:bookmarkStart w:id="75" w:name="_Toc38899006"/>
      <w:bookmarkStart w:id="76" w:name="_Toc44320793"/>
      <w:r w:rsidRPr="00C50B0B">
        <w:rPr>
          <w:rFonts w:cs="Arial"/>
        </w:rPr>
        <w:t>Anwendungsbereiche</w:t>
      </w:r>
      <w:bookmarkEnd w:id="75"/>
      <w:bookmarkEnd w:id="76"/>
    </w:p>
    <w:p w14:paraId="523125D0" w14:textId="77777777" w:rsidR="00E73EFD" w:rsidRPr="00C50B0B" w:rsidRDefault="00E73EFD" w:rsidP="00E73EFD">
      <w:pPr>
        <w:pBdr>
          <w:top w:val="nil"/>
          <w:left w:val="nil"/>
          <w:bottom w:val="nil"/>
          <w:right w:val="nil"/>
          <w:between w:val="nil"/>
        </w:pBdr>
        <w:spacing w:before="80" w:after="0" w:line="240" w:lineRule="auto"/>
        <w:ind w:firstLine="113"/>
        <w:rPr>
          <w:rFonts w:cs="Arial"/>
          <w:color w:val="000000"/>
        </w:rPr>
      </w:pPr>
      <w:r w:rsidRPr="00C50B0B">
        <w:rPr>
          <w:rFonts w:cs="Arial"/>
          <w:color w:val="000000" w:themeColor="text1"/>
        </w:rPr>
        <w:t>Die Software soll ausschließlich für die Verwaltung von Exponaten, Fördernden, Räumen und Angestellten und den damit direkt verbundenen Elementen eingesetzt werden. Sie soll ausschließlich innerhalb der Museumsräume eingesetzt werden.</w:t>
      </w:r>
    </w:p>
    <w:p w14:paraId="4284840A" w14:textId="77777777" w:rsidR="00E73EFD" w:rsidRPr="00C50B0B" w:rsidRDefault="00E73EFD" w:rsidP="00E73EFD">
      <w:pPr>
        <w:pStyle w:val="Frage0"/>
      </w:pPr>
      <w:bookmarkStart w:id="77" w:name="_mg5t0ug5r04i" w:colFirst="0" w:colLast="0"/>
      <w:bookmarkEnd w:id="77"/>
      <w:r w:rsidRPr="00C50B0B">
        <w:t>F: Wie viele Geräte haben darauf Zugriff?</w:t>
      </w:r>
    </w:p>
    <w:p w14:paraId="70CA478D" w14:textId="588C3F97" w:rsidR="00E73EFD" w:rsidRPr="00C50B0B" w:rsidRDefault="00E73EFD" w:rsidP="00D9697A">
      <w:pPr>
        <w:pStyle w:val="Antwort0"/>
      </w:pPr>
      <w:bookmarkStart w:id="78" w:name="_ccw28swufey2" w:colFirst="0" w:colLast="0"/>
      <w:bookmarkEnd w:id="78"/>
      <w:r w:rsidRPr="00C50B0B">
        <w:t xml:space="preserve">A: </w:t>
      </w:r>
      <w:r w:rsidR="7B58A2CC" w:rsidRPr="00C50B0B">
        <w:t xml:space="preserve">ca. </w:t>
      </w:r>
      <w:r w:rsidR="1B0DEECA" w:rsidRPr="00C50B0B">
        <w:t>100 Office-PCs.</w:t>
      </w:r>
    </w:p>
    <w:p w14:paraId="1B27D6D9" w14:textId="129BEAD7" w:rsidR="00E73EFD" w:rsidRPr="00C50B0B" w:rsidRDefault="00E73EFD" w:rsidP="00E73EFD">
      <w:pPr>
        <w:pStyle w:val="Frage0"/>
      </w:pPr>
      <w:bookmarkStart w:id="79" w:name="_fsg9b7yahc8w" w:colFirst="0" w:colLast="0"/>
      <w:bookmarkEnd w:id="79"/>
      <w:r w:rsidRPr="00C50B0B">
        <w:t xml:space="preserve">F: Was steht an aktueller Infrastruktur zur </w:t>
      </w:r>
      <w:r w:rsidR="008B1A74" w:rsidRPr="00C50B0B">
        <w:t>Verfügung</w:t>
      </w:r>
      <w:r w:rsidRPr="00C50B0B">
        <w:t>?</w:t>
      </w:r>
    </w:p>
    <w:p w14:paraId="626A0897" w14:textId="730C7747" w:rsidR="00E73EFD" w:rsidRPr="00C50B0B" w:rsidRDefault="7B58A2CC" w:rsidP="4A638586">
      <w:pPr>
        <w:pStyle w:val="Antwort0"/>
      </w:pPr>
      <w:bookmarkStart w:id="80" w:name="_7kgrbpneq124" w:colFirst="0" w:colLast="0"/>
      <w:bookmarkStart w:id="81" w:name="_Toc38899007"/>
      <w:bookmarkEnd w:id="80"/>
      <w:r w:rsidRPr="00C50B0B">
        <w:t xml:space="preserve">A: Office-PCs die über </w:t>
      </w:r>
      <w:r w:rsidR="6EC38C85" w:rsidRPr="00C50B0B">
        <w:t>LAN mit einander verbunden sind</w:t>
      </w:r>
      <w:r w:rsidRPr="00C50B0B">
        <w:t>.</w:t>
      </w:r>
      <w:bookmarkEnd w:id="81"/>
    </w:p>
    <w:p w14:paraId="18D866D1" w14:textId="77777777" w:rsidR="00E73EFD" w:rsidRPr="00C50B0B" w:rsidRDefault="00E73EFD" w:rsidP="00E73EFD">
      <w:pPr>
        <w:pStyle w:val="Frage0"/>
      </w:pPr>
      <w:bookmarkStart w:id="82" w:name="_z1ip00y8pj00" w:colFirst="0" w:colLast="0"/>
      <w:bookmarkEnd w:id="82"/>
      <w:r w:rsidRPr="00C50B0B">
        <w:t>F: Gibt es einen Zentralrechner auf dem die Verwaltung bisher stattfand?</w:t>
      </w:r>
    </w:p>
    <w:p w14:paraId="40ED3139" w14:textId="6F562B26" w:rsidR="00E73EFD" w:rsidRPr="00C50B0B" w:rsidRDefault="658BF57E" w:rsidP="00D9697A">
      <w:pPr>
        <w:pStyle w:val="Antwort0"/>
      </w:pPr>
      <w:bookmarkStart w:id="83" w:name="_3i4q86p4dn6r" w:colFirst="0" w:colLast="0"/>
      <w:bookmarkEnd w:id="83"/>
      <w:r w:rsidRPr="00C50B0B">
        <w:t xml:space="preserve">A: Ja, ein großer </w:t>
      </w:r>
      <w:r w:rsidR="177FD346" w:rsidRPr="00C50B0B">
        <w:t>FileZilla</w:t>
      </w:r>
      <w:r w:rsidR="71520013" w:rsidRPr="00C50B0B">
        <w:t xml:space="preserve"> ftp Server</w:t>
      </w:r>
      <w:r w:rsidRPr="00C50B0B">
        <w:t xml:space="preserve"> auch einem </w:t>
      </w:r>
      <w:r w:rsidR="71520013" w:rsidRPr="00C50B0B">
        <w:t>Windows Rechner</w:t>
      </w:r>
      <w:r w:rsidR="177FD346" w:rsidRPr="00C50B0B">
        <w:t xml:space="preserve"> mit 42 TB Speicherplatz</w:t>
      </w:r>
      <w:r w:rsidR="00E73EFD" w:rsidRPr="00C50B0B">
        <w:t>.</w:t>
      </w:r>
    </w:p>
    <w:p w14:paraId="6686349E" w14:textId="77777777" w:rsidR="00E73EFD" w:rsidRPr="00C50B0B" w:rsidRDefault="00E73EFD" w:rsidP="00E73EFD">
      <w:pPr>
        <w:pStyle w:val="Frage0"/>
      </w:pPr>
      <w:bookmarkStart w:id="84" w:name="_459orgibbc3t" w:colFirst="0" w:colLast="0"/>
      <w:bookmarkEnd w:id="84"/>
      <w:r w:rsidRPr="00C50B0B">
        <w:t>F: Was sind die “damit direkt verbundenen Elementen”?</w:t>
      </w:r>
    </w:p>
    <w:p w14:paraId="2CA1666C" w14:textId="60C48AAE" w:rsidR="3913BFA1" w:rsidRPr="00C50B0B" w:rsidRDefault="3913BFA1" w:rsidP="3913BFA1">
      <w:pPr>
        <w:pStyle w:val="Antwort0"/>
      </w:pPr>
      <w:r w:rsidRPr="00C50B0B">
        <w:t>A: Exponaten, Fördernden, Räumen, Historie und Angestellten.</w:t>
      </w:r>
    </w:p>
    <w:p w14:paraId="4480C550" w14:textId="77777777" w:rsidR="00E73EFD" w:rsidRPr="00C50B0B" w:rsidRDefault="00E73EFD" w:rsidP="00E73EFD">
      <w:pPr>
        <w:pStyle w:val="berschrift3"/>
        <w:rPr>
          <w:rFonts w:cs="Arial"/>
        </w:rPr>
      </w:pPr>
      <w:bookmarkStart w:id="85" w:name="_Toc38899008"/>
      <w:bookmarkStart w:id="86" w:name="_Toc44320794"/>
      <w:r w:rsidRPr="00C50B0B">
        <w:rPr>
          <w:rFonts w:cs="Arial"/>
        </w:rPr>
        <w:t>Zielgruppen, Benutzerrollen und Verantwortlichkeiten</w:t>
      </w:r>
      <w:bookmarkEnd w:id="85"/>
      <w:bookmarkEnd w:id="86"/>
    </w:p>
    <w:p w14:paraId="1B1E6BA7" w14:textId="77777777" w:rsidR="00E73EFD" w:rsidRPr="00C50B0B" w:rsidRDefault="00E73EFD" w:rsidP="00E73EFD">
      <w:pPr>
        <w:pBdr>
          <w:top w:val="nil"/>
          <w:left w:val="nil"/>
          <w:bottom w:val="nil"/>
          <w:right w:val="nil"/>
          <w:between w:val="nil"/>
        </w:pBdr>
        <w:spacing w:before="80" w:after="0" w:line="240" w:lineRule="auto"/>
        <w:ind w:firstLine="113"/>
        <w:rPr>
          <w:rFonts w:cs="Arial"/>
          <w:color w:val="000000"/>
        </w:rPr>
      </w:pPr>
      <w:r w:rsidRPr="00C50B0B">
        <w:rPr>
          <w:rFonts w:cs="Arial"/>
          <w:color w:val="000000"/>
        </w:rPr>
        <w:t>Es gibt folgende Benutzerrollen:</w:t>
      </w:r>
    </w:p>
    <w:p w14:paraId="7914941F" w14:textId="77777777" w:rsidR="00E73EFD" w:rsidRPr="00C50B0B" w:rsidRDefault="00E73EFD" w:rsidP="00E73EFD">
      <w:pPr>
        <w:numPr>
          <w:ilvl w:val="0"/>
          <w:numId w:val="14"/>
        </w:numPr>
        <w:spacing w:before="120" w:after="0" w:line="240" w:lineRule="auto"/>
        <w:ind w:left="641" w:hanging="357"/>
        <w:rPr>
          <w:rFonts w:cs="Arial"/>
        </w:rPr>
      </w:pPr>
      <w:r w:rsidRPr="00C50B0B">
        <w:rPr>
          <w:rFonts w:cs="Arial"/>
        </w:rPr>
        <w:t>Benutzer(innen) zur Pflege der Daten über die Exponate. Diese gehören grundsätzlich zum geschulten Fachpersonal.</w:t>
      </w:r>
      <w:bookmarkStart w:id="87" w:name="_9tgmextmgx77" w:colFirst="0" w:colLast="0"/>
      <w:bookmarkEnd w:id="87"/>
    </w:p>
    <w:p w14:paraId="25835AC8" w14:textId="77777777" w:rsidR="00E73EFD" w:rsidRPr="00C50B0B" w:rsidRDefault="00E73EFD" w:rsidP="00E73EFD">
      <w:pPr>
        <w:pStyle w:val="Frage0"/>
      </w:pPr>
      <w:r w:rsidRPr="00C50B0B">
        <w:t>F: Was umfasst diese “Pflege der Daten” genau?</w:t>
      </w:r>
    </w:p>
    <w:p w14:paraId="3B3E6553" w14:textId="475EA390" w:rsidR="00E73EFD" w:rsidRPr="00C50B0B" w:rsidRDefault="3B86279B" w:rsidP="00D9697A">
      <w:pPr>
        <w:pStyle w:val="Antwort0"/>
      </w:pPr>
      <w:r w:rsidRPr="00C50B0B">
        <w:t>A: Erstellen neuer Exponate, Deaktivieren der Exponate und das Bearbeiten von Exponaten</w:t>
      </w:r>
      <w:r w:rsidR="000AC38D" w:rsidRPr="00C50B0B">
        <w:t>.</w:t>
      </w:r>
    </w:p>
    <w:p w14:paraId="44934E2A" w14:textId="4C3B5769" w:rsidR="008D1F4F" w:rsidRPr="00C50B0B" w:rsidRDefault="008D1F4F" w:rsidP="008D1F4F">
      <w:pPr>
        <w:pStyle w:val="Frage0"/>
      </w:pPr>
      <w:r w:rsidRPr="00C50B0B">
        <w:t xml:space="preserve">F: </w:t>
      </w:r>
      <w:r w:rsidR="00D47379" w:rsidRPr="00C50B0B">
        <w:t>Auf welche Daten darf diese Benutzerrolle zugreifen</w:t>
      </w:r>
      <w:r w:rsidRPr="00C50B0B">
        <w:t>?</w:t>
      </w:r>
      <w:r w:rsidR="00D47379" w:rsidRPr="00C50B0B">
        <w:t xml:space="preserve"> Welche darf sie bearbeiten?</w:t>
      </w:r>
    </w:p>
    <w:p w14:paraId="559808B8" w14:textId="2FB6EF5F" w:rsidR="00AE567C" w:rsidRPr="00C50B0B" w:rsidRDefault="000AC38D" w:rsidP="00AE567C">
      <w:pPr>
        <w:pStyle w:val="Antwort0"/>
      </w:pPr>
      <w:r w:rsidRPr="00C50B0B">
        <w:t xml:space="preserve">A: Alle Daten </w:t>
      </w:r>
      <w:r w:rsidR="00A418A5" w:rsidRPr="00C50B0B">
        <w:t>in</w:t>
      </w:r>
      <w:r w:rsidRPr="00C50B0B">
        <w:t xml:space="preserve"> </w:t>
      </w:r>
      <w:r w:rsidR="005B107C" w:rsidRPr="00C50B0B">
        <w:t>Bezug</w:t>
      </w:r>
      <w:r w:rsidRPr="00C50B0B">
        <w:t xml:space="preserve"> auf Exponate.</w:t>
      </w:r>
    </w:p>
    <w:p w14:paraId="49A5AA93" w14:textId="5DBD3660" w:rsidR="00973126" w:rsidRPr="00C50B0B" w:rsidRDefault="0A99F4DA" w:rsidP="00973126">
      <w:pPr>
        <w:pStyle w:val="Frage0"/>
      </w:pPr>
      <w:r w:rsidRPr="00C50B0B">
        <w:t>F: Gibt es ein Alias für diese Rolle?</w:t>
      </w:r>
    </w:p>
    <w:p w14:paraId="481B1939" w14:textId="3CE46484" w:rsidR="685E3E87" w:rsidRPr="00C50B0B" w:rsidRDefault="685E3E87" w:rsidP="685E3E87">
      <w:pPr>
        <w:pStyle w:val="Antwort0"/>
      </w:pPr>
      <w:r w:rsidRPr="00C50B0B">
        <w:t>A: User</w:t>
      </w:r>
      <w:r w:rsidR="03CD8782" w:rsidRPr="00C50B0B">
        <w:t>.</w:t>
      </w:r>
    </w:p>
    <w:p w14:paraId="63C2039B" w14:textId="77777777" w:rsidR="00E73EFD" w:rsidRPr="00C50B0B" w:rsidRDefault="00E73EFD" w:rsidP="00E73EFD">
      <w:pPr>
        <w:numPr>
          <w:ilvl w:val="0"/>
          <w:numId w:val="14"/>
        </w:numPr>
        <w:pBdr>
          <w:top w:val="nil"/>
          <w:left w:val="nil"/>
          <w:bottom w:val="nil"/>
          <w:right w:val="nil"/>
          <w:between w:val="nil"/>
        </w:pBdr>
        <w:spacing w:before="120" w:after="0" w:line="240" w:lineRule="auto"/>
        <w:ind w:left="641" w:hanging="357"/>
        <w:rPr>
          <w:rFonts w:cs="Arial"/>
          <w:color w:val="000000"/>
        </w:rPr>
      </w:pPr>
      <w:r w:rsidRPr="00C50B0B">
        <w:rPr>
          <w:rFonts w:cs="Arial"/>
          <w:color w:val="000000"/>
        </w:rPr>
        <w:t>Angestellte zur Pflege der Fördernden und Angestellten im System</w:t>
      </w:r>
    </w:p>
    <w:p w14:paraId="25114513" w14:textId="2B5AB12A" w:rsidR="00E73EFD" w:rsidRPr="00C50B0B" w:rsidRDefault="00E73EFD" w:rsidP="00E73EFD">
      <w:pPr>
        <w:pStyle w:val="Frage0"/>
      </w:pPr>
      <w:bookmarkStart w:id="88" w:name="_fzb9e2rpgk5w" w:colFirst="0" w:colLast="0"/>
      <w:bookmarkEnd w:id="88"/>
      <w:r w:rsidRPr="00C50B0B">
        <w:t xml:space="preserve">F: </w:t>
      </w:r>
      <w:r w:rsidR="00812DB3" w:rsidRPr="00C50B0B">
        <w:t>Auf welche Daten darf diese Benutzerrolle zugreifen? Welche darf sie bearbeiten</w:t>
      </w:r>
      <w:r w:rsidRPr="00C50B0B">
        <w:t>?</w:t>
      </w:r>
    </w:p>
    <w:p w14:paraId="46AF2980" w14:textId="3D88C98D" w:rsidR="00812DB3" w:rsidRPr="00C50B0B" w:rsidRDefault="38D90C2F" w:rsidP="00812DB3">
      <w:pPr>
        <w:pStyle w:val="Antwort0"/>
      </w:pPr>
      <w:bookmarkStart w:id="89" w:name="_7mjinlqoflti" w:colFirst="0" w:colLast="0"/>
      <w:bookmarkEnd w:id="89"/>
      <w:r w:rsidRPr="00C50B0B">
        <w:t xml:space="preserve">A: Alles mit </w:t>
      </w:r>
      <w:r w:rsidR="00F406B5" w:rsidRPr="00C50B0B">
        <w:t>Bezug</w:t>
      </w:r>
      <w:r w:rsidRPr="00C50B0B">
        <w:t xml:space="preserve"> auf Förderer</w:t>
      </w:r>
      <w:r w:rsidR="0A23D797" w:rsidRPr="00C50B0B">
        <w:t xml:space="preserve"> und Users</w:t>
      </w:r>
      <w:r w:rsidRPr="00C50B0B">
        <w:t>.</w:t>
      </w:r>
    </w:p>
    <w:p w14:paraId="4EF695D2" w14:textId="12F0D219" w:rsidR="0A23D797" w:rsidRPr="00C50B0B" w:rsidRDefault="427E8E65" w:rsidP="0A23D797">
      <w:pPr>
        <w:pStyle w:val="Frage0"/>
      </w:pPr>
      <w:bookmarkStart w:id="90" w:name="_lbrps79261uy" w:colFirst="0" w:colLast="0"/>
      <w:bookmarkEnd w:id="90"/>
      <w:r w:rsidRPr="00C50B0B">
        <w:t>F: Gibt es ein Alias für diese Rolle?</w:t>
      </w:r>
    </w:p>
    <w:p w14:paraId="51CA1D50" w14:textId="5824B837" w:rsidR="427E8E65" w:rsidRPr="00C50B0B" w:rsidRDefault="7871378C" w:rsidP="427E8E65">
      <w:pPr>
        <w:pStyle w:val="Antwort0"/>
      </w:pPr>
      <w:r w:rsidRPr="00C50B0B">
        <w:t>A: Human Resources (HR)</w:t>
      </w:r>
      <w:r w:rsidR="00F406B5" w:rsidRPr="00C50B0B">
        <w:t>.</w:t>
      </w:r>
    </w:p>
    <w:p w14:paraId="48D7E865" w14:textId="3CB5EDF3" w:rsidR="00E73EFD" w:rsidRPr="00C50B0B" w:rsidRDefault="00E73EFD" w:rsidP="00E73EFD">
      <w:pPr>
        <w:numPr>
          <w:ilvl w:val="0"/>
          <w:numId w:val="14"/>
        </w:numPr>
        <w:pBdr>
          <w:top w:val="nil"/>
          <w:left w:val="nil"/>
          <w:bottom w:val="nil"/>
          <w:right w:val="nil"/>
          <w:between w:val="nil"/>
        </w:pBdr>
        <w:spacing w:before="120" w:after="0" w:line="240" w:lineRule="auto"/>
        <w:ind w:left="641" w:hanging="357"/>
        <w:rPr>
          <w:rFonts w:cs="Arial"/>
          <w:color w:val="000000"/>
        </w:rPr>
      </w:pPr>
      <w:r w:rsidRPr="00C50B0B">
        <w:rPr>
          <w:rFonts w:cs="Arial"/>
          <w:color w:val="000000" w:themeColor="text1"/>
        </w:rPr>
        <w:t xml:space="preserve">Eine hauptverantwortliche Person (Administrator) hat Vollzugriff auf sämtliche Daten, vor allem für deren Import und Export sowie deren Backup. </w:t>
      </w:r>
    </w:p>
    <w:p w14:paraId="40C79C36" w14:textId="3CB5EDF3" w:rsidR="00812DB3" w:rsidRPr="00C50B0B" w:rsidRDefault="00812DB3" w:rsidP="00812DB3">
      <w:pPr>
        <w:pStyle w:val="Frage0"/>
      </w:pPr>
      <w:r w:rsidRPr="00C50B0B">
        <w:t>F:</w:t>
      </w:r>
      <w:r w:rsidRPr="00C50B0B">
        <w:rPr>
          <w:color w:val="000000" w:themeColor="text1"/>
        </w:rPr>
        <w:t xml:space="preserve"> </w:t>
      </w:r>
      <w:r w:rsidRPr="00C50B0B">
        <w:t>Auf welche Daten darf diese Benutzerrolle zugreifen? Welche darf sie bearbeiten?</w:t>
      </w:r>
    </w:p>
    <w:p w14:paraId="496225BF" w14:textId="3CE46484" w:rsidR="00886C9E" w:rsidRPr="00C50B0B" w:rsidRDefault="7DE6C253" w:rsidP="00886C9E">
      <w:pPr>
        <w:pStyle w:val="Antwort0"/>
      </w:pPr>
      <w:r w:rsidRPr="00C50B0B">
        <w:t>A: Alle Daten jeglicher art.</w:t>
      </w:r>
    </w:p>
    <w:p w14:paraId="4F43DEFB" w14:textId="3CE46484" w:rsidR="03CD8782" w:rsidRPr="00C50B0B" w:rsidRDefault="03CD8782" w:rsidP="03CD8782">
      <w:pPr>
        <w:pStyle w:val="Frage0"/>
      </w:pPr>
      <w:r w:rsidRPr="00C50B0B">
        <w:t>F: gibt es ein Alias für diese Rolle?</w:t>
      </w:r>
    </w:p>
    <w:p w14:paraId="3B0F89AE" w14:textId="04B925F6" w:rsidR="03CD8782" w:rsidRPr="00C50B0B" w:rsidRDefault="0A23D797" w:rsidP="03CD8782">
      <w:pPr>
        <w:pStyle w:val="Antwort0"/>
      </w:pPr>
      <w:r w:rsidRPr="00C50B0B">
        <w:t>A: Admin.</w:t>
      </w:r>
    </w:p>
    <w:p w14:paraId="1DFB3CD1" w14:textId="77777777" w:rsidR="00E73EFD" w:rsidRPr="00C50B0B" w:rsidRDefault="00E73EFD" w:rsidP="00E73EFD">
      <w:pPr>
        <w:pStyle w:val="berschrift3"/>
        <w:rPr>
          <w:rFonts w:cs="Arial"/>
        </w:rPr>
      </w:pPr>
      <w:bookmarkStart w:id="91" w:name="_Toc38899009"/>
      <w:bookmarkStart w:id="92" w:name="_Toc44320795"/>
      <w:r w:rsidRPr="00C50B0B">
        <w:rPr>
          <w:rFonts w:cs="Arial"/>
        </w:rPr>
        <w:t>Zusammenspiel mit anderen Systemen</w:t>
      </w:r>
      <w:bookmarkEnd w:id="91"/>
      <w:bookmarkEnd w:id="92"/>
    </w:p>
    <w:p w14:paraId="4A58D466" w14:textId="77777777" w:rsidR="00E73EFD" w:rsidRPr="00C50B0B" w:rsidRDefault="00E73EFD" w:rsidP="00E73EFD">
      <w:pPr>
        <w:pBdr>
          <w:top w:val="nil"/>
          <w:left w:val="nil"/>
          <w:bottom w:val="nil"/>
          <w:right w:val="nil"/>
          <w:between w:val="nil"/>
        </w:pBdr>
        <w:spacing w:before="80" w:after="0" w:line="240" w:lineRule="auto"/>
        <w:ind w:firstLine="113"/>
        <w:rPr>
          <w:rFonts w:cs="Arial"/>
          <w:color w:val="000000"/>
        </w:rPr>
      </w:pPr>
      <w:r w:rsidRPr="00C50B0B">
        <w:rPr>
          <w:rFonts w:cs="Arial"/>
          <w:color w:val="000000"/>
        </w:rPr>
        <w:t>Die Daten über die Angestellten (Gehälter bzw. Löhne, Steuern, Kranken- und Rentenversicherung usw.) werden separat durch ein vorhandenes Personalbuchhaltungsprogramm verwaltet und müssen hier nicht berücksichtigt werden. Die finanztechnischen Daten werden über unser vorhandenes Finanzsystem erfasst und müssen hier ebenfalls nicht berücksichtigt werden.</w:t>
      </w:r>
    </w:p>
    <w:p w14:paraId="4CD928EB" w14:textId="77777777" w:rsidR="00E73EFD" w:rsidRPr="00C50B0B" w:rsidRDefault="00E73EFD" w:rsidP="00E73EFD">
      <w:pPr>
        <w:pBdr>
          <w:top w:val="nil"/>
          <w:left w:val="nil"/>
          <w:bottom w:val="nil"/>
          <w:right w:val="nil"/>
          <w:between w:val="nil"/>
        </w:pBdr>
        <w:spacing w:before="80" w:after="0" w:line="240" w:lineRule="auto"/>
        <w:ind w:firstLine="113"/>
        <w:rPr>
          <w:rFonts w:cs="Arial"/>
        </w:rPr>
      </w:pPr>
      <w:r w:rsidRPr="00C50B0B">
        <w:rPr>
          <w:rFonts w:cs="Arial"/>
          <w:color w:val="000000"/>
        </w:rPr>
        <w:lastRenderedPageBreak/>
        <w:t>Ein sicherer Web-Zugriff auf unser Angebot (Teilinformationen über unsere Exponate) muss erst in einer späteren Erweiterung über eine Web-Seite möglich sein. Jedoch sollen bereits jetzt Schnittstellen dafür definiert werden.</w:t>
      </w:r>
    </w:p>
    <w:p w14:paraId="42038D5F" w14:textId="77777777" w:rsidR="00E73EFD" w:rsidRPr="00C50B0B" w:rsidRDefault="00E73EFD" w:rsidP="00E73EFD">
      <w:pPr>
        <w:pStyle w:val="Frage0"/>
      </w:pPr>
      <w:bookmarkStart w:id="93" w:name="_vaokl5a4e4kd" w:colFirst="0" w:colLast="0"/>
      <w:bookmarkEnd w:id="93"/>
      <w:r w:rsidRPr="00C50B0B">
        <w:t>F: Welche Teilinformation sollen Abrufbar sein?</w:t>
      </w:r>
    </w:p>
    <w:p w14:paraId="1D5352BA" w14:textId="20AD93A1" w:rsidR="00E73EFD" w:rsidRPr="00C50B0B" w:rsidRDefault="12856E63" w:rsidP="00987DA1">
      <w:pPr>
        <w:pStyle w:val="Antwort0"/>
      </w:pPr>
      <w:bookmarkStart w:id="94" w:name="_fwo220hdzcc5" w:colFirst="0" w:colLast="0"/>
      <w:bookmarkEnd w:id="94"/>
      <w:r w:rsidRPr="00C50B0B">
        <w:t xml:space="preserve">A: </w:t>
      </w:r>
      <w:r w:rsidR="4D7C1613" w:rsidRPr="00C50B0B">
        <w:t>Das</w:t>
      </w:r>
      <w:r w:rsidRPr="00C50B0B">
        <w:t xml:space="preserve"> soll durch die Benutzer beim jeweiligen Exponat angegeben werden können.</w:t>
      </w:r>
    </w:p>
    <w:p w14:paraId="20995B8D" w14:textId="096D2FD0" w:rsidR="00E73EFD" w:rsidRPr="00C50B0B" w:rsidRDefault="00E73EFD" w:rsidP="00E73EFD">
      <w:pPr>
        <w:pStyle w:val="Frage0"/>
      </w:pPr>
      <w:bookmarkStart w:id="95" w:name="_4mbsc7p5c2w3" w:colFirst="0" w:colLast="0"/>
      <w:bookmarkEnd w:id="95"/>
      <w:r w:rsidRPr="00C50B0B">
        <w:t xml:space="preserve">F: Was für eine Schnittstelle? Wie soll diese </w:t>
      </w:r>
      <w:r w:rsidR="00E94B1E" w:rsidRPr="00C50B0B">
        <w:t>a</w:t>
      </w:r>
      <w:r w:rsidRPr="00C50B0B">
        <w:t>ussehen (abfrage mit Java-Methoden, von anderen Programmtypen ansprechbar, REST-API, Interface etc.)?</w:t>
      </w:r>
    </w:p>
    <w:p w14:paraId="3659E99E" w14:textId="0E414897" w:rsidR="00E73EFD" w:rsidRPr="00C50B0B" w:rsidRDefault="12856E63" w:rsidP="00E73EFD">
      <w:pPr>
        <w:pStyle w:val="Antwort0"/>
      </w:pPr>
      <w:bookmarkStart w:id="96" w:name="_dg80nbpomgih" w:colFirst="0" w:colLast="0"/>
      <w:bookmarkEnd w:id="96"/>
      <w:r w:rsidRPr="00C50B0B">
        <w:t>A: RMI-Schnittstelle.</w:t>
      </w:r>
    </w:p>
    <w:p w14:paraId="48C07117" w14:textId="0A9AD593" w:rsidR="00391506" w:rsidRPr="00C50B0B" w:rsidRDefault="00391506" w:rsidP="00391506">
      <w:pPr>
        <w:pStyle w:val="Frage0"/>
      </w:pPr>
      <w:r w:rsidRPr="00C50B0B">
        <w:t>F: An wen soll diese Schnittstelle zugänglich sein</w:t>
      </w:r>
      <w:r w:rsidR="00E94B1E" w:rsidRPr="00C50B0B">
        <w:t xml:space="preserve"> (offen zum Internet, </w:t>
      </w:r>
      <w:r w:rsidR="0070579F" w:rsidRPr="00C50B0B">
        <w:t>nur Intern, nur auf der selben Maschine etc.)</w:t>
      </w:r>
      <w:r w:rsidRPr="00C50B0B">
        <w:t>?</w:t>
      </w:r>
    </w:p>
    <w:p w14:paraId="7554940B" w14:textId="03FA31D9" w:rsidR="00391506" w:rsidRPr="00C50B0B" w:rsidRDefault="12856E63" w:rsidP="00391506">
      <w:pPr>
        <w:pStyle w:val="Antwort0"/>
      </w:pPr>
      <w:r w:rsidRPr="00C50B0B">
        <w:t xml:space="preserve">A: Nur im </w:t>
      </w:r>
      <w:proofErr w:type="spellStart"/>
      <w:r w:rsidRPr="00C50B0B">
        <w:t>localen</w:t>
      </w:r>
      <w:proofErr w:type="spellEnd"/>
      <w:r w:rsidRPr="00C50B0B">
        <w:t xml:space="preserve"> </w:t>
      </w:r>
      <w:r w:rsidR="7D9AC397" w:rsidRPr="00C50B0B">
        <w:t>Museums LAN.</w:t>
      </w:r>
    </w:p>
    <w:p w14:paraId="3264317C" w14:textId="77777777" w:rsidR="00E73EFD" w:rsidRPr="00C50B0B" w:rsidRDefault="00E73EFD" w:rsidP="00E73EFD">
      <w:pPr>
        <w:pBdr>
          <w:top w:val="nil"/>
          <w:left w:val="nil"/>
          <w:bottom w:val="nil"/>
          <w:right w:val="nil"/>
          <w:between w:val="nil"/>
        </w:pBdr>
        <w:spacing w:before="80" w:after="0" w:line="240" w:lineRule="auto"/>
        <w:ind w:firstLine="113"/>
        <w:rPr>
          <w:rFonts w:cs="Arial"/>
          <w:color w:val="000000"/>
        </w:rPr>
      </w:pPr>
      <w:r w:rsidRPr="00C50B0B">
        <w:rPr>
          <w:rFonts w:cs="Arial"/>
          <w:color w:val="000000"/>
        </w:rPr>
        <w:t>Möglichst alle Daten sollen vom alten in das neue System übertragen werden.</w:t>
      </w:r>
    </w:p>
    <w:p w14:paraId="48CB28C7" w14:textId="77777777" w:rsidR="00E73EFD" w:rsidRPr="00C50B0B" w:rsidRDefault="00E73EFD" w:rsidP="00E73EFD">
      <w:pPr>
        <w:pStyle w:val="Frage0"/>
      </w:pPr>
      <w:bookmarkStart w:id="97" w:name="_kshq0pmsqxjx" w:colFirst="0" w:colLast="0"/>
      <w:bookmarkEnd w:id="97"/>
      <w:r w:rsidRPr="00C50B0B">
        <w:t>F: Wie sieht das alte System aus? Besitzt es Schnittstellen, ist es eine händisch veränderte Excel-Datei etc.?</w:t>
      </w:r>
    </w:p>
    <w:p w14:paraId="34E8461E" w14:textId="02297F55" w:rsidR="00E73EFD" w:rsidRPr="00C50B0B" w:rsidRDefault="7D9AC397" w:rsidP="00E73EFD">
      <w:pPr>
        <w:pStyle w:val="Antwort0"/>
      </w:pPr>
      <w:bookmarkStart w:id="98" w:name="_h97s11xl5gm" w:colFirst="0" w:colLast="0"/>
      <w:bookmarkEnd w:id="98"/>
      <w:r w:rsidRPr="00C50B0B">
        <w:t xml:space="preserve">A: Es besitzt keine </w:t>
      </w:r>
      <w:r w:rsidR="00D552E6" w:rsidRPr="00C50B0B">
        <w:t>Schnittstellen</w:t>
      </w:r>
      <w:r w:rsidRPr="00C50B0B">
        <w:t>.</w:t>
      </w:r>
      <w:r w:rsidR="6981538E" w:rsidRPr="00C50B0B">
        <w:t xml:space="preserve"> Aber es gibt Excel-Tabellen für Exponate, </w:t>
      </w:r>
      <w:proofErr w:type="spellStart"/>
      <w:r w:rsidR="6981538E" w:rsidRPr="00C50B0B">
        <w:t>Föderer</w:t>
      </w:r>
      <w:proofErr w:type="spellEnd"/>
      <w:r w:rsidR="6981538E" w:rsidRPr="00C50B0B">
        <w:t xml:space="preserve">, Historien-Bearbeitung, Historien-Besitz, Historien-Geschichte, Mitarbeiter und Räume die </w:t>
      </w:r>
      <w:r w:rsidR="00D04EA8" w:rsidRPr="00C50B0B">
        <w:t>h</w:t>
      </w:r>
      <w:r w:rsidR="6981538E" w:rsidRPr="00C50B0B">
        <w:t>ändisch verwaltet werden.</w:t>
      </w:r>
    </w:p>
    <w:p w14:paraId="241EB071" w14:textId="2DD4AFB6" w:rsidR="0070579F" w:rsidRPr="00C50B0B" w:rsidRDefault="0070579F" w:rsidP="0070579F">
      <w:pPr>
        <w:pStyle w:val="Frage0"/>
      </w:pPr>
      <w:r w:rsidRPr="00C50B0B">
        <w:t xml:space="preserve">F: </w:t>
      </w:r>
      <w:r w:rsidR="000145B2" w:rsidRPr="00C50B0B">
        <w:t>Gibt es irgendwelche Vorgaben an die Struktur im neu</w:t>
      </w:r>
      <w:r w:rsidR="00992F3E" w:rsidRPr="00C50B0B">
        <w:t>e</w:t>
      </w:r>
      <w:r w:rsidR="000145B2" w:rsidRPr="00C50B0B">
        <w:t>n System</w:t>
      </w:r>
      <w:r w:rsidRPr="00C50B0B">
        <w:t>?</w:t>
      </w:r>
      <w:r w:rsidR="00B8589B" w:rsidRPr="00C50B0B">
        <w:t xml:space="preserve"> Können wir alles umstr</w:t>
      </w:r>
      <w:r w:rsidR="009832A6" w:rsidRPr="00C50B0B">
        <w:t>ukturieren?</w:t>
      </w:r>
    </w:p>
    <w:p w14:paraId="2C57171E" w14:textId="224E204C" w:rsidR="0070579F" w:rsidRPr="00C50B0B" w:rsidRDefault="2C666BDF" w:rsidP="0070579F">
      <w:pPr>
        <w:pStyle w:val="Antwort0"/>
      </w:pPr>
      <w:r w:rsidRPr="00C50B0B">
        <w:t xml:space="preserve">A: Ja wie es am </w:t>
      </w:r>
      <w:r w:rsidR="191EB562" w:rsidRPr="00C50B0B">
        <w:t>besten</w:t>
      </w:r>
      <w:r w:rsidRPr="00C50B0B">
        <w:t xml:space="preserve"> passt.</w:t>
      </w:r>
    </w:p>
    <w:p w14:paraId="4DD6AEFC" w14:textId="77777777" w:rsidR="00E73EFD" w:rsidRPr="00C50B0B" w:rsidRDefault="00E73EFD" w:rsidP="00E73EFD">
      <w:pPr>
        <w:pStyle w:val="berschrift3"/>
        <w:rPr>
          <w:rFonts w:cs="Arial"/>
        </w:rPr>
      </w:pPr>
      <w:bookmarkStart w:id="99" w:name="_Toc38899010"/>
      <w:bookmarkStart w:id="100" w:name="_Toc44320796"/>
      <w:r w:rsidRPr="00C50B0B">
        <w:rPr>
          <w:rFonts w:cs="Arial"/>
        </w:rPr>
        <w:t>Produktfunktionen</w:t>
      </w:r>
      <w:bookmarkEnd w:id="99"/>
      <w:bookmarkEnd w:id="100"/>
    </w:p>
    <w:tbl>
      <w:tblPr>
        <w:tblW w:w="92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8"/>
        <w:gridCol w:w="8220"/>
      </w:tblGrid>
      <w:tr w:rsidR="00E73EFD" w:rsidRPr="00C50B0B" w14:paraId="11FCC482" w14:textId="77777777" w:rsidTr="00B54C58">
        <w:trPr>
          <w:trHeight w:val="220"/>
        </w:trPr>
        <w:tc>
          <w:tcPr>
            <w:tcW w:w="988" w:type="dxa"/>
            <w:shd w:val="clear" w:color="auto" w:fill="auto"/>
          </w:tcPr>
          <w:p w14:paraId="4003DB54" w14:textId="77777777" w:rsidR="00E73EFD" w:rsidRPr="00C50B0B" w:rsidRDefault="00E73EFD" w:rsidP="00B54C58">
            <w:pPr>
              <w:pBdr>
                <w:top w:val="nil"/>
                <w:left w:val="nil"/>
                <w:bottom w:val="nil"/>
                <w:right w:val="nil"/>
                <w:between w:val="nil"/>
              </w:pBdr>
              <w:spacing w:before="60"/>
              <w:rPr>
                <w:rFonts w:cs="Arial"/>
                <w:color w:val="000000"/>
              </w:rPr>
            </w:pPr>
            <w:r w:rsidRPr="00C50B0B">
              <w:rPr>
                <w:rFonts w:cs="Arial"/>
                <w:color w:val="000000"/>
              </w:rPr>
              <w:t>/LF10/</w:t>
            </w:r>
          </w:p>
        </w:tc>
        <w:tc>
          <w:tcPr>
            <w:tcW w:w="8220" w:type="dxa"/>
            <w:shd w:val="clear" w:color="auto" w:fill="auto"/>
          </w:tcPr>
          <w:p w14:paraId="6F0200ED" w14:textId="77777777" w:rsidR="00E73EFD" w:rsidRPr="00C50B0B" w:rsidRDefault="00E73EFD" w:rsidP="00B54C58">
            <w:pPr>
              <w:pBdr>
                <w:top w:val="nil"/>
                <w:left w:val="nil"/>
                <w:bottom w:val="nil"/>
                <w:right w:val="nil"/>
                <w:between w:val="nil"/>
              </w:pBdr>
              <w:spacing w:before="60"/>
              <w:rPr>
                <w:rFonts w:cs="Arial"/>
                <w:color w:val="000000"/>
              </w:rPr>
            </w:pPr>
            <w:r w:rsidRPr="00C50B0B">
              <w:rPr>
                <w:rFonts w:cs="Arial"/>
                <w:color w:val="000000"/>
              </w:rPr>
              <w:t>Der jeweilige Benutzer muss die Möglichkeit haben, über eine grafische Benutzeroberfläche alle für ihn relevanten Daten einfach und übersichtlich zu verwalten.</w:t>
            </w:r>
          </w:p>
          <w:p w14:paraId="3AEA7504" w14:textId="667CC82E" w:rsidR="00E73EFD" w:rsidRPr="00C50B0B" w:rsidRDefault="00E73EFD" w:rsidP="00B54C58">
            <w:pPr>
              <w:pStyle w:val="Frage0"/>
              <w:pBdr>
                <w:top w:val="none" w:sz="0" w:space="0" w:color="auto"/>
                <w:left w:val="none" w:sz="0" w:space="0" w:color="auto"/>
                <w:bottom w:val="none" w:sz="0" w:space="0" w:color="auto"/>
                <w:right w:val="none" w:sz="0" w:space="0" w:color="auto"/>
                <w:between w:val="none" w:sz="0" w:space="0" w:color="auto"/>
              </w:pBdr>
            </w:pPr>
            <w:bookmarkStart w:id="101" w:name="_id3cmi527qja" w:colFirst="0" w:colLast="0"/>
            <w:bookmarkEnd w:id="101"/>
            <w:r w:rsidRPr="00C50B0B">
              <w:t>F: Welche Programme verwenden die aktuellen Mitarbeiter am häufigsten?</w:t>
            </w:r>
          </w:p>
          <w:p w14:paraId="59FD228F" w14:textId="6C6F5F73" w:rsidR="00E73EFD" w:rsidRPr="00C50B0B" w:rsidRDefault="245E1B13" w:rsidP="00B54C58">
            <w:pPr>
              <w:pStyle w:val="Antwort0"/>
              <w:pBdr>
                <w:top w:val="none" w:sz="0" w:space="0" w:color="auto"/>
                <w:left w:val="none" w:sz="0" w:space="0" w:color="auto"/>
                <w:bottom w:val="none" w:sz="0" w:space="0" w:color="auto"/>
                <w:right w:val="none" w:sz="0" w:space="0" w:color="auto"/>
                <w:between w:val="none" w:sz="0" w:space="0" w:color="auto"/>
              </w:pBdr>
              <w:rPr>
                <w:color w:val="A5A5A5" w:themeColor="accent3"/>
                <w:lang w:val="en-US"/>
              </w:rPr>
            </w:pPr>
            <w:bookmarkStart w:id="102" w:name="_g3mamndw86lv" w:colFirst="0" w:colLast="0"/>
            <w:bookmarkEnd w:id="102"/>
            <w:r w:rsidRPr="00C50B0B">
              <w:rPr>
                <w:lang w:val="en-US"/>
              </w:rPr>
              <w:t xml:space="preserve">A: </w:t>
            </w:r>
            <w:r w:rsidR="650F74AC" w:rsidRPr="00C50B0B">
              <w:rPr>
                <w:lang w:val="en-US"/>
              </w:rPr>
              <w:t xml:space="preserve">MS </w:t>
            </w:r>
            <w:proofErr w:type="spellStart"/>
            <w:r w:rsidR="650F74AC" w:rsidRPr="00C50B0B">
              <w:rPr>
                <w:lang w:val="en-US"/>
              </w:rPr>
              <w:t>Offlice</w:t>
            </w:r>
            <w:proofErr w:type="spellEnd"/>
            <w:r w:rsidRPr="00C50B0B">
              <w:rPr>
                <w:lang w:val="en-US"/>
              </w:rPr>
              <w:t xml:space="preserve">, MS Internet Explorer, </w:t>
            </w:r>
            <w:r w:rsidR="4A4C0717" w:rsidRPr="00C50B0B">
              <w:rPr>
                <w:lang w:val="en-US"/>
              </w:rPr>
              <w:t>Outlook</w:t>
            </w:r>
            <w:r w:rsidRPr="00C50B0B">
              <w:rPr>
                <w:color w:val="7B7B7B" w:themeColor="accent3" w:themeShade="BF"/>
                <w:lang w:val="en-US"/>
              </w:rPr>
              <w:t>.</w:t>
            </w:r>
          </w:p>
          <w:p w14:paraId="5F23A8D4" w14:textId="3D3343C3" w:rsidR="00E63E62" w:rsidRPr="00C50B0B" w:rsidRDefault="00E63E62" w:rsidP="00E63E62">
            <w:pPr>
              <w:pStyle w:val="Frage0"/>
            </w:pPr>
            <w:r w:rsidRPr="00C50B0B">
              <w:t xml:space="preserve">F: </w:t>
            </w:r>
            <w:r w:rsidR="009832A6" w:rsidRPr="00C50B0B">
              <w:t xml:space="preserve">Soll es verschiedenen Oberflächen für verschiedene Berechtigungsklassen geben oder soll alles über </w:t>
            </w:r>
            <w:r w:rsidR="00AA7157" w:rsidRPr="00C50B0B">
              <w:t xml:space="preserve">eine </w:t>
            </w:r>
            <w:proofErr w:type="spellStart"/>
            <w:r w:rsidR="00AA7157" w:rsidRPr="00C50B0B">
              <w:t>geschehen</w:t>
            </w:r>
            <w:proofErr w:type="spellEnd"/>
            <w:r w:rsidR="00AA7157" w:rsidRPr="00C50B0B">
              <w:t xml:space="preserve"> auf der manche Nutzer bestimmte Funktionen nicht nutzen können</w:t>
            </w:r>
            <w:r w:rsidRPr="00C50B0B">
              <w:t>?</w:t>
            </w:r>
          </w:p>
          <w:p w14:paraId="659B39B4" w14:textId="56D9184E" w:rsidR="00FE2BDF" w:rsidRPr="00C50B0B" w:rsidRDefault="1866CED6" w:rsidP="00E63E62">
            <w:pPr>
              <w:pStyle w:val="Antwort0"/>
              <w:pBdr>
                <w:top w:val="none" w:sz="0" w:space="0" w:color="auto"/>
                <w:left w:val="none" w:sz="0" w:space="0" w:color="auto"/>
                <w:bottom w:val="none" w:sz="0" w:space="0" w:color="auto"/>
                <w:right w:val="none" w:sz="0" w:space="0" w:color="auto"/>
                <w:between w:val="none" w:sz="0" w:space="0" w:color="auto"/>
              </w:pBdr>
            </w:pPr>
            <w:r w:rsidRPr="00C50B0B">
              <w:lastRenderedPageBreak/>
              <w:t xml:space="preserve">A: Alle sollen die gleiche </w:t>
            </w:r>
            <w:r w:rsidR="78A503EE" w:rsidRPr="00C50B0B">
              <w:t>Oberfläche</w:t>
            </w:r>
            <w:r w:rsidRPr="00C50B0B">
              <w:t xml:space="preserve"> haben und </w:t>
            </w:r>
            <w:r w:rsidR="2D4AC416" w:rsidRPr="00C50B0B">
              <w:t>Funktionen für die der Nutzer keine rechte hat sollen ausgeblendet sein.</w:t>
            </w:r>
            <w:r w:rsidR="002D1D6E" w:rsidRPr="00C50B0B">
              <w:rPr>
                <w:noProof/>
              </w:rPr>
              <w:drawing>
                <wp:inline distT="0" distB="0" distL="0" distR="0" wp14:anchorId="770950AE" wp14:editId="32D64B9E">
                  <wp:extent cx="5082540" cy="3886200"/>
                  <wp:effectExtent l="0" t="0" r="3810" b="0"/>
                  <wp:docPr id="741074156" name="Grafik 741074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074156" name="Mockup Miatarbeiter.png"/>
                          <pic:cNvPicPr/>
                        </pic:nvPicPr>
                        <pic:blipFill>
                          <a:blip r:embed="rId8">
                            <a:extLst>
                              <a:ext uri="{28A0092B-C50C-407E-A947-70E740481C1C}">
                                <a14:useLocalDpi xmlns:a14="http://schemas.microsoft.com/office/drawing/2010/main" val="0"/>
                              </a:ext>
                            </a:extLst>
                          </a:blip>
                          <a:stretch>
                            <a:fillRect/>
                          </a:stretch>
                        </pic:blipFill>
                        <pic:spPr>
                          <a:xfrm>
                            <a:off x="0" y="0"/>
                            <a:ext cx="5082540" cy="3886200"/>
                          </a:xfrm>
                          <a:prstGeom prst="rect">
                            <a:avLst/>
                          </a:prstGeom>
                        </pic:spPr>
                      </pic:pic>
                    </a:graphicData>
                  </a:graphic>
                </wp:inline>
              </w:drawing>
            </w:r>
          </w:p>
          <w:p w14:paraId="61865EA5" w14:textId="77777777" w:rsidR="00FE2BDF" w:rsidRPr="00C50B0B" w:rsidRDefault="00FE2BDF" w:rsidP="00E63E62">
            <w:pPr>
              <w:pStyle w:val="Antwort0"/>
              <w:pBdr>
                <w:top w:val="none" w:sz="0" w:space="0" w:color="auto"/>
                <w:left w:val="none" w:sz="0" w:space="0" w:color="auto"/>
                <w:bottom w:val="none" w:sz="0" w:space="0" w:color="auto"/>
                <w:right w:val="none" w:sz="0" w:space="0" w:color="auto"/>
                <w:between w:val="none" w:sz="0" w:space="0" w:color="auto"/>
              </w:pBdr>
            </w:pPr>
          </w:p>
          <w:p w14:paraId="40A68277" w14:textId="0064E45F" w:rsidR="00FE2BDF" w:rsidRPr="00C50B0B" w:rsidRDefault="002D1D6E" w:rsidP="00E63E62">
            <w:pPr>
              <w:pStyle w:val="Antwort0"/>
              <w:pBdr>
                <w:top w:val="none" w:sz="0" w:space="0" w:color="auto"/>
                <w:left w:val="none" w:sz="0" w:space="0" w:color="auto"/>
                <w:bottom w:val="none" w:sz="0" w:space="0" w:color="auto"/>
                <w:right w:val="none" w:sz="0" w:space="0" w:color="auto"/>
                <w:between w:val="none" w:sz="0" w:space="0" w:color="auto"/>
              </w:pBdr>
            </w:pPr>
            <w:r w:rsidRPr="00C50B0B">
              <w:rPr>
                <w:noProof/>
              </w:rPr>
              <w:drawing>
                <wp:inline distT="0" distB="0" distL="0" distR="0" wp14:anchorId="2243EE45" wp14:editId="75FF7B1C">
                  <wp:extent cx="5082540" cy="3886200"/>
                  <wp:effectExtent l="0" t="0" r="3810" b="0"/>
                  <wp:docPr id="741074157" name="Grafik 741074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074157" name="Mockup Förderer.png"/>
                          <pic:cNvPicPr/>
                        </pic:nvPicPr>
                        <pic:blipFill>
                          <a:blip r:embed="rId9">
                            <a:extLst>
                              <a:ext uri="{28A0092B-C50C-407E-A947-70E740481C1C}">
                                <a14:useLocalDpi xmlns:a14="http://schemas.microsoft.com/office/drawing/2010/main" val="0"/>
                              </a:ext>
                            </a:extLst>
                          </a:blip>
                          <a:stretch>
                            <a:fillRect/>
                          </a:stretch>
                        </pic:blipFill>
                        <pic:spPr>
                          <a:xfrm>
                            <a:off x="0" y="0"/>
                            <a:ext cx="5082540" cy="3886200"/>
                          </a:xfrm>
                          <a:prstGeom prst="rect">
                            <a:avLst/>
                          </a:prstGeom>
                        </pic:spPr>
                      </pic:pic>
                    </a:graphicData>
                  </a:graphic>
                </wp:inline>
              </w:drawing>
            </w:r>
          </w:p>
          <w:p w14:paraId="3999B1B5" w14:textId="77777777" w:rsidR="00FE2BDF" w:rsidRPr="00C50B0B" w:rsidRDefault="00FE2BDF" w:rsidP="00E63E62">
            <w:pPr>
              <w:pStyle w:val="Antwort0"/>
              <w:pBdr>
                <w:top w:val="none" w:sz="0" w:space="0" w:color="auto"/>
                <w:left w:val="none" w:sz="0" w:space="0" w:color="auto"/>
                <w:bottom w:val="none" w:sz="0" w:space="0" w:color="auto"/>
                <w:right w:val="none" w:sz="0" w:space="0" w:color="auto"/>
                <w:between w:val="none" w:sz="0" w:space="0" w:color="auto"/>
              </w:pBdr>
            </w:pPr>
          </w:p>
          <w:p w14:paraId="3318BB60" w14:textId="2E73009A" w:rsidR="00FE2BDF" w:rsidRPr="00C50B0B" w:rsidRDefault="002D1D6E" w:rsidP="00E63E62">
            <w:pPr>
              <w:pStyle w:val="Antwort0"/>
              <w:pBdr>
                <w:top w:val="none" w:sz="0" w:space="0" w:color="auto"/>
                <w:left w:val="none" w:sz="0" w:space="0" w:color="auto"/>
                <w:bottom w:val="none" w:sz="0" w:space="0" w:color="auto"/>
                <w:right w:val="none" w:sz="0" w:space="0" w:color="auto"/>
                <w:between w:val="none" w:sz="0" w:space="0" w:color="auto"/>
              </w:pBdr>
            </w:pPr>
            <w:r w:rsidRPr="00C50B0B">
              <w:rPr>
                <w:noProof/>
              </w:rPr>
              <w:lastRenderedPageBreak/>
              <w:drawing>
                <wp:inline distT="0" distB="0" distL="0" distR="0" wp14:anchorId="22F1531E" wp14:editId="024A5E5F">
                  <wp:extent cx="5082540" cy="3886200"/>
                  <wp:effectExtent l="0" t="0" r="3810" b="0"/>
                  <wp:docPr id="741074158" name="Grafik 741074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074158" name="Mockup Räume.png"/>
                          <pic:cNvPicPr/>
                        </pic:nvPicPr>
                        <pic:blipFill>
                          <a:blip r:embed="rId10">
                            <a:extLst>
                              <a:ext uri="{28A0092B-C50C-407E-A947-70E740481C1C}">
                                <a14:useLocalDpi xmlns:a14="http://schemas.microsoft.com/office/drawing/2010/main" val="0"/>
                              </a:ext>
                            </a:extLst>
                          </a:blip>
                          <a:stretch>
                            <a:fillRect/>
                          </a:stretch>
                        </pic:blipFill>
                        <pic:spPr>
                          <a:xfrm>
                            <a:off x="0" y="0"/>
                            <a:ext cx="5082540" cy="3886200"/>
                          </a:xfrm>
                          <a:prstGeom prst="rect">
                            <a:avLst/>
                          </a:prstGeom>
                        </pic:spPr>
                      </pic:pic>
                    </a:graphicData>
                  </a:graphic>
                </wp:inline>
              </w:drawing>
            </w:r>
          </w:p>
          <w:p w14:paraId="0CEADEE1" w14:textId="77777777" w:rsidR="00FE2BDF" w:rsidRPr="00C50B0B" w:rsidRDefault="00FE2BDF" w:rsidP="00E63E62">
            <w:pPr>
              <w:pStyle w:val="Antwort0"/>
              <w:pBdr>
                <w:top w:val="none" w:sz="0" w:space="0" w:color="auto"/>
                <w:left w:val="none" w:sz="0" w:space="0" w:color="auto"/>
                <w:bottom w:val="none" w:sz="0" w:space="0" w:color="auto"/>
                <w:right w:val="none" w:sz="0" w:space="0" w:color="auto"/>
                <w:between w:val="none" w:sz="0" w:space="0" w:color="auto"/>
              </w:pBdr>
            </w:pPr>
          </w:p>
          <w:p w14:paraId="4F97EA1A" w14:textId="4EE7F116" w:rsidR="00E63E62" w:rsidRPr="00C50B0B" w:rsidRDefault="00A169D2" w:rsidP="00E63E62">
            <w:pPr>
              <w:pStyle w:val="Antwort0"/>
              <w:pBdr>
                <w:top w:val="none" w:sz="0" w:space="0" w:color="auto"/>
                <w:left w:val="none" w:sz="0" w:space="0" w:color="auto"/>
                <w:bottom w:val="none" w:sz="0" w:space="0" w:color="auto"/>
                <w:right w:val="none" w:sz="0" w:space="0" w:color="auto"/>
                <w:between w:val="none" w:sz="0" w:space="0" w:color="auto"/>
              </w:pBdr>
            </w:pPr>
            <w:r w:rsidRPr="00C50B0B">
              <w:rPr>
                <w:noProof/>
              </w:rPr>
              <w:drawing>
                <wp:inline distT="0" distB="0" distL="0" distR="0" wp14:anchorId="688A5C5C" wp14:editId="0B42888A">
                  <wp:extent cx="5082540" cy="3884930"/>
                  <wp:effectExtent l="0" t="0" r="3810" b="1270"/>
                  <wp:docPr id="741074160" name="Grafik 741074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074160" name="WhatsApp Image 2020-05-11 at 15.44.35.jpeg"/>
                          <pic:cNvPicPr/>
                        </pic:nvPicPr>
                        <pic:blipFill>
                          <a:blip r:embed="rId11">
                            <a:extLst>
                              <a:ext uri="{28A0092B-C50C-407E-A947-70E740481C1C}">
                                <a14:useLocalDpi xmlns:a14="http://schemas.microsoft.com/office/drawing/2010/main" val="0"/>
                              </a:ext>
                            </a:extLst>
                          </a:blip>
                          <a:stretch>
                            <a:fillRect/>
                          </a:stretch>
                        </pic:blipFill>
                        <pic:spPr>
                          <a:xfrm>
                            <a:off x="0" y="0"/>
                            <a:ext cx="5082540" cy="3884930"/>
                          </a:xfrm>
                          <a:prstGeom prst="rect">
                            <a:avLst/>
                          </a:prstGeom>
                        </pic:spPr>
                      </pic:pic>
                    </a:graphicData>
                  </a:graphic>
                </wp:inline>
              </w:drawing>
            </w:r>
          </w:p>
        </w:tc>
      </w:tr>
      <w:tr w:rsidR="00E73EFD" w:rsidRPr="00C50B0B" w14:paraId="0B720D5D" w14:textId="77777777" w:rsidTr="00B54C58">
        <w:trPr>
          <w:trHeight w:val="220"/>
        </w:trPr>
        <w:tc>
          <w:tcPr>
            <w:tcW w:w="988" w:type="dxa"/>
            <w:shd w:val="clear" w:color="auto" w:fill="auto"/>
          </w:tcPr>
          <w:p w14:paraId="290B79A2" w14:textId="77777777" w:rsidR="00E73EFD" w:rsidRPr="00C50B0B" w:rsidRDefault="00E73EFD" w:rsidP="00B54C58">
            <w:pPr>
              <w:pBdr>
                <w:top w:val="nil"/>
                <w:left w:val="nil"/>
                <w:bottom w:val="nil"/>
                <w:right w:val="nil"/>
                <w:between w:val="nil"/>
              </w:pBdr>
              <w:spacing w:before="60"/>
              <w:rPr>
                <w:rFonts w:cs="Arial"/>
                <w:color w:val="000000"/>
              </w:rPr>
            </w:pPr>
            <w:r w:rsidRPr="00C50B0B">
              <w:rPr>
                <w:rFonts w:cs="Arial"/>
                <w:color w:val="000000"/>
              </w:rPr>
              <w:lastRenderedPageBreak/>
              <w:t>/LF20/</w:t>
            </w:r>
          </w:p>
        </w:tc>
        <w:tc>
          <w:tcPr>
            <w:tcW w:w="8220" w:type="dxa"/>
            <w:shd w:val="clear" w:color="auto" w:fill="auto"/>
          </w:tcPr>
          <w:p w14:paraId="3845FD7D" w14:textId="77777777" w:rsidR="00E73EFD" w:rsidRPr="00C50B0B" w:rsidRDefault="00E73EFD" w:rsidP="00B54C58">
            <w:pPr>
              <w:pBdr>
                <w:top w:val="nil"/>
                <w:left w:val="nil"/>
                <w:bottom w:val="nil"/>
                <w:right w:val="nil"/>
                <w:between w:val="nil"/>
              </w:pBdr>
              <w:spacing w:before="60"/>
              <w:rPr>
                <w:rFonts w:cs="Arial"/>
                <w:color w:val="000000"/>
              </w:rPr>
            </w:pPr>
            <w:r w:rsidRPr="00C50B0B">
              <w:rPr>
                <w:rFonts w:cs="Arial"/>
                <w:color w:val="000000"/>
              </w:rPr>
              <w:t>Verwaltet werden sollen in erster Linie unsere Exponate. Dabei soll es den berechtigten Angestellten möglich sein, die Exponate zu erfassen, zu ändern, zu löschen und mit vorgegebenen Kriterien nach ihnen zu suchen.</w:t>
            </w:r>
          </w:p>
          <w:p w14:paraId="701A82BE" w14:textId="020F3676" w:rsidR="00E73EFD" w:rsidRPr="00C50B0B" w:rsidRDefault="00E73EFD" w:rsidP="00B54C58">
            <w:pPr>
              <w:pStyle w:val="Frage0"/>
              <w:pBdr>
                <w:top w:val="none" w:sz="0" w:space="0" w:color="auto"/>
                <w:left w:val="none" w:sz="0" w:space="0" w:color="auto"/>
                <w:bottom w:val="none" w:sz="0" w:space="0" w:color="auto"/>
                <w:right w:val="none" w:sz="0" w:space="0" w:color="auto"/>
                <w:between w:val="none" w:sz="0" w:space="0" w:color="auto"/>
              </w:pBdr>
            </w:pPr>
            <w:bookmarkStart w:id="103" w:name="_txpztbiu3vh7" w:colFirst="0" w:colLast="0"/>
            <w:bookmarkEnd w:id="103"/>
            <w:r w:rsidRPr="00C50B0B">
              <w:t>F: Was umfasst der Begriff Kriterien?</w:t>
            </w:r>
          </w:p>
          <w:p w14:paraId="62EFD333" w14:textId="67BB5CE9" w:rsidR="00823696" w:rsidRPr="00C50B0B" w:rsidRDefault="006233A5" w:rsidP="004E5986">
            <w:pPr>
              <w:pStyle w:val="Antwort0"/>
            </w:pPr>
            <w:bookmarkStart w:id="104" w:name="_22ng8duljr70" w:colFirst="0" w:colLast="0"/>
            <w:bookmarkEnd w:id="104"/>
            <w:r w:rsidRPr="00C50B0B">
              <w:lastRenderedPageBreak/>
              <w:t xml:space="preserve">A: </w:t>
            </w:r>
            <w:r w:rsidR="00D243D3" w:rsidRPr="00C50B0B">
              <w:t>Name, Entstehungsdatum, Förderer, Urheber, benötigte Ausstellungsfläche, Historie (Besitz-, Geschichts-, zuletzt bearbeitet</w:t>
            </w:r>
            <w:r w:rsidR="00DE3293" w:rsidRPr="00C50B0B">
              <w:t>-</w:t>
            </w:r>
            <w:r w:rsidR="00D243D3" w:rsidRPr="00C50B0B">
              <w:t xml:space="preserve">Historie), Epoche, zuletzt bearbeitet von, Beschreibung, Wert, Herkunftsort, Erstellungsdatum, </w:t>
            </w:r>
            <w:r w:rsidR="00DE3293" w:rsidRPr="00C50B0B">
              <w:t xml:space="preserve">manuell hinzugefügte </w:t>
            </w:r>
            <w:r w:rsidR="00D243D3" w:rsidRPr="00C50B0B">
              <w:t>Kriterien</w:t>
            </w:r>
          </w:p>
          <w:p w14:paraId="3417BEB7" w14:textId="77777777" w:rsidR="00E73EFD" w:rsidRPr="00C50B0B" w:rsidRDefault="00E73EFD" w:rsidP="00B54C58">
            <w:pPr>
              <w:pStyle w:val="Frage0"/>
              <w:pBdr>
                <w:top w:val="none" w:sz="0" w:space="0" w:color="auto"/>
                <w:left w:val="none" w:sz="0" w:space="0" w:color="auto"/>
                <w:bottom w:val="none" w:sz="0" w:space="0" w:color="auto"/>
                <w:right w:val="none" w:sz="0" w:space="0" w:color="auto"/>
                <w:between w:val="none" w:sz="0" w:space="0" w:color="auto"/>
              </w:pBdr>
            </w:pPr>
            <w:bookmarkStart w:id="105" w:name="_wbqcpgtf2dc8" w:colFirst="0" w:colLast="0"/>
            <w:bookmarkEnd w:id="105"/>
            <w:r w:rsidRPr="00C50B0B">
              <w:t>F: Können über die Zeit hinweg mehr Kriterien hinzukommen?</w:t>
            </w:r>
          </w:p>
          <w:p w14:paraId="0DFC3EC3" w14:textId="112B3ADE" w:rsidR="00E73EFD" w:rsidRPr="00C50B0B" w:rsidRDefault="61DF7269" w:rsidP="3AD2983C">
            <w:pPr>
              <w:pStyle w:val="Antwort0"/>
            </w:pPr>
            <w:bookmarkStart w:id="106" w:name="_lct575i56144" w:colFirst="0" w:colLast="0"/>
            <w:bookmarkEnd w:id="106"/>
            <w:r w:rsidRPr="00C50B0B">
              <w:t>A: Ja die Kriterien sollen einfach erweiterbar und reduzierbar sein.</w:t>
            </w:r>
          </w:p>
          <w:p w14:paraId="21006EDF" w14:textId="3B15FC94" w:rsidR="003A3782" w:rsidRPr="00C50B0B" w:rsidRDefault="00E73EFD" w:rsidP="003A3782">
            <w:pPr>
              <w:pBdr>
                <w:top w:val="nil"/>
                <w:left w:val="nil"/>
                <w:bottom w:val="nil"/>
                <w:right w:val="nil"/>
                <w:between w:val="nil"/>
              </w:pBdr>
              <w:spacing w:before="60"/>
              <w:rPr>
                <w:rFonts w:cs="Arial"/>
                <w:color w:val="000000" w:themeColor="text1"/>
              </w:rPr>
            </w:pPr>
            <w:r w:rsidRPr="00C50B0B">
              <w:rPr>
                <w:rFonts w:cs="Arial"/>
                <w:color w:val="000000" w:themeColor="text1"/>
              </w:rPr>
              <w:t xml:space="preserve">Die Exponate sind aufgeteilt in unterschiedliche Kategorien (Bilder, Skulpturen, Videos, Audios, usw.) und mindestens </w:t>
            </w:r>
            <w:r w:rsidR="00987DA1" w:rsidRPr="00C50B0B">
              <w:rPr>
                <w:rFonts w:cs="Arial"/>
                <w:color w:val="000000" w:themeColor="text1"/>
              </w:rPr>
              <w:t>einer oder mehreren Epochen zugeordnet wie z.B. Renaissance</w:t>
            </w:r>
            <w:r w:rsidRPr="00C50B0B">
              <w:rPr>
                <w:rFonts w:cs="Arial"/>
                <w:color w:val="000000" w:themeColor="text1"/>
              </w:rPr>
              <w:t xml:space="preserve">, </w:t>
            </w:r>
            <w:r w:rsidR="00987DA1" w:rsidRPr="00C50B0B">
              <w:rPr>
                <w:rFonts w:cs="Arial"/>
                <w:color w:val="000000" w:themeColor="text1"/>
              </w:rPr>
              <w:t>Mittelalterliche Malerei</w:t>
            </w:r>
            <w:r w:rsidRPr="00C50B0B">
              <w:rPr>
                <w:rFonts w:cs="Arial"/>
                <w:color w:val="000000" w:themeColor="text1"/>
              </w:rPr>
              <w:t xml:space="preserve">, </w:t>
            </w:r>
            <w:r w:rsidR="00987DA1" w:rsidRPr="00C50B0B">
              <w:rPr>
                <w:rFonts w:cs="Arial"/>
                <w:color w:val="000000" w:themeColor="text1"/>
              </w:rPr>
              <w:t>Mittelalterliche Malerei - Gotik</w:t>
            </w:r>
            <w:r w:rsidRPr="00C50B0B">
              <w:rPr>
                <w:rFonts w:cs="Arial"/>
                <w:color w:val="000000" w:themeColor="text1"/>
              </w:rPr>
              <w:t xml:space="preserve">, </w:t>
            </w:r>
            <w:r w:rsidR="00987DA1" w:rsidRPr="00C50B0B">
              <w:rPr>
                <w:rFonts w:cs="Arial"/>
                <w:color w:val="000000" w:themeColor="text1"/>
              </w:rPr>
              <w:t>Mittelalterliche Malerei - Romanik</w:t>
            </w:r>
            <w:r w:rsidRPr="00C50B0B">
              <w:rPr>
                <w:rFonts w:cs="Arial"/>
                <w:color w:val="000000" w:themeColor="text1"/>
              </w:rPr>
              <w:t xml:space="preserve"> </w:t>
            </w:r>
            <w:proofErr w:type="spellStart"/>
            <w:r w:rsidRPr="00C50B0B">
              <w:rPr>
                <w:rFonts w:cs="Arial"/>
                <w:color w:val="000000" w:themeColor="text1"/>
              </w:rPr>
              <w:t>uvm</w:t>
            </w:r>
            <w:proofErr w:type="spellEnd"/>
            <w:r w:rsidRPr="00C50B0B">
              <w:rPr>
                <w:rFonts w:cs="Arial"/>
                <w:color w:val="000000" w:themeColor="text1"/>
              </w:rPr>
              <w:t xml:space="preserve">. </w:t>
            </w:r>
            <w:r w:rsidR="61DF7269" w:rsidRPr="00C50B0B">
              <w:rPr>
                <w:rFonts w:cs="Arial"/>
                <w:color w:val="000000" w:themeColor="text1"/>
              </w:rPr>
              <w:t>Diese Epoche müssen</w:t>
            </w:r>
            <w:r w:rsidRPr="00C50B0B">
              <w:rPr>
                <w:rFonts w:cs="Arial"/>
                <w:color w:val="000000" w:themeColor="text1"/>
              </w:rPr>
              <w:t xml:space="preserve"> im zu erstellenden System leicht erweiterbar sein.</w:t>
            </w:r>
          </w:p>
          <w:p w14:paraId="5644112E" w14:textId="70871C2D" w:rsidR="009435A7" w:rsidRPr="00C50B0B" w:rsidRDefault="009435A7" w:rsidP="009435A7">
            <w:pPr>
              <w:pStyle w:val="Frage0"/>
            </w:pPr>
            <w:r w:rsidRPr="00C50B0B">
              <w:t xml:space="preserve">F: Müssen zu den </w:t>
            </w:r>
            <w:proofErr w:type="spellStart"/>
            <w:r w:rsidRPr="00C50B0B">
              <w:t>Exponattypen</w:t>
            </w:r>
            <w:proofErr w:type="spellEnd"/>
            <w:r w:rsidRPr="00C50B0B">
              <w:t xml:space="preserve"> weitere Informationen dazu gespeichert werden (</w:t>
            </w:r>
            <w:r w:rsidR="009E19AB" w:rsidRPr="00C50B0B">
              <w:t>wie sie aufzubewahren sind, was bei der Ausstellung zu beachten ist etc.)</w:t>
            </w:r>
            <w:r w:rsidRPr="00C50B0B">
              <w:t>?</w:t>
            </w:r>
          </w:p>
          <w:p w14:paraId="7C5EA746" w14:textId="438C4D9B" w:rsidR="009435A7" w:rsidRPr="00C50B0B" w:rsidRDefault="3BA2D1EB" w:rsidP="00E675F8">
            <w:pPr>
              <w:pStyle w:val="Antwort0"/>
              <w:rPr>
                <w:color w:val="000000"/>
              </w:rPr>
            </w:pPr>
            <w:r w:rsidRPr="00C50B0B">
              <w:t xml:space="preserve">A: Nein, </w:t>
            </w:r>
            <w:proofErr w:type="spellStart"/>
            <w:r w:rsidRPr="00C50B0B">
              <w:t>Exponattypen</w:t>
            </w:r>
            <w:proofErr w:type="spellEnd"/>
            <w:r w:rsidRPr="00C50B0B">
              <w:t xml:space="preserve"> gibt es nicht mehr, allerdings soll unter </w:t>
            </w:r>
            <w:r w:rsidR="57C0C40B" w:rsidRPr="00C50B0B">
              <w:t xml:space="preserve">dem Punkt “Bemerkungen” </w:t>
            </w:r>
            <w:r w:rsidR="07845760" w:rsidRPr="00C50B0B">
              <w:t>Hinweisen zur Art der Aufbewahrung</w:t>
            </w:r>
            <w:r w:rsidRPr="00C50B0B">
              <w:t>.</w:t>
            </w:r>
          </w:p>
          <w:p w14:paraId="753A73D5" w14:textId="3CCF01FD" w:rsidR="27DD7F8A" w:rsidRPr="00C50B0B" w:rsidRDefault="27DD7F8A" w:rsidP="27DD7F8A">
            <w:pPr>
              <w:pStyle w:val="Frage0"/>
            </w:pPr>
            <w:r w:rsidRPr="00C50B0B">
              <w:t>F: Wie umfangreich sind die Kategorien aktuell?</w:t>
            </w:r>
          </w:p>
          <w:p w14:paraId="354153AF" w14:textId="029D11FA" w:rsidR="27DD7F8A" w:rsidRPr="00C50B0B" w:rsidRDefault="27DD7F8A" w:rsidP="27DD7F8A">
            <w:pPr>
              <w:pStyle w:val="Antwort0"/>
            </w:pPr>
            <w:r w:rsidRPr="00C50B0B">
              <w:t xml:space="preserve">A: </w:t>
            </w:r>
            <w:r w:rsidR="76259305" w:rsidRPr="00C50B0B">
              <w:t>ca. 50</w:t>
            </w:r>
            <w:r w:rsidRPr="00C50B0B">
              <w:t>.</w:t>
            </w:r>
          </w:p>
          <w:p w14:paraId="28AA250C" w14:textId="1661D551" w:rsidR="00E73EFD" w:rsidRPr="00C50B0B" w:rsidRDefault="00E73EFD" w:rsidP="00B54C58">
            <w:pPr>
              <w:pStyle w:val="Frage0"/>
              <w:pBdr>
                <w:top w:val="none" w:sz="0" w:space="0" w:color="auto"/>
                <w:left w:val="none" w:sz="0" w:space="0" w:color="auto"/>
                <w:bottom w:val="none" w:sz="0" w:space="0" w:color="auto"/>
                <w:right w:val="none" w:sz="0" w:space="0" w:color="auto"/>
                <w:between w:val="none" w:sz="0" w:space="0" w:color="auto"/>
              </w:pBdr>
            </w:pPr>
            <w:r w:rsidRPr="00C50B0B">
              <w:t xml:space="preserve">F: Wie umfangreich sind die </w:t>
            </w:r>
            <w:r w:rsidR="71EFDABD" w:rsidRPr="00C50B0B">
              <w:t>Epochen</w:t>
            </w:r>
            <w:r w:rsidRPr="00C50B0B">
              <w:t xml:space="preserve"> aktuell?</w:t>
            </w:r>
          </w:p>
          <w:p w14:paraId="225C1481" w14:textId="2B910DA7" w:rsidR="00454001" w:rsidRPr="00C50B0B" w:rsidRDefault="00E73EFD" w:rsidP="00454001">
            <w:pPr>
              <w:pStyle w:val="Antwort0"/>
              <w:pBdr>
                <w:top w:val="none" w:sz="0" w:space="0" w:color="auto"/>
                <w:left w:val="none" w:sz="0" w:space="0" w:color="auto"/>
                <w:bottom w:val="none" w:sz="0" w:space="0" w:color="auto"/>
                <w:right w:val="none" w:sz="0" w:space="0" w:color="auto"/>
                <w:between w:val="none" w:sz="0" w:space="0" w:color="auto"/>
              </w:pBdr>
            </w:pPr>
            <w:bookmarkStart w:id="107" w:name="_fln0u2vaf4dz" w:colFirst="0" w:colLast="0"/>
            <w:bookmarkEnd w:id="107"/>
            <w:r w:rsidRPr="00C50B0B">
              <w:t xml:space="preserve">A: </w:t>
            </w:r>
            <w:r w:rsidR="6C170CDB" w:rsidRPr="00C50B0B">
              <w:t>20</w:t>
            </w:r>
            <w:r w:rsidR="2EC3361E" w:rsidRPr="00C50B0B">
              <w:t>-30</w:t>
            </w:r>
            <w:r w:rsidRPr="00C50B0B">
              <w:t>.</w:t>
            </w:r>
          </w:p>
          <w:p w14:paraId="7CCD4838" w14:textId="75767F1A" w:rsidR="00F406B5" w:rsidRPr="00C50B0B" w:rsidRDefault="2EC3361E" w:rsidP="00F406B5">
            <w:pPr>
              <w:pStyle w:val="Frage0"/>
            </w:pPr>
            <w:bookmarkStart w:id="108" w:name="_h5khyiqka72" w:colFirst="0" w:colLast="0"/>
            <w:bookmarkEnd w:id="108"/>
            <w:r w:rsidRPr="00C50B0B">
              <w:t xml:space="preserve">F: Haben die Epochen weiter </w:t>
            </w:r>
            <w:proofErr w:type="spellStart"/>
            <w:r w:rsidR="1064F87F" w:rsidRPr="00C50B0B">
              <w:t>Unterkategoriene</w:t>
            </w:r>
            <w:r w:rsidR="0052448F" w:rsidRPr="00C50B0B">
              <w:t>n</w:t>
            </w:r>
            <w:proofErr w:type="spellEnd"/>
            <w:r w:rsidRPr="00C50B0B">
              <w:t xml:space="preserve"> wie z.B. </w:t>
            </w:r>
            <w:r w:rsidR="1064F87F" w:rsidRPr="00C50B0B">
              <w:t>Stiele der Epoche?</w:t>
            </w:r>
          </w:p>
          <w:p w14:paraId="7E1BDF14" w14:textId="3E755EB5" w:rsidR="1064F87F" w:rsidRPr="00C50B0B" w:rsidRDefault="1064F87F" w:rsidP="1064F87F">
            <w:pPr>
              <w:pStyle w:val="Antwort0"/>
            </w:pPr>
            <w:r w:rsidRPr="00C50B0B">
              <w:t>A:</w:t>
            </w:r>
            <w:r w:rsidR="00904D7E" w:rsidRPr="00C50B0B">
              <w:t xml:space="preserve"> Ja, aber es reicht diese einfach mit einem Bindestrich hinten an die Epoche zu hängen.</w:t>
            </w:r>
          </w:p>
          <w:p w14:paraId="418B55DB" w14:textId="77777777" w:rsidR="00E73EFD" w:rsidRPr="00C50B0B" w:rsidRDefault="00E73EFD" w:rsidP="00B54C58">
            <w:pPr>
              <w:pStyle w:val="Frage0"/>
              <w:pBdr>
                <w:top w:val="none" w:sz="0" w:space="0" w:color="auto"/>
                <w:left w:val="none" w:sz="0" w:space="0" w:color="auto"/>
                <w:bottom w:val="none" w:sz="0" w:space="0" w:color="auto"/>
                <w:right w:val="none" w:sz="0" w:space="0" w:color="auto"/>
                <w:between w:val="none" w:sz="0" w:space="0" w:color="auto"/>
              </w:pBdr>
            </w:pPr>
            <w:r w:rsidRPr="00C50B0B">
              <w:t xml:space="preserve">F: Wer darf die </w:t>
            </w:r>
            <w:proofErr w:type="spellStart"/>
            <w:r w:rsidRPr="00C50B0B">
              <w:t>Exponattpen</w:t>
            </w:r>
            <w:proofErr w:type="spellEnd"/>
            <w:r w:rsidRPr="00C50B0B">
              <w:t xml:space="preserve"> bearbeiten und wer darf den Typ eines Exponates ändern?</w:t>
            </w:r>
          </w:p>
          <w:p w14:paraId="196986DB" w14:textId="6A149534" w:rsidR="009435A7" w:rsidRPr="00C50B0B" w:rsidRDefault="3E6E918A" w:rsidP="00B54C58">
            <w:pPr>
              <w:pStyle w:val="Antwort0"/>
              <w:pBdr>
                <w:top w:val="none" w:sz="0" w:space="0" w:color="auto"/>
                <w:left w:val="none" w:sz="0" w:space="0" w:color="auto"/>
                <w:bottom w:val="none" w:sz="0" w:space="0" w:color="auto"/>
                <w:right w:val="none" w:sz="0" w:space="0" w:color="auto"/>
                <w:between w:val="none" w:sz="0" w:space="0" w:color="auto"/>
              </w:pBdr>
            </w:pPr>
            <w:bookmarkStart w:id="109" w:name="_ri0w9r4cj85p" w:colFirst="0" w:colLast="0"/>
            <w:bookmarkEnd w:id="109"/>
            <w:r w:rsidRPr="00C50B0B">
              <w:t>A: Admin und User.</w:t>
            </w:r>
          </w:p>
          <w:p w14:paraId="0067404D" w14:textId="77777777" w:rsidR="00E73EFD" w:rsidRPr="00C50B0B" w:rsidRDefault="00E73EFD" w:rsidP="00B54C58">
            <w:pPr>
              <w:pBdr>
                <w:top w:val="nil"/>
                <w:left w:val="nil"/>
                <w:bottom w:val="nil"/>
                <w:right w:val="nil"/>
                <w:between w:val="nil"/>
              </w:pBdr>
              <w:spacing w:before="60"/>
              <w:rPr>
                <w:rFonts w:cs="Arial"/>
                <w:color w:val="000000"/>
              </w:rPr>
            </w:pPr>
            <w:r w:rsidRPr="00C50B0B">
              <w:rPr>
                <w:rFonts w:cs="Arial"/>
                <w:color w:val="000000"/>
              </w:rPr>
              <w:t xml:space="preserve">Jedem Exponat ist mindestens ein Besitzer zugeordnet. Ein Besitzer kann unser Museum selbst sein oder eine oder mehrere beliebige juristische Personen, die uns das Exponat zu Ausstellungen zur Verfügung stellen. </w:t>
            </w:r>
          </w:p>
          <w:p w14:paraId="141A7B0E" w14:textId="77777777" w:rsidR="00E73EFD" w:rsidRPr="00C50B0B" w:rsidRDefault="00E73EFD" w:rsidP="00B54C58">
            <w:pPr>
              <w:pStyle w:val="Frage0"/>
              <w:pBdr>
                <w:top w:val="none" w:sz="0" w:space="0" w:color="auto"/>
                <w:left w:val="none" w:sz="0" w:space="0" w:color="auto"/>
                <w:bottom w:val="none" w:sz="0" w:space="0" w:color="auto"/>
                <w:right w:val="none" w:sz="0" w:space="0" w:color="auto"/>
                <w:between w:val="none" w:sz="0" w:space="0" w:color="auto"/>
              </w:pBdr>
            </w:pPr>
            <w:bookmarkStart w:id="110" w:name="_bt01eav84fxk" w:colFirst="0" w:colLast="0"/>
            <w:bookmarkEnd w:id="110"/>
            <w:r w:rsidRPr="00C50B0B">
              <w:t>F: Kann dieser Besitzer verändert, erweitert oder komplett geändert werden?</w:t>
            </w:r>
          </w:p>
          <w:p w14:paraId="56EF7A97" w14:textId="5E319E0F" w:rsidR="00E73EFD" w:rsidRPr="00C50B0B" w:rsidRDefault="1D0C9841" w:rsidP="00B54C58">
            <w:pPr>
              <w:pStyle w:val="Antwort0"/>
              <w:pBdr>
                <w:top w:val="none" w:sz="0" w:space="0" w:color="auto"/>
                <w:left w:val="none" w:sz="0" w:space="0" w:color="auto"/>
                <w:bottom w:val="none" w:sz="0" w:space="0" w:color="auto"/>
                <w:right w:val="none" w:sz="0" w:space="0" w:color="auto"/>
                <w:between w:val="none" w:sz="0" w:space="0" w:color="auto"/>
              </w:pBdr>
              <w:rPr>
                <w:color w:val="A5A5A5" w:themeColor="accent3"/>
              </w:rPr>
            </w:pPr>
            <w:bookmarkStart w:id="111" w:name="_kqkx002bu34k" w:colFirst="0" w:colLast="0"/>
            <w:bookmarkEnd w:id="111"/>
            <w:r w:rsidRPr="00C50B0B">
              <w:t xml:space="preserve">A: Ja allerdings ist drauf zu achten das </w:t>
            </w:r>
            <w:r w:rsidR="0CCBD4D5" w:rsidRPr="00C50B0B">
              <w:t>dies nur User und Admin dürfen</w:t>
            </w:r>
            <w:r w:rsidRPr="00C50B0B">
              <w:rPr>
                <w:color w:val="7B7B7B" w:themeColor="accent3" w:themeShade="BF"/>
              </w:rPr>
              <w:t>.</w:t>
            </w:r>
          </w:p>
          <w:p w14:paraId="644C2894" w14:textId="62020AD2" w:rsidR="00CA49F5" w:rsidRPr="00C50B0B" w:rsidRDefault="00CA49F5" w:rsidP="00CA49F5">
            <w:pPr>
              <w:pStyle w:val="Frage0"/>
            </w:pPr>
            <w:r w:rsidRPr="00C50B0B">
              <w:t>F: Soll es eine Historie der Besitzer geben?</w:t>
            </w:r>
          </w:p>
          <w:p w14:paraId="0CD4FAAF" w14:textId="60B20B93" w:rsidR="17EC6682" w:rsidRPr="00C50B0B" w:rsidRDefault="17EC6682" w:rsidP="17EC6682">
            <w:pPr>
              <w:pStyle w:val="Antwort0"/>
            </w:pPr>
            <w:r w:rsidRPr="00C50B0B">
              <w:t xml:space="preserve">A: Ja diese ist in </w:t>
            </w:r>
            <w:r w:rsidR="22DDB21B" w:rsidRPr="00C50B0B">
              <w:t xml:space="preserve">Chronologischer </w:t>
            </w:r>
            <w:r w:rsidRPr="00C50B0B">
              <w:t xml:space="preserve">Reihenfolge </w:t>
            </w:r>
            <w:r w:rsidR="22DDB21B" w:rsidRPr="00C50B0B">
              <w:t>anzulegen.</w:t>
            </w:r>
          </w:p>
          <w:p w14:paraId="2704D30A" w14:textId="11447A88" w:rsidR="00767E4D" w:rsidRPr="00C50B0B" w:rsidRDefault="00767E4D" w:rsidP="00767E4D">
            <w:pPr>
              <w:pStyle w:val="Frage0"/>
            </w:pPr>
            <w:r w:rsidRPr="00C50B0B">
              <w:t>F: Was passiert bei Tot eines Besitzers?</w:t>
            </w:r>
            <w:r w:rsidR="00FC726C" w:rsidRPr="00C50B0B">
              <w:t xml:space="preserve"> Gibt es einen „</w:t>
            </w:r>
            <w:proofErr w:type="spellStart"/>
            <w:r w:rsidR="00FC726C" w:rsidRPr="00C50B0B">
              <w:t>defaut</w:t>
            </w:r>
            <w:proofErr w:type="spellEnd"/>
            <w:r w:rsidR="00FC726C" w:rsidRPr="00C50B0B">
              <w:t>“-Besitzer auf den das Exponat übergehen kann?</w:t>
            </w:r>
          </w:p>
          <w:p w14:paraId="048CC240" w14:textId="7FB00760" w:rsidR="00767E4D" w:rsidRPr="00C50B0B" w:rsidRDefault="6A8A2EE9" w:rsidP="00767E4D">
            <w:pPr>
              <w:pStyle w:val="Antwort0"/>
              <w:pBdr>
                <w:top w:val="none" w:sz="0" w:space="0" w:color="auto"/>
                <w:left w:val="none" w:sz="0" w:space="0" w:color="auto"/>
                <w:bottom w:val="none" w:sz="0" w:space="0" w:color="auto"/>
                <w:right w:val="none" w:sz="0" w:space="0" w:color="auto"/>
                <w:between w:val="none" w:sz="0" w:space="0" w:color="auto"/>
              </w:pBdr>
            </w:pPr>
            <w:r w:rsidRPr="00C50B0B">
              <w:t>A: Der neue Besitzer wird eingetragen.</w:t>
            </w:r>
            <w:r w:rsidR="00902B93" w:rsidRPr="00C50B0B">
              <w:t xml:space="preserve"> Wenn ein </w:t>
            </w:r>
            <w:r w:rsidR="00EA33CF" w:rsidRPr="00C50B0B">
              <w:t xml:space="preserve">Exponat den Besitzer wechselt wird es entsprechend auch </w:t>
            </w:r>
            <w:proofErr w:type="spellStart"/>
            <w:r w:rsidR="00EA33CF" w:rsidRPr="00C50B0B">
              <w:t>umgetragen</w:t>
            </w:r>
            <w:proofErr w:type="spellEnd"/>
            <w:r w:rsidR="00EA33CF" w:rsidRPr="00C50B0B">
              <w:t>.</w:t>
            </w:r>
          </w:p>
          <w:p w14:paraId="0009ABC0" w14:textId="0085E9A1" w:rsidR="00491F17" w:rsidRPr="00C50B0B" w:rsidRDefault="00491F17" w:rsidP="00491F17">
            <w:pPr>
              <w:pStyle w:val="Frage0"/>
            </w:pPr>
            <w:r w:rsidRPr="00C50B0B">
              <w:t xml:space="preserve">F: Was </w:t>
            </w:r>
            <w:r w:rsidR="0066684B" w:rsidRPr="00C50B0B">
              <w:t>passiert,</w:t>
            </w:r>
            <w:r w:rsidRPr="00C50B0B">
              <w:t xml:space="preserve"> wenn aus </w:t>
            </w:r>
            <w:r w:rsidR="6A8A2EE9" w:rsidRPr="00C50B0B">
              <w:t>irgendeinem</w:t>
            </w:r>
            <w:r w:rsidRPr="00C50B0B">
              <w:t xml:space="preserve"> Grund ein Exponat vorliegt oder gefunden wird das keinen Besitzer hat?</w:t>
            </w:r>
          </w:p>
          <w:p w14:paraId="4A2B73E3" w14:textId="04ECD768" w:rsidR="00491F17" w:rsidRPr="00C50B0B" w:rsidRDefault="65BFC47E" w:rsidP="00491F17">
            <w:pPr>
              <w:pStyle w:val="Antwort0"/>
              <w:pBdr>
                <w:top w:val="none" w:sz="0" w:space="0" w:color="auto"/>
                <w:left w:val="none" w:sz="0" w:space="0" w:color="auto"/>
                <w:bottom w:val="none" w:sz="0" w:space="0" w:color="auto"/>
                <w:right w:val="none" w:sz="0" w:space="0" w:color="auto"/>
                <w:between w:val="none" w:sz="0" w:space="0" w:color="auto"/>
              </w:pBdr>
            </w:pPr>
            <w:r w:rsidRPr="00C50B0B">
              <w:t>A: Dann hat es den Besitzer “Unbekannt”.</w:t>
            </w:r>
          </w:p>
          <w:p w14:paraId="3C3EC509" w14:textId="77777777" w:rsidR="00E73EFD" w:rsidRPr="00C50B0B" w:rsidRDefault="00E73EFD" w:rsidP="00B54C58">
            <w:pPr>
              <w:pBdr>
                <w:top w:val="nil"/>
                <w:left w:val="nil"/>
                <w:bottom w:val="nil"/>
                <w:right w:val="nil"/>
                <w:between w:val="nil"/>
              </w:pBdr>
              <w:spacing w:before="60"/>
              <w:rPr>
                <w:rFonts w:cs="Arial"/>
                <w:color w:val="000000"/>
              </w:rPr>
            </w:pPr>
            <w:r w:rsidRPr="00C50B0B">
              <w:rPr>
                <w:rFonts w:cs="Arial"/>
                <w:color w:val="000000"/>
              </w:rPr>
              <w:t xml:space="preserve">Jedes Exponat ist charakterisiert durch eine Inventarnummer, dem Erstellungsjahr, dem Einkaufswert, dem aktuellen Schätzwert, dem </w:t>
            </w:r>
            <w:proofErr w:type="spellStart"/>
            <w:r w:rsidRPr="00C50B0B">
              <w:rPr>
                <w:rFonts w:cs="Arial"/>
                <w:color w:val="000000"/>
              </w:rPr>
              <w:t>Leihwert</w:t>
            </w:r>
            <w:proofErr w:type="spellEnd"/>
            <w:r w:rsidRPr="00C50B0B">
              <w:rPr>
                <w:rFonts w:cs="Arial"/>
                <w:color w:val="000000"/>
              </w:rPr>
              <w:t xml:space="preserve"> (pro Zeiteinheit), einer Historie, Besitzer </w:t>
            </w:r>
            <w:proofErr w:type="spellStart"/>
            <w:r w:rsidRPr="00C50B0B">
              <w:rPr>
                <w:rFonts w:cs="Arial"/>
                <w:color w:val="000000"/>
              </w:rPr>
              <w:t>uvm</w:t>
            </w:r>
            <w:proofErr w:type="spellEnd"/>
            <w:r w:rsidRPr="00C50B0B">
              <w:rPr>
                <w:rFonts w:cs="Arial"/>
                <w:color w:val="000000"/>
              </w:rPr>
              <w:t>.</w:t>
            </w:r>
          </w:p>
          <w:p w14:paraId="4F19AF94" w14:textId="77777777" w:rsidR="00E73EFD" w:rsidRPr="00C50B0B" w:rsidRDefault="00E73EFD" w:rsidP="00B54C58">
            <w:pPr>
              <w:pStyle w:val="Frage0"/>
              <w:pBdr>
                <w:top w:val="none" w:sz="0" w:space="0" w:color="auto"/>
                <w:left w:val="none" w:sz="0" w:space="0" w:color="auto"/>
                <w:bottom w:val="none" w:sz="0" w:space="0" w:color="auto"/>
                <w:right w:val="none" w:sz="0" w:space="0" w:color="auto"/>
                <w:between w:val="none" w:sz="0" w:space="0" w:color="auto"/>
              </w:pBdr>
            </w:pPr>
            <w:bookmarkStart w:id="112" w:name="_w1yoeu3h7i28" w:colFirst="0" w:colLast="0"/>
            <w:bookmarkEnd w:id="112"/>
            <w:r w:rsidRPr="00C50B0B">
              <w:t>F: Was genau ist mit “</w:t>
            </w:r>
            <w:proofErr w:type="spellStart"/>
            <w:r w:rsidRPr="00C50B0B">
              <w:t>Leihwert</w:t>
            </w:r>
            <w:proofErr w:type="spellEnd"/>
            <w:r w:rsidRPr="00C50B0B">
              <w:t xml:space="preserve"> (pro Zeiteinheit)” gemeint?</w:t>
            </w:r>
          </w:p>
          <w:p w14:paraId="27719B48" w14:textId="5880C269" w:rsidR="00E73EFD" w:rsidRPr="00C50B0B" w:rsidRDefault="356C3325" w:rsidP="00B54C58">
            <w:pPr>
              <w:pStyle w:val="Antwort0"/>
              <w:pBdr>
                <w:top w:val="none" w:sz="0" w:space="0" w:color="auto"/>
                <w:left w:val="none" w:sz="0" w:space="0" w:color="auto"/>
                <w:bottom w:val="none" w:sz="0" w:space="0" w:color="auto"/>
                <w:right w:val="none" w:sz="0" w:space="0" w:color="auto"/>
                <w:between w:val="none" w:sz="0" w:space="0" w:color="auto"/>
              </w:pBdr>
            </w:pPr>
            <w:bookmarkStart w:id="113" w:name="_m4afup6rysnf" w:colFirst="0" w:colLast="0"/>
            <w:bookmarkEnd w:id="113"/>
            <w:r w:rsidRPr="00C50B0B">
              <w:t>A: z.B. 100€/Tag oder 2000</w:t>
            </w:r>
            <w:r w:rsidR="342A4700" w:rsidRPr="00C50B0B">
              <w:t>€/Woche usw..</w:t>
            </w:r>
          </w:p>
          <w:p w14:paraId="08162794" w14:textId="7B819B97" w:rsidR="008A772E" w:rsidRPr="00C50B0B" w:rsidRDefault="008A772E" w:rsidP="008A772E">
            <w:pPr>
              <w:pStyle w:val="Frage0"/>
            </w:pPr>
            <w:r w:rsidRPr="00C50B0B">
              <w:t xml:space="preserve">F: Was ist in der Historie alles festzuhalten (Besitzer, Förderer, Geschichte des Exponats, </w:t>
            </w:r>
            <w:proofErr w:type="spellStart"/>
            <w:r w:rsidR="009C3A50" w:rsidRPr="00C50B0B">
              <w:t>Leihwert</w:t>
            </w:r>
            <w:proofErr w:type="spellEnd"/>
            <w:r w:rsidR="009C3A50" w:rsidRPr="00C50B0B">
              <w:t xml:space="preserve"> etc.)</w:t>
            </w:r>
            <w:r w:rsidRPr="00C50B0B">
              <w:t>?</w:t>
            </w:r>
          </w:p>
          <w:p w14:paraId="0BF31916" w14:textId="7DFFE5CB" w:rsidR="008A772E" w:rsidRPr="00C50B0B" w:rsidRDefault="008A772E" w:rsidP="008A772E">
            <w:pPr>
              <w:pStyle w:val="Antwort0"/>
              <w:pBdr>
                <w:top w:val="none" w:sz="0" w:space="0" w:color="auto"/>
                <w:left w:val="none" w:sz="0" w:space="0" w:color="auto"/>
                <w:bottom w:val="none" w:sz="0" w:space="0" w:color="auto"/>
                <w:right w:val="none" w:sz="0" w:space="0" w:color="auto"/>
                <w:between w:val="none" w:sz="0" w:space="0" w:color="auto"/>
              </w:pBdr>
            </w:pPr>
            <w:r w:rsidRPr="00C50B0B">
              <w:lastRenderedPageBreak/>
              <w:t>A</w:t>
            </w:r>
            <w:r w:rsidR="22DDB21B" w:rsidRPr="00C50B0B">
              <w:t>: Es gibt jeweils eine eigene Historie für Besitzer, Förderer, Geschichte des</w:t>
            </w:r>
            <w:r w:rsidR="3A5360BA" w:rsidRPr="00C50B0B">
              <w:t xml:space="preserve"> Exponates</w:t>
            </w:r>
            <w:r w:rsidR="78538CED" w:rsidRPr="00C50B0B">
              <w:t>, Zu letzte bearbeitet</w:t>
            </w:r>
            <w:r w:rsidR="22DDB21B" w:rsidRPr="00C50B0B">
              <w:t>.</w:t>
            </w:r>
          </w:p>
          <w:p w14:paraId="4C5EDCD1" w14:textId="77777777" w:rsidR="00E73EFD" w:rsidRPr="00C50B0B" w:rsidRDefault="00E73EFD" w:rsidP="00B54C58">
            <w:pPr>
              <w:pBdr>
                <w:top w:val="nil"/>
                <w:left w:val="nil"/>
                <w:bottom w:val="nil"/>
                <w:right w:val="nil"/>
                <w:between w:val="nil"/>
              </w:pBdr>
              <w:spacing w:before="60"/>
              <w:rPr>
                <w:rFonts w:cs="Arial"/>
                <w:color w:val="000000"/>
              </w:rPr>
            </w:pPr>
            <w:r w:rsidRPr="00C50B0B">
              <w:rPr>
                <w:rFonts w:cs="Arial"/>
                <w:color w:val="000000"/>
              </w:rPr>
              <w:t>Zusätzliche sind folgende Datumsangaben anzugeben:</w:t>
            </w:r>
          </w:p>
          <w:p w14:paraId="6E4A1896" w14:textId="77777777" w:rsidR="00E73EFD" w:rsidRPr="00C50B0B" w:rsidRDefault="00E73EFD" w:rsidP="00E73EFD">
            <w:pPr>
              <w:numPr>
                <w:ilvl w:val="0"/>
                <w:numId w:val="13"/>
              </w:numPr>
              <w:pBdr>
                <w:top w:val="nil"/>
                <w:left w:val="nil"/>
                <w:bottom w:val="nil"/>
                <w:right w:val="nil"/>
                <w:between w:val="nil"/>
              </w:pBdr>
              <w:spacing w:before="60" w:after="0" w:line="240" w:lineRule="auto"/>
              <w:rPr>
                <w:rFonts w:cs="Arial"/>
                <w:color w:val="000000"/>
              </w:rPr>
            </w:pPr>
            <w:r w:rsidRPr="00C50B0B">
              <w:rPr>
                <w:rFonts w:cs="Arial"/>
                <w:color w:val="000000"/>
              </w:rPr>
              <w:t>Erwerb des Exponats durch das Museum</w:t>
            </w:r>
          </w:p>
          <w:p w14:paraId="2B9E2A74" w14:textId="77777777" w:rsidR="00E73EFD" w:rsidRPr="00C50B0B" w:rsidRDefault="00E73EFD" w:rsidP="00E73EFD">
            <w:pPr>
              <w:numPr>
                <w:ilvl w:val="0"/>
                <w:numId w:val="13"/>
              </w:numPr>
              <w:pBdr>
                <w:top w:val="nil"/>
                <w:left w:val="nil"/>
                <w:bottom w:val="nil"/>
                <w:right w:val="nil"/>
                <w:between w:val="nil"/>
              </w:pBdr>
              <w:spacing w:before="60" w:after="0" w:line="240" w:lineRule="auto"/>
              <w:rPr>
                <w:rFonts w:cs="Arial"/>
                <w:color w:val="000000"/>
              </w:rPr>
            </w:pPr>
            <w:r w:rsidRPr="00C50B0B">
              <w:rPr>
                <w:rFonts w:cs="Arial"/>
                <w:color w:val="000000"/>
              </w:rPr>
              <w:t>Ausleihe (Eingang im Museum)</w:t>
            </w:r>
          </w:p>
          <w:p w14:paraId="6DCF76A2" w14:textId="77777777" w:rsidR="00E73EFD" w:rsidRPr="00C50B0B" w:rsidRDefault="00E73EFD" w:rsidP="00E73EFD">
            <w:pPr>
              <w:numPr>
                <w:ilvl w:val="0"/>
                <w:numId w:val="13"/>
              </w:numPr>
              <w:pBdr>
                <w:top w:val="nil"/>
                <w:left w:val="nil"/>
                <w:bottom w:val="nil"/>
                <w:right w:val="nil"/>
                <w:between w:val="nil"/>
              </w:pBdr>
              <w:spacing w:before="60" w:after="0" w:line="240" w:lineRule="auto"/>
              <w:rPr>
                <w:rFonts w:cs="Arial"/>
                <w:color w:val="000000"/>
              </w:rPr>
            </w:pPr>
            <w:r w:rsidRPr="00C50B0B">
              <w:rPr>
                <w:rFonts w:cs="Arial"/>
                <w:color w:val="000000"/>
              </w:rPr>
              <w:t>Ausleihen an andere Museen und/oder Ausstellungen sowie deren Rückgaben (Ausgang bzw. Eingang)</w:t>
            </w:r>
          </w:p>
          <w:p w14:paraId="4B072487" w14:textId="77777777" w:rsidR="00E73EFD" w:rsidRPr="00C50B0B" w:rsidRDefault="00E73EFD" w:rsidP="00E73EFD">
            <w:pPr>
              <w:numPr>
                <w:ilvl w:val="0"/>
                <w:numId w:val="13"/>
              </w:numPr>
              <w:pBdr>
                <w:top w:val="nil"/>
                <w:left w:val="nil"/>
                <w:bottom w:val="nil"/>
                <w:right w:val="nil"/>
                <w:between w:val="nil"/>
              </w:pBdr>
              <w:spacing w:before="60" w:after="0" w:line="240" w:lineRule="auto"/>
              <w:rPr>
                <w:rFonts w:cs="Arial"/>
                <w:color w:val="000000"/>
              </w:rPr>
            </w:pPr>
            <w:r w:rsidRPr="00C50B0B">
              <w:rPr>
                <w:rFonts w:cs="Arial"/>
                <w:color w:val="000000"/>
              </w:rPr>
              <w:t>Verkauf (Details können der Historie hinzugefügt werden)</w:t>
            </w:r>
          </w:p>
          <w:p w14:paraId="6C113CA9" w14:textId="77777777" w:rsidR="00E73EFD" w:rsidRPr="00C50B0B" w:rsidRDefault="00E73EFD" w:rsidP="00E73EFD">
            <w:pPr>
              <w:numPr>
                <w:ilvl w:val="0"/>
                <w:numId w:val="13"/>
              </w:numPr>
              <w:pBdr>
                <w:top w:val="nil"/>
                <w:left w:val="nil"/>
                <w:bottom w:val="nil"/>
                <w:right w:val="nil"/>
                <w:between w:val="nil"/>
              </w:pBdr>
              <w:spacing w:before="60" w:after="0" w:line="240" w:lineRule="auto"/>
              <w:rPr>
                <w:rFonts w:cs="Arial"/>
                <w:color w:val="000000"/>
              </w:rPr>
            </w:pPr>
            <w:r w:rsidRPr="00C50B0B">
              <w:rPr>
                <w:rFonts w:cs="Arial"/>
                <w:color w:val="000000"/>
              </w:rPr>
              <w:t>Anlage und letzte Änderung im System</w:t>
            </w:r>
          </w:p>
          <w:p w14:paraId="6C5115A1" w14:textId="77777777" w:rsidR="00E73EFD" w:rsidRPr="00C50B0B" w:rsidRDefault="00E73EFD" w:rsidP="00B54C58">
            <w:pPr>
              <w:pStyle w:val="Frage0"/>
              <w:pBdr>
                <w:top w:val="none" w:sz="0" w:space="0" w:color="auto"/>
                <w:left w:val="none" w:sz="0" w:space="0" w:color="auto"/>
                <w:bottom w:val="none" w:sz="0" w:space="0" w:color="auto"/>
                <w:right w:val="none" w:sz="0" w:space="0" w:color="auto"/>
                <w:between w:val="none" w:sz="0" w:space="0" w:color="auto"/>
              </w:pBdr>
            </w:pPr>
            <w:bookmarkStart w:id="114" w:name="_hfc0vvtjag1j" w:colFirst="0" w:colLast="0"/>
            <w:bookmarkEnd w:id="114"/>
            <w:r w:rsidRPr="00C50B0B">
              <w:t>F: Soll, wenn das Exponat das Museum verlässt, die Historie des Exponats beibehalten werden?</w:t>
            </w:r>
          </w:p>
          <w:p w14:paraId="7DB7B39A" w14:textId="5B3F8837" w:rsidR="00485A0D" w:rsidRPr="00C50B0B" w:rsidRDefault="00E73EFD" w:rsidP="766CED00">
            <w:pPr>
              <w:pStyle w:val="Antwort0"/>
            </w:pPr>
            <w:r w:rsidRPr="00C50B0B">
              <w:t xml:space="preserve">A: </w:t>
            </w:r>
            <w:r w:rsidR="269038CE" w:rsidRPr="00C50B0B">
              <w:t>Ja</w:t>
            </w:r>
            <w:r w:rsidR="00366A4D" w:rsidRPr="00C50B0B">
              <w:t>, damit die historische Integrität beibehalten werden kann</w:t>
            </w:r>
            <w:r w:rsidRPr="00C50B0B">
              <w:t>.</w:t>
            </w:r>
          </w:p>
        </w:tc>
      </w:tr>
      <w:tr w:rsidR="00E73EFD" w:rsidRPr="00C50B0B" w14:paraId="1DB952C5" w14:textId="77777777" w:rsidTr="00B54C58">
        <w:tc>
          <w:tcPr>
            <w:tcW w:w="988" w:type="dxa"/>
            <w:shd w:val="clear" w:color="auto" w:fill="auto"/>
          </w:tcPr>
          <w:p w14:paraId="31776A59" w14:textId="77777777" w:rsidR="00E73EFD" w:rsidRPr="00C50B0B" w:rsidRDefault="00E73EFD" w:rsidP="00B54C58">
            <w:pPr>
              <w:pBdr>
                <w:top w:val="nil"/>
                <w:left w:val="nil"/>
                <w:bottom w:val="nil"/>
                <w:right w:val="nil"/>
                <w:between w:val="nil"/>
              </w:pBdr>
              <w:spacing w:before="60"/>
              <w:rPr>
                <w:rFonts w:cs="Arial"/>
                <w:color w:val="000000"/>
              </w:rPr>
            </w:pPr>
            <w:r w:rsidRPr="00C50B0B">
              <w:rPr>
                <w:rFonts w:cs="Arial"/>
                <w:color w:val="000000"/>
              </w:rPr>
              <w:lastRenderedPageBreak/>
              <w:t>/LF30/</w:t>
            </w:r>
          </w:p>
        </w:tc>
        <w:tc>
          <w:tcPr>
            <w:tcW w:w="8220" w:type="dxa"/>
            <w:shd w:val="clear" w:color="auto" w:fill="auto"/>
          </w:tcPr>
          <w:p w14:paraId="4D37AFB3" w14:textId="168A2C25" w:rsidR="00E73EFD" w:rsidRPr="00C50B0B" w:rsidRDefault="00E73EFD" w:rsidP="00B54C58">
            <w:pPr>
              <w:pBdr>
                <w:top w:val="nil"/>
                <w:left w:val="nil"/>
                <w:bottom w:val="nil"/>
                <w:right w:val="nil"/>
                <w:between w:val="nil"/>
              </w:pBdr>
              <w:spacing w:before="60"/>
              <w:rPr>
                <w:rFonts w:cs="Arial"/>
                <w:color w:val="000000"/>
              </w:rPr>
            </w:pPr>
            <w:r w:rsidRPr="00C50B0B">
              <w:rPr>
                <w:rFonts w:cs="Arial"/>
                <w:color w:val="000000" w:themeColor="text1"/>
              </w:rPr>
              <w:t>Als Fördernde gelten alle juristischen Personen, die entweder ausgewählte Exponate finanziell sponsern (Schenkung, Kauf, Ausleihen, Unterhalt (Zuschüsse zu Leihgebühren, zur Pflege usw.)) oder die auf eine andere Art das Museum finanziell unterstützen. Die finanztechnischen Abläufe werden mit unserem Finanzsystem erfasst und verarbeitet, im neuen System soll allerdings auf einfache Weise festgehalten werden, in welcher Form und mit welchen Mitteln ein Fördernder das Museum unterstützt.</w:t>
            </w:r>
          </w:p>
          <w:p w14:paraId="0238B789" w14:textId="168A2C25" w:rsidR="007C1DAB" w:rsidRPr="00C50B0B" w:rsidRDefault="007C1DAB" w:rsidP="007C1DAB">
            <w:pPr>
              <w:pStyle w:val="Frage0"/>
            </w:pPr>
            <w:bookmarkStart w:id="115" w:name="_vv2kndxiebf5" w:colFirst="0" w:colLast="0"/>
            <w:bookmarkEnd w:id="115"/>
            <w:r w:rsidRPr="00C50B0B">
              <w:t xml:space="preserve">F: </w:t>
            </w:r>
            <w:r w:rsidR="00CF2292" w:rsidRPr="00C50B0B">
              <w:t>Was zählt als Unterstützung des Museums die festgehalten werden muss</w:t>
            </w:r>
            <w:r w:rsidRPr="00C50B0B">
              <w:t>?</w:t>
            </w:r>
          </w:p>
          <w:p w14:paraId="202F41B5" w14:textId="6EDE4D4F" w:rsidR="79DDCD4E" w:rsidRPr="00C50B0B" w:rsidRDefault="79DDCD4E" w:rsidP="79DDCD4E">
            <w:pPr>
              <w:pStyle w:val="Antwort0"/>
              <w:rPr>
                <w:color w:val="000000" w:themeColor="text1"/>
              </w:rPr>
            </w:pPr>
            <w:r w:rsidRPr="00C50B0B">
              <w:t>A: Alles was Finanziell ist, also einem Wert in € entspricht, Schenkungen und Ausleihen. Oder durch die Museumsverwaltung als Unterstützung anerkannt wurde.</w:t>
            </w:r>
          </w:p>
          <w:p w14:paraId="6C5C37EC" w14:textId="77777777" w:rsidR="00E73EFD" w:rsidRPr="00C50B0B" w:rsidRDefault="00E73EFD" w:rsidP="00B54C58">
            <w:pPr>
              <w:pStyle w:val="Frage0"/>
              <w:pBdr>
                <w:top w:val="none" w:sz="0" w:space="0" w:color="auto"/>
                <w:left w:val="none" w:sz="0" w:space="0" w:color="auto"/>
                <w:bottom w:val="none" w:sz="0" w:space="0" w:color="auto"/>
                <w:right w:val="none" w:sz="0" w:space="0" w:color="auto"/>
                <w:between w:val="none" w:sz="0" w:space="0" w:color="auto"/>
              </w:pBdr>
            </w:pPr>
            <w:r w:rsidRPr="00C50B0B">
              <w:t>F: Soll dies in Form einer Historie geschehen? Wie sieht das Festhalten der Unterstützung bisher aus?</w:t>
            </w:r>
          </w:p>
          <w:p w14:paraId="28DA4708" w14:textId="1CB549D2" w:rsidR="001023F0" w:rsidRPr="00C50B0B" w:rsidRDefault="7DF44198" w:rsidP="001023F0">
            <w:pPr>
              <w:pStyle w:val="Antwort0"/>
              <w:pBdr>
                <w:top w:val="none" w:sz="0" w:space="0" w:color="auto"/>
                <w:left w:val="none" w:sz="0" w:space="0" w:color="auto"/>
                <w:bottom w:val="none" w:sz="0" w:space="0" w:color="auto"/>
                <w:right w:val="none" w:sz="0" w:space="0" w:color="auto"/>
                <w:between w:val="none" w:sz="0" w:space="0" w:color="auto"/>
              </w:pBdr>
            </w:pPr>
            <w:bookmarkStart w:id="116" w:name="_e31wa6iq2cqo" w:colFirst="0" w:colLast="0"/>
            <w:bookmarkEnd w:id="116"/>
            <w:r w:rsidRPr="00C50B0B">
              <w:t xml:space="preserve">A: Ja in dieser soll der Förderer selbst und die Art der Förderung festgehalten werden. </w:t>
            </w:r>
            <w:r w:rsidR="433DD172" w:rsidRPr="00C50B0B">
              <w:t>Aktuell gibt es dazu eine Tabelle in Excel</w:t>
            </w:r>
            <w:r w:rsidR="6DD8A737" w:rsidRPr="00C50B0B">
              <w:t>.</w:t>
            </w:r>
          </w:p>
          <w:p w14:paraId="58E3BFC4" w14:textId="77777777" w:rsidR="00E73EFD" w:rsidRPr="00C50B0B" w:rsidRDefault="00E73EFD" w:rsidP="00B54C58">
            <w:pPr>
              <w:pBdr>
                <w:top w:val="nil"/>
                <w:left w:val="nil"/>
                <w:bottom w:val="nil"/>
                <w:right w:val="nil"/>
                <w:between w:val="nil"/>
              </w:pBdr>
              <w:spacing w:before="60"/>
              <w:rPr>
                <w:rFonts w:cs="Arial"/>
                <w:color w:val="000000"/>
              </w:rPr>
            </w:pPr>
            <w:r w:rsidRPr="00C50B0B">
              <w:rPr>
                <w:rFonts w:cs="Arial"/>
                <w:color w:val="000000"/>
              </w:rPr>
              <w:t>Einem Fördernden sind alle ihn betreffenden Exponate zugeordnet und umgekehrt kann auch ein Exponat von mehreren Förderern finanziert werden.</w:t>
            </w:r>
          </w:p>
          <w:p w14:paraId="3440B572" w14:textId="0FE09A75" w:rsidR="00E73EFD" w:rsidRPr="00C50B0B" w:rsidRDefault="00E73EFD" w:rsidP="00B54C58">
            <w:pPr>
              <w:pStyle w:val="Frage0"/>
              <w:pBdr>
                <w:top w:val="none" w:sz="0" w:space="0" w:color="auto"/>
                <w:left w:val="none" w:sz="0" w:space="0" w:color="auto"/>
                <w:bottom w:val="none" w:sz="0" w:space="0" w:color="auto"/>
                <w:right w:val="none" w:sz="0" w:space="0" w:color="auto"/>
                <w:between w:val="none" w:sz="0" w:space="0" w:color="auto"/>
              </w:pBdr>
            </w:pPr>
            <w:bookmarkStart w:id="117" w:name="_r1zufgtxuleu" w:colFirst="0" w:colLast="0"/>
            <w:bookmarkEnd w:id="117"/>
            <w:r w:rsidRPr="00C50B0B">
              <w:t xml:space="preserve">F: Was </w:t>
            </w:r>
            <w:r w:rsidR="0066684B" w:rsidRPr="00C50B0B">
              <w:t>passiert,</w:t>
            </w:r>
            <w:r w:rsidRPr="00C50B0B">
              <w:t xml:space="preserve"> wenn ein Exponat das Museum verlässt?</w:t>
            </w:r>
          </w:p>
          <w:p w14:paraId="42F335A1" w14:textId="46035480" w:rsidR="7D253953" w:rsidRPr="00C50B0B" w:rsidRDefault="7D253953" w:rsidP="7D253953">
            <w:pPr>
              <w:pStyle w:val="Antwort0"/>
            </w:pPr>
            <w:bookmarkStart w:id="118" w:name="_1rlwvvv34zrs" w:colFirst="0" w:colLast="0"/>
            <w:bookmarkEnd w:id="118"/>
            <w:r w:rsidRPr="00C50B0B">
              <w:t xml:space="preserve">A: Das Exponat wird als "außer Haus" </w:t>
            </w:r>
            <w:proofErr w:type="spellStart"/>
            <w:r w:rsidR="4406AEAB" w:rsidRPr="00C50B0B">
              <w:t>makiert</w:t>
            </w:r>
            <w:proofErr w:type="spellEnd"/>
            <w:r w:rsidRPr="00C50B0B">
              <w:t xml:space="preserve"> und die Besitzer-Historie erweitert.</w:t>
            </w:r>
          </w:p>
          <w:p w14:paraId="3A366972" w14:textId="53BEDB2F" w:rsidR="00E73EFD" w:rsidRPr="00C50B0B" w:rsidRDefault="00E73EFD" w:rsidP="00B54C58">
            <w:pPr>
              <w:pStyle w:val="Frage0"/>
              <w:pBdr>
                <w:top w:val="none" w:sz="0" w:space="0" w:color="auto"/>
                <w:left w:val="none" w:sz="0" w:space="0" w:color="auto"/>
                <w:bottom w:val="none" w:sz="0" w:space="0" w:color="auto"/>
                <w:right w:val="none" w:sz="0" w:space="0" w:color="auto"/>
                <w:between w:val="none" w:sz="0" w:space="0" w:color="auto"/>
              </w:pBdr>
            </w:pPr>
            <w:r w:rsidRPr="00C50B0B">
              <w:t xml:space="preserve">F: Was </w:t>
            </w:r>
            <w:r w:rsidR="0066684B" w:rsidRPr="00C50B0B">
              <w:t>passiert,</w:t>
            </w:r>
            <w:r w:rsidRPr="00C50B0B">
              <w:t xml:space="preserve"> wenn ein Förderer verstirbt, ein </w:t>
            </w:r>
            <w:r w:rsidR="362808D8" w:rsidRPr="00C50B0B">
              <w:t>Exponat</w:t>
            </w:r>
            <w:r w:rsidRPr="00C50B0B">
              <w:t xml:space="preserve"> nicht mehr fördert?</w:t>
            </w:r>
          </w:p>
          <w:p w14:paraId="5478148D" w14:textId="62E0338D" w:rsidR="00E73EFD" w:rsidRPr="00C50B0B" w:rsidRDefault="4F9A1EF0" w:rsidP="00B54C58">
            <w:pPr>
              <w:pStyle w:val="Antwort0"/>
              <w:pBdr>
                <w:top w:val="none" w:sz="0" w:space="0" w:color="auto"/>
                <w:left w:val="none" w:sz="0" w:space="0" w:color="auto"/>
                <w:bottom w:val="none" w:sz="0" w:space="0" w:color="auto"/>
                <w:right w:val="none" w:sz="0" w:space="0" w:color="auto"/>
                <w:between w:val="none" w:sz="0" w:space="0" w:color="auto"/>
              </w:pBdr>
            </w:pPr>
            <w:bookmarkStart w:id="119" w:name="_i0hqnsry3xn9" w:colFirst="0" w:colLast="0"/>
            <w:bookmarkEnd w:id="119"/>
            <w:r w:rsidRPr="00C50B0B">
              <w:t>A: Er wird gelöscht</w:t>
            </w:r>
            <w:r w:rsidR="362808D8" w:rsidRPr="00C50B0B">
              <w:t xml:space="preserve"> bzw. Nicht mehr dem Exponat zugeordnet</w:t>
            </w:r>
            <w:r w:rsidRPr="00C50B0B">
              <w:t>.</w:t>
            </w:r>
          </w:p>
        </w:tc>
      </w:tr>
      <w:tr w:rsidR="00E73EFD" w:rsidRPr="00C50B0B" w14:paraId="29B2F07F" w14:textId="77777777" w:rsidTr="00B54C58">
        <w:tc>
          <w:tcPr>
            <w:tcW w:w="988" w:type="dxa"/>
            <w:shd w:val="clear" w:color="auto" w:fill="auto"/>
          </w:tcPr>
          <w:p w14:paraId="69A91878" w14:textId="77777777" w:rsidR="00E73EFD" w:rsidRPr="00C50B0B" w:rsidRDefault="00E73EFD" w:rsidP="00B54C58">
            <w:pPr>
              <w:pBdr>
                <w:top w:val="nil"/>
                <w:left w:val="nil"/>
                <w:bottom w:val="nil"/>
                <w:right w:val="nil"/>
                <w:between w:val="nil"/>
              </w:pBdr>
              <w:spacing w:before="60"/>
              <w:rPr>
                <w:rFonts w:cs="Arial"/>
                <w:color w:val="000000"/>
              </w:rPr>
            </w:pPr>
            <w:r w:rsidRPr="00C50B0B">
              <w:rPr>
                <w:rFonts w:cs="Arial"/>
                <w:color w:val="000000"/>
              </w:rPr>
              <w:t>/LF40/</w:t>
            </w:r>
          </w:p>
        </w:tc>
        <w:tc>
          <w:tcPr>
            <w:tcW w:w="8220" w:type="dxa"/>
            <w:shd w:val="clear" w:color="auto" w:fill="auto"/>
          </w:tcPr>
          <w:p w14:paraId="171CA9AF" w14:textId="77777777" w:rsidR="00E73EFD" w:rsidRPr="00C50B0B" w:rsidRDefault="00E73EFD" w:rsidP="00B54C58">
            <w:pPr>
              <w:pBdr>
                <w:top w:val="nil"/>
                <w:left w:val="nil"/>
                <w:bottom w:val="nil"/>
                <w:right w:val="nil"/>
                <w:between w:val="nil"/>
              </w:pBdr>
              <w:spacing w:before="60"/>
              <w:rPr>
                <w:rFonts w:cs="Arial"/>
                <w:color w:val="000000"/>
              </w:rPr>
            </w:pPr>
            <w:r w:rsidRPr="00C50B0B">
              <w:rPr>
                <w:rFonts w:cs="Arial"/>
                <w:color w:val="000000"/>
              </w:rPr>
              <w:t>Um den Förderern auf einfache Weise Mails und Informationsmaterialien zukommen zu lassen, sind ihre Kontaktdaten so vollständig wie möglich zu erfassen.</w:t>
            </w:r>
          </w:p>
          <w:p w14:paraId="41A65C3E" w14:textId="77777777" w:rsidR="00E73EFD" w:rsidRPr="00C50B0B" w:rsidRDefault="00E73EFD" w:rsidP="00B54C58">
            <w:pPr>
              <w:pStyle w:val="Frage0"/>
              <w:pBdr>
                <w:top w:val="none" w:sz="0" w:space="0" w:color="auto"/>
                <w:left w:val="none" w:sz="0" w:space="0" w:color="auto"/>
                <w:bottom w:val="none" w:sz="0" w:space="0" w:color="auto"/>
                <w:right w:val="none" w:sz="0" w:space="0" w:color="auto"/>
                <w:between w:val="none" w:sz="0" w:space="0" w:color="auto"/>
              </w:pBdr>
            </w:pPr>
            <w:bookmarkStart w:id="120" w:name="_jh9ejn652c9i" w:colFirst="0" w:colLast="0"/>
            <w:bookmarkEnd w:id="120"/>
            <w:r w:rsidRPr="00C50B0B">
              <w:t>F: Was geschieht mit den Daten nach Versterben des Förderers, stoppen des Förderns oder dem Fordern zur Löschung der Daten?</w:t>
            </w:r>
          </w:p>
          <w:p w14:paraId="262D7CCF" w14:textId="654E515F" w:rsidR="00E73EFD" w:rsidRPr="00C50B0B" w:rsidRDefault="2D5DEAE5" w:rsidP="00B54C58">
            <w:pPr>
              <w:pStyle w:val="Antwort0"/>
              <w:pBdr>
                <w:top w:val="none" w:sz="0" w:space="0" w:color="auto"/>
                <w:left w:val="none" w:sz="0" w:space="0" w:color="auto"/>
                <w:bottom w:val="none" w:sz="0" w:space="0" w:color="auto"/>
                <w:right w:val="none" w:sz="0" w:space="0" w:color="auto"/>
                <w:between w:val="none" w:sz="0" w:space="0" w:color="auto"/>
              </w:pBdr>
            </w:pPr>
            <w:bookmarkStart w:id="121" w:name="_fpnp8ob6tbgw" w:colFirst="0" w:colLast="0"/>
            <w:bookmarkEnd w:id="121"/>
            <w:r w:rsidRPr="00C50B0B">
              <w:t>A: Werden gelöscht sobald Er nix mehr fördert</w:t>
            </w:r>
            <w:r w:rsidR="2D57C614" w:rsidRPr="00C50B0B">
              <w:t xml:space="preserve"> und in </w:t>
            </w:r>
            <w:r w:rsidR="4406AEAB" w:rsidRPr="00C50B0B">
              <w:t>den</w:t>
            </w:r>
            <w:r w:rsidR="2D57C614" w:rsidRPr="00C50B0B">
              <w:t xml:space="preserve"> anderen Fällen immer gelöscht</w:t>
            </w:r>
            <w:r w:rsidRPr="00C50B0B">
              <w:t>.</w:t>
            </w:r>
          </w:p>
          <w:p w14:paraId="3A19D336" w14:textId="222D8ED7" w:rsidR="00E73EFD" w:rsidRPr="00C50B0B" w:rsidRDefault="00E73EFD" w:rsidP="00B54C58">
            <w:pPr>
              <w:pStyle w:val="Frage0"/>
              <w:pBdr>
                <w:top w:val="none" w:sz="0" w:space="0" w:color="auto"/>
                <w:left w:val="none" w:sz="0" w:space="0" w:color="auto"/>
                <w:bottom w:val="none" w:sz="0" w:space="0" w:color="auto"/>
                <w:right w:val="none" w:sz="0" w:space="0" w:color="auto"/>
                <w:between w:val="none" w:sz="0" w:space="0" w:color="auto"/>
              </w:pBdr>
            </w:pPr>
            <w:bookmarkStart w:id="122" w:name="_i8txujfju1k7" w:colFirst="0" w:colLast="0"/>
            <w:bookmarkEnd w:id="122"/>
            <w:r w:rsidRPr="00C50B0B">
              <w:t>F: Sind Kontaktinformationen verlangt um ein Förderer zu sein?</w:t>
            </w:r>
          </w:p>
          <w:p w14:paraId="331F9E6C" w14:textId="74DB150B" w:rsidR="00E73EFD" w:rsidRPr="00C50B0B" w:rsidRDefault="3D68D8B7" w:rsidP="006E51EA">
            <w:pPr>
              <w:pStyle w:val="Antwort0"/>
            </w:pPr>
            <w:bookmarkStart w:id="123" w:name="_n0v3fgofi7j2" w:colFirst="0" w:colLast="0"/>
            <w:bookmarkEnd w:id="123"/>
            <w:r w:rsidRPr="00C50B0B">
              <w:t>A: Ja diese dienen auch zur Verifizierung</w:t>
            </w:r>
            <w:r w:rsidR="07B2BC0C" w:rsidRPr="00C50B0B">
              <w:t xml:space="preserve"> als natürliche Person</w:t>
            </w:r>
            <w:r w:rsidRPr="00C50B0B">
              <w:t>.</w:t>
            </w:r>
            <w:r w:rsidR="00B04D9B" w:rsidRPr="00C50B0B">
              <w:t xml:space="preserve"> Außerdem müssen diese aus Versicherungsgründen festgehalten werden.</w:t>
            </w:r>
          </w:p>
          <w:p w14:paraId="5F0D5E37" w14:textId="4642EA12" w:rsidR="00DC1055" w:rsidRPr="00C50B0B" w:rsidRDefault="00DC1055" w:rsidP="00DC1055">
            <w:pPr>
              <w:pStyle w:val="Frage0"/>
            </w:pPr>
            <w:r w:rsidRPr="00C50B0B">
              <w:t xml:space="preserve">F: </w:t>
            </w:r>
            <w:r w:rsidR="00963DAA" w:rsidRPr="00C50B0B">
              <w:t>Darf ein Förderer seine Anonymisierung fordern</w:t>
            </w:r>
            <w:r w:rsidRPr="00C50B0B">
              <w:t>?</w:t>
            </w:r>
          </w:p>
          <w:p w14:paraId="0BC8996F" w14:textId="2156940B" w:rsidR="00DC1055" w:rsidRPr="00C50B0B" w:rsidRDefault="32DD8598" w:rsidP="00DC1055">
            <w:pPr>
              <w:pStyle w:val="Antwort0"/>
            </w:pPr>
            <w:r w:rsidRPr="00C50B0B">
              <w:t>A: Nein</w:t>
            </w:r>
            <w:r w:rsidR="001C279A" w:rsidRPr="00C50B0B">
              <w:t>,</w:t>
            </w:r>
            <w:r w:rsidR="00382408" w:rsidRPr="00C50B0B">
              <w:t xml:space="preserve"> zumindest nicht System-intern</w:t>
            </w:r>
            <w:r w:rsidRPr="00C50B0B">
              <w:t>.</w:t>
            </w:r>
            <w:r w:rsidR="00020D70" w:rsidRPr="00C50B0B">
              <w:t xml:space="preserve"> Externe Anonymisierung gibt es aktuell noch nicht wäre aber </w:t>
            </w:r>
            <w:r w:rsidR="009F45E0" w:rsidRPr="00C50B0B">
              <w:t xml:space="preserve">ein nett </w:t>
            </w:r>
            <w:proofErr w:type="spellStart"/>
            <w:r w:rsidR="009F45E0" w:rsidRPr="00C50B0B">
              <w:t>to</w:t>
            </w:r>
            <w:proofErr w:type="spellEnd"/>
            <w:r w:rsidR="009F45E0" w:rsidRPr="00C50B0B">
              <w:t xml:space="preserve"> </w:t>
            </w:r>
            <w:proofErr w:type="spellStart"/>
            <w:r w:rsidR="009F45E0" w:rsidRPr="00C50B0B">
              <w:t>have</w:t>
            </w:r>
            <w:proofErr w:type="spellEnd"/>
            <w:r w:rsidR="009F45E0" w:rsidRPr="00C50B0B">
              <w:t xml:space="preserve"> Feature das aber nicht unbedingt nötig ist.</w:t>
            </w:r>
          </w:p>
        </w:tc>
      </w:tr>
      <w:tr w:rsidR="00E73EFD" w:rsidRPr="00C50B0B" w14:paraId="3D5F3C75" w14:textId="77777777" w:rsidTr="00B54C58">
        <w:tc>
          <w:tcPr>
            <w:tcW w:w="988" w:type="dxa"/>
            <w:shd w:val="clear" w:color="auto" w:fill="auto"/>
          </w:tcPr>
          <w:p w14:paraId="50C10251" w14:textId="77777777" w:rsidR="00E73EFD" w:rsidRPr="00C50B0B" w:rsidRDefault="00E73EFD" w:rsidP="00B54C58">
            <w:pPr>
              <w:pBdr>
                <w:top w:val="nil"/>
                <w:left w:val="nil"/>
                <w:bottom w:val="nil"/>
                <w:right w:val="nil"/>
                <w:between w:val="nil"/>
              </w:pBdr>
              <w:spacing w:before="60"/>
              <w:rPr>
                <w:rFonts w:cs="Arial"/>
                <w:color w:val="000000"/>
              </w:rPr>
            </w:pPr>
            <w:r w:rsidRPr="00C50B0B">
              <w:rPr>
                <w:rFonts w:cs="Arial"/>
                <w:color w:val="000000"/>
              </w:rPr>
              <w:lastRenderedPageBreak/>
              <w:t>/LF50/</w:t>
            </w:r>
          </w:p>
        </w:tc>
        <w:tc>
          <w:tcPr>
            <w:tcW w:w="8220" w:type="dxa"/>
            <w:shd w:val="clear" w:color="auto" w:fill="auto"/>
          </w:tcPr>
          <w:p w14:paraId="1782B086" w14:textId="77777777" w:rsidR="00E73EFD" w:rsidRPr="00C50B0B" w:rsidRDefault="00E73EFD" w:rsidP="00B54C58">
            <w:pPr>
              <w:pBdr>
                <w:top w:val="nil"/>
                <w:left w:val="nil"/>
                <w:bottom w:val="nil"/>
                <w:right w:val="nil"/>
                <w:between w:val="nil"/>
              </w:pBdr>
              <w:spacing w:before="60"/>
              <w:rPr>
                <w:rFonts w:cs="Arial"/>
                <w:color w:val="000000"/>
              </w:rPr>
            </w:pPr>
            <w:r w:rsidRPr="00C50B0B">
              <w:rPr>
                <w:rFonts w:cs="Arial"/>
                <w:color w:val="000000"/>
              </w:rPr>
              <w:t xml:space="preserve">Alle Angestellten müssen verwaltet werden. </w:t>
            </w:r>
          </w:p>
          <w:p w14:paraId="0BBAC905" w14:textId="401167E3" w:rsidR="00E73EFD" w:rsidRPr="00C50B0B" w:rsidRDefault="00E73EFD" w:rsidP="00B54C58">
            <w:pPr>
              <w:pStyle w:val="berschrift5"/>
              <w:rPr>
                <w:rFonts w:ascii="Arial" w:hAnsi="Arial" w:cs="Arial"/>
              </w:rPr>
            </w:pPr>
            <w:bookmarkStart w:id="124" w:name="_4e1i68cpj7m9" w:colFirst="0" w:colLast="0"/>
            <w:bookmarkStart w:id="125" w:name="_Toc38899011"/>
            <w:bookmarkEnd w:id="124"/>
            <w:r w:rsidRPr="00C50B0B">
              <w:rPr>
                <w:rStyle w:val="FrageZchn"/>
              </w:rPr>
              <w:t xml:space="preserve">F: Was genau umfasst diese Verwaltung der </w:t>
            </w:r>
            <w:r w:rsidR="7BDC215E" w:rsidRPr="00C50B0B">
              <w:rPr>
                <w:rStyle w:val="FrageZchn"/>
              </w:rPr>
              <w:t>Angestellten</w:t>
            </w:r>
            <w:r w:rsidRPr="00C50B0B">
              <w:rPr>
                <w:rStyle w:val="FrageZchn"/>
              </w:rPr>
              <w:t xml:space="preserve"> (nur Zugangsdaten)?</w:t>
            </w:r>
            <w:bookmarkEnd w:id="125"/>
          </w:p>
          <w:p w14:paraId="17BE6B1C" w14:textId="5308A75B" w:rsidR="00E73EFD" w:rsidRPr="00C50B0B" w:rsidRDefault="00E73EFD" w:rsidP="00B54C58">
            <w:pPr>
              <w:pStyle w:val="Antwort0"/>
            </w:pPr>
            <w:r w:rsidRPr="00C50B0B">
              <w:t>A: Recht, Sichtbarkeiten und Zugangsdaten.</w:t>
            </w:r>
          </w:p>
          <w:p w14:paraId="703D5A97" w14:textId="497A4AF8" w:rsidR="00F24C51" w:rsidRPr="00C50B0B" w:rsidRDefault="00F24C51" w:rsidP="00F24C51">
            <w:pPr>
              <w:pStyle w:val="Frage0"/>
            </w:pPr>
            <w:r w:rsidRPr="00C50B0B">
              <w:t xml:space="preserve">F: Was passiert bei </w:t>
            </w:r>
            <w:r w:rsidR="00D20A36" w:rsidRPr="00C50B0B">
              <w:t>Verabschiedung</w:t>
            </w:r>
            <w:r w:rsidR="00BC7ED6" w:rsidRPr="00C50B0B">
              <w:t xml:space="preserve"> </w:t>
            </w:r>
            <w:r w:rsidRPr="00C50B0B">
              <w:t>eines Angestellten</w:t>
            </w:r>
            <w:r w:rsidR="00D20A36" w:rsidRPr="00C50B0B">
              <w:t xml:space="preserve"> mit seinen Daten</w:t>
            </w:r>
            <w:r w:rsidRPr="00C50B0B">
              <w:t>?</w:t>
            </w:r>
          </w:p>
          <w:p w14:paraId="4958D703" w14:textId="7BD4FA28" w:rsidR="00F24C51" w:rsidRPr="00C50B0B" w:rsidRDefault="719996EB" w:rsidP="00691126">
            <w:pPr>
              <w:pStyle w:val="Antwort0"/>
            </w:pPr>
            <w:r w:rsidRPr="00C50B0B">
              <w:t>A: Sie werden gelöscht.</w:t>
            </w:r>
          </w:p>
          <w:p w14:paraId="23DF36E8" w14:textId="10C0F45C" w:rsidR="0042057C" w:rsidRPr="00C50B0B" w:rsidRDefault="0042057C" w:rsidP="0042057C">
            <w:pPr>
              <w:pStyle w:val="Frage0"/>
            </w:pPr>
            <w:r w:rsidRPr="00C50B0B">
              <w:t>F: Wer darf diese Verwaltungsdaten einsehen?</w:t>
            </w:r>
          </w:p>
          <w:p w14:paraId="2AA970B1" w14:textId="53D8EA1E" w:rsidR="0042057C" w:rsidRPr="00C50B0B" w:rsidRDefault="5ED74239" w:rsidP="0042057C">
            <w:pPr>
              <w:pStyle w:val="Antwort0"/>
            </w:pPr>
            <w:r w:rsidRPr="00C50B0B">
              <w:t>A: die HR und Admin</w:t>
            </w:r>
            <w:r w:rsidR="2C2BE4EB" w:rsidRPr="00C50B0B">
              <w:t>-Rolle</w:t>
            </w:r>
            <w:r w:rsidRPr="00C50B0B">
              <w:t>.</w:t>
            </w:r>
          </w:p>
          <w:p w14:paraId="7F1FBDAD" w14:textId="77777777" w:rsidR="00E73EFD" w:rsidRPr="00C50B0B" w:rsidRDefault="00E73EFD" w:rsidP="00B54C58">
            <w:pPr>
              <w:pBdr>
                <w:top w:val="nil"/>
                <w:left w:val="nil"/>
                <w:bottom w:val="nil"/>
                <w:right w:val="nil"/>
                <w:between w:val="nil"/>
              </w:pBdr>
              <w:spacing w:before="60"/>
              <w:rPr>
                <w:rFonts w:cs="Arial"/>
              </w:rPr>
            </w:pPr>
            <w:r w:rsidRPr="00C50B0B">
              <w:rPr>
                <w:rFonts w:cs="Arial"/>
                <w:color w:val="000000"/>
              </w:rPr>
              <w:t xml:space="preserve">Jedem </w:t>
            </w:r>
            <w:proofErr w:type="spellStart"/>
            <w:r w:rsidRPr="00C50B0B">
              <w:rPr>
                <w:rFonts w:cs="Arial"/>
                <w:color w:val="000000"/>
              </w:rPr>
              <w:t>Exponateintrag</w:t>
            </w:r>
            <w:proofErr w:type="spellEnd"/>
            <w:r w:rsidRPr="00C50B0B">
              <w:rPr>
                <w:rFonts w:cs="Arial"/>
                <w:color w:val="000000"/>
              </w:rPr>
              <w:t xml:space="preserve"> im System müssen die Angestellten zugeordnet sein, die das Exponat anlegen bzw. ändern</w:t>
            </w:r>
            <w:r w:rsidRPr="00C50B0B">
              <w:rPr>
                <w:rFonts w:cs="Arial"/>
              </w:rPr>
              <w:t>.</w:t>
            </w:r>
          </w:p>
          <w:p w14:paraId="7FBC9200" w14:textId="77777777" w:rsidR="00E73EFD" w:rsidRPr="00C50B0B" w:rsidRDefault="00E73EFD" w:rsidP="00B54C58">
            <w:pPr>
              <w:pStyle w:val="Frage0"/>
              <w:pBdr>
                <w:top w:val="none" w:sz="0" w:space="0" w:color="auto"/>
                <w:left w:val="none" w:sz="0" w:space="0" w:color="auto"/>
                <w:bottom w:val="none" w:sz="0" w:space="0" w:color="auto"/>
                <w:right w:val="none" w:sz="0" w:space="0" w:color="auto"/>
                <w:between w:val="none" w:sz="0" w:space="0" w:color="auto"/>
              </w:pBdr>
            </w:pPr>
            <w:bookmarkStart w:id="126" w:name="_osg1fhrk66z5" w:colFirst="0" w:colLast="0"/>
            <w:bookmarkEnd w:id="126"/>
            <w:r w:rsidRPr="00C50B0B">
              <w:t>F: Soll jede Änderung dokumentiert werden oder reicht die letzte Person die etwas geändert hat?</w:t>
            </w:r>
          </w:p>
          <w:p w14:paraId="003A0975" w14:textId="09F996D9" w:rsidR="00E73EFD" w:rsidRPr="00C50B0B" w:rsidRDefault="6C94CEA8" w:rsidP="00B54C58">
            <w:pPr>
              <w:pStyle w:val="Antwort0"/>
              <w:pBdr>
                <w:top w:val="none" w:sz="0" w:space="0" w:color="auto"/>
                <w:left w:val="none" w:sz="0" w:space="0" w:color="auto"/>
                <w:bottom w:val="none" w:sz="0" w:space="0" w:color="auto"/>
                <w:right w:val="none" w:sz="0" w:space="0" w:color="auto"/>
                <w:between w:val="none" w:sz="0" w:space="0" w:color="auto"/>
              </w:pBdr>
            </w:pPr>
            <w:bookmarkStart w:id="127" w:name="_hcto2yiypw1a" w:colFirst="0" w:colLast="0"/>
            <w:bookmarkEnd w:id="127"/>
            <w:r w:rsidRPr="00C50B0B">
              <w:t xml:space="preserve">A: Nur die letzte </w:t>
            </w:r>
            <w:r w:rsidR="009E2835" w:rsidRPr="00C50B0B">
              <w:t>Änderung</w:t>
            </w:r>
            <w:r w:rsidRPr="00C50B0B">
              <w:t>.</w:t>
            </w:r>
          </w:p>
          <w:p w14:paraId="4D897FEE" w14:textId="6F91ADC0" w:rsidR="00E73EFD" w:rsidRPr="00C50B0B" w:rsidRDefault="00E73EFD" w:rsidP="00B54C58">
            <w:pPr>
              <w:pStyle w:val="Frage0"/>
              <w:pBdr>
                <w:top w:val="none" w:sz="0" w:space="0" w:color="auto"/>
                <w:left w:val="none" w:sz="0" w:space="0" w:color="auto"/>
                <w:bottom w:val="none" w:sz="0" w:space="0" w:color="auto"/>
                <w:right w:val="none" w:sz="0" w:space="0" w:color="auto"/>
                <w:between w:val="none" w:sz="0" w:space="0" w:color="auto"/>
              </w:pBdr>
            </w:pPr>
            <w:bookmarkStart w:id="128" w:name="_m7ecnx9w1qtb" w:colFirst="0" w:colLast="0"/>
            <w:bookmarkEnd w:id="128"/>
            <w:r w:rsidRPr="00C50B0B">
              <w:t xml:space="preserve">F: Was </w:t>
            </w:r>
            <w:r w:rsidR="009E2835" w:rsidRPr="00C50B0B">
              <w:t>passiert,</w:t>
            </w:r>
            <w:r w:rsidRPr="00C50B0B">
              <w:t xml:space="preserve"> wenn ein Mitarbeiter das Museum verlässt (anonymisieren der Einträge, Löschung etc.)?</w:t>
            </w:r>
          </w:p>
          <w:p w14:paraId="2EFDB0AB" w14:textId="497331C6" w:rsidR="00E73EFD" w:rsidRPr="00C50B0B" w:rsidRDefault="311D8EDC" w:rsidP="00B54C58">
            <w:pPr>
              <w:pStyle w:val="Antwort0"/>
              <w:pBdr>
                <w:top w:val="none" w:sz="0" w:space="0" w:color="auto"/>
                <w:left w:val="none" w:sz="0" w:space="0" w:color="auto"/>
                <w:bottom w:val="none" w:sz="0" w:space="0" w:color="auto"/>
                <w:right w:val="none" w:sz="0" w:space="0" w:color="auto"/>
                <w:between w:val="none" w:sz="0" w:space="0" w:color="auto"/>
              </w:pBdr>
            </w:pPr>
            <w:bookmarkStart w:id="129" w:name="_pdjfonba6u" w:colFirst="0" w:colLast="0"/>
            <w:bookmarkEnd w:id="129"/>
            <w:r w:rsidRPr="00C50B0B">
              <w:t xml:space="preserve">A: Er wird gelöscht alle verweise auf hin werden </w:t>
            </w:r>
            <w:r w:rsidR="38DD7862" w:rsidRPr="00C50B0B">
              <w:t xml:space="preserve">durch “gelöschter Mitarbeiter” </w:t>
            </w:r>
            <w:r w:rsidR="000931DB" w:rsidRPr="00C50B0B">
              <w:t>ersetzt</w:t>
            </w:r>
            <w:r w:rsidRPr="00C50B0B">
              <w:t>.</w:t>
            </w:r>
          </w:p>
          <w:p w14:paraId="7FBECE5C" w14:textId="36F9D93A" w:rsidR="000931DB" w:rsidRPr="00C50B0B" w:rsidRDefault="000931DB" w:rsidP="000931DB">
            <w:pPr>
              <w:pStyle w:val="Frage0"/>
            </w:pPr>
            <w:r w:rsidRPr="00C50B0B">
              <w:t xml:space="preserve">F: Wenn der letzte Mitarbeiter der für ein Exponat zuständig war </w:t>
            </w:r>
            <w:r w:rsidR="008B103A" w:rsidRPr="00C50B0B">
              <w:t>verabschiedet wird, was passiert dann mit dem Exponat (Zuweisung eines zufälligen Mitarbeiters, ein „</w:t>
            </w:r>
            <w:proofErr w:type="spellStart"/>
            <w:r w:rsidR="008B103A" w:rsidRPr="00C50B0B">
              <w:t>default</w:t>
            </w:r>
            <w:proofErr w:type="spellEnd"/>
            <w:r w:rsidR="008B103A" w:rsidRPr="00C50B0B">
              <w:t>“-Mitarbeiter etc.)</w:t>
            </w:r>
            <w:r w:rsidRPr="00C50B0B">
              <w:t>?</w:t>
            </w:r>
          </w:p>
          <w:p w14:paraId="2505AF93" w14:textId="7E21AE71" w:rsidR="000931DB" w:rsidRPr="00C50B0B" w:rsidRDefault="20ADB0F5" w:rsidP="72C3ED6A">
            <w:pPr>
              <w:pStyle w:val="Antwort0"/>
            </w:pPr>
            <w:r w:rsidRPr="00C50B0B">
              <w:t xml:space="preserve">A: Dem Exponat wird der </w:t>
            </w:r>
            <w:proofErr w:type="spellStart"/>
            <w:r w:rsidRPr="00C50B0B">
              <w:t>default</w:t>
            </w:r>
            <w:proofErr w:type="spellEnd"/>
            <w:r w:rsidRPr="00C50B0B">
              <w:t>-Mitarbeiter “</w:t>
            </w:r>
            <w:r w:rsidR="5ED74239" w:rsidRPr="00C50B0B">
              <w:t>gelöschter</w:t>
            </w:r>
            <w:r w:rsidRPr="00C50B0B">
              <w:t xml:space="preserve"> Mitarbeiter” </w:t>
            </w:r>
            <w:proofErr w:type="spellStart"/>
            <w:r w:rsidRPr="00C50B0B">
              <w:t>zugewisen</w:t>
            </w:r>
            <w:proofErr w:type="spellEnd"/>
          </w:p>
          <w:p w14:paraId="556F64DD" w14:textId="77777777" w:rsidR="00E73EFD" w:rsidRPr="00C50B0B" w:rsidRDefault="00E73EFD" w:rsidP="00B54C58">
            <w:pPr>
              <w:pStyle w:val="Frage0"/>
              <w:pBdr>
                <w:top w:val="none" w:sz="0" w:space="0" w:color="auto"/>
                <w:left w:val="none" w:sz="0" w:space="0" w:color="auto"/>
                <w:bottom w:val="none" w:sz="0" w:space="0" w:color="auto"/>
                <w:right w:val="none" w:sz="0" w:space="0" w:color="auto"/>
                <w:between w:val="none" w:sz="0" w:space="0" w:color="auto"/>
              </w:pBdr>
            </w:pPr>
            <w:bookmarkStart w:id="130" w:name="_vushuhyx78i6" w:colFirst="0" w:colLast="0"/>
            <w:bookmarkEnd w:id="130"/>
            <w:r w:rsidRPr="00C50B0B">
              <w:t>F: Darf jeder Mitarbeiter jedes Exponat verändern?</w:t>
            </w:r>
          </w:p>
          <w:p w14:paraId="2D7D5CD6" w14:textId="44E81A0F" w:rsidR="00E73EFD" w:rsidRPr="00C50B0B" w:rsidRDefault="4C6DE8E5" w:rsidP="00B54C58">
            <w:pPr>
              <w:pStyle w:val="Antwort0"/>
              <w:pBdr>
                <w:top w:val="none" w:sz="0" w:space="0" w:color="auto"/>
                <w:left w:val="none" w:sz="0" w:space="0" w:color="auto"/>
                <w:bottom w:val="none" w:sz="0" w:space="0" w:color="auto"/>
                <w:right w:val="none" w:sz="0" w:space="0" w:color="auto"/>
                <w:between w:val="none" w:sz="0" w:space="0" w:color="auto"/>
              </w:pBdr>
            </w:pPr>
            <w:bookmarkStart w:id="131" w:name="_lw57cxy7l8fd" w:colFirst="0" w:colLast="0"/>
            <w:bookmarkEnd w:id="131"/>
            <w:r w:rsidRPr="00C50B0B">
              <w:t xml:space="preserve">A: Ja wobei die </w:t>
            </w:r>
            <w:r w:rsidR="2ADBE269" w:rsidRPr="00C50B0B">
              <w:t>User</w:t>
            </w:r>
            <w:r w:rsidR="5F9CFE4F" w:rsidRPr="00C50B0B">
              <w:t xml:space="preserve"> und Admins vollen Zugriff haben und </w:t>
            </w:r>
            <w:r w:rsidR="6C762115" w:rsidRPr="00C50B0B">
              <w:t xml:space="preserve">die </w:t>
            </w:r>
            <w:r w:rsidR="34F93897" w:rsidRPr="00C50B0B">
              <w:t xml:space="preserve">HR </w:t>
            </w:r>
            <w:proofErr w:type="spellStart"/>
            <w:r w:rsidR="34F93897" w:rsidRPr="00C50B0B">
              <w:t>role</w:t>
            </w:r>
            <w:proofErr w:type="spellEnd"/>
            <w:r w:rsidR="17C0FFE5" w:rsidRPr="00C50B0B">
              <w:t xml:space="preserve"> nur auf die Eigenschafften </w:t>
            </w:r>
            <w:r w:rsidR="53CBF504" w:rsidRPr="00C50B0B">
              <w:t xml:space="preserve">die für ihre Aufgaben notwendig sind (also das </w:t>
            </w:r>
            <w:r w:rsidR="23A7FC2B" w:rsidRPr="00C50B0B">
              <w:t>Bearbeiten der Förderer in einem Exponat).</w:t>
            </w:r>
          </w:p>
        </w:tc>
      </w:tr>
      <w:tr w:rsidR="00E73EFD" w:rsidRPr="00C50B0B" w14:paraId="2E9CD9D1" w14:textId="77777777" w:rsidTr="00B54C58">
        <w:tc>
          <w:tcPr>
            <w:tcW w:w="988" w:type="dxa"/>
            <w:shd w:val="clear" w:color="auto" w:fill="auto"/>
          </w:tcPr>
          <w:p w14:paraId="099F2F9F" w14:textId="77777777" w:rsidR="00E73EFD" w:rsidRPr="00C50B0B" w:rsidRDefault="00E73EFD" w:rsidP="00B54C58">
            <w:pPr>
              <w:pBdr>
                <w:top w:val="nil"/>
                <w:left w:val="nil"/>
                <w:bottom w:val="nil"/>
                <w:right w:val="nil"/>
                <w:between w:val="nil"/>
              </w:pBdr>
              <w:spacing w:before="60"/>
              <w:rPr>
                <w:rFonts w:cs="Arial"/>
                <w:color w:val="000000"/>
              </w:rPr>
            </w:pPr>
            <w:r w:rsidRPr="00C50B0B">
              <w:rPr>
                <w:rFonts w:cs="Arial"/>
                <w:color w:val="000000"/>
              </w:rPr>
              <w:t>/LF60/</w:t>
            </w:r>
          </w:p>
        </w:tc>
        <w:tc>
          <w:tcPr>
            <w:tcW w:w="8220" w:type="dxa"/>
            <w:shd w:val="clear" w:color="auto" w:fill="auto"/>
          </w:tcPr>
          <w:p w14:paraId="3AF29571" w14:textId="77777777" w:rsidR="00E73EFD" w:rsidRPr="00C50B0B" w:rsidRDefault="00E73EFD" w:rsidP="00B54C58">
            <w:pPr>
              <w:pBdr>
                <w:top w:val="nil"/>
                <w:left w:val="nil"/>
                <w:bottom w:val="nil"/>
                <w:right w:val="nil"/>
                <w:between w:val="nil"/>
              </w:pBdr>
              <w:spacing w:before="60"/>
              <w:rPr>
                <w:rFonts w:cs="Arial"/>
                <w:color w:val="000000"/>
              </w:rPr>
            </w:pPr>
            <w:r w:rsidRPr="00C50B0B">
              <w:rPr>
                <w:rFonts w:cs="Arial"/>
                <w:color w:val="000000"/>
              </w:rPr>
              <w:t>Zur einfacheren Eingabe der Daten soll es Auswahllisten für deren Eigenschaften geben, wo immer es möglich ist. Die Auswahllisten sollen auf einfache Weise erweiterbar und für sämtliche Angestellte im System verfügbar sein.</w:t>
            </w:r>
          </w:p>
          <w:p w14:paraId="075BF01D" w14:textId="6081EE71" w:rsidR="00E73EFD" w:rsidRPr="00C50B0B" w:rsidRDefault="00E73EFD" w:rsidP="00B54C58">
            <w:pPr>
              <w:pStyle w:val="Frage0"/>
              <w:pBdr>
                <w:top w:val="none" w:sz="0" w:space="0" w:color="auto"/>
                <w:left w:val="none" w:sz="0" w:space="0" w:color="auto"/>
                <w:bottom w:val="none" w:sz="0" w:space="0" w:color="auto"/>
                <w:right w:val="none" w:sz="0" w:space="0" w:color="auto"/>
                <w:between w:val="none" w:sz="0" w:space="0" w:color="auto"/>
              </w:pBdr>
            </w:pPr>
            <w:bookmarkStart w:id="132" w:name="_uds39iigfyp5" w:colFirst="0" w:colLast="0"/>
            <w:bookmarkEnd w:id="132"/>
            <w:r w:rsidRPr="00C50B0B">
              <w:t>F: Wer darf diese Eigenschaftenlisten bearbeiten?</w:t>
            </w:r>
          </w:p>
          <w:p w14:paraId="6D1736C3" w14:textId="05941F63" w:rsidR="009D18EC" w:rsidRPr="00C50B0B" w:rsidRDefault="26F57C07" w:rsidP="009D18EC">
            <w:pPr>
              <w:pStyle w:val="Antwort0"/>
              <w:pBdr>
                <w:top w:val="none" w:sz="0" w:space="0" w:color="auto"/>
                <w:left w:val="none" w:sz="0" w:space="0" w:color="auto"/>
                <w:bottom w:val="none" w:sz="0" w:space="0" w:color="auto"/>
                <w:right w:val="none" w:sz="0" w:space="0" w:color="auto"/>
                <w:between w:val="none" w:sz="0" w:space="0" w:color="auto"/>
              </w:pBdr>
            </w:pPr>
            <w:bookmarkStart w:id="133" w:name="_tpjuom4q1jx5" w:colFirst="0" w:colLast="0"/>
            <w:bookmarkEnd w:id="133"/>
            <w:r w:rsidRPr="00C50B0B">
              <w:t xml:space="preserve">A: Nur </w:t>
            </w:r>
            <w:r w:rsidR="07B2BC0C" w:rsidRPr="00C50B0B">
              <w:t>User</w:t>
            </w:r>
            <w:r w:rsidRPr="00C50B0B">
              <w:t xml:space="preserve"> und Admins.</w:t>
            </w:r>
          </w:p>
        </w:tc>
      </w:tr>
      <w:tr w:rsidR="00E73EFD" w:rsidRPr="00C50B0B" w14:paraId="5A6ED50D" w14:textId="77777777" w:rsidTr="00B54C58">
        <w:tc>
          <w:tcPr>
            <w:tcW w:w="988" w:type="dxa"/>
            <w:shd w:val="clear" w:color="auto" w:fill="auto"/>
          </w:tcPr>
          <w:p w14:paraId="525CEDE2" w14:textId="77777777" w:rsidR="00E73EFD" w:rsidRPr="00C50B0B" w:rsidRDefault="00E73EFD" w:rsidP="00B54C58">
            <w:pPr>
              <w:pBdr>
                <w:top w:val="nil"/>
                <w:left w:val="nil"/>
                <w:bottom w:val="nil"/>
                <w:right w:val="nil"/>
                <w:between w:val="nil"/>
              </w:pBdr>
              <w:spacing w:before="60"/>
              <w:rPr>
                <w:rFonts w:cs="Arial"/>
                <w:color w:val="000000"/>
              </w:rPr>
            </w:pPr>
            <w:r w:rsidRPr="00C50B0B">
              <w:rPr>
                <w:rFonts w:cs="Arial"/>
                <w:color w:val="000000"/>
              </w:rPr>
              <w:t>/LF70/</w:t>
            </w:r>
          </w:p>
        </w:tc>
        <w:tc>
          <w:tcPr>
            <w:tcW w:w="8220" w:type="dxa"/>
            <w:shd w:val="clear" w:color="auto" w:fill="auto"/>
          </w:tcPr>
          <w:p w14:paraId="521ED177" w14:textId="77777777" w:rsidR="00E73EFD" w:rsidRPr="00C50B0B" w:rsidRDefault="00E73EFD" w:rsidP="00B54C58">
            <w:pPr>
              <w:pBdr>
                <w:top w:val="nil"/>
                <w:left w:val="nil"/>
                <w:bottom w:val="nil"/>
                <w:right w:val="nil"/>
                <w:between w:val="nil"/>
              </w:pBdr>
              <w:spacing w:before="60"/>
              <w:rPr>
                <w:rFonts w:cs="Arial"/>
                <w:color w:val="000000"/>
              </w:rPr>
            </w:pPr>
            <w:r w:rsidRPr="00C50B0B">
              <w:rPr>
                <w:rFonts w:cs="Arial"/>
                <w:color w:val="000000"/>
              </w:rPr>
              <w:t>Sämtlichen Elementen sollen mehrere Bilder mit Titel zugeordnet werden können, die zentral auf einem Verzeichnis liegen sollen</w:t>
            </w:r>
          </w:p>
          <w:p w14:paraId="03569E52" w14:textId="77777777" w:rsidR="00E73EFD" w:rsidRPr="00C50B0B" w:rsidRDefault="00E73EFD" w:rsidP="00B54C58">
            <w:pPr>
              <w:pStyle w:val="Frage0"/>
              <w:pBdr>
                <w:top w:val="none" w:sz="0" w:space="0" w:color="auto"/>
                <w:left w:val="none" w:sz="0" w:space="0" w:color="auto"/>
                <w:bottom w:val="none" w:sz="0" w:space="0" w:color="auto"/>
                <w:right w:val="none" w:sz="0" w:space="0" w:color="auto"/>
                <w:between w:val="none" w:sz="0" w:space="0" w:color="auto"/>
              </w:pBdr>
            </w:pPr>
            <w:bookmarkStart w:id="134" w:name="_8ojf3xx8ul5w" w:colFirst="0" w:colLast="0"/>
            <w:bookmarkEnd w:id="134"/>
            <w:r w:rsidRPr="00C50B0B">
              <w:t>F: Liegen alle Bilder in einem Ordner (dürfen sie mit einer Ordnerstruktur organisiert werden)?</w:t>
            </w:r>
          </w:p>
          <w:p w14:paraId="2D046C55" w14:textId="37222385" w:rsidR="00E73EFD" w:rsidRPr="00C50B0B" w:rsidRDefault="68A849D7" w:rsidP="00B54C58">
            <w:pPr>
              <w:pStyle w:val="Antwort0"/>
              <w:pBdr>
                <w:top w:val="none" w:sz="0" w:space="0" w:color="auto"/>
                <w:left w:val="none" w:sz="0" w:space="0" w:color="auto"/>
                <w:bottom w:val="none" w:sz="0" w:space="0" w:color="auto"/>
                <w:right w:val="none" w:sz="0" w:space="0" w:color="auto"/>
                <w:between w:val="none" w:sz="0" w:space="0" w:color="auto"/>
              </w:pBdr>
            </w:pPr>
            <w:bookmarkStart w:id="135" w:name="_wd3feqncq5i8" w:colFirst="0" w:colLast="0"/>
            <w:bookmarkEnd w:id="135"/>
            <w:r w:rsidRPr="00C50B0B">
              <w:t xml:space="preserve">A: Jedes Element hat </w:t>
            </w:r>
            <w:r w:rsidR="21CB4477" w:rsidRPr="00C50B0B">
              <w:t>seine eigene</w:t>
            </w:r>
            <w:r w:rsidRPr="00C50B0B">
              <w:t xml:space="preserve"> Order und darin befinden sich alle ihm </w:t>
            </w:r>
            <w:r w:rsidR="21CB4477" w:rsidRPr="00C50B0B">
              <w:t>zugeordneten Bilder</w:t>
            </w:r>
            <w:r w:rsidRPr="00C50B0B">
              <w:t>.</w:t>
            </w:r>
          </w:p>
          <w:p w14:paraId="1DBCC9BB" w14:textId="77777777" w:rsidR="00E73EFD" w:rsidRPr="00C50B0B" w:rsidRDefault="00E73EFD" w:rsidP="00B54C58">
            <w:pPr>
              <w:pStyle w:val="Frage0"/>
              <w:pBdr>
                <w:top w:val="none" w:sz="0" w:space="0" w:color="auto"/>
                <w:left w:val="none" w:sz="0" w:space="0" w:color="auto"/>
                <w:bottom w:val="none" w:sz="0" w:space="0" w:color="auto"/>
                <w:right w:val="none" w:sz="0" w:space="0" w:color="auto"/>
                <w:between w:val="none" w:sz="0" w:space="0" w:color="auto"/>
              </w:pBdr>
            </w:pPr>
            <w:bookmarkStart w:id="136" w:name="_l0pe5p6wrrlh" w:colFirst="0" w:colLast="0"/>
            <w:bookmarkEnd w:id="136"/>
            <w:r w:rsidRPr="00C50B0B">
              <w:t>F: Gibt es bereits Bilder und wenn ja wie sind sie aktuell organisiert und in Welchem Format liegen sie vor?</w:t>
            </w:r>
          </w:p>
          <w:p w14:paraId="6E93BE08" w14:textId="43EF5C39" w:rsidR="00E73EFD" w:rsidRPr="00C50B0B" w:rsidRDefault="72C3ED6A" w:rsidP="11208982">
            <w:pPr>
              <w:pStyle w:val="Antwort0"/>
            </w:pPr>
            <w:bookmarkStart w:id="137" w:name="_byt8ogfeaajc" w:colFirst="0" w:colLast="0"/>
            <w:bookmarkEnd w:id="137"/>
            <w:r w:rsidRPr="00C50B0B">
              <w:t xml:space="preserve">A: </w:t>
            </w:r>
            <w:r w:rsidR="00B66940" w:rsidRPr="00C50B0B">
              <w:t>Die wenigen Bilder die wir besitzen</w:t>
            </w:r>
            <w:r w:rsidR="005706C7" w:rsidRPr="00C50B0B">
              <w:t xml:space="preserve"> liegen alle in einem </w:t>
            </w:r>
            <w:r w:rsidR="00B66940" w:rsidRPr="00C50B0B">
              <w:t>O</w:t>
            </w:r>
            <w:r w:rsidR="005706C7" w:rsidRPr="00C50B0B">
              <w:t>rdern</w:t>
            </w:r>
            <w:r w:rsidR="00B66940" w:rsidRPr="00C50B0B">
              <w:t xml:space="preserve"> </w:t>
            </w:r>
            <w:r w:rsidR="00500669" w:rsidRPr="00C50B0B">
              <w:t xml:space="preserve">als </w:t>
            </w:r>
            <w:r w:rsidR="7993CDA4" w:rsidRPr="00C50B0B">
              <w:t>JPG, PNG</w:t>
            </w:r>
            <w:r w:rsidRPr="00C50B0B">
              <w:t xml:space="preserve"> oder </w:t>
            </w:r>
            <w:r w:rsidR="7993CDA4" w:rsidRPr="00C50B0B">
              <w:t>GIF</w:t>
            </w:r>
            <w:r w:rsidR="00500669" w:rsidRPr="00C50B0B">
              <w:t xml:space="preserve"> </w:t>
            </w:r>
            <w:r w:rsidR="00816D1D" w:rsidRPr="00C50B0B">
              <w:t>vor</w:t>
            </w:r>
            <w:r w:rsidR="3239D658" w:rsidRPr="00C50B0B">
              <w:t>.</w:t>
            </w:r>
          </w:p>
          <w:p w14:paraId="34EE3477" w14:textId="77777777" w:rsidR="00E73EFD" w:rsidRPr="00C50B0B" w:rsidRDefault="00E73EFD" w:rsidP="00B54C58">
            <w:pPr>
              <w:pStyle w:val="Frage0"/>
              <w:pBdr>
                <w:top w:val="none" w:sz="0" w:space="0" w:color="auto"/>
                <w:left w:val="none" w:sz="0" w:space="0" w:color="auto"/>
                <w:bottom w:val="none" w:sz="0" w:space="0" w:color="auto"/>
                <w:right w:val="none" w:sz="0" w:space="0" w:color="auto"/>
                <w:between w:val="none" w:sz="0" w:space="0" w:color="auto"/>
              </w:pBdr>
            </w:pPr>
            <w:bookmarkStart w:id="138" w:name="_hdzboh3x1vxt" w:colFirst="0" w:colLast="0"/>
            <w:bookmarkEnd w:id="138"/>
            <w:r w:rsidRPr="00C50B0B">
              <w:t>F: Wer darf solche Bilder zuordnen?</w:t>
            </w:r>
          </w:p>
          <w:p w14:paraId="315F80F0" w14:textId="0C265E77" w:rsidR="00E73EFD" w:rsidRPr="00C50B0B" w:rsidRDefault="1D12CABD" w:rsidP="11208982">
            <w:pPr>
              <w:pStyle w:val="Antwort0"/>
            </w:pPr>
            <w:bookmarkStart w:id="139" w:name="_2f4tjda4wqor" w:colFirst="0" w:colLast="0"/>
            <w:bookmarkEnd w:id="139"/>
            <w:r w:rsidRPr="00C50B0B">
              <w:t xml:space="preserve">A: Bilder für Exponate dürfen nur von der User oder Admin </w:t>
            </w:r>
            <w:r w:rsidR="042A3EC1" w:rsidRPr="00C50B0B">
              <w:t xml:space="preserve">Rolle zuordnet werden. Bilder der Mitarbeit oder </w:t>
            </w:r>
            <w:r w:rsidR="399CC2B6" w:rsidRPr="00C50B0B">
              <w:t>Fördern nur von der HR Rolle.</w:t>
            </w:r>
          </w:p>
          <w:p w14:paraId="37E24A82" w14:textId="77777777" w:rsidR="00E73EFD" w:rsidRPr="00C50B0B" w:rsidRDefault="00E73EFD" w:rsidP="00B54C58">
            <w:pPr>
              <w:pStyle w:val="Frage0"/>
              <w:pBdr>
                <w:top w:val="none" w:sz="0" w:space="0" w:color="auto"/>
                <w:left w:val="none" w:sz="0" w:space="0" w:color="auto"/>
                <w:bottom w:val="none" w:sz="0" w:space="0" w:color="auto"/>
                <w:right w:val="none" w:sz="0" w:space="0" w:color="auto"/>
                <w:between w:val="none" w:sz="0" w:space="0" w:color="auto"/>
              </w:pBdr>
            </w:pPr>
            <w:bookmarkStart w:id="140" w:name="_zalqljcvjbze" w:colFirst="0" w:colLast="0"/>
            <w:bookmarkEnd w:id="140"/>
            <w:r w:rsidRPr="00C50B0B">
              <w:t>F: Wo sollen diese Bilder erscheinen?</w:t>
            </w:r>
          </w:p>
          <w:p w14:paraId="7F513676" w14:textId="52760E80" w:rsidR="00E73EFD" w:rsidRPr="00C50B0B" w:rsidRDefault="00E73EFD" w:rsidP="11208982">
            <w:pPr>
              <w:pStyle w:val="Antwort0"/>
            </w:pPr>
            <w:bookmarkStart w:id="141" w:name="_5mb35zcxzc4v" w:colFirst="0" w:colLast="0"/>
            <w:bookmarkEnd w:id="141"/>
            <w:r w:rsidRPr="00C50B0B">
              <w:t xml:space="preserve">A: </w:t>
            </w:r>
            <w:r w:rsidR="00A5270E" w:rsidRPr="00C50B0B">
              <w:t xml:space="preserve">Im GUI beim </w:t>
            </w:r>
            <w:proofErr w:type="spellStart"/>
            <w:r w:rsidR="00A5270E" w:rsidRPr="00C50B0B">
              <w:t>verwalten</w:t>
            </w:r>
            <w:proofErr w:type="spellEnd"/>
            <w:r w:rsidR="00A5270E" w:rsidRPr="00C50B0B">
              <w:t xml:space="preserve"> der Exponate</w:t>
            </w:r>
            <w:r w:rsidR="00760A8E" w:rsidRPr="00C50B0B">
              <w:t xml:space="preserve">, Mitarbeiter, </w:t>
            </w:r>
            <w:r w:rsidR="00AB0743" w:rsidRPr="00C50B0B">
              <w:t>Förderer etc..</w:t>
            </w:r>
          </w:p>
          <w:p w14:paraId="7918F4EF" w14:textId="419A69EF" w:rsidR="00755CC0" w:rsidRPr="00C50B0B" w:rsidRDefault="00755CC0" w:rsidP="00755CC0">
            <w:pPr>
              <w:pStyle w:val="Frage0"/>
            </w:pPr>
            <w:bookmarkStart w:id="142" w:name="_q612jviojop2" w:colFirst="0" w:colLast="0"/>
            <w:bookmarkEnd w:id="142"/>
            <w:r w:rsidRPr="00C50B0B">
              <w:t>F: In welchem Format liegen die Bilder vor?</w:t>
            </w:r>
          </w:p>
          <w:p w14:paraId="24765DDF" w14:textId="6AC8D511" w:rsidR="00755CC0" w:rsidRPr="00C50B0B" w:rsidRDefault="00755CC0" w:rsidP="00B5656A">
            <w:pPr>
              <w:pStyle w:val="Antwort0"/>
            </w:pPr>
            <w:r w:rsidRPr="00C50B0B">
              <w:lastRenderedPageBreak/>
              <w:t>A</w:t>
            </w:r>
            <w:r w:rsidR="7993CDA4" w:rsidRPr="00C50B0B">
              <w:t>: JPG, PNG oder GIF.</w:t>
            </w:r>
          </w:p>
          <w:p w14:paraId="30BFC6BB" w14:textId="0C8C7DBA" w:rsidR="00D06F8C" w:rsidRPr="00C50B0B" w:rsidRDefault="00D06F8C" w:rsidP="00D06F8C">
            <w:pPr>
              <w:pStyle w:val="Frage0"/>
            </w:pPr>
            <w:r w:rsidRPr="00C50B0B">
              <w:t xml:space="preserve">F: </w:t>
            </w:r>
            <w:r w:rsidR="007C68F2" w:rsidRPr="00C50B0B">
              <w:t>Wofür sollen diese zugeordneten Bilder verwendet werden</w:t>
            </w:r>
            <w:r w:rsidRPr="00C50B0B">
              <w:t>?</w:t>
            </w:r>
          </w:p>
          <w:p w14:paraId="52F058A5" w14:textId="2BCAE7FE" w:rsidR="00D06F8C" w:rsidRPr="00C50B0B" w:rsidRDefault="00D06F8C" w:rsidP="00B5656A">
            <w:pPr>
              <w:pStyle w:val="Antwort0"/>
            </w:pPr>
            <w:r w:rsidRPr="00C50B0B">
              <w:t xml:space="preserve">A: </w:t>
            </w:r>
            <w:r w:rsidR="00816D1D" w:rsidRPr="00C50B0B">
              <w:t xml:space="preserve">Sie sollen </w:t>
            </w:r>
            <w:r w:rsidR="000E4F45" w:rsidRPr="00C50B0B">
              <w:t xml:space="preserve">für die jeweiligen Elemente abfragbar sein (für Flyer </w:t>
            </w:r>
            <w:proofErr w:type="spellStart"/>
            <w:r w:rsidR="005D126A" w:rsidRPr="00C50B0B">
              <w:t>uä</w:t>
            </w:r>
            <w:proofErr w:type="spellEnd"/>
            <w:r w:rsidR="005D126A" w:rsidRPr="00C50B0B">
              <w:t xml:space="preserve">.) </w:t>
            </w:r>
            <w:r w:rsidR="00DC2167" w:rsidRPr="00C50B0B">
              <w:t>und im GUI erscheinen um die Verwaltung zu erleichtern</w:t>
            </w:r>
            <w:r w:rsidRPr="00C50B0B">
              <w:t>.</w:t>
            </w:r>
          </w:p>
          <w:p w14:paraId="698590A6" w14:textId="3CE921AC" w:rsidR="007C68F2" w:rsidRPr="00C50B0B" w:rsidRDefault="007C68F2" w:rsidP="007C68F2">
            <w:pPr>
              <w:pStyle w:val="Frage0"/>
            </w:pPr>
            <w:r w:rsidRPr="00C50B0B">
              <w:t>F: Sollen diese Bilder</w:t>
            </w:r>
            <w:r w:rsidR="00501BD2" w:rsidRPr="00C50B0B">
              <w:t xml:space="preserve"> im GUI auftauchen oder nur für die Abfragen-API zugänglich sein</w:t>
            </w:r>
            <w:r w:rsidRPr="00C50B0B">
              <w:t>?</w:t>
            </w:r>
          </w:p>
          <w:p w14:paraId="3ABC073F" w14:textId="6565CA4E" w:rsidR="007C68F2" w:rsidRPr="00C50B0B" w:rsidRDefault="007C68F2" w:rsidP="00B5656A">
            <w:pPr>
              <w:pStyle w:val="Antwort0"/>
            </w:pPr>
            <w:r w:rsidRPr="00C50B0B">
              <w:t xml:space="preserve">A: </w:t>
            </w:r>
            <w:r w:rsidR="002F0821" w:rsidRPr="00C50B0B">
              <w:t>Beides.</w:t>
            </w:r>
          </w:p>
        </w:tc>
      </w:tr>
    </w:tbl>
    <w:p w14:paraId="73EFE668" w14:textId="77777777" w:rsidR="00E73EFD" w:rsidRPr="00C50B0B" w:rsidRDefault="00E73EFD" w:rsidP="00E73EFD">
      <w:pPr>
        <w:pStyle w:val="berschrift3"/>
        <w:rPr>
          <w:rFonts w:cs="Arial"/>
        </w:rPr>
      </w:pPr>
      <w:bookmarkStart w:id="143" w:name="_Toc38899012"/>
      <w:bookmarkStart w:id="144" w:name="_Toc44320797"/>
      <w:r w:rsidRPr="00C50B0B">
        <w:rPr>
          <w:rFonts w:cs="Arial"/>
        </w:rPr>
        <w:lastRenderedPageBreak/>
        <w:t>Produktdaten</w:t>
      </w:r>
      <w:bookmarkEnd w:id="143"/>
      <w:bookmarkEnd w:id="144"/>
    </w:p>
    <w:tbl>
      <w:tblPr>
        <w:tblW w:w="92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8"/>
        <w:gridCol w:w="8220"/>
      </w:tblGrid>
      <w:tr w:rsidR="00E73EFD" w:rsidRPr="00C50B0B" w14:paraId="2A45F12E" w14:textId="77777777" w:rsidTr="00B54C58">
        <w:tc>
          <w:tcPr>
            <w:tcW w:w="988" w:type="dxa"/>
            <w:shd w:val="clear" w:color="auto" w:fill="auto"/>
          </w:tcPr>
          <w:p w14:paraId="55670F3A" w14:textId="77777777" w:rsidR="00E73EFD" w:rsidRPr="00C50B0B" w:rsidRDefault="00E73EFD" w:rsidP="00B54C58">
            <w:pPr>
              <w:pBdr>
                <w:top w:val="nil"/>
                <w:left w:val="nil"/>
                <w:bottom w:val="nil"/>
                <w:right w:val="nil"/>
                <w:between w:val="nil"/>
              </w:pBdr>
              <w:spacing w:before="60"/>
              <w:rPr>
                <w:rFonts w:cs="Arial"/>
                <w:color w:val="000000"/>
              </w:rPr>
            </w:pPr>
            <w:r w:rsidRPr="00C50B0B">
              <w:rPr>
                <w:rFonts w:cs="Arial"/>
                <w:color w:val="000000"/>
              </w:rPr>
              <w:t>/LD10/</w:t>
            </w:r>
          </w:p>
        </w:tc>
        <w:tc>
          <w:tcPr>
            <w:tcW w:w="8220" w:type="dxa"/>
            <w:shd w:val="clear" w:color="auto" w:fill="auto"/>
          </w:tcPr>
          <w:p w14:paraId="6DC01030" w14:textId="77777777" w:rsidR="00E73EFD" w:rsidRPr="00C50B0B" w:rsidRDefault="00E73EFD" w:rsidP="00B54C58">
            <w:pPr>
              <w:pBdr>
                <w:top w:val="nil"/>
                <w:left w:val="nil"/>
                <w:bottom w:val="nil"/>
                <w:right w:val="nil"/>
                <w:between w:val="nil"/>
              </w:pBdr>
              <w:spacing w:before="60"/>
              <w:rPr>
                <w:rFonts w:cs="Arial"/>
                <w:color w:val="000000"/>
              </w:rPr>
            </w:pPr>
            <w:r w:rsidRPr="00C50B0B">
              <w:rPr>
                <w:rFonts w:cs="Arial"/>
                <w:color w:val="000000"/>
              </w:rPr>
              <w:t>Die Daten sollen in einer zentralen Datenbasis (lesbare Dateien) abgespeichert werden.</w:t>
            </w:r>
          </w:p>
          <w:p w14:paraId="7C3A05C2" w14:textId="77777777" w:rsidR="00E73EFD" w:rsidRPr="00C50B0B" w:rsidRDefault="00E73EFD" w:rsidP="00B54C58">
            <w:pPr>
              <w:pStyle w:val="Frage0"/>
              <w:pBdr>
                <w:top w:val="none" w:sz="0" w:space="0" w:color="auto"/>
                <w:left w:val="none" w:sz="0" w:space="0" w:color="auto"/>
                <w:bottom w:val="none" w:sz="0" w:space="0" w:color="auto"/>
                <w:right w:val="none" w:sz="0" w:space="0" w:color="auto"/>
                <w:between w:val="none" w:sz="0" w:space="0" w:color="auto"/>
              </w:pBdr>
            </w:pPr>
            <w:bookmarkStart w:id="145" w:name="_tjj7pm3597o3" w:colFirst="0" w:colLast="0"/>
            <w:bookmarkEnd w:id="145"/>
            <w:r w:rsidRPr="00C50B0B">
              <w:t>F: Gibt es ein präferiertes Format?</w:t>
            </w:r>
          </w:p>
          <w:p w14:paraId="58FBDB49" w14:textId="07B57557" w:rsidR="00E73EFD" w:rsidRPr="00C50B0B" w:rsidRDefault="22C9943D" w:rsidP="11208982">
            <w:pPr>
              <w:pStyle w:val="Antwort0"/>
              <w:rPr>
                <w:color w:val="A5A5A5" w:themeColor="accent3"/>
              </w:rPr>
            </w:pPr>
            <w:bookmarkStart w:id="146" w:name="_kttcr9hwd6uv" w:colFirst="0" w:colLast="0"/>
            <w:bookmarkEnd w:id="146"/>
            <w:r w:rsidRPr="00C50B0B">
              <w:t>A: CSV oder JSON.</w:t>
            </w:r>
          </w:p>
          <w:p w14:paraId="51186A71" w14:textId="77777777" w:rsidR="00E73EFD" w:rsidRPr="00C50B0B" w:rsidRDefault="00E73EFD" w:rsidP="00B54C58">
            <w:pPr>
              <w:pStyle w:val="Frage0"/>
              <w:pBdr>
                <w:top w:val="none" w:sz="0" w:space="0" w:color="auto"/>
                <w:left w:val="none" w:sz="0" w:space="0" w:color="auto"/>
                <w:bottom w:val="none" w:sz="0" w:space="0" w:color="auto"/>
                <w:right w:val="none" w:sz="0" w:space="0" w:color="auto"/>
                <w:between w:val="none" w:sz="0" w:space="0" w:color="auto"/>
              </w:pBdr>
            </w:pPr>
            <w:bookmarkStart w:id="147" w:name="_99utirtlrb4r" w:colFirst="0" w:colLast="0"/>
            <w:bookmarkEnd w:id="147"/>
            <w:r w:rsidRPr="00C50B0B">
              <w:t>F: Was heißt lesbar? Übersichtlich lesbar oder nur verständlich lesbar?</w:t>
            </w:r>
          </w:p>
          <w:p w14:paraId="32B423DF" w14:textId="448DF76B" w:rsidR="00E73EFD" w:rsidRPr="00C50B0B" w:rsidRDefault="00E73EFD" w:rsidP="11208982">
            <w:pPr>
              <w:pStyle w:val="Antwort0"/>
            </w:pPr>
            <w:bookmarkStart w:id="148" w:name="_cjtd85yhwy0i" w:colFirst="0" w:colLast="0"/>
            <w:bookmarkEnd w:id="148"/>
            <w:r w:rsidRPr="00C50B0B">
              <w:t xml:space="preserve">A: </w:t>
            </w:r>
            <w:r w:rsidR="00A6621B" w:rsidRPr="00C50B0B">
              <w:t>Menschen lesbar reicht, da Übersichtlichkeit mit Programmen wie Excel erreicht werden können.</w:t>
            </w:r>
          </w:p>
          <w:p w14:paraId="43D0F927" w14:textId="5EE0C2D5" w:rsidR="00E83946" w:rsidRPr="00C50B0B" w:rsidRDefault="00E83946" w:rsidP="00E83946">
            <w:pPr>
              <w:pStyle w:val="Frage0"/>
            </w:pPr>
            <w:r w:rsidRPr="00C50B0B">
              <w:t>F: Wo liegt dieser zentrale Speicherpunkt?</w:t>
            </w:r>
          </w:p>
          <w:p w14:paraId="15D80216" w14:textId="477B8992" w:rsidR="00E83946" w:rsidRPr="00C50B0B" w:rsidRDefault="00E83946" w:rsidP="00B5656A">
            <w:pPr>
              <w:pStyle w:val="Antwort0"/>
            </w:pPr>
            <w:r w:rsidRPr="00C50B0B">
              <w:t xml:space="preserve">A: </w:t>
            </w:r>
            <w:r w:rsidR="00723569" w:rsidRPr="00C50B0B">
              <w:t>Aktuell auf</w:t>
            </w:r>
            <w:r w:rsidR="003A565E" w:rsidRPr="00C50B0B">
              <w:t xml:space="preserve"> unserem </w:t>
            </w:r>
            <w:r w:rsidR="00A80D2F" w:rsidRPr="00C50B0B">
              <w:t xml:space="preserve">FileZilla </w:t>
            </w:r>
            <w:proofErr w:type="spellStart"/>
            <w:r w:rsidR="00A80D2F" w:rsidRPr="00C50B0B">
              <w:t>server</w:t>
            </w:r>
            <w:proofErr w:type="spellEnd"/>
            <w:r w:rsidRPr="00C50B0B">
              <w:t>.</w:t>
            </w:r>
          </w:p>
          <w:p w14:paraId="1AD4C682" w14:textId="090593ED" w:rsidR="00AB6401" w:rsidRPr="00C50B0B" w:rsidRDefault="00AB6401" w:rsidP="00AB6401">
            <w:pPr>
              <w:pStyle w:val="Frage0"/>
            </w:pPr>
            <w:r w:rsidRPr="00C50B0B">
              <w:t xml:space="preserve">F: </w:t>
            </w:r>
            <w:r w:rsidR="00037219" w:rsidRPr="00C50B0B">
              <w:t>Wie soll auf diese zentrale Datenbasis zugegriffen werden</w:t>
            </w:r>
            <w:r w:rsidRPr="00C50B0B">
              <w:t>?</w:t>
            </w:r>
          </w:p>
          <w:p w14:paraId="67D1A365" w14:textId="4D4BF771" w:rsidR="00AB6401" w:rsidRPr="00C50B0B" w:rsidRDefault="00AB6401" w:rsidP="007727FE">
            <w:pPr>
              <w:pStyle w:val="Antwort0"/>
            </w:pPr>
            <w:r w:rsidRPr="00C50B0B">
              <w:t>A</w:t>
            </w:r>
            <w:r w:rsidR="11691AAA" w:rsidRPr="00C50B0B">
              <w:t>: Über FTP.</w:t>
            </w:r>
          </w:p>
          <w:p w14:paraId="70764835" w14:textId="5A8B241A" w:rsidR="00037219" w:rsidRPr="00C50B0B" w:rsidRDefault="00037219" w:rsidP="00037219">
            <w:pPr>
              <w:pStyle w:val="Frage0"/>
            </w:pPr>
            <w:r w:rsidRPr="00C50B0B">
              <w:t xml:space="preserve">F: </w:t>
            </w:r>
            <w:r w:rsidR="008E2302" w:rsidRPr="00C50B0B">
              <w:t>Wer hat auf diese zentrale Datenbasis Zugriff</w:t>
            </w:r>
            <w:r w:rsidRPr="00C50B0B">
              <w:t>?</w:t>
            </w:r>
          </w:p>
          <w:p w14:paraId="30B8529C" w14:textId="39D03CBC" w:rsidR="00037219" w:rsidRPr="00C50B0B" w:rsidRDefault="06EA4396" w:rsidP="007727FE">
            <w:pPr>
              <w:pStyle w:val="Antwort0"/>
              <w:rPr>
                <w:color w:val="A5A5A5" w:themeColor="accent3"/>
              </w:rPr>
            </w:pPr>
            <w:r w:rsidRPr="00C50B0B">
              <w:t xml:space="preserve">A: Nur der </w:t>
            </w:r>
            <w:r w:rsidR="20D46C77" w:rsidRPr="00C50B0B">
              <w:t>Admin</w:t>
            </w:r>
            <w:r w:rsidRPr="00C50B0B">
              <w:t>.</w:t>
            </w:r>
          </w:p>
        </w:tc>
      </w:tr>
    </w:tbl>
    <w:p w14:paraId="584248A0" w14:textId="77777777" w:rsidR="00E73EFD" w:rsidRPr="00C50B0B" w:rsidRDefault="00E73EFD" w:rsidP="00E73EFD">
      <w:pPr>
        <w:pStyle w:val="berschrift3"/>
        <w:rPr>
          <w:rFonts w:cs="Arial"/>
        </w:rPr>
      </w:pPr>
      <w:bookmarkStart w:id="149" w:name="_Toc38899013"/>
      <w:bookmarkStart w:id="150" w:name="_Toc44320798"/>
      <w:r w:rsidRPr="00C50B0B">
        <w:rPr>
          <w:rFonts w:cs="Arial"/>
        </w:rPr>
        <w:t>Produktleistungen</w:t>
      </w:r>
      <w:bookmarkEnd w:id="149"/>
      <w:bookmarkEnd w:id="150"/>
    </w:p>
    <w:tbl>
      <w:tblPr>
        <w:tblW w:w="92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8"/>
        <w:gridCol w:w="8220"/>
      </w:tblGrid>
      <w:tr w:rsidR="00E73EFD" w:rsidRPr="00C50B0B" w14:paraId="64EBB97C" w14:textId="77777777" w:rsidTr="00B54C58">
        <w:tc>
          <w:tcPr>
            <w:tcW w:w="988" w:type="dxa"/>
            <w:shd w:val="clear" w:color="auto" w:fill="auto"/>
          </w:tcPr>
          <w:p w14:paraId="01E916F1" w14:textId="77777777" w:rsidR="00E73EFD" w:rsidRPr="00C50B0B" w:rsidRDefault="00E73EFD" w:rsidP="00B54C58">
            <w:pPr>
              <w:pBdr>
                <w:top w:val="nil"/>
                <w:left w:val="nil"/>
                <w:bottom w:val="nil"/>
                <w:right w:val="nil"/>
                <w:between w:val="nil"/>
              </w:pBdr>
              <w:spacing w:before="60"/>
              <w:rPr>
                <w:rFonts w:cs="Arial"/>
                <w:color w:val="000000"/>
              </w:rPr>
            </w:pPr>
            <w:r w:rsidRPr="00C50B0B">
              <w:rPr>
                <w:rFonts w:cs="Arial"/>
                <w:color w:val="000000"/>
              </w:rPr>
              <w:t>/LL10/</w:t>
            </w:r>
          </w:p>
        </w:tc>
        <w:tc>
          <w:tcPr>
            <w:tcW w:w="8220" w:type="dxa"/>
            <w:shd w:val="clear" w:color="auto" w:fill="auto"/>
          </w:tcPr>
          <w:p w14:paraId="6621D5D8" w14:textId="77777777" w:rsidR="00E73EFD" w:rsidRPr="00C50B0B" w:rsidRDefault="00E73EFD" w:rsidP="00B54C58">
            <w:pPr>
              <w:pBdr>
                <w:top w:val="nil"/>
                <w:left w:val="nil"/>
                <w:bottom w:val="nil"/>
                <w:right w:val="nil"/>
                <w:between w:val="nil"/>
              </w:pBdr>
              <w:spacing w:before="60"/>
              <w:rPr>
                <w:rFonts w:cs="Arial"/>
                <w:color w:val="000000"/>
              </w:rPr>
            </w:pPr>
            <w:r w:rsidRPr="00C50B0B">
              <w:rPr>
                <w:rFonts w:cs="Arial"/>
                <w:color w:val="000000"/>
              </w:rPr>
              <w:t>Die Anzahl der zu verwaltenden Elemente wird auf ca. 10.000 geschätzt.</w:t>
            </w:r>
          </w:p>
          <w:p w14:paraId="3B15A573" w14:textId="77777777" w:rsidR="00E73EFD" w:rsidRPr="00C50B0B" w:rsidRDefault="00E73EFD" w:rsidP="00B54C58">
            <w:pPr>
              <w:pStyle w:val="Frage0"/>
              <w:pBdr>
                <w:top w:val="none" w:sz="0" w:space="0" w:color="auto"/>
                <w:left w:val="none" w:sz="0" w:space="0" w:color="auto"/>
                <w:bottom w:val="none" w:sz="0" w:space="0" w:color="auto"/>
                <w:right w:val="none" w:sz="0" w:space="0" w:color="auto"/>
                <w:between w:val="none" w:sz="0" w:space="0" w:color="auto"/>
              </w:pBdr>
            </w:pPr>
            <w:bookmarkStart w:id="151" w:name="_u12nmslrsc8p" w:colFirst="0" w:colLast="0"/>
            <w:bookmarkEnd w:id="151"/>
            <w:r w:rsidRPr="00C50B0B">
              <w:t>F: Was ist ein Element (Exponat, Mitarbeiter, Förderer etc.)?</w:t>
            </w:r>
          </w:p>
          <w:p w14:paraId="07C4D056" w14:textId="1927C037" w:rsidR="00E73EFD" w:rsidRPr="00C50B0B" w:rsidRDefault="00E73EFD" w:rsidP="11208982">
            <w:pPr>
              <w:pStyle w:val="Antwort0"/>
            </w:pPr>
            <w:bookmarkStart w:id="152" w:name="_pm8uy7tff9dg" w:colFirst="0" w:colLast="0"/>
            <w:bookmarkEnd w:id="152"/>
            <w:r w:rsidRPr="00C50B0B">
              <w:t>A</w:t>
            </w:r>
            <w:r w:rsidR="06EA4396" w:rsidRPr="00C50B0B">
              <w:t>: siehe oben.</w:t>
            </w:r>
          </w:p>
          <w:p w14:paraId="24793182" w14:textId="3FBFB904" w:rsidR="00F375C6" w:rsidRPr="00C50B0B" w:rsidRDefault="00F375C6" w:rsidP="00F375C6">
            <w:pPr>
              <w:pStyle w:val="Frage0"/>
            </w:pPr>
            <w:r w:rsidRPr="00C50B0B">
              <w:t xml:space="preserve">F: Wie ist </w:t>
            </w:r>
            <w:r w:rsidR="00E84541" w:rsidRPr="00C50B0B">
              <w:t>das Wachstum</w:t>
            </w:r>
            <w:r w:rsidRPr="00C50B0B">
              <w:t xml:space="preserve"> </w:t>
            </w:r>
            <w:r w:rsidR="00E84541" w:rsidRPr="00C50B0B">
              <w:t xml:space="preserve">der Datenmenge </w:t>
            </w:r>
            <w:r w:rsidRPr="00C50B0B">
              <w:t>in der Zukunft einzuschätzen?</w:t>
            </w:r>
          </w:p>
          <w:p w14:paraId="4878FF6C" w14:textId="75675A11" w:rsidR="00F375C6" w:rsidRPr="00C50B0B" w:rsidRDefault="072A810F" w:rsidP="007727FE">
            <w:pPr>
              <w:pStyle w:val="Antwort0"/>
            </w:pPr>
            <w:r w:rsidRPr="00C50B0B">
              <w:t xml:space="preserve">A: </w:t>
            </w:r>
            <w:r w:rsidR="3239D658" w:rsidRPr="00C50B0B">
              <w:t>Und</w:t>
            </w:r>
            <w:r w:rsidRPr="00C50B0B">
              <w:t xml:space="preserve"> die 30% mehr Daten.</w:t>
            </w:r>
          </w:p>
        </w:tc>
      </w:tr>
      <w:tr w:rsidR="00E73EFD" w:rsidRPr="00C50B0B" w14:paraId="4555DECB" w14:textId="77777777" w:rsidTr="00B54C58">
        <w:tc>
          <w:tcPr>
            <w:tcW w:w="988" w:type="dxa"/>
            <w:shd w:val="clear" w:color="auto" w:fill="auto"/>
          </w:tcPr>
          <w:p w14:paraId="4237AF6D" w14:textId="77777777" w:rsidR="00E73EFD" w:rsidRPr="00C50B0B" w:rsidRDefault="00E73EFD" w:rsidP="00B54C58">
            <w:pPr>
              <w:pBdr>
                <w:top w:val="nil"/>
                <w:left w:val="nil"/>
                <w:bottom w:val="nil"/>
                <w:right w:val="nil"/>
                <w:between w:val="nil"/>
              </w:pBdr>
              <w:spacing w:before="60"/>
              <w:rPr>
                <w:rFonts w:cs="Arial"/>
                <w:color w:val="000000"/>
              </w:rPr>
            </w:pPr>
            <w:r w:rsidRPr="00C50B0B">
              <w:rPr>
                <w:rFonts w:cs="Arial"/>
                <w:color w:val="000000"/>
              </w:rPr>
              <w:t>/LL20/</w:t>
            </w:r>
          </w:p>
        </w:tc>
        <w:tc>
          <w:tcPr>
            <w:tcW w:w="8220" w:type="dxa"/>
            <w:shd w:val="clear" w:color="auto" w:fill="auto"/>
          </w:tcPr>
          <w:p w14:paraId="6D51B938" w14:textId="77777777" w:rsidR="00E73EFD" w:rsidRPr="00C50B0B" w:rsidRDefault="00E73EFD" w:rsidP="00B54C58">
            <w:pPr>
              <w:pBdr>
                <w:top w:val="nil"/>
                <w:left w:val="nil"/>
                <w:bottom w:val="nil"/>
                <w:right w:val="nil"/>
                <w:between w:val="nil"/>
              </w:pBdr>
              <w:spacing w:before="60"/>
              <w:rPr>
                <w:rFonts w:cs="Arial"/>
                <w:color w:val="000000"/>
              </w:rPr>
            </w:pPr>
            <w:r w:rsidRPr="00C50B0B">
              <w:rPr>
                <w:rFonts w:cs="Arial"/>
                <w:color w:val="000000"/>
              </w:rPr>
              <w:t>Um bei HW- und SW-Anschaffungen und -neuerungen flexibel zu bleiben, ist auf Plattformunabhängigkeit besonders zu achten.</w:t>
            </w:r>
          </w:p>
          <w:p w14:paraId="733B8443" w14:textId="77777777" w:rsidR="00E73EFD" w:rsidRPr="00C50B0B" w:rsidRDefault="00E73EFD" w:rsidP="00B54C58">
            <w:pPr>
              <w:pStyle w:val="Frage0"/>
              <w:pBdr>
                <w:top w:val="none" w:sz="0" w:space="0" w:color="auto"/>
                <w:left w:val="none" w:sz="0" w:space="0" w:color="auto"/>
                <w:bottom w:val="none" w:sz="0" w:space="0" w:color="auto"/>
                <w:right w:val="none" w:sz="0" w:space="0" w:color="auto"/>
                <w:between w:val="none" w:sz="0" w:space="0" w:color="auto"/>
              </w:pBdr>
            </w:pPr>
            <w:bookmarkStart w:id="153" w:name="_bi9zjeh7x37j" w:colFirst="0" w:colLast="0"/>
            <w:bookmarkEnd w:id="153"/>
            <w:r w:rsidRPr="00C50B0B">
              <w:t>F: Welche Plattformen gibt es aktuell und welche sind in Planung für die Zukunft?</w:t>
            </w:r>
          </w:p>
          <w:p w14:paraId="51C61CA9" w14:textId="014B1024" w:rsidR="00E73EFD" w:rsidRPr="00C50B0B" w:rsidRDefault="7BBE4949" w:rsidP="11208982">
            <w:pPr>
              <w:pStyle w:val="Antwort0"/>
            </w:pPr>
            <w:bookmarkStart w:id="154" w:name="_594onjc7wg1g" w:colFirst="0" w:colLast="0"/>
            <w:bookmarkEnd w:id="154"/>
            <w:r w:rsidRPr="00C50B0B">
              <w:t xml:space="preserve">A: Windows XP und Windows Server 2003 </w:t>
            </w:r>
            <w:r w:rsidR="442FB19A" w:rsidRPr="00C50B0B">
              <w:t>aktuell</w:t>
            </w:r>
            <w:r w:rsidRPr="00C50B0B">
              <w:t xml:space="preserve"> und für die </w:t>
            </w:r>
            <w:r w:rsidR="442FB19A" w:rsidRPr="00C50B0B">
              <w:t>Zukunft Windows</w:t>
            </w:r>
            <w:r w:rsidRPr="00C50B0B">
              <w:t xml:space="preserve"> 10 und </w:t>
            </w:r>
            <w:r w:rsidR="018E306B" w:rsidRPr="00C50B0B">
              <w:t>Ubuntu Server 18.04</w:t>
            </w:r>
            <w:r w:rsidRPr="00C50B0B">
              <w:t>.</w:t>
            </w:r>
          </w:p>
          <w:p w14:paraId="38465018" w14:textId="5ABC9E78" w:rsidR="00EF43F8" w:rsidRPr="00C50B0B" w:rsidRDefault="00EF43F8" w:rsidP="00EF43F8">
            <w:pPr>
              <w:pStyle w:val="Frage0"/>
            </w:pPr>
            <w:r w:rsidRPr="00C50B0B">
              <w:t>F: Welche Plattformen sollen aktuell unterstützt werden?</w:t>
            </w:r>
          </w:p>
          <w:p w14:paraId="6BF7489C" w14:textId="20E7AD79" w:rsidR="00EF43F8" w:rsidRPr="00C50B0B" w:rsidRDefault="2592F4AD" w:rsidP="00B90495">
            <w:pPr>
              <w:pStyle w:val="Antwort0"/>
            </w:pPr>
            <w:r w:rsidRPr="00C50B0B">
              <w:t xml:space="preserve">A: Windows </w:t>
            </w:r>
            <w:r w:rsidR="64028DEE" w:rsidRPr="00C50B0B">
              <w:t>10</w:t>
            </w:r>
            <w:r w:rsidRPr="00C50B0B">
              <w:t xml:space="preserve"> und </w:t>
            </w:r>
            <w:r w:rsidR="43147259" w:rsidRPr="00C50B0B">
              <w:t>Ubuntu 18.04</w:t>
            </w:r>
            <w:r w:rsidRPr="00C50B0B">
              <w:t>.</w:t>
            </w:r>
          </w:p>
          <w:p w14:paraId="08A98BBA" w14:textId="71E84564" w:rsidR="00EF43F8" w:rsidRPr="00C50B0B" w:rsidRDefault="00EF43F8" w:rsidP="00EF43F8">
            <w:pPr>
              <w:pStyle w:val="Frage0"/>
            </w:pPr>
            <w:r w:rsidRPr="00C50B0B">
              <w:t>F: Welche HW / SW ist aktuell vorhanden mit der Interagiert werden muss?</w:t>
            </w:r>
          </w:p>
          <w:p w14:paraId="4D4E0656" w14:textId="2257F342" w:rsidR="00EF43F8" w:rsidRPr="00C50B0B" w:rsidRDefault="0E42731D" w:rsidP="00EF43F8">
            <w:pPr>
              <w:pStyle w:val="Antwort0"/>
              <w:rPr>
                <w:color w:val="A5A5A5" w:themeColor="accent3"/>
              </w:rPr>
            </w:pPr>
            <w:r w:rsidRPr="00C50B0B">
              <w:t>A: HW: Office-PC (</w:t>
            </w:r>
            <w:r w:rsidR="3239D658" w:rsidRPr="00C50B0B">
              <w:t xml:space="preserve">Intel </w:t>
            </w:r>
            <w:r w:rsidRPr="00C50B0B">
              <w:t xml:space="preserve">i3, 4GB </w:t>
            </w:r>
            <w:r w:rsidR="3239D658" w:rsidRPr="00C50B0B">
              <w:t>Arbeitsspeicher, Maus und Tastatur).</w:t>
            </w:r>
            <w:r w:rsidR="19B37448" w:rsidRPr="00C50B0B">
              <w:t xml:space="preserve"> </w:t>
            </w:r>
            <w:r w:rsidR="7467999A" w:rsidRPr="00C50B0B">
              <w:t xml:space="preserve">Keine SW zum </w:t>
            </w:r>
            <w:r w:rsidR="00723569" w:rsidRPr="00C50B0B">
              <w:t>Interagieren</w:t>
            </w:r>
            <w:r w:rsidR="7467999A" w:rsidRPr="00C50B0B">
              <w:t>.</w:t>
            </w:r>
          </w:p>
        </w:tc>
      </w:tr>
    </w:tbl>
    <w:p w14:paraId="5D67CB4B" w14:textId="77777777" w:rsidR="00E73EFD" w:rsidRPr="00C50B0B" w:rsidRDefault="00E73EFD" w:rsidP="00E73EFD">
      <w:pPr>
        <w:pStyle w:val="berschrift3"/>
        <w:rPr>
          <w:rFonts w:cs="Arial"/>
        </w:rPr>
      </w:pPr>
      <w:bookmarkStart w:id="155" w:name="_Toc38899014"/>
      <w:bookmarkStart w:id="156" w:name="_Toc44320799"/>
      <w:r w:rsidRPr="00C50B0B">
        <w:rPr>
          <w:rFonts w:cs="Arial"/>
        </w:rPr>
        <w:t>Qualitätsanforderungen</w:t>
      </w:r>
      <w:bookmarkEnd w:id="155"/>
      <w:bookmarkEnd w:id="156"/>
    </w:p>
    <w:tbl>
      <w:tblPr>
        <w:tblW w:w="92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05"/>
        <w:gridCol w:w="1701"/>
        <w:gridCol w:w="1701"/>
        <w:gridCol w:w="1701"/>
        <w:gridCol w:w="1701"/>
      </w:tblGrid>
      <w:tr w:rsidR="00E73EFD" w:rsidRPr="00C50B0B" w14:paraId="22C9D7E2" w14:textId="77777777" w:rsidTr="00B54C58">
        <w:tc>
          <w:tcPr>
            <w:tcW w:w="2405" w:type="dxa"/>
            <w:shd w:val="clear" w:color="auto" w:fill="auto"/>
          </w:tcPr>
          <w:p w14:paraId="71EED9C1" w14:textId="77777777" w:rsidR="00E73EFD" w:rsidRPr="00C50B0B" w:rsidRDefault="00E73EFD" w:rsidP="00B54C58">
            <w:pPr>
              <w:pBdr>
                <w:top w:val="nil"/>
                <w:left w:val="nil"/>
                <w:bottom w:val="nil"/>
                <w:right w:val="nil"/>
                <w:between w:val="nil"/>
              </w:pBdr>
              <w:spacing w:before="60"/>
              <w:rPr>
                <w:rFonts w:cs="Arial"/>
                <w:color w:val="000000"/>
              </w:rPr>
            </w:pPr>
            <w:r w:rsidRPr="00C50B0B">
              <w:rPr>
                <w:rFonts w:cs="Arial"/>
                <w:color w:val="000000"/>
              </w:rPr>
              <w:t>Produktqualität</w:t>
            </w:r>
          </w:p>
        </w:tc>
        <w:tc>
          <w:tcPr>
            <w:tcW w:w="1701" w:type="dxa"/>
            <w:shd w:val="clear" w:color="auto" w:fill="auto"/>
          </w:tcPr>
          <w:p w14:paraId="7324B553" w14:textId="77777777" w:rsidR="00E73EFD" w:rsidRPr="00C50B0B" w:rsidRDefault="00E73EFD" w:rsidP="00B54C58">
            <w:pPr>
              <w:pBdr>
                <w:top w:val="nil"/>
                <w:left w:val="nil"/>
                <w:bottom w:val="nil"/>
                <w:right w:val="nil"/>
                <w:between w:val="nil"/>
              </w:pBdr>
              <w:spacing w:before="60"/>
              <w:jc w:val="center"/>
              <w:rPr>
                <w:rFonts w:cs="Arial"/>
                <w:color w:val="000000"/>
              </w:rPr>
            </w:pPr>
            <w:r w:rsidRPr="00C50B0B">
              <w:rPr>
                <w:rFonts w:cs="Arial"/>
                <w:color w:val="000000"/>
              </w:rPr>
              <w:t>sehr gut</w:t>
            </w:r>
          </w:p>
        </w:tc>
        <w:tc>
          <w:tcPr>
            <w:tcW w:w="1701" w:type="dxa"/>
            <w:shd w:val="clear" w:color="auto" w:fill="auto"/>
          </w:tcPr>
          <w:p w14:paraId="624D26DD" w14:textId="77777777" w:rsidR="00E73EFD" w:rsidRPr="00C50B0B" w:rsidRDefault="00E73EFD" w:rsidP="00B54C58">
            <w:pPr>
              <w:pBdr>
                <w:top w:val="nil"/>
                <w:left w:val="nil"/>
                <w:bottom w:val="nil"/>
                <w:right w:val="nil"/>
                <w:between w:val="nil"/>
              </w:pBdr>
              <w:spacing w:before="60"/>
              <w:jc w:val="center"/>
              <w:rPr>
                <w:rFonts w:cs="Arial"/>
                <w:color w:val="000000"/>
              </w:rPr>
            </w:pPr>
            <w:r w:rsidRPr="00C50B0B">
              <w:rPr>
                <w:rFonts w:cs="Arial"/>
                <w:color w:val="000000"/>
              </w:rPr>
              <w:t>gut</w:t>
            </w:r>
          </w:p>
        </w:tc>
        <w:tc>
          <w:tcPr>
            <w:tcW w:w="1701" w:type="dxa"/>
            <w:shd w:val="clear" w:color="auto" w:fill="auto"/>
          </w:tcPr>
          <w:p w14:paraId="44D8D3E9" w14:textId="77777777" w:rsidR="00E73EFD" w:rsidRPr="00C50B0B" w:rsidRDefault="00E73EFD" w:rsidP="00B54C58">
            <w:pPr>
              <w:pBdr>
                <w:top w:val="nil"/>
                <w:left w:val="nil"/>
                <w:bottom w:val="nil"/>
                <w:right w:val="nil"/>
                <w:between w:val="nil"/>
              </w:pBdr>
              <w:spacing w:before="60"/>
              <w:jc w:val="center"/>
              <w:rPr>
                <w:rFonts w:cs="Arial"/>
                <w:color w:val="000000"/>
              </w:rPr>
            </w:pPr>
            <w:r w:rsidRPr="00C50B0B">
              <w:rPr>
                <w:rFonts w:cs="Arial"/>
                <w:color w:val="000000"/>
              </w:rPr>
              <w:t>normal</w:t>
            </w:r>
          </w:p>
        </w:tc>
        <w:tc>
          <w:tcPr>
            <w:tcW w:w="1701" w:type="dxa"/>
            <w:shd w:val="clear" w:color="auto" w:fill="auto"/>
          </w:tcPr>
          <w:p w14:paraId="4D467380" w14:textId="77777777" w:rsidR="00E73EFD" w:rsidRPr="00C50B0B" w:rsidRDefault="00E73EFD" w:rsidP="00B54C58">
            <w:pPr>
              <w:pBdr>
                <w:top w:val="nil"/>
                <w:left w:val="nil"/>
                <w:bottom w:val="nil"/>
                <w:right w:val="nil"/>
                <w:between w:val="nil"/>
              </w:pBdr>
              <w:spacing w:before="60"/>
              <w:jc w:val="center"/>
              <w:rPr>
                <w:rFonts w:cs="Arial"/>
                <w:color w:val="000000"/>
              </w:rPr>
            </w:pPr>
            <w:r w:rsidRPr="00C50B0B">
              <w:rPr>
                <w:rFonts w:cs="Arial"/>
                <w:color w:val="000000"/>
              </w:rPr>
              <w:t>nicht relevant</w:t>
            </w:r>
          </w:p>
        </w:tc>
      </w:tr>
      <w:tr w:rsidR="00E73EFD" w:rsidRPr="00C50B0B" w14:paraId="656F8959" w14:textId="77777777" w:rsidTr="00B54C58">
        <w:tc>
          <w:tcPr>
            <w:tcW w:w="2405" w:type="dxa"/>
            <w:shd w:val="clear" w:color="auto" w:fill="auto"/>
          </w:tcPr>
          <w:p w14:paraId="346BBF89" w14:textId="77777777" w:rsidR="00E73EFD" w:rsidRPr="00C50B0B" w:rsidRDefault="00E73EFD" w:rsidP="00B54C58">
            <w:pPr>
              <w:pBdr>
                <w:top w:val="nil"/>
                <w:left w:val="nil"/>
                <w:bottom w:val="nil"/>
                <w:right w:val="nil"/>
                <w:between w:val="nil"/>
              </w:pBdr>
              <w:spacing w:before="60"/>
              <w:rPr>
                <w:rFonts w:cs="Arial"/>
                <w:color w:val="000000"/>
              </w:rPr>
            </w:pPr>
            <w:r w:rsidRPr="00C50B0B">
              <w:rPr>
                <w:rFonts w:cs="Arial"/>
                <w:color w:val="000000"/>
              </w:rPr>
              <w:lastRenderedPageBreak/>
              <w:t>Funktionalität</w:t>
            </w:r>
          </w:p>
        </w:tc>
        <w:tc>
          <w:tcPr>
            <w:tcW w:w="1701" w:type="dxa"/>
            <w:shd w:val="clear" w:color="auto" w:fill="auto"/>
          </w:tcPr>
          <w:p w14:paraId="249FBAB8" w14:textId="77777777" w:rsidR="00E73EFD" w:rsidRPr="00C50B0B" w:rsidRDefault="00E73EFD" w:rsidP="00B54C58">
            <w:pPr>
              <w:pBdr>
                <w:top w:val="nil"/>
                <w:left w:val="nil"/>
                <w:bottom w:val="nil"/>
                <w:right w:val="nil"/>
                <w:between w:val="nil"/>
              </w:pBdr>
              <w:spacing w:before="60"/>
              <w:jc w:val="center"/>
              <w:rPr>
                <w:rFonts w:cs="Arial"/>
                <w:color w:val="000000"/>
              </w:rPr>
            </w:pPr>
            <w:r w:rsidRPr="00C50B0B">
              <w:rPr>
                <w:rFonts w:cs="Arial"/>
                <w:color w:val="000000"/>
              </w:rPr>
              <w:t>X</w:t>
            </w:r>
          </w:p>
        </w:tc>
        <w:tc>
          <w:tcPr>
            <w:tcW w:w="1701" w:type="dxa"/>
            <w:shd w:val="clear" w:color="auto" w:fill="auto"/>
          </w:tcPr>
          <w:p w14:paraId="1ECAF76B" w14:textId="77777777" w:rsidR="00E73EFD" w:rsidRPr="00C50B0B" w:rsidRDefault="00E73EFD" w:rsidP="00B54C58">
            <w:pPr>
              <w:pBdr>
                <w:top w:val="nil"/>
                <w:left w:val="nil"/>
                <w:bottom w:val="nil"/>
                <w:right w:val="nil"/>
                <w:between w:val="nil"/>
              </w:pBdr>
              <w:spacing w:before="60"/>
              <w:jc w:val="center"/>
              <w:rPr>
                <w:rFonts w:cs="Arial"/>
                <w:color w:val="000000"/>
              </w:rPr>
            </w:pPr>
          </w:p>
        </w:tc>
        <w:tc>
          <w:tcPr>
            <w:tcW w:w="1701" w:type="dxa"/>
            <w:shd w:val="clear" w:color="auto" w:fill="auto"/>
          </w:tcPr>
          <w:p w14:paraId="6B827DCA" w14:textId="77777777" w:rsidR="00E73EFD" w:rsidRPr="00C50B0B" w:rsidRDefault="00E73EFD" w:rsidP="00B54C58">
            <w:pPr>
              <w:pBdr>
                <w:top w:val="nil"/>
                <w:left w:val="nil"/>
                <w:bottom w:val="nil"/>
                <w:right w:val="nil"/>
                <w:between w:val="nil"/>
              </w:pBdr>
              <w:spacing w:before="60"/>
              <w:jc w:val="center"/>
              <w:rPr>
                <w:rFonts w:cs="Arial"/>
                <w:color w:val="000000"/>
              </w:rPr>
            </w:pPr>
          </w:p>
        </w:tc>
        <w:tc>
          <w:tcPr>
            <w:tcW w:w="1701" w:type="dxa"/>
            <w:shd w:val="clear" w:color="auto" w:fill="auto"/>
          </w:tcPr>
          <w:p w14:paraId="082097E3" w14:textId="77777777" w:rsidR="00E73EFD" w:rsidRPr="00C50B0B" w:rsidRDefault="00E73EFD" w:rsidP="00B54C58">
            <w:pPr>
              <w:pBdr>
                <w:top w:val="nil"/>
                <w:left w:val="nil"/>
                <w:bottom w:val="nil"/>
                <w:right w:val="nil"/>
                <w:between w:val="nil"/>
              </w:pBdr>
              <w:spacing w:before="60"/>
              <w:jc w:val="center"/>
              <w:rPr>
                <w:rFonts w:cs="Arial"/>
                <w:color w:val="000000"/>
              </w:rPr>
            </w:pPr>
          </w:p>
        </w:tc>
      </w:tr>
      <w:tr w:rsidR="00E73EFD" w:rsidRPr="00C50B0B" w14:paraId="52621A85" w14:textId="77777777" w:rsidTr="00B54C58">
        <w:tc>
          <w:tcPr>
            <w:tcW w:w="2405" w:type="dxa"/>
            <w:shd w:val="clear" w:color="auto" w:fill="auto"/>
          </w:tcPr>
          <w:p w14:paraId="02F509C8" w14:textId="77777777" w:rsidR="00E73EFD" w:rsidRPr="00C50B0B" w:rsidRDefault="00E73EFD" w:rsidP="00B54C58">
            <w:pPr>
              <w:pBdr>
                <w:top w:val="nil"/>
                <w:left w:val="nil"/>
                <w:bottom w:val="nil"/>
                <w:right w:val="nil"/>
                <w:between w:val="nil"/>
              </w:pBdr>
              <w:spacing w:before="60"/>
              <w:rPr>
                <w:rFonts w:cs="Arial"/>
                <w:color w:val="000000"/>
              </w:rPr>
            </w:pPr>
            <w:r w:rsidRPr="00C50B0B">
              <w:rPr>
                <w:rFonts w:cs="Arial"/>
                <w:color w:val="000000"/>
              </w:rPr>
              <w:t>Zuverlässigkeit</w:t>
            </w:r>
          </w:p>
        </w:tc>
        <w:tc>
          <w:tcPr>
            <w:tcW w:w="1701" w:type="dxa"/>
            <w:shd w:val="clear" w:color="auto" w:fill="auto"/>
          </w:tcPr>
          <w:p w14:paraId="0D84E718" w14:textId="77777777" w:rsidR="00E73EFD" w:rsidRPr="00C50B0B" w:rsidRDefault="00E73EFD" w:rsidP="00B54C58">
            <w:pPr>
              <w:pBdr>
                <w:top w:val="nil"/>
                <w:left w:val="nil"/>
                <w:bottom w:val="nil"/>
                <w:right w:val="nil"/>
                <w:between w:val="nil"/>
              </w:pBdr>
              <w:spacing w:before="60"/>
              <w:jc w:val="center"/>
              <w:rPr>
                <w:rFonts w:cs="Arial"/>
                <w:color w:val="000000"/>
              </w:rPr>
            </w:pPr>
          </w:p>
        </w:tc>
        <w:tc>
          <w:tcPr>
            <w:tcW w:w="1701" w:type="dxa"/>
            <w:shd w:val="clear" w:color="auto" w:fill="auto"/>
          </w:tcPr>
          <w:p w14:paraId="3EA2485B" w14:textId="77777777" w:rsidR="00E73EFD" w:rsidRPr="00C50B0B" w:rsidRDefault="00E73EFD" w:rsidP="00B54C58">
            <w:pPr>
              <w:pBdr>
                <w:top w:val="nil"/>
                <w:left w:val="nil"/>
                <w:bottom w:val="nil"/>
                <w:right w:val="nil"/>
                <w:between w:val="nil"/>
              </w:pBdr>
              <w:spacing w:before="60"/>
              <w:jc w:val="center"/>
              <w:rPr>
                <w:rFonts w:cs="Arial"/>
                <w:color w:val="000000"/>
              </w:rPr>
            </w:pPr>
            <w:r w:rsidRPr="00C50B0B">
              <w:rPr>
                <w:rFonts w:cs="Arial"/>
                <w:color w:val="000000"/>
              </w:rPr>
              <w:t>X</w:t>
            </w:r>
          </w:p>
        </w:tc>
        <w:tc>
          <w:tcPr>
            <w:tcW w:w="1701" w:type="dxa"/>
            <w:shd w:val="clear" w:color="auto" w:fill="auto"/>
          </w:tcPr>
          <w:p w14:paraId="72BEA438" w14:textId="77777777" w:rsidR="00E73EFD" w:rsidRPr="00C50B0B" w:rsidRDefault="00E73EFD" w:rsidP="00B54C58">
            <w:pPr>
              <w:pBdr>
                <w:top w:val="nil"/>
                <w:left w:val="nil"/>
                <w:bottom w:val="nil"/>
                <w:right w:val="nil"/>
                <w:between w:val="nil"/>
              </w:pBdr>
              <w:spacing w:before="60"/>
              <w:jc w:val="center"/>
              <w:rPr>
                <w:rFonts w:cs="Arial"/>
                <w:color w:val="000000"/>
              </w:rPr>
            </w:pPr>
          </w:p>
        </w:tc>
        <w:tc>
          <w:tcPr>
            <w:tcW w:w="1701" w:type="dxa"/>
            <w:shd w:val="clear" w:color="auto" w:fill="auto"/>
          </w:tcPr>
          <w:p w14:paraId="16AEFE65" w14:textId="77777777" w:rsidR="00E73EFD" w:rsidRPr="00C50B0B" w:rsidRDefault="00E73EFD" w:rsidP="00B54C58">
            <w:pPr>
              <w:pBdr>
                <w:top w:val="nil"/>
                <w:left w:val="nil"/>
                <w:bottom w:val="nil"/>
                <w:right w:val="nil"/>
                <w:between w:val="nil"/>
              </w:pBdr>
              <w:spacing w:before="60"/>
              <w:jc w:val="center"/>
              <w:rPr>
                <w:rFonts w:cs="Arial"/>
                <w:color w:val="000000"/>
              </w:rPr>
            </w:pPr>
          </w:p>
        </w:tc>
      </w:tr>
      <w:tr w:rsidR="00E73EFD" w:rsidRPr="00C50B0B" w14:paraId="40D9350C" w14:textId="77777777" w:rsidTr="00B54C58">
        <w:tc>
          <w:tcPr>
            <w:tcW w:w="2405" w:type="dxa"/>
            <w:shd w:val="clear" w:color="auto" w:fill="auto"/>
          </w:tcPr>
          <w:p w14:paraId="18A03224" w14:textId="77777777" w:rsidR="00E73EFD" w:rsidRPr="00C50B0B" w:rsidRDefault="00E73EFD" w:rsidP="00B54C58">
            <w:pPr>
              <w:pBdr>
                <w:top w:val="nil"/>
                <w:left w:val="nil"/>
                <w:bottom w:val="nil"/>
                <w:right w:val="nil"/>
                <w:between w:val="nil"/>
              </w:pBdr>
              <w:spacing w:before="60"/>
              <w:rPr>
                <w:rFonts w:cs="Arial"/>
                <w:color w:val="000000"/>
              </w:rPr>
            </w:pPr>
            <w:r w:rsidRPr="00C50B0B">
              <w:rPr>
                <w:rFonts w:cs="Arial"/>
                <w:color w:val="000000"/>
              </w:rPr>
              <w:t>Effizienz</w:t>
            </w:r>
          </w:p>
        </w:tc>
        <w:tc>
          <w:tcPr>
            <w:tcW w:w="1701" w:type="dxa"/>
            <w:shd w:val="clear" w:color="auto" w:fill="auto"/>
          </w:tcPr>
          <w:p w14:paraId="54B0500A" w14:textId="77777777" w:rsidR="00E73EFD" w:rsidRPr="00C50B0B" w:rsidRDefault="00E73EFD" w:rsidP="00B54C58">
            <w:pPr>
              <w:pBdr>
                <w:top w:val="nil"/>
                <w:left w:val="nil"/>
                <w:bottom w:val="nil"/>
                <w:right w:val="nil"/>
                <w:between w:val="nil"/>
              </w:pBdr>
              <w:spacing w:before="60"/>
              <w:jc w:val="center"/>
              <w:rPr>
                <w:rFonts w:cs="Arial"/>
                <w:color w:val="000000"/>
              </w:rPr>
            </w:pPr>
          </w:p>
        </w:tc>
        <w:tc>
          <w:tcPr>
            <w:tcW w:w="1701" w:type="dxa"/>
            <w:shd w:val="clear" w:color="auto" w:fill="auto"/>
          </w:tcPr>
          <w:p w14:paraId="0AFB7BFC" w14:textId="77777777" w:rsidR="00E73EFD" w:rsidRPr="00C50B0B" w:rsidRDefault="00E73EFD" w:rsidP="00B54C58">
            <w:pPr>
              <w:pBdr>
                <w:top w:val="nil"/>
                <w:left w:val="nil"/>
                <w:bottom w:val="nil"/>
                <w:right w:val="nil"/>
                <w:between w:val="nil"/>
              </w:pBdr>
              <w:spacing w:before="60"/>
              <w:jc w:val="center"/>
              <w:rPr>
                <w:rFonts w:cs="Arial"/>
                <w:color w:val="000000"/>
              </w:rPr>
            </w:pPr>
            <w:r w:rsidRPr="00C50B0B">
              <w:rPr>
                <w:rFonts w:cs="Arial"/>
                <w:color w:val="000000"/>
              </w:rPr>
              <w:t>X</w:t>
            </w:r>
          </w:p>
        </w:tc>
        <w:tc>
          <w:tcPr>
            <w:tcW w:w="1701" w:type="dxa"/>
            <w:shd w:val="clear" w:color="auto" w:fill="auto"/>
          </w:tcPr>
          <w:p w14:paraId="6CD018AF" w14:textId="77777777" w:rsidR="00E73EFD" w:rsidRPr="00C50B0B" w:rsidRDefault="00E73EFD" w:rsidP="00B54C58">
            <w:pPr>
              <w:pBdr>
                <w:top w:val="nil"/>
                <w:left w:val="nil"/>
                <w:bottom w:val="nil"/>
                <w:right w:val="nil"/>
                <w:between w:val="nil"/>
              </w:pBdr>
              <w:spacing w:before="60"/>
              <w:jc w:val="center"/>
              <w:rPr>
                <w:rFonts w:cs="Arial"/>
                <w:color w:val="000000"/>
              </w:rPr>
            </w:pPr>
          </w:p>
        </w:tc>
        <w:tc>
          <w:tcPr>
            <w:tcW w:w="1701" w:type="dxa"/>
            <w:shd w:val="clear" w:color="auto" w:fill="auto"/>
          </w:tcPr>
          <w:p w14:paraId="064FDCE0" w14:textId="77777777" w:rsidR="00E73EFD" w:rsidRPr="00C50B0B" w:rsidRDefault="00E73EFD" w:rsidP="00B54C58">
            <w:pPr>
              <w:pBdr>
                <w:top w:val="nil"/>
                <w:left w:val="nil"/>
                <w:bottom w:val="nil"/>
                <w:right w:val="nil"/>
                <w:between w:val="nil"/>
              </w:pBdr>
              <w:spacing w:before="60"/>
              <w:jc w:val="center"/>
              <w:rPr>
                <w:rFonts w:cs="Arial"/>
                <w:color w:val="000000"/>
              </w:rPr>
            </w:pPr>
          </w:p>
        </w:tc>
      </w:tr>
      <w:tr w:rsidR="00E73EFD" w:rsidRPr="00C50B0B" w14:paraId="7E88D60D" w14:textId="77777777" w:rsidTr="00B54C58">
        <w:tc>
          <w:tcPr>
            <w:tcW w:w="2405" w:type="dxa"/>
            <w:shd w:val="clear" w:color="auto" w:fill="auto"/>
          </w:tcPr>
          <w:p w14:paraId="67D4E59F" w14:textId="77777777" w:rsidR="00E73EFD" w:rsidRPr="00C50B0B" w:rsidRDefault="00E73EFD" w:rsidP="00B54C58">
            <w:pPr>
              <w:pBdr>
                <w:top w:val="nil"/>
                <w:left w:val="nil"/>
                <w:bottom w:val="nil"/>
                <w:right w:val="nil"/>
                <w:between w:val="nil"/>
              </w:pBdr>
              <w:spacing w:before="60"/>
              <w:rPr>
                <w:rFonts w:cs="Arial"/>
                <w:color w:val="000000"/>
              </w:rPr>
            </w:pPr>
            <w:r w:rsidRPr="00C50B0B">
              <w:rPr>
                <w:rFonts w:cs="Arial"/>
                <w:color w:val="000000"/>
              </w:rPr>
              <w:t>Benutzbarkeit</w:t>
            </w:r>
          </w:p>
        </w:tc>
        <w:tc>
          <w:tcPr>
            <w:tcW w:w="1701" w:type="dxa"/>
            <w:shd w:val="clear" w:color="auto" w:fill="auto"/>
          </w:tcPr>
          <w:p w14:paraId="6D7A03EA" w14:textId="77777777" w:rsidR="00E73EFD" w:rsidRPr="00C50B0B" w:rsidRDefault="00E73EFD" w:rsidP="00B54C58">
            <w:pPr>
              <w:pBdr>
                <w:top w:val="nil"/>
                <w:left w:val="nil"/>
                <w:bottom w:val="nil"/>
                <w:right w:val="nil"/>
                <w:between w:val="nil"/>
              </w:pBdr>
              <w:spacing w:before="60"/>
              <w:jc w:val="center"/>
              <w:rPr>
                <w:rFonts w:cs="Arial"/>
                <w:color w:val="000000"/>
              </w:rPr>
            </w:pPr>
            <w:r w:rsidRPr="00C50B0B">
              <w:rPr>
                <w:rFonts w:cs="Arial"/>
                <w:color w:val="000000"/>
              </w:rPr>
              <w:t>X</w:t>
            </w:r>
          </w:p>
        </w:tc>
        <w:tc>
          <w:tcPr>
            <w:tcW w:w="1701" w:type="dxa"/>
            <w:shd w:val="clear" w:color="auto" w:fill="auto"/>
          </w:tcPr>
          <w:p w14:paraId="7CF50B36" w14:textId="77777777" w:rsidR="00E73EFD" w:rsidRPr="00C50B0B" w:rsidRDefault="00E73EFD" w:rsidP="00B54C58">
            <w:pPr>
              <w:pBdr>
                <w:top w:val="nil"/>
                <w:left w:val="nil"/>
                <w:bottom w:val="nil"/>
                <w:right w:val="nil"/>
                <w:between w:val="nil"/>
              </w:pBdr>
              <w:spacing w:before="60"/>
              <w:jc w:val="center"/>
              <w:rPr>
                <w:rFonts w:cs="Arial"/>
                <w:color w:val="000000"/>
              </w:rPr>
            </w:pPr>
          </w:p>
        </w:tc>
        <w:tc>
          <w:tcPr>
            <w:tcW w:w="1701" w:type="dxa"/>
            <w:shd w:val="clear" w:color="auto" w:fill="auto"/>
          </w:tcPr>
          <w:p w14:paraId="5FBC0356" w14:textId="77777777" w:rsidR="00E73EFD" w:rsidRPr="00C50B0B" w:rsidRDefault="00E73EFD" w:rsidP="00B54C58">
            <w:pPr>
              <w:pBdr>
                <w:top w:val="nil"/>
                <w:left w:val="nil"/>
                <w:bottom w:val="nil"/>
                <w:right w:val="nil"/>
                <w:between w:val="nil"/>
              </w:pBdr>
              <w:spacing w:before="60"/>
              <w:jc w:val="center"/>
              <w:rPr>
                <w:rFonts w:cs="Arial"/>
                <w:color w:val="000000"/>
              </w:rPr>
            </w:pPr>
          </w:p>
        </w:tc>
        <w:tc>
          <w:tcPr>
            <w:tcW w:w="1701" w:type="dxa"/>
            <w:shd w:val="clear" w:color="auto" w:fill="auto"/>
          </w:tcPr>
          <w:p w14:paraId="4AD8E9A9" w14:textId="77777777" w:rsidR="00E73EFD" w:rsidRPr="00C50B0B" w:rsidRDefault="00E73EFD" w:rsidP="00B54C58">
            <w:pPr>
              <w:pBdr>
                <w:top w:val="nil"/>
                <w:left w:val="nil"/>
                <w:bottom w:val="nil"/>
                <w:right w:val="nil"/>
                <w:between w:val="nil"/>
              </w:pBdr>
              <w:spacing w:before="60"/>
              <w:jc w:val="center"/>
              <w:rPr>
                <w:rFonts w:cs="Arial"/>
                <w:color w:val="000000"/>
              </w:rPr>
            </w:pPr>
          </w:p>
        </w:tc>
      </w:tr>
      <w:tr w:rsidR="00E73EFD" w:rsidRPr="00C50B0B" w14:paraId="46F24F39" w14:textId="77777777" w:rsidTr="00B54C58">
        <w:tc>
          <w:tcPr>
            <w:tcW w:w="2405" w:type="dxa"/>
            <w:shd w:val="clear" w:color="auto" w:fill="auto"/>
          </w:tcPr>
          <w:p w14:paraId="6288B2DF" w14:textId="77777777" w:rsidR="00E73EFD" w:rsidRPr="00C50B0B" w:rsidRDefault="00E73EFD" w:rsidP="00B54C58">
            <w:pPr>
              <w:pBdr>
                <w:top w:val="nil"/>
                <w:left w:val="nil"/>
                <w:bottom w:val="nil"/>
                <w:right w:val="nil"/>
                <w:between w:val="nil"/>
              </w:pBdr>
              <w:spacing w:before="60"/>
              <w:rPr>
                <w:rFonts w:cs="Arial"/>
                <w:color w:val="000000"/>
              </w:rPr>
            </w:pPr>
            <w:r w:rsidRPr="00C50B0B">
              <w:rPr>
                <w:rFonts w:cs="Arial"/>
                <w:color w:val="000000"/>
              </w:rPr>
              <w:t>Änderbarkeit</w:t>
            </w:r>
          </w:p>
        </w:tc>
        <w:tc>
          <w:tcPr>
            <w:tcW w:w="1701" w:type="dxa"/>
            <w:shd w:val="clear" w:color="auto" w:fill="auto"/>
          </w:tcPr>
          <w:p w14:paraId="3143027C" w14:textId="77777777" w:rsidR="00E73EFD" w:rsidRPr="00C50B0B" w:rsidRDefault="00E73EFD" w:rsidP="00B54C58">
            <w:pPr>
              <w:pBdr>
                <w:top w:val="nil"/>
                <w:left w:val="nil"/>
                <w:bottom w:val="nil"/>
                <w:right w:val="nil"/>
                <w:between w:val="nil"/>
              </w:pBdr>
              <w:spacing w:before="60"/>
              <w:jc w:val="center"/>
              <w:rPr>
                <w:rFonts w:cs="Arial"/>
                <w:color w:val="000000"/>
              </w:rPr>
            </w:pPr>
          </w:p>
        </w:tc>
        <w:tc>
          <w:tcPr>
            <w:tcW w:w="1701" w:type="dxa"/>
            <w:shd w:val="clear" w:color="auto" w:fill="auto"/>
          </w:tcPr>
          <w:p w14:paraId="72C310FB" w14:textId="77777777" w:rsidR="00E73EFD" w:rsidRPr="00C50B0B" w:rsidRDefault="00E73EFD" w:rsidP="00B54C58">
            <w:pPr>
              <w:pBdr>
                <w:top w:val="nil"/>
                <w:left w:val="nil"/>
                <w:bottom w:val="nil"/>
                <w:right w:val="nil"/>
                <w:between w:val="nil"/>
              </w:pBdr>
              <w:spacing w:before="60"/>
              <w:jc w:val="center"/>
              <w:rPr>
                <w:rFonts w:cs="Arial"/>
                <w:color w:val="000000"/>
              </w:rPr>
            </w:pPr>
          </w:p>
        </w:tc>
        <w:tc>
          <w:tcPr>
            <w:tcW w:w="1701" w:type="dxa"/>
            <w:shd w:val="clear" w:color="auto" w:fill="auto"/>
          </w:tcPr>
          <w:p w14:paraId="406F6764" w14:textId="77777777" w:rsidR="00E73EFD" w:rsidRPr="00C50B0B" w:rsidRDefault="00E73EFD" w:rsidP="00B54C58">
            <w:pPr>
              <w:pBdr>
                <w:top w:val="nil"/>
                <w:left w:val="nil"/>
                <w:bottom w:val="nil"/>
                <w:right w:val="nil"/>
                <w:between w:val="nil"/>
              </w:pBdr>
              <w:spacing w:before="60"/>
              <w:jc w:val="center"/>
              <w:rPr>
                <w:rFonts w:cs="Arial"/>
                <w:color w:val="000000"/>
              </w:rPr>
            </w:pPr>
            <w:r w:rsidRPr="00C50B0B">
              <w:rPr>
                <w:rFonts w:cs="Arial"/>
                <w:color w:val="000000"/>
              </w:rPr>
              <w:t>X</w:t>
            </w:r>
          </w:p>
        </w:tc>
        <w:tc>
          <w:tcPr>
            <w:tcW w:w="1701" w:type="dxa"/>
            <w:shd w:val="clear" w:color="auto" w:fill="auto"/>
          </w:tcPr>
          <w:p w14:paraId="0CDE4B10" w14:textId="77777777" w:rsidR="00E73EFD" w:rsidRPr="00C50B0B" w:rsidRDefault="00E73EFD" w:rsidP="00B54C58">
            <w:pPr>
              <w:pBdr>
                <w:top w:val="nil"/>
                <w:left w:val="nil"/>
                <w:bottom w:val="nil"/>
                <w:right w:val="nil"/>
                <w:between w:val="nil"/>
              </w:pBdr>
              <w:spacing w:before="60"/>
              <w:jc w:val="center"/>
              <w:rPr>
                <w:rFonts w:cs="Arial"/>
                <w:color w:val="000000"/>
              </w:rPr>
            </w:pPr>
          </w:p>
        </w:tc>
      </w:tr>
      <w:tr w:rsidR="00E73EFD" w:rsidRPr="00C50B0B" w14:paraId="2ADCF4C9" w14:textId="77777777" w:rsidTr="00B54C58">
        <w:tc>
          <w:tcPr>
            <w:tcW w:w="2405" w:type="dxa"/>
            <w:shd w:val="clear" w:color="auto" w:fill="auto"/>
          </w:tcPr>
          <w:p w14:paraId="58D61034" w14:textId="77777777" w:rsidR="00E73EFD" w:rsidRPr="00C50B0B" w:rsidRDefault="00E73EFD" w:rsidP="00B54C58">
            <w:pPr>
              <w:pBdr>
                <w:top w:val="nil"/>
                <w:left w:val="nil"/>
                <w:bottom w:val="nil"/>
                <w:right w:val="nil"/>
                <w:between w:val="nil"/>
              </w:pBdr>
              <w:spacing w:before="60"/>
              <w:rPr>
                <w:rFonts w:cs="Arial"/>
                <w:color w:val="000000"/>
              </w:rPr>
            </w:pPr>
            <w:r w:rsidRPr="00C50B0B">
              <w:rPr>
                <w:rFonts w:cs="Arial"/>
                <w:color w:val="000000"/>
              </w:rPr>
              <w:t>Übertragbarkeit</w:t>
            </w:r>
          </w:p>
        </w:tc>
        <w:tc>
          <w:tcPr>
            <w:tcW w:w="1701" w:type="dxa"/>
            <w:shd w:val="clear" w:color="auto" w:fill="auto"/>
          </w:tcPr>
          <w:p w14:paraId="27387435" w14:textId="77777777" w:rsidR="00E73EFD" w:rsidRPr="00C50B0B" w:rsidRDefault="00E73EFD" w:rsidP="00B54C58">
            <w:pPr>
              <w:pBdr>
                <w:top w:val="nil"/>
                <w:left w:val="nil"/>
                <w:bottom w:val="nil"/>
                <w:right w:val="nil"/>
                <w:between w:val="nil"/>
              </w:pBdr>
              <w:spacing w:before="60"/>
              <w:jc w:val="center"/>
              <w:rPr>
                <w:rFonts w:cs="Arial"/>
                <w:color w:val="000000"/>
              </w:rPr>
            </w:pPr>
          </w:p>
        </w:tc>
        <w:tc>
          <w:tcPr>
            <w:tcW w:w="1701" w:type="dxa"/>
            <w:shd w:val="clear" w:color="auto" w:fill="auto"/>
          </w:tcPr>
          <w:p w14:paraId="3BCEDC83" w14:textId="77777777" w:rsidR="00E73EFD" w:rsidRPr="00C50B0B" w:rsidRDefault="00E73EFD" w:rsidP="00B54C58">
            <w:pPr>
              <w:pBdr>
                <w:top w:val="nil"/>
                <w:left w:val="nil"/>
                <w:bottom w:val="nil"/>
                <w:right w:val="nil"/>
                <w:between w:val="nil"/>
              </w:pBdr>
              <w:spacing w:before="60"/>
              <w:jc w:val="center"/>
              <w:rPr>
                <w:rFonts w:cs="Arial"/>
                <w:color w:val="000000"/>
              </w:rPr>
            </w:pPr>
          </w:p>
        </w:tc>
        <w:tc>
          <w:tcPr>
            <w:tcW w:w="1701" w:type="dxa"/>
            <w:shd w:val="clear" w:color="auto" w:fill="auto"/>
          </w:tcPr>
          <w:p w14:paraId="09EE5D78" w14:textId="77777777" w:rsidR="00E73EFD" w:rsidRPr="00C50B0B" w:rsidRDefault="00E73EFD" w:rsidP="00B54C58">
            <w:pPr>
              <w:pBdr>
                <w:top w:val="nil"/>
                <w:left w:val="nil"/>
                <w:bottom w:val="nil"/>
                <w:right w:val="nil"/>
                <w:between w:val="nil"/>
              </w:pBdr>
              <w:spacing w:before="60"/>
              <w:jc w:val="center"/>
              <w:rPr>
                <w:rFonts w:cs="Arial"/>
                <w:color w:val="000000"/>
              </w:rPr>
            </w:pPr>
            <w:r w:rsidRPr="00C50B0B">
              <w:rPr>
                <w:rFonts w:cs="Arial"/>
                <w:color w:val="000000"/>
              </w:rPr>
              <w:t>X</w:t>
            </w:r>
          </w:p>
        </w:tc>
        <w:tc>
          <w:tcPr>
            <w:tcW w:w="1701" w:type="dxa"/>
            <w:shd w:val="clear" w:color="auto" w:fill="auto"/>
          </w:tcPr>
          <w:p w14:paraId="188469D6" w14:textId="77777777" w:rsidR="00E73EFD" w:rsidRPr="00C50B0B" w:rsidRDefault="00E73EFD" w:rsidP="00B54C58">
            <w:pPr>
              <w:pBdr>
                <w:top w:val="nil"/>
                <w:left w:val="nil"/>
                <w:bottom w:val="nil"/>
                <w:right w:val="nil"/>
                <w:between w:val="nil"/>
              </w:pBdr>
              <w:spacing w:before="60"/>
              <w:jc w:val="center"/>
              <w:rPr>
                <w:rFonts w:cs="Arial"/>
                <w:color w:val="000000"/>
              </w:rPr>
            </w:pPr>
          </w:p>
        </w:tc>
      </w:tr>
    </w:tbl>
    <w:p w14:paraId="79A785C7" w14:textId="77777777" w:rsidR="00E73EFD" w:rsidRPr="00C50B0B" w:rsidRDefault="00E73EFD" w:rsidP="00E73EFD">
      <w:pPr>
        <w:pBdr>
          <w:top w:val="nil"/>
          <w:left w:val="nil"/>
          <w:bottom w:val="nil"/>
          <w:right w:val="nil"/>
          <w:between w:val="nil"/>
        </w:pBdr>
        <w:spacing w:before="80" w:after="0" w:line="240" w:lineRule="auto"/>
        <w:ind w:firstLine="113"/>
        <w:rPr>
          <w:rFonts w:cs="Arial"/>
          <w:color w:val="000000"/>
        </w:rPr>
      </w:pPr>
    </w:p>
    <w:p w14:paraId="2C416D9C" w14:textId="01595DE3" w:rsidR="00751C1F" w:rsidRPr="00C50B0B" w:rsidRDefault="00751C1F" w:rsidP="00751C1F">
      <w:pPr>
        <w:pStyle w:val="berschrift2"/>
        <w:rPr>
          <w:rFonts w:cs="Arial"/>
        </w:rPr>
      </w:pPr>
      <w:bookmarkStart w:id="157" w:name="_Toc44320800"/>
      <w:proofErr w:type="spellStart"/>
      <w:r w:rsidRPr="00C50B0B">
        <w:rPr>
          <w:rFonts w:cs="Arial"/>
        </w:rPr>
        <w:t>UseCase</w:t>
      </w:r>
      <w:proofErr w:type="spellEnd"/>
      <w:r w:rsidRPr="00C50B0B">
        <w:rPr>
          <w:rFonts w:cs="Arial"/>
        </w:rPr>
        <w:t>-Diagramme</w:t>
      </w:r>
      <w:bookmarkEnd w:id="157"/>
    </w:p>
    <w:p w14:paraId="2F0117D8" w14:textId="5D559DDD" w:rsidR="008E1FF0" w:rsidRPr="00C50B0B" w:rsidRDefault="008E1FF0" w:rsidP="00FE30FE">
      <w:pPr>
        <w:pStyle w:val="berschrift3"/>
        <w:rPr>
          <w:rFonts w:cs="Arial"/>
        </w:rPr>
      </w:pPr>
      <w:bookmarkStart w:id="158" w:name="_Toc44320801"/>
      <w:r w:rsidRPr="00C50B0B">
        <w:rPr>
          <w:rFonts w:cs="Arial"/>
        </w:rPr>
        <w:t>Museumsverwaltung</w:t>
      </w:r>
      <w:bookmarkEnd w:id="158"/>
    </w:p>
    <w:p w14:paraId="2EC6FE71" w14:textId="58C81603" w:rsidR="003B4418" w:rsidRPr="00C50B0B" w:rsidRDefault="00FC15B2" w:rsidP="003B4418">
      <w:pPr>
        <w:keepNext/>
        <w:rPr>
          <w:rFonts w:cs="Arial"/>
        </w:rPr>
      </w:pPr>
      <w:r w:rsidRPr="00C50B0B">
        <w:rPr>
          <w:rFonts w:cs="Arial"/>
          <w:noProof/>
        </w:rPr>
        <w:drawing>
          <wp:inline distT="0" distB="0" distL="0" distR="0" wp14:anchorId="7C35538E" wp14:editId="0370BE57">
            <wp:extent cx="5760720" cy="5011672"/>
            <wp:effectExtent l="0" t="0" r="0" b="0"/>
            <wp:docPr id="45733" name="Picture 45733"/>
            <wp:cNvGraphicFramePr/>
            <a:graphic xmlns:a="http://schemas.openxmlformats.org/drawingml/2006/main">
              <a:graphicData uri="http://schemas.openxmlformats.org/drawingml/2006/picture">
                <pic:pic xmlns:pic="http://schemas.openxmlformats.org/drawingml/2006/picture">
                  <pic:nvPicPr>
                    <pic:cNvPr id="45733" name="Picture 45733"/>
                    <pic:cNvPicPr/>
                  </pic:nvPicPr>
                  <pic:blipFill>
                    <a:blip r:embed="rId12"/>
                    <a:stretch>
                      <a:fillRect/>
                    </a:stretch>
                  </pic:blipFill>
                  <pic:spPr>
                    <a:xfrm>
                      <a:off x="0" y="0"/>
                      <a:ext cx="5760720" cy="5011672"/>
                    </a:xfrm>
                    <a:prstGeom prst="rect">
                      <a:avLst/>
                    </a:prstGeom>
                  </pic:spPr>
                </pic:pic>
              </a:graphicData>
            </a:graphic>
          </wp:inline>
        </w:drawing>
      </w:r>
    </w:p>
    <w:p w14:paraId="1C42304C" w14:textId="50545A7F" w:rsidR="00B42D73" w:rsidRPr="00C50B0B" w:rsidRDefault="003B4418" w:rsidP="003B4418">
      <w:pPr>
        <w:pStyle w:val="Beschriftung"/>
        <w:rPr>
          <w:rFonts w:cs="Arial"/>
        </w:rPr>
      </w:pPr>
      <w:r w:rsidRPr="00C50B0B">
        <w:rPr>
          <w:rFonts w:cs="Arial"/>
        </w:rPr>
        <w:t xml:space="preserve">Abbildung </w:t>
      </w:r>
      <w:r w:rsidRPr="00C50B0B">
        <w:rPr>
          <w:rFonts w:cs="Arial"/>
        </w:rPr>
        <w:fldChar w:fldCharType="begin"/>
      </w:r>
      <w:r w:rsidRPr="00C50B0B">
        <w:rPr>
          <w:rFonts w:cs="Arial"/>
        </w:rPr>
        <w:instrText xml:space="preserve"> SEQ Abbildung \* ARABIC </w:instrText>
      </w:r>
      <w:r w:rsidRPr="00C50B0B">
        <w:rPr>
          <w:rFonts w:cs="Arial"/>
        </w:rPr>
        <w:fldChar w:fldCharType="separate"/>
      </w:r>
      <w:r w:rsidR="00257541" w:rsidRPr="00C50B0B">
        <w:rPr>
          <w:rFonts w:cs="Arial"/>
          <w:noProof/>
        </w:rPr>
        <w:t>1</w:t>
      </w:r>
      <w:r w:rsidRPr="00C50B0B">
        <w:rPr>
          <w:rFonts w:cs="Arial"/>
        </w:rPr>
        <w:fldChar w:fldCharType="end"/>
      </w:r>
      <w:r w:rsidRPr="00C50B0B">
        <w:rPr>
          <w:rFonts w:cs="Arial"/>
        </w:rPr>
        <w:t xml:space="preserve">: </w:t>
      </w:r>
      <w:proofErr w:type="spellStart"/>
      <w:r w:rsidR="036C3A79" w:rsidRPr="00C50B0B">
        <w:rPr>
          <w:rFonts w:cs="Arial"/>
        </w:rPr>
        <w:t>UseCase</w:t>
      </w:r>
      <w:proofErr w:type="spellEnd"/>
      <w:r w:rsidR="036C3A79" w:rsidRPr="00C50B0B">
        <w:rPr>
          <w:rFonts w:cs="Arial"/>
        </w:rPr>
        <w:t xml:space="preserve">-Diagramm - </w:t>
      </w:r>
      <w:r w:rsidRPr="00C50B0B">
        <w:rPr>
          <w:rFonts w:cs="Arial"/>
        </w:rPr>
        <w:t>Museumsverwaltung</w:t>
      </w:r>
    </w:p>
    <w:p w14:paraId="417A6CA4" w14:textId="29F9EC62" w:rsidR="415FBFF6" w:rsidRPr="00C50B0B" w:rsidRDefault="30F19315" w:rsidP="415FBFF6">
      <w:pPr>
        <w:rPr>
          <w:rFonts w:cs="Arial"/>
        </w:rPr>
      </w:pPr>
      <w:r w:rsidRPr="00C50B0B">
        <w:rPr>
          <w:rFonts w:cs="Arial"/>
        </w:rPr>
        <w:t xml:space="preserve">Das Museumsverwaltung </w:t>
      </w:r>
      <w:proofErr w:type="spellStart"/>
      <w:r w:rsidRPr="00C50B0B">
        <w:rPr>
          <w:rFonts w:cs="Arial"/>
        </w:rPr>
        <w:t>UseCase</w:t>
      </w:r>
      <w:proofErr w:type="spellEnd"/>
      <w:r w:rsidRPr="00C50B0B">
        <w:rPr>
          <w:rFonts w:cs="Arial"/>
        </w:rPr>
        <w:t xml:space="preserve">-Diagramm zeigt die auf der rechten Seite alle Arten von Nutzern und eine Übersicht alle Aktionen die diese Nutzer machen können. So kann der User Exponate und Räume verwalten und der Human Resources (abgekürzt HR) Personen </w:t>
      </w:r>
      <w:r w:rsidR="4BB9035B" w:rsidRPr="00C50B0B">
        <w:rPr>
          <w:rFonts w:cs="Arial"/>
        </w:rPr>
        <w:t>verwalten. Der Admin kann alle Elemente verwalten also alles was der User und HR können</w:t>
      </w:r>
      <w:r w:rsidR="1DFC1DC9" w:rsidRPr="00C50B0B">
        <w:rPr>
          <w:rFonts w:cs="Arial"/>
        </w:rPr>
        <w:t xml:space="preserve"> </w:t>
      </w:r>
      <w:r w:rsidR="1DFC1DC9" w:rsidRPr="00C50B0B">
        <w:rPr>
          <w:rFonts w:cs="Arial"/>
        </w:rPr>
        <w:lastRenderedPageBreak/>
        <w:t>zusätzlich kann er auch Elemente importieren und exportieren.</w:t>
      </w:r>
      <w:r w:rsidR="4BB9035B" w:rsidRPr="00C50B0B">
        <w:rPr>
          <w:rFonts w:cs="Arial"/>
        </w:rPr>
        <w:t xml:space="preserve"> Die </w:t>
      </w:r>
      <w:proofErr w:type="spellStart"/>
      <w:r w:rsidR="4BB9035B" w:rsidRPr="00C50B0B">
        <w:rPr>
          <w:rFonts w:cs="Arial"/>
        </w:rPr>
        <w:t>Elementensuche</w:t>
      </w:r>
      <w:proofErr w:type="spellEnd"/>
      <w:r w:rsidR="4BB9035B" w:rsidRPr="00C50B0B">
        <w:rPr>
          <w:rFonts w:cs="Arial"/>
        </w:rPr>
        <w:t xml:space="preserve"> besteht aus mehreren Teilsuchen und jeder kann sie nutzen</w:t>
      </w:r>
      <w:r w:rsidR="1DFC1DC9" w:rsidRPr="00C50B0B">
        <w:rPr>
          <w:rFonts w:cs="Arial"/>
        </w:rPr>
        <w:t>.</w:t>
      </w:r>
    </w:p>
    <w:p w14:paraId="0476B4E2" w14:textId="33D4A099" w:rsidR="1DFC1DC9" w:rsidRPr="00C50B0B" w:rsidRDefault="1DFC1DC9" w:rsidP="1DFC1DC9">
      <w:pPr>
        <w:rPr>
          <w:rFonts w:cs="Arial"/>
        </w:rPr>
      </w:pPr>
    </w:p>
    <w:p w14:paraId="0FF252AA" w14:textId="133014A6" w:rsidR="00FE30FE" w:rsidRPr="00C50B0B" w:rsidRDefault="00FE30FE" w:rsidP="00FE30FE">
      <w:pPr>
        <w:pStyle w:val="berschrift3"/>
        <w:rPr>
          <w:rFonts w:cs="Arial"/>
        </w:rPr>
      </w:pPr>
      <w:bookmarkStart w:id="159" w:name="_Toc44320802"/>
      <w:r w:rsidRPr="00C50B0B">
        <w:rPr>
          <w:rFonts w:cs="Arial"/>
        </w:rPr>
        <w:t>Elemente suchen</w:t>
      </w:r>
      <w:bookmarkEnd w:id="159"/>
    </w:p>
    <w:p w14:paraId="729910CA" w14:textId="440975E3" w:rsidR="003B4418" w:rsidRPr="00C50B0B" w:rsidRDefault="007315C4" w:rsidP="003B4418">
      <w:pPr>
        <w:keepNext/>
        <w:rPr>
          <w:rFonts w:cs="Arial"/>
        </w:rPr>
      </w:pPr>
      <w:r w:rsidRPr="00C50B0B">
        <w:rPr>
          <w:rFonts w:cs="Arial"/>
          <w:noProof/>
        </w:rPr>
        <w:drawing>
          <wp:inline distT="0" distB="0" distL="0" distR="0" wp14:anchorId="39FC5976" wp14:editId="06D539C6">
            <wp:extent cx="5048834" cy="4430019"/>
            <wp:effectExtent l="0" t="0" r="0" b="8890"/>
            <wp:docPr id="1093" name="Picture 1093"/>
            <wp:cNvGraphicFramePr/>
            <a:graphic xmlns:a="http://schemas.openxmlformats.org/drawingml/2006/main">
              <a:graphicData uri="http://schemas.openxmlformats.org/drawingml/2006/picture">
                <pic:pic xmlns:pic="http://schemas.openxmlformats.org/drawingml/2006/picture">
                  <pic:nvPicPr>
                    <pic:cNvPr id="1093" name="Picture 1093"/>
                    <pic:cNvPicPr/>
                  </pic:nvPicPr>
                  <pic:blipFill>
                    <a:blip r:embed="rId13"/>
                    <a:stretch>
                      <a:fillRect/>
                    </a:stretch>
                  </pic:blipFill>
                  <pic:spPr>
                    <a:xfrm>
                      <a:off x="0" y="0"/>
                      <a:ext cx="5083015" cy="4460011"/>
                    </a:xfrm>
                    <a:prstGeom prst="rect">
                      <a:avLst/>
                    </a:prstGeom>
                  </pic:spPr>
                </pic:pic>
              </a:graphicData>
            </a:graphic>
          </wp:inline>
        </w:drawing>
      </w:r>
    </w:p>
    <w:p w14:paraId="6531B6B0" w14:textId="0A79CB8E" w:rsidR="00B42D73" w:rsidRPr="00C50B0B" w:rsidRDefault="003B4418" w:rsidP="003B4418">
      <w:pPr>
        <w:pStyle w:val="Beschriftung"/>
        <w:rPr>
          <w:rFonts w:cs="Arial"/>
        </w:rPr>
      </w:pPr>
      <w:r w:rsidRPr="00C50B0B">
        <w:rPr>
          <w:rFonts w:cs="Arial"/>
        </w:rPr>
        <w:t xml:space="preserve">Abbildung </w:t>
      </w:r>
      <w:r w:rsidRPr="00C50B0B">
        <w:rPr>
          <w:rFonts w:cs="Arial"/>
        </w:rPr>
        <w:fldChar w:fldCharType="begin"/>
      </w:r>
      <w:r w:rsidRPr="00C50B0B">
        <w:rPr>
          <w:rFonts w:cs="Arial"/>
        </w:rPr>
        <w:instrText xml:space="preserve"> SEQ Abbildung \* ARABIC </w:instrText>
      </w:r>
      <w:r w:rsidRPr="00C50B0B">
        <w:rPr>
          <w:rFonts w:cs="Arial"/>
        </w:rPr>
        <w:fldChar w:fldCharType="separate"/>
      </w:r>
      <w:r w:rsidR="00257541" w:rsidRPr="00C50B0B">
        <w:rPr>
          <w:rFonts w:cs="Arial"/>
          <w:noProof/>
        </w:rPr>
        <w:t>3</w:t>
      </w:r>
      <w:r w:rsidRPr="00C50B0B">
        <w:rPr>
          <w:rFonts w:cs="Arial"/>
        </w:rPr>
        <w:fldChar w:fldCharType="end"/>
      </w:r>
      <w:r w:rsidRPr="00C50B0B">
        <w:rPr>
          <w:rFonts w:cs="Arial"/>
        </w:rPr>
        <w:t xml:space="preserve">: </w:t>
      </w:r>
      <w:proofErr w:type="spellStart"/>
      <w:r w:rsidR="036C3A79" w:rsidRPr="00C50B0B">
        <w:rPr>
          <w:rFonts w:cs="Arial"/>
        </w:rPr>
        <w:t>UseCase</w:t>
      </w:r>
      <w:proofErr w:type="spellEnd"/>
      <w:r w:rsidR="036C3A79" w:rsidRPr="00C50B0B">
        <w:rPr>
          <w:rFonts w:cs="Arial"/>
        </w:rPr>
        <w:t xml:space="preserve">-Diagramm - </w:t>
      </w:r>
      <w:r w:rsidRPr="00C50B0B">
        <w:rPr>
          <w:rFonts w:cs="Arial"/>
        </w:rPr>
        <w:t>Elemente suchen</w:t>
      </w:r>
    </w:p>
    <w:p w14:paraId="46B1D31B" w14:textId="3D8011D3" w:rsidR="07F7CCA7" w:rsidRPr="00C50B0B" w:rsidRDefault="598EF809" w:rsidP="07F7CCA7">
      <w:pPr>
        <w:rPr>
          <w:rFonts w:cs="Arial"/>
        </w:rPr>
      </w:pPr>
      <w:r w:rsidRPr="00C50B0B">
        <w:rPr>
          <w:rFonts w:cs="Arial"/>
        </w:rPr>
        <w:t xml:space="preserve">Jeder </w:t>
      </w:r>
      <w:r w:rsidR="007315C4" w:rsidRPr="00C50B0B">
        <w:rPr>
          <w:rFonts w:cs="Arial"/>
        </w:rPr>
        <w:t>hat Zugriff auf eine übergreifende Suche mit</w:t>
      </w:r>
      <w:r w:rsidRPr="00C50B0B">
        <w:rPr>
          <w:rFonts w:cs="Arial"/>
        </w:rPr>
        <w:t xml:space="preserve"> alle</w:t>
      </w:r>
      <w:r w:rsidR="007315C4" w:rsidRPr="00C50B0B">
        <w:rPr>
          <w:rFonts w:cs="Arial"/>
        </w:rPr>
        <w:t>n</w:t>
      </w:r>
      <w:r w:rsidRPr="00C50B0B">
        <w:rPr>
          <w:rFonts w:cs="Arial"/>
        </w:rPr>
        <w:t xml:space="preserve"> </w:t>
      </w:r>
      <w:r w:rsidR="007315C4" w:rsidRPr="00C50B0B">
        <w:rPr>
          <w:rFonts w:cs="Arial"/>
        </w:rPr>
        <w:t>Elementen. Sie dürfen aber nur die jeweiligen Elemente verwalten die in den Zuständigkeitsbereich der Rollen fallen</w:t>
      </w:r>
      <w:r w:rsidRPr="00C50B0B">
        <w:rPr>
          <w:rFonts w:cs="Arial"/>
        </w:rPr>
        <w:t>.</w:t>
      </w:r>
    </w:p>
    <w:p w14:paraId="3C2C9384" w14:textId="77777777" w:rsidR="00482C7B" w:rsidRPr="00C50B0B" w:rsidRDefault="00482C7B" w:rsidP="00482C7B">
      <w:pPr>
        <w:pStyle w:val="berschrift3"/>
        <w:rPr>
          <w:rFonts w:cs="Arial"/>
        </w:rPr>
      </w:pPr>
      <w:bookmarkStart w:id="160" w:name="_Toc44320803"/>
      <w:r w:rsidRPr="00C50B0B">
        <w:rPr>
          <w:rFonts w:cs="Arial"/>
        </w:rPr>
        <w:lastRenderedPageBreak/>
        <w:t>Personen verwalten</w:t>
      </w:r>
      <w:bookmarkEnd w:id="160"/>
    </w:p>
    <w:p w14:paraId="355F4D6A" w14:textId="12D5A0B3" w:rsidR="003B4418" w:rsidRPr="00C50B0B" w:rsidRDefault="001B7E86" w:rsidP="003B4418">
      <w:pPr>
        <w:keepNext/>
        <w:rPr>
          <w:rFonts w:cs="Arial"/>
        </w:rPr>
      </w:pPr>
      <w:r w:rsidRPr="00C50B0B">
        <w:rPr>
          <w:rFonts w:cs="Arial"/>
          <w:noProof/>
        </w:rPr>
        <w:drawing>
          <wp:inline distT="0" distB="0" distL="0" distR="0" wp14:anchorId="2882BBC9" wp14:editId="2CED7B27">
            <wp:extent cx="5760720" cy="3483482"/>
            <wp:effectExtent l="0" t="0" r="0" b="3175"/>
            <wp:docPr id="45741" name="Picture 45741"/>
            <wp:cNvGraphicFramePr/>
            <a:graphic xmlns:a="http://schemas.openxmlformats.org/drawingml/2006/main">
              <a:graphicData uri="http://schemas.openxmlformats.org/drawingml/2006/picture">
                <pic:pic xmlns:pic="http://schemas.openxmlformats.org/drawingml/2006/picture">
                  <pic:nvPicPr>
                    <pic:cNvPr id="45741" name="Picture 45741"/>
                    <pic:cNvPicPr/>
                  </pic:nvPicPr>
                  <pic:blipFill>
                    <a:blip r:embed="rId14"/>
                    <a:stretch>
                      <a:fillRect/>
                    </a:stretch>
                  </pic:blipFill>
                  <pic:spPr>
                    <a:xfrm>
                      <a:off x="0" y="0"/>
                      <a:ext cx="5760720" cy="3483482"/>
                    </a:xfrm>
                    <a:prstGeom prst="rect">
                      <a:avLst/>
                    </a:prstGeom>
                  </pic:spPr>
                </pic:pic>
              </a:graphicData>
            </a:graphic>
          </wp:inline>
        </w:drawing>
      </w:r>
    </w:p>
    <w:p w14:paraId="69E974A3" w14:textId="7B8FF2DB" w:rsidR="00482C7B" w:rsidRPr="00C50B0B" w:rsidRDefault="003B4418" w:rsidP="003B4418">
      <w:pPr>
        <w:pStyle w:val="Beschriftung"/>
        <w:rPr>
          <w:rFonts w:cs="Arial"/>
        </w:rPr>
      </w:pPr>
      <w:r w:rsidRPr="00C50B0B">
        <w:rPr>
          <w:rFonts w:cs="Arial"/>
        </w:rPr>
        <w:t xml:space="preserve">Abbildung </w:t>
      </w:r>
      <w:r w:rsidRPr="00C50B0B">
        <w:rPr>
          <w:rFonts w:cs="Arial"/>
        </w:rPr>
        <w:fldChar w:fldCharType="begin"/>
      </w:r>
      <w:r w:rsidRPr="00C50B0B">
        <w:rPr>
          <w:rFonts w:cs="Arial"/>
        </w:rPr>
        <w:instrText xml:space="preserve"> SEQ Abbildung \* ARABIC </w:instrText>
      </w:r>
      <w:r w:rsidRPr="00C50B0B">
        <w:rPr>
          <w:rFonts w:cs="Arial"/>
        </w:rPr>
        <w:fldChar w:fldCharType="separate"/>
      </w:r>
      <w:r w:rsidR="00257541" w:rsidRPr="00C50B0B">
        <w:rPr>
          <w:rFonts w:cs="Arial"/>
          <w:noProof/>
        </w:rPr>
        <w:t>4</w:t>
      </w:r>
      <w:r w:rsidRPr="00C50B0B">
        <w:rPr>
          <w:rFonts w:cs="Arial"/>
        </w:rPr>
        <w:fldChar w:fldCharType="end"/>
      </w:r>
      <w:r w:rsidRPr="00C50B0B">
        <w:rPr>
          <w:rFonts w:cs="Arial"/>
        </w:rPr>
        <w:t xml:space="preserve">: </w:t>
      </w:r>
      <w:proofErr w:type="spellStart"/>
      <w:r w:rsidR="036C3A79" w:rsidRPr="00C50B0B">
        <w:rPr>
          <w:rFonts w:cs="Arial"/>
        </w:rPr>
        <w:t>UseCase</w:t>
      </w:r>
      <w:proofErr w:type="spellEnd"/>
      <w:r w:rsidR="036C3A79" w:rsidRPr="00C50B0B">
        <w:rPr>
          <w:rFonts w:cs="Arial"/>
        </w:rPr>
        <w:t xml:space="preserve">-Diagramm - </w:t>
      </w:r>
      <w:r w:rsidRPr="00C50B0B">
        <w:rPr>
          <w:rFonts w:cs="Arial"/>
        </w:rPr>
        <w:t>Personen verwalten</w:t>
      </w:r>
    </w:p>
    <w:p w14:paraId="68A8333D" w14:textId="786625B1" w:rsidR="598EF809" w:rsidRPr="00C50B0B" w:rsidRDefault="598EF809" w:rsidP="598EF809">
      <w:pPr>
        <w:rPr>
          <w:rFonts w:cs="Arial"/>
        </w:rPr>
      </w:pPr>
      <w:r w:rsidRPr="00C50B0B">
        <w:rPr>
          <w:rFonts w:cs="Arial"/>
        </w:rPr>
        <w:t xml:space="preserve">Bei </w:t>
      </w:r>
      <w:r w:rsidR="007315C4" w:rsidRPr="00C50B0B">
        <w:rPr>
          <w:rFonts w:cs="Arial"/>
        </w:rPr>
        <w:t>„</w:t>
      </w:r>
      <w:r w:rsidRPr="00C50B0B">
        <w:rPr>
          <w:rFonts w:cs="Arial"/>
        </w:rPr>
        <w:t>Personen verwalten</w:t>
      </w:r>
      <w:r w:rsidR="007315C4" w:rsidRPr="00C50B0B">
        <w:rPr>
          <w:rFonts w:cs="Arial"/>
        </w:rPr>
        <w:t>“</w:t>
      </w:r>
      <w:r w:rsidRPr="00C50B0B">
        <w:rPr>
          <w:rFonts w:cs="Arial"/>
        </w:rPr>
        <w:t xml:space="preserve"> gibt es Förderer und Nutzer zwischen den unterschieden wird. </w:t>
      </w:r>
      <w:r w:rsidR="007315C4" w:rsidRPr="00C50B0B">
        <w:rPr>
          <w:rFonts w:cs="Arial"/>
        </w:rPr>
        <w:t xml:space="preserve"> Wie der Name bereits sagt können mit „Förderer verwalten“ die Attribute eines Förderers bearbeiten, einen neuen Förderer anlegen oder einen Förderer löschen. Das gleiche Gilt für „Nutzer verwalten“. </w:t>
      </w:r>
      <w:r w:rsidRPr="00C50B0B">
        <w:rPr>
          <w:rFonts w:cs="Arial"/>
        </w:rPr>
        <w:t>Human Resources kann allerdings beide</w:t>
      </w:r>
      <w:r w:rsidR="007315C4" w:rsidRPr="00C50B0B">
        <w:rPr>
          <w:rFonts w:cs="Arial"/>
        </w:rPr>
        <w:t xml:space="preserve"> bearbeiten, genauso wie der Admin</w:t>
      </w:r>
      <w:r w:rsidRPr="00C50B0B">
        <w:rPr>
          <w:rFonts w:cs="Arial"/>
        </w:rPr>
        <w:t>.</w:t>
      </w:r>
      <w:r w:rsidR="007315C4" w:rsidRPr="00C50B0B">
        <w:rPr>
          <w:rFonts w:cs="Arial"/>
        </w:rPr>
        <w:t xml:space="preserve"> Zusätzlich dazu kann der Admin </w:t>
      </w:r>
      <w:r w:rsidR="004B460B" w:rsidRPr="00C50B0B">
        <w:rPr>
          <w:rFonts w:cs="Arial"/>
        </w:rPr>
        <w:t>beim Anlegen eines Nutzers oder eines Förderers diese aus einer Datei importieren.</w:t>
      </w:r>
    </w:p>
    <w:p w14:paraId="08EA67B0" w14:textId="77777777" w:rsidR="00925720" w:rsidRPr="00C50B0B" w:rsidRDefault="00925720" w:rsidP="00925720">
      <w:pPr>
        <w:pStyle w:val="berschrift3"/>
        <w:rPr>
          <w:rFonts w:cs="Arial"/>
        </w:rPr>
      </w:pPr>
      <w:bookmarkStart w:id="161" w:name="_Toc44320804"/>
      <w:r w:rsidRPr="00C50B0B">
        <w:rPr>
          <w:rFonts w:cs="Arial"/>
        </w:rPr>
        <w:lastRenderedPageBreak/>
        <w:t>Nutzerdaten ändern</w:t>
      </w:r>
      <w:bookmarkEnd w:id="161"/>
    </w:p>
    <w:p w14:paraId="239887C8" w14:textId="77777777" w:rsidR="00925720" w:rsidRPr="00C50B0B" w:rsidRDefault="00925720" w:rsidP="00925720">
      <w:pPr>
        <w:keepNext/>
        <w:rPr>
          <w:rFonts w:cs="Arial"/>
        </w:rPr>
      </w:pPr>
      <w:r w:rsidRPr="00C50B0B">
        <w:rPr>
          <w:rFonts w:cs="Arial"/>
          <w:noProof/>
        </w:rPr>
        <mc:AlternateContent>
          <mc:Choice Requires="wpg">
            <w:drawing>
              <wp:inline distT="0" distB="0" distL="0" distR="0" wp14:anchorId="708BAD03" wp14:editId="3979525D">
                <wp:extent cx="6128818" cy="4185052"/>
                <wp:effectExtent l="0" t="0" r="0" b="0"/>
                <wp:docPr id="41764" name="Group 43036"/>
                <wp:cNvGraphicFramePr/>
                <a:graphic xmlns:a="http://schemas.openxmlformats.org/drawingml/2006/main">
                  <a:graphicData uri="http://schemas.microsoft.com/office/word/2010/wordprocessingGroup">
                    <wpg:wgp>
                      <wpg:cNvGrpSpPr/>
                      <wpg:grpSpPr>
                        <a:xfrm>
                          <a:off x="0" y="0"/>
                          <a:ext cx="6128818" cy="4185052"/>
                          <a:chOff x="0" y="0"/>
                          <a:chExt cx="6367464" cy="4348535"/>
                        </a:xfrm>
                      </wpg:grpSpPr>
                      <wps:wsp>
                        <wps:cNvPr id="41765" name="Shape 1493"/>
                        <wps:cNvSpPr/>
                        <wps:spPr>
                          <a:xfrm>
                            <a:off x="5308918" y="3353042"/>
                            <a:ext cx="190805" cy="190792"/>
                          </a:xfrm>
                          <a:custGeom>
                            <a:avLst/>
                            <a:gdLst/>
                            <a:ahLst/>
                            <a:cxnLst/>
                            <a:rect l="0" t="0" r="0" b="0"/>
                            <a:pathLst>
                              <a:path w="190805" h="190792">
                                <a:moveTo>
                                  <a:pt x="95402" y="0"/>
                                </a:moveTo>
                                <a:cubicBezTo>
                                  <a:pt x="147955" y="0"/>
                                  <a:pt x="190805" y="42481"/>
                                  <a:pt x="190805" y="95034"/>
                                </a:cubicBezTo>
                                <a:cubicBezTo>
                                  <a:pt x="190805" y="147955"/>
                                  <a:pt x="147955" y="190792"/>
                                  <a:pt x="95402" y="190792"/>
                                </a:cubicBezTo>
                                <a:cubicBezTo>
                                  <a:pt x="42482" y="190792"/>
                                  <a:pt x="0" y="147955"/>
                                  <a:pt x="0" y="95034"/>
                                </a:cubicBezTo>
                                <a:cubicBezTo>
                                  <a:pt x="0" y="42481"/>
                                  <a:pt x="42482" y="0"/>
                                  <a:pt x="95402" y="0"/>
                                </a:cubicBezTo>
                                <a:close/>
                              </a:path>
                            </a:pathLst>
                          </a:custGeom>
                          <a:ln w="0" cap="flat">
                            <a:miter lim="127000"/>
                          </a:ln>
                        </wps:spPr>
                        <wps:style>
                          <a:lnRef idx="0">
                            <a:srgbClr val="000000">
                              <a:alpha val="0"/>
                            </a:srgbClr>
                          </a:lnRef>
                          <a:fillRef idx="1">
                            <a:srgbClr val="7ACFF5"/>
                          </a:fillRef>
                          <a:effectRef idx="0">
                            <a:scrgbClr r="0" g="0" b="0"/>
                          </a:effectRef>
                          <a:fontRef idx="none"/>
                        </wps:style>
                        <wps:bodyPr/>
                      </wps:wsp>
                      <wps:wsp>
                        <wps:cNvPr id="41766" name="Shape 1494"/>
                        <wps:cNvSpPr/>
                        <wps:spPr>
                          <a:xfrm>
                            <a:off x="5308918" y="3353042"/>
                            <a:ext cx="190805" cy="190792"/>
                          </a:xfrm>
                          <a:custGeom>
                            <a:avLst/>
                            <a:gdLst/>
                            <a:ahLst/>
                            <a:cxnLst/>
                            <a:rect l="0" t="0" r="0" b="0"/>
                            <a:pathLst>
                              <a:path w="190805" h="190792">
                                <a:moveTo>
                                  <a:pt x="190805" y="95034"/>
                                </a:moveTo>
                                <a:cubicBezTo>
                                  <a:pt x="190805" y="147955"/>
                                  <a:pt x="147955" y="190792"/>
                                  <a:pt x="95402" y="190792"/>
                                </a:cubicBezTo>
                                <a:cubicBezTo>
                                  <a:pt x="42482" y="190792"/>
                                  <a:pt x="0" y="147955"/>
                                  <a:pt x="0" y="95034"/>
                                </a:cubicBezTo>
                                <a:cubicBezTo>
                                  <a:pt x="0" y="42481"/>
                                  <a:pt x="42482" y="0"/>
                                  <a:pt x="95402" y="0"/>
                                </a:cubicBezTo>
                                <a:cubicBezTo>
                                  <a:pt x="147955" y="0"/>
                                  <a:pt x="190805" y="42481"/>
                                  <a:pt x="190805" y="95034"/>
                                </a:cubicBezTo>
                                <a:close/>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41767" name="Shape 1495"/>
                        <wps:cNvSpPr/>
                        <wps:spPr>
                          <a:xfrm>
                            <a:off x="5410441" y="3543478"/>
                            <a:ext cx="0" cy="317525"/>
                          </a:xfrm>
                          <a:custGeom>
                            <a:avLst/>
                            <a:gdLst/>
                            <a:ahLst/>
                            <a:cxnLst/>
                            <a:rect l="0" t="0" r="0" b="0"/>
                            <a:pathLst>
                              <a:path h="317525">
                                <a:moveTo>
                                  <a:pt x="0" y="0"/>
                                </a:moveTo>
                                <a:lnTo>
                                  <a:pt x="0" y="317525"/>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41768" name="Shape 1496"/>
                        <wps:cNvSpPr/>
                        <wps:spPr>
                          <a:xfrm>
                            <a:off x="5219992" y="3657600"/>
                            <a:ext cx="380886" cy="0"/>
                          </a:xfrm>
                          <a:custGeom>
                            <a:avLst/>
                            <a:gdLst/>
                            <a:ahLst/>
                            <a:cxnLst/>
                            <a:rect l="0" t="0" r="0" b="0"/>
                            <a:pathLst>
                              <a:path w="380886">
                                <a:moveTo>
                                  <a:pt x="0" y="0"/>
                                </a:moveTo>
                                <a:lnTo>
                                  <a:pt x="380886" y="0"/>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41769" name="Shape 1497"/>
                        <wps:cNvSpPr/>
                        <wps:spPr>
                          <a:xfrm>
                            <a:off x="5219992" y="3861004"/>
                            <a:ext cx="190805" cy="254152"/>
                          </a:xfrm>
                          <a:custGeom>
                            <a:avLst/>
                            <a:gdLst/>
                            <a:ahLst/>
                            <a:cxnLst/>
                            <a:rect l="0" t="0" r="0" b="0"/>
                            <a:pathLst>
                              <a:path w="190805" h="254152">
                                <a:moveTo>
                                  <a:pt x="190805" y="0"/>
                                </a:moveTo>
                                <a:lnTo>
                                  <a:pt x="0" y="254152"/>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41770" name="Shape 1498"/>
                        <wps:cNvSpPr/>
                        <wps:spPr>
                          <a:xfrm>
                            <a:off x="5410441" y="3861004"/>
                            <a:ext cx="190792" cy="254152"/>
                          </a:xfrm>
                          <a:custGeom>
                            <a:avLst/>
                            <a:gdLst/>
                            <a:ahLst/>
                            <a:cxnLst/>
                            <a:rect l="0" t="0" r="0" b="0"/>
                            <a:pathLst>
                              <a:path w="190792" h="254152">
                                <a:moveTo>
                                  <a:pt x="0" y="0"/>
                                </a:moveTo>
                                <a:lnTo>
                                  <a:pt x="190792" y="254152"/>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41771" name="Shape 1499"/>
                        <wps:cNvSpPr/>
                        <wps:spPr>
                          <a:xfrm>
                            <a:off x="5308918" y="2006639"/>
                            <a:ext cx="190805" cy="190805"/>
                          </a:xfrm>
                          <a:custGeom>
                            <a:avLst/>
                            <a:gdLst/>
                            <a:ahLst/>
                            <a:cxnLst/>
                            <a:rect l="0" t="0" r="0" b="0"/>
                            <a:pathLst>
                              <a:path w="190805" h="190805">
                                <a:moveTo>
                                  <a:pt x="95402" y="0"/>
                                </a:moveTo>
                                <a:cubicBezTo>
                                  <a:pt x="147955" y="0"/>
                                  <a:pt x="190805" y="42837"/>
                                  <a:pt x="190805" y="95402"/>
                                </a:cubicBezTo>
                                <a:cubicBezTo>
                                  <a:pt x="190805" y="147955"/>
                                  <a:pt x="147955" y="190805"/>
                                  <a:pt x="95402" y="190805"/>
                                </a:cubicBezTo>
                                <a:cubicBezTo>
                                  <a:pt x="42482" y="190805"/>
                                  <a:pt x="0" y="147955"/>
                                  <a:pt x="0" y="95402"/>
                                </a:cubicBezTo>
                                <a:cubicBezTo>
                                  <a:pt x="0" y="42837"/>
                                  <a:pt x="42482" y="0"/>
                                  <a:pt x="95402" y="0"/>
                                </a:cubicBezTo>
                                <a:close/>
                              </a:path>
                            </a:pathLst>
                          </a:custGeom>
                          <a:ln w="0" cap="flat">
                            <a:miter lim="127000"/>
                          </a:ln>
                        </wps:spPr>
                        <wps:style>
                          <a:lnRef idx="0">
                            <a:srgbClr val="000000">
                              <a:alpha val="0"/>
                            </a:srgbClr>
                          </a:lnRef>
                          <a:fillRef idx="1">
                            <a:srgbClr val="7ACFF5"/>
                          </a:fillRef>
                          <a:effectRef idx="0">
                            <a:scrgbClr r="0" g="0" b="0"/>
                          </a:effectRef>
                          <a:fontRef idx="none"/>
                        </wps:style>
                        <wps:bodyPr/>
                      </wps:wsp>
                      <wps:wsp>
                        <wps:cNvPr id="41772" name="Shape 1500"/>
                        <wps:cNvSpPr/>
                        <wps:spPr>
                          <a:xfrm>
                            <a:off x="5308918" y="2006639"/>
                            <a:ext cx="190805" cy="190805"/>
                          </a:xfrm>
                          <a:custGeom>
                            <a:avLst/>
                            <a:gdLst/>
                            <a:ahLst/>
                            <a:cxnLst/>
                            <a:rect l="0" t="0" r="0" b="0"/>
                            <a:pathLst>
                              <a:path w="190805" h="190805">
                                <a:moveTo>
                                  <a:pt x="190805" y="95402"/>
                                </a:moveTo>
                                <a:cubicBezTo>
                                  <a:pt x="190805" y="147955"/>
                                  <a:pt x="147955" y="190805"/>
                                  <a:pt x="95402" y="190805"/>
                                </a:cubicBezTo>
                                <a:cubicBezTo>
                                  <a:pt x="42482" y="190805"/>
                                  <a:pt x="0" y="147955"/>
                                  <a:pt x="0" y="95402"/>
                                </a:cubicBezTo>
                                <a:cubicBezTo>
                                  <a:pt x="0" y="42837"/>
                                  <a:pt x="42482" y="0"/>
                                  <a:pt x="95402" y="0"/>
                                </a:cubicBezTo>
                                <a:cubicBezTo>
                                  <a:pt x="147955" y="0"/>
                                  <a:pt x="190805" y="42837"/>
                                  <a:pt x="190805" y="95402"/>
                                </a:cubicBezTo>
                                <a:close/>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41773" name="Shape 1501"/>
                        <wps:cNvSpPr/>
                        <wps:spPr>
                          <a:xfrm>
                            <a:off x="5410441" y="2197075"/>
                            <a:ext cx="0" cy="317525"/>
                          </a:xfrm>
                          <a:custGeom>
                            <a:avLst/>
                            <a:gdLst/>
                            <a:ahLst/>
                            <a:cxnLst/>
                            <a:rect l="0" t="0" r="0" b="0"/>
                            <a:pathLst>
                              <a:path h="317525">
                                <a:moveTo>
                                  <a:pt x="0" y="0"/>
                                </a:moveTo>
                                <a:lnTo>
                                  <a:pt x="0" y="317525"/>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41774" name="Shape 1502"/>
                        <wps:cNvSpPr/>
                        <wps:spPr>
                          <a:xfrm>
                            <a:off x="5219992" y="2311553"/>
                            <a:ext cx="380886" cy="0"/>
                          </a:xfrm>
                          <a:custGeom>
                            <a:avLst/>
                            <a:gdLst/>
                            <a:ahLst/>
                            <a:cxnLst/>
                            <a:rect l="0" t="0" r="0" b="0"/>
                            <a:pathLst>
                              <a:path w="380886">
                                <a:moveTo>
                                  <a:pt x="0" y="0"/>
                                </a:moveTo>
                                <a:lnTo>
                                  <a:pt x="380886" y="0"/>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41775" name="Shape 1503"/>
                        <wps:cNvSpPr/>
                        <wps:spPr>
                          <a:xfrm>
                            <a:off x="5219992" y="2514600"/>
                            <a:ext cx="190805" cy="254521"/>
                          </a:xfrm>
                          <a:custGeom>
                            <a:avLst/>
                            <a:gdLst/>
                            <a:ahLst/>
                            <a:cxnLst/>
                            <a:rect l="0" t="0" r="0" b="0"/>
                            <a:pathLst>
                              <a:path w="190805" h="254521">
                                <a:moveTo>
                                  <a:pt x="190805" y="0"/>
                                </a:moveTo>
                                <a:lnTo>
                                  <a:pt x="0" y="254521"/>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41776" name="Shape 1504"/>
                        <wps:cNvSpPr/>
                        <wps:spPr>
                          <a:xfrm>
                            <a:off x="5410441" y="2514600"/>
                            <a:ext cx="190792" cy="254521"/>
                          </a:xfrm>
                          <a:custGeom>
                            <a:avLst/>
                            <a:gdLst/>
                            <a:ahLst/>
                            <a:cxnLst/>
                            <a:rect l="0" t="0" r="0" b="0"/>
                            <a:pathLst>
                              <a:path w="190792" h="254521">
                                <a:moveTo>
                                  <a:pt x="0" y="0"/>
                                </a:moveTo>
                                <a:lnTo>
                                  <a:pt x="190792" y="254521"/>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41777" name="Shape 45918"/>
                        <wps:cNvSpPr/>
                        <wps:spPr>
                          <a:xfrm>
                            <a:off x="0" y="0"/>
                            <a:ext cx="3035871" cy="4102557"/>
                          </a:xfrm>
                          <a:custGeom>
                            <a:avLst/>
                            <a:gdLst/>
                            <a:ahLst/>
                            <a:cxnLst/>
                            <a:rect l="0" t="0" r="0" b="0"/>
                            <a:pathLst>
                              <a:path w="3035871" h="4102557">
                                <a:moveTo>
                                  <a:pt x="0" y="0"/>
                                </a:moveTo>
                                <a:lnTo>
                                  <a:pt x="3035871" y="0"/>
                                </a:lnTo>
                                <a:lnTo>
                                  <a:pt x="3035871" y="4102557"/>
                                </a:lnTo>
                                <a:lnTo>
                                  <a:pt x="0" y="4102557"/>
                                </a:lnTo>
                                <a:lnTo>
                                  <a:pt x="0" y="0"/>
                                </a:lnTo>
                              </a:path>
                            </a:pathLst>
                          </a:custGeom>
                          <a:ln w="0" cap="flat">
                            <a:miter lim="127000"/>
                          </a:ln>
                        </wps:spPr>
                        <wps:style>
                          <a:lnRef idx="0">
                            <a:srgbClr val="000000">
                              <a:alpha val="0"/>
                            </a:srgbClr>
                          </a:lnRef>
                          <a:fillRef idx="1">
                            <a:srgbClr val="00FFFF"/>
                          </a:fillRef>
                          <a:effectRef idx="0">
                            <a:scrgbClr r="0" g="0" b="0"/>
                          </a:effectRef>
                          <a:fontRef idx="none"/>
                        </wps:style>
                        <wps:bodyPr/>
                      </wps:wsp>
                      <wps:wsp>
                        <wps:cNvPr id="41778" name="Shape 1506"/>
                        <wps:cNvSpPr/>
                        <wps:spPr>
                          <a:xfrm>
                            <a:off x="0" y="0"/>
                            <a:ext cx="3035871" cy="4102557"/>
                          </a:xfrm>
                          <a:custGeom>
                            <a:avLst/>
                            <a:gdLst/>
                            <a:ahLst/>
                            <a:cxnLst/>
                            <a:rect l="0" t="0" r="0" b="0"/>
                            <a:pathLst>
                              <a:path w="3035871" h="4102557">
                                <a:moveTo>
                                  <a:pt x="0" y="0"/>
                                </a:moveTo>
                                <a:lnTo>
                                  <a:pt x="3035871" y="0"/>
                                </a:lnTo>
                                <a:lnTo>
                                  <a:pt x="3035871" y="4102557"/>
                                </a:lnTo>
                                <a:lnTo>
                                  <a:pt x="0" y="4102557"/>
                                </a:lnTo>
                                <a:lnTo>
                                  <a:pt x="0" y="0"/>
                                </a:lnTo>
                                <a:close/>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41779" name="Shape 1507"/>
                        <wps:cNvSpPr/>
                        <wps:spPr>
                          <a:xfrm>
                            <a:off x="3238564" y="2082953"/>
                            <a:ext cx="1511630" cy="609841"/>
                          </a:xfrm>
                          <a:custGeom>
                            <a:avLst/>
                            <a:gdLst/>
                            <a:ahLst/>
                            <a:cxnLst/>
                            <a:rect l="0" t="0" r="0" b="0"/>
                            <a:pathLst>
                              <a:path w="1511630" h="609841">
                                <a:moveTo>
                                  <a:pt x="755993" y="0"/>
                                </a:moveTo>
                                <a:cubicBezTo>
                                  <a:pt x="1173239" y="0"/>
                                  <a:pt x="1511630" y="136449"/>
                                  <a:pt x="1511630" y="305283"/>
                                </a:cubicBezTo>
                                <a:cubicBezTo>
                                  <a:pt x="1511630" y="473405"/>
                                  <a:pt x="1173239" y="609841"/>
                                  <a:pt x="755993" y="609841"/>
                                </a:cubicBezTo>
                                <a:cubicBezTo>
                                  <a:pt x="338760" y="609841"/>
                                  <a:pt x="0" y="473405"/>
                                  <a:pt x="0" y="305283"/>
                                </a:cubicBezTo>
                                <a:cubicBezTo>
                                  <a:pt x="0" y="136449"/>
                                  <a:pt x="338760" y="0"/>
                                  <a:pt x="755993" y="0"/>
                                </a:cubicBezTo>
                                <a:close/>
                              </a:path>
                            </a:pathLst>
                          </a:custGeom>
                          <a:ln w="0" cap="flat">
                            <a:miter lim="127000"/>
                          </a:ln>
                        </wps:spPr>
                        <wps:style>
                          <a:lnRef idx="0">
                            <a:srgbClr val="000000">
                              <a:alpha val="0"/>
                            </a:srgbClr>
                          </a:lnRef>
                          <a:fillRef idx="1">
                            <a:srgbClr val="7ACFF5"/>
                          </a:fillRef>
                          <a:effectRef idx="0">
                            <a:scrgbClr r="0" g="0" b="0"/>
                          </a:effectRef>
                          <a:fontRef idx="none"/>
                        </wps:style>
                        <wps:bodyPr/>
                      </wps:wsp>
                      <wps:wsp>
                        <wps:cNvPr id="41780" name="Shape 1508"/>
                        <wps:cNvSpPr/>
                        <wps:spPr>
                          <a:xfrm>
                            <a:off x="3238564" y="2082953"/>
                            <a:ext cx="1511630" cy="609841"/>
                          </a:xfrm>
                          <a:custGeom>
                            <a:avLst/>
                            <a:gdLst/>
                            <a:ahLst/>
                            <a:cxnLst/>
                            <a:rect l="0" t="0" r="0" b="0"/>
                            <a:pathLst>
                              <a:path w="1511630" h="609841">
                                <a:moveTo>
                                  <a:pt x="1511630" y="305283"/>
                                </a:moveTo>
                                <a:cubicBezTo>
                                  <a:pt x="1511630" y="473405"/>
                                  <a:pt x="1173239" y="609841"/>
                                  <a:pt x="755993" y="609841"/>
                                </a:cubicBezTo>
                                <a:cubicBezTo>
                                  <a:pt x="338760" y="609841"/>
                                  <a:pt x="0" y="473405"/>
                                  <a:pt x="0" y="305283"/>
                                </a:cubicBezTo>
                                <a:cubicBezTo>
                                  <a:pt x="0" y="136449"/>
                                  <a:pt x="338760" y="0"/>
                                  <a:pt x="755993" y="0"/>
                                </a:cubicBezTo>
                                <a:cubicBezTo>
                                  <a:pt x="1173239" y="0"/>
                                  <a:pt x="1511630" y="136449"/>
                                  <a:pt x="1511630" y="305283"/>
                                </a:cubicBezTo>
                                <a:close/>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41781" name="Rectangle 1509"/>
                        <wps:cNvSpPr/>
                        <wps:spPr>
                          <a:xfrm>
                            <a:off x="889203" y="26198"/>
                            <a:ext cx="1646269" cy="207536"/>
                          </a:xfrm>
                          <a:prstGeom prst="rect">
                            <a:avLst/>
                          </a:prstGeom>
                          <a:ln>
                            <a:noFill/>
                          </a:ln>
                        </wps:spPr>
                        <wps:txbx>
                          <w:txbxContent>
                            <w:p w14:paraId="2E57F62A" w14:textId="77777777" w:rsidR="006118A4" w:rsidRDefault="006118A4" w:rsidP="00925720">
                              <w:r>
                                <w:rPr>
                                  <w:rFonts w:ascii="Liberation Sans" w:eastAsia="Liberation Sans" w:hAnsi="Liberation Sans" w:cs="Liberation Sans"/>
                                </w:rPr>
                                <w:t>Nutzerdaten ändern</w:t>
                              </w:r>
                            </w:p>
                          </w:txbxContent>
                        </wps:txbx>
                        <wps:bodyPr horzOverflow="overflow" vert="horz" lIns="0" tIns="0" rIns="0" bIns="0" rtlCol="0">
                          <a:noAutofit/>
                        </wps:bodyPr>
                      </wps:wsp>
                      <wps:wsp>
                        <wps:cNvPr id="41782" name="Shape 1510"/>
                        <wps:cNvSpPr/>
                        <wps:spPr>
                          <a:xfrm>
                            <a:off x="470154" y="1117804"/>
                            <a:ext cx="1219327" cy="508317"/>
                          </a:xfrm>
                          <a:custGeom>
                            <a:avLst/>
                            <a:gdLst/>
                            <a:ahLst/>
                            <a:cxnLst/>
                            <a:rect l="0" t="0" r="0" b="0"/>
                            <a:pathLst>
                              <a:path w="1219327" h="508317">
                                <a:moveTo>
                                  <a:pt x="609486" y="0"/>
                                </a:moveTo>
                                <a:cubicBezTo>
                                  <a:pt x="946087" y="0"/>
                                  <a:pt x="1219327" y="113754"/>
                                  <a:pt x="1219327" y="253796"/>
                                </a:cubicBezTo>
                                <a:cubicBezTo>
                                  <a:pt x="1219327" y="394550"/>
                                  <a:pt x="946087" y="508317"/>
                                  <a:pt x="609486" y="508317"/>
                                </a:cubicBezTo>
                                <a:cubicBezTo>
                                  <a:pt x="272885" y="508317"/>
                                  <a:pt x="0" y="394550"/>
                                  <a:pt x="0" y="253796"/>
                                </a:cubicBezTo>
                                <a:cubicBezTo>
                                  <a:pt x="0" y="113754"/>
                                  <a:pt x="272885" y="0"/>
                                  <a:pt x="609486" y="0"/>
                                </a:cubicBezTo>
                                <a:close/>
                              </a:path>
                            </a:pathLst>
                          </a:custGeom>
                          <a:ln w="0" cap="flat">
                            <a:miter lim="127000"/>
                          </a:ln>
                        </wps:spPr>
                        <wps:style>
                          <a:lnRef idx="0">
                            <a:srgbClr val="000000">
                              <a:alpha val="0"/>
                            </a:srgbClr>
                          </a:lnRef>
                          <a:fillRef idx="1">
                            <a:srgbClr val="7ACFF5"/>
                          </a:fillRef>
                          <a:effectRef idx="0">
                            <a:scrgbClr r="0" g="0" b="0"/>
                          </a:effectRef>
                          <a:fontRef idx="none"/>
                        </wps:style>
                        <wps:bodyPr/>
                      </wps:wsp>
                      <wps:wsp>
                        <wps:cNvPr id="41783" name="Shape 1511"/>
                        <wps:cNvSpPr/>
                        <wps:spPr>
                          <a:xfrm>
                            <a:off x="470154" y="1117804"/>
                            <a:ext cx="1219327" cy="508317"/>
                          </a:xfrm>
                          <a:custGeom>
                            <a:avLst/>
                            <a:gdLst/>
                            <a:ahLst/>
                            <a:cxnLst/>
                            <a:rect l="0" t="0" r="0" b="0"/>
                            <a:pathLst>
                              <a:path w="1219327" h="508317">
                                <a:moveTo>
                                  <a:pt x="1219327" y="253796"/>
                                </a:moveTo>
                                <a:cubicBezTo>
                                  <a:pt x="1219327" y="394550"/>
                                  <a:pt x="946087" y="508317"/>
                                  <a:pt x="609486" y="508317"/>
                                </a:cubicBezTo>
                                <a:cubicBezTo>
                                  <a:pt x="272885" y="508317"/>
                                  <a:pt x="0" y="394550"/>
                                  <a:pt x="0" y="253796"/>
                                </a:cubicBezTo>
                                <a:cubicBezTo>
                                  <a:pt x="0" y="113754"/>
                                  <a:pt x="272885" y="0"/>
                                  <a:pt x="609486" y="0"/>
                                </a:cubicBezTo>
                                <a:cubicBezTo>
                                  <a:pt x="946087" y="0"/>
                                  <a:pt x="1219327" y="113754"/>
                                  <a:pt x="1219327" y="253796"/>
                                </a:cubicBezTo>
                                <a:close/>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41784" name="Rectangle 1512"/>
                        <wps:cNvSpPr/>
                        <wps:spPr>
                          <a:xfrm>
                            <a:off x="3467519" y="2312199"/>
                            <a:ext cx="1397713" cy="207536"/>
                          </a:xfrm>
                          <a:prstGeom prst="rect">
                            <a:avLst/>
                          </a:prstGeom>
                          <a:ln>
                            <a:noFill/>
                          </a:ln>
                        </wps:spPr>
                        <wps:txbx>
                          <w:txbxContent>
                            <w:p w14:paraId="7F8B7C46" w14:textId="77777777" w:rsidR="006118A4" w:rsidRDefault="006118A4" w:rsidP="00925720">
                              <w:r>
                                <w:rPr>
                                  <w:rFonts w:ascii="Liberation Sans" w:eastAsia="Liberation Sans" w:hAnsi="Liberation Sans" w:cs="Liberation Sans"/>
                                </w:rPr>
                                <w:t>Nutzer verwalten</w:t>
                              </w:r>
                            </w:p>
                          </w:txbxContent>
                        </wps:txbx>
                        <wps:bodyPr horzOverflow="overflow" vert="horz" lIns="0" tIns="0" rIns="0" bIns="0" rtlCol="0">
                          <a:noAutofit/>
                        </wps:bodyPr>
                      </wps:wsp>
                      <wps:wsp>
                        <wps:cNvPr id="41785" name="Rectangle 1513"/>
                        <wps:cNvSpPr/>
                        <wps:spPr>
                          <a:xfrm>
                            <a:off x="660603" y="1207349"/>
                            <a:ext cx="1097884" cy="207536"/>
                          </a:xfrm>
                          <a:prstGeom prst="rect">
                            <a:avLst/>
                          </a:prstGeom>
                          <a:ln>
                            <a:noFill/>
                          </a:ln>
                        </wps:spPr>
                        <wps:txbx>
                          <w:txbxContent>
                            <w:p w14:paraId="252B9386" w14:textId="77777777" w:rsidR="006118A4" w:rsidRDefault="006118A4" w:rsidP="00925720">
                              <w:r>
                                <w:rPr>
                                  <w:rFonts w:ascii="Liberation Sans" w:eastAsia="Liberation Sans" w:hAnsi="Liberation Sans" w:cs="Liberation Sans"/>
                                </w:rPr>
                                <w:t>Kontaktdaten</w:t>
                              </w:r>
                            </w:p>
                          </w:txbxContent>
                        </wps:txbx>
                        <wps:bodyPr horzOverflow="overflow" vert="horz" lIns="0" tIns="0" rIns="0" bIns="0" rtlCol="0">
                          <a:noAutofit/>
                        </wps:bodyPr>
                      </wps:wsp>
                      <wps:wsp>
                        <wps:cNvPr id="41786" name="Shape 1514"/>
                        <wps:cNvSpPr/>
                        <wps:spPr>
                          <a:xfrm>
                            <a:off x="470154" y="2692439"/>
                            <a:ext cx="1219327" cy="508317"/>
                          </a:xfrm>
                          <a:custGeom>
                            <a:avLst/>
                            <a:gdLst/>
                            <a:ahLst/>
                            <a:cxnLst/>
                            <a:rect l="0" t="0" r="0" b="0"/>
                            <a:pathLst>
                              <a:path w="1219327" h="508317">
                                <a:moveTo>
                                  <a:pt x="609486" y="0"/>
                                </a:moveTo>
                                <a:cubicBezTo>
                                  <a:pt x="946087" y="0"/>
                                  <a:pt x="1219327" y="113754"/>
                                  <a:pt x="1219327" y="254520"/>
                                </a:cubicBezTo>
                                <a:cubicBezTo>
                                  <a:pt x="1219327" y="394919"/>
                                  <a:pt x="946087" y="508317"/>
                                  <a:pt x="609486" y="508317"/>
                                </a:cubicBezTo>
                                <a:cubicBezTo>
                                  <a:pt x="272885" y="508317"/>
                                  <a:pt x="0" y="394919"/>
                                  <a:pt x="0" y="254520"/>
                                </a:cubicBezTo>
                                <a:cubicBezTo>
                                  <a:pt x="0" y="113754"/>
                                  <a:pt x="272885" y="0"/>
                                  <a:pt x="609486" y="0"/>
                                </a:cubicBezTo>
                                <a:close/>
                              </a:path>
                            </a:pathLst>
                          </a:custGeom>
                          <a:ln w="0" cap="flat">
                            <a:miter lim="127000"/>
                          </a:ln>
                        </wps:spPr>
                        <wps:style>
                          <a:lnRef idx="0">
                            <a:srgbClr val="000000">
                              <a:alpha val="0"/>
                            </a:srgbClr>
                          </a:lnRef>
                          <a:fillRef idx="1">
                            <a:srgbClr val="7ACFF5"/>
                          </a:fillRef>
                          <a:effectRef idx="0">
                            <a:scrgbClr r="0" g="0" b="0"/>
                          </a:effectRef>
                          <a:fontRef idx="none"/>
                        </wps:style>
                        <wps:bodyPr/>
                      </wps:wsp>
                      <wps:wsp>
                        <wps:cNvPr id="41787" name="Shape 1515"/>
                        <wps:cNvSpPr/>
                        <wps:spPr>
                          <a:xfrm>
                            <a:off x="470154" y="2692439"/>
                            <a:ext cx="1219327" cy="508317"/>
                          </a:xfrm>
                          <a:custGeom>
                            <a:avLst/>
                            <a:gdLst/>
                            <a:ahLst/>
                            <a:cxnLst/>
                            <a:rect l="0" t="0" r="0" b="0"/>
                            <a:pathLst>
                              <a:path w="1219327" h="508317">
                                <a:moveTo>
                                  <a:pt x="1219327" y="254520"/>
                                </a:moveTo>
                                <a:cubicBezTo>
                                  <a:pt x="1219327" y="394919"/>
                                  <a:pt x="946087" y="508317"/>
                                  <a:pt x="609486" y="508317"/>
                                </a:cubicBezTo>
                                <a:cubicBezTo>
                                  <a:pt x="272885" y="508317"/>
                                  <a:pt x="0" y="394919"/>
                                  <a:pt x="0" y="254520"/>
                                </a:cubicBezTo>
                                <a:cubicBezTo>
                                  <a:pt x="0" y="113754"/>
                                  <a:pt x="272885" y="0"/>
                                  <a:pt x="609486" y="0"/>
                                </a:cubicBezTo>
                                <a:cubicBezTo>
                                  <a:pt x="946087" y="0"/>
                                  <a:pt x="1219327" y="113754"/>
                                  <a:pt x="1219327" y="254520"/>
                                </a:cubicBezTo>
                                <a:close/>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41788" name="Rectangle 1516"/>
                        <wps:cNvSpPr/>
                        <wps:spPr>
                          <a:xfrm>
                            <a:off x="851395" y="1397798"/>
                            <a:ext cx="579408" cy="207536"/>
                          </a:xfrm>
                          <a:prstGeom prst="rect">
                            <a:avLst/>
                          </a:prstGeom>
                          <a:ln>
                            <a:noFill/>
                          </a:ln>
                        </wps:spPr>
                        <wps:txbx>
                          <w:txbxContent>
                            <w:p w14:paraId="13C74C88" w14:textId="77777777" w:rsidR="006118A4" w:rsidRDefault="006118A4" w:rsidP="00925720">
                              <w:r>
                                <w:rPr>
                                  <w:rFonts w:ascii="Liberation Sans" w:eastAsia="Liberation Sans" w:hAnsi="Liberation Sans" w:cs="Liberation Sans"/>
                                </w:rPr>
                                <w:t>ändern</w:t>
                              </w:r>
                            </w:p>
                          </w:txbxContent>
                        </wps:txbx>
                        <wps:bodyPr horzOverflow="overflow" vert="horz" lIns="0" tIns="0" rIns="0" bIns="0" rtlCol="0">
                          <a:noAutofit/>
                        </wps:bodyPr>
                      </wps:wsp>
                      <wps:wsp>
                        <wps:cNvPr id="41790" name="Shape 1517"/>
                        <wps:cNvSpPr/>
                        <wps:spPr>
                          <a:xfrm>
                            <a:off x="470154" y="3480118"/>
                            <a:ext cx="1219327" cy="508317"/>
                          </a:xfrm>
                          <a:custGeom>
                            <a:avLst/>
                            <a:gdLst/>
                            <a:ahLst/>
                            <a:cxnLst/>
                            <a:rect l="0" t="0" r="0" b="0"/>
                            <a:pathLst>
                              <a:path w="1219327" h="508317">
                                <a:moveTo>
                                  <a:pt x="609486" y="0"/>
                                </a:moveTo>
                                <a:cubicBezTo>
                                  <a:pt x="946087" y="0"/>
                                  <a:pt x="1219327" y="113399"/>
                                  <a:pt x="1219327" y="253797"/>
                                </a:cubicBezTo>
                                <a:cubicBezTo>
                                  <a:pt x="1219327" y="394195"/>
                                  <a:pt x="946087" y="508317"/>
                                  <a:pt x="609486" y="508317"/>
                                </a:cubicBezTo>
                                <a:cubicBezTo>
                                  <a:pt x="272885" y="508317"/>
                                  <a:pt x="0" y="394195"/>
                                  <a:pt x="0" y="253797"/>
                                </a:cubicBezTo>
                                <a:cubicBezTo>
                                  <a:pt x="0" y="113399"/>
                                  <a:pt x="272885" y="0"/>
                                  <a:pt x="609486" y="0"/>
                                </a:cubicBezTo>
                                <a:close/>
                              </a:path>
                            </a:pathLst>
                          </a:custGeom>
                          <a:ln w="0" cap="flat">
                            <a:miter lim="127000"/>
                          </a:ln>
                        </wps:spPr>
                        <wps:style>
                          <a:lnRef idx="0">
                            <a:srgbClr val="000000">
                              <a:alpha val="0"/>
                            </a:srgbClr>
                          </a:lnRef>
                          <a:fillRef idx="1">
                            <a:srgbClr val="7ACFF5"/>
                          </a:fillRef>
                          <a:effectRef idx="0">
                            <a:scrgbClr r="0" g="0" b="0"/>
                          </a:effectRef>
                          <a:fontRef idx="none"/>
                        </wps:style>
                        <wps:bodyPr/>
                      </wps:wsp>
                      <wps:wsp>
                        <wps:cNvPr id="41791" name="Shape 1518"/>
                        <wps:cNvSpPr/>
                        <wps:spPr>
                          <a:xfrm>
                            <a:off x="470154" y="3480118"/>
                            <a:ext cx="1219327" cy="508317"/>
                          </a:xfrm>
                          <a:custGeom>
                            <a:avLst/>
                            <a:gdLst/>
                            <a:ahLst/>
                            <a:cxnLst/>
                            <a:rect l="0" t="0" r="0" b="0"/>
                            <a:pathLst>
                              <a:path w="1219327" h="508317">
                                <a:moveTo>
                                  <a:pt x="1219327" y="253797"/>
                                </a:moveTo>
                                <a:cubicBezTo>
                                  <a:pt x="1219327" y="394195"/>
                                  <a:pt x="946087" y="508317"/>
                                  <a:pt x="609486" y="508317"/>
                                </a:cubicBezTo>
                                <a:cubicBezTo>
                                  <a:pt x="272885" y="508317"/>
                                  <a:pt x="0" y="394195"/>
                                  <a:pt x="0" y="253797"/>
                                </a:cubicBezTo>
                                <a:cubicBezTo>
                                  <a:pt x="0" y="113399"/>
                                  <a:pt x="272885" y="0"/>
                                  <a:pt x="609486" y="0"/>
                                </a:cubicBezTo>
                                <a:cubicBezTo>
                                  <a:pt x="946087" y="0"/>
                                  <a:pt x="1219327" y="113399"/>
                                  <a:pt x="1219327" y="253797"/>
                                </a:cubicBezTo>
                                <a:close/>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897" name="Rectangle 1519"/>
                        <wps:cNvSpPr/>
                        <wps:spPr>
                          <a:xfrm>
                            <a:off x="724319" y="2870909"/>
                            <a:ext cx="940911" cy="207536"/>
                          </a:xfrm>
                          <a:prstGeom prst="rect">
                            <a:avLst/>
                          </a:prstGeom>
                          <a:ln>
                            <a:noFill/>
                          </a:ln>
                        </wps:spPr>
                        <wps:txbx>
                          <w:txbxContent>
                            <w:p w14:paraId="5FCFB081" w14:textId="77777777" w:rsidR="006118A4" w:rsidRDefault="006118A4" w:rsidP="00925720">
                              <w:r>
                                <w:rPr>
                                  <w:rFonts w:ascii="Liberation Sans" w:eastAsia="Liberation Sans" w:hAnsi="Liberation Sans" w:cs="Liberation Sans"/>
                                </w:rPr>
                                <w:t>Bild ändern</w:t>
                              </w:r>
                            </w:p>
                          </w:txbxContent>
                        </wps:txbx>
                        <wps:bodyPr horzOverflow="overflow" vert="horz" lIns="0" tIns="0" rIns="0" bIns="0" rtlCol="0">
                          <a:noAutofit/>
                        </wps:bodyPr>
                      </wps:wsp>
                      <wps:wsp>
                        <wps:cNvPr id="899" name="Shape 1520"/>
                        <wps:cNvSpPr/>
                        <wps:spPr>
                          <a:xfrm>
                            <a:off x="470154" y="330480"/>
                            <a:ext cx="1219327" cy="508317"/>
                          </a:xfrm>
                          <a:custGeom>
                            <a:avLst/>
                            <a:gdLst/>
                            <a:ahLst/>
                            <a:cxnLst/>
                            <a:rect l="0" t="0" r="0" b="0"/>
                            <a:pathLst>
                              <a:path w="1219327" h="508317">
                                <a:moveTo>
                                  <a:pt x="609486" y="0"/>
                                </a:moveTo>
                                <a:cubicBezTo>
                                  <a:pt x="946087" y="0"/>
                                  <a:pt x="1219327" y="113754"/>
                                  <a:pt x="1219327" y="254152"/>
                                </a:cubicBezTo>
                                <a:cubicBezTo>
                                  <a:pt x="1219327" y="394564"/>
                                  <a:pt x="946087" y="508317"/>
                                  <a:pt x="609486" y="508317"/>
                                </a:cubicBezTo>
                                <a:cubicBezTo>
                                  <a:pt x="272885" y="508317"/>
                                  <a:pt x="0" y="394564"/>
                                  <a:pt x="0" y="254152"/>
                                </a:cubicBezTo>
                                <a:cubicBezTo>
                                  <a:pt x="0" y="113754"/>
                                  <a:pt x="272885" y="0"/>
                                  <a:pt x="609486" y="0"/>
                                </a:cubicBezTo>
                                <a:close/>
                              </a:path>
                            </a:pathLst>
                          </a:custGeom>
                          <a:ln w="0" cap="flat">
                            <a:miter lim="127000"/>
                          </a:ln>
                        </wps:spPr>
                        <wps:style>
                          <a:lnRef idx="0">
                            <a:srgbClr val="000000">
                              <a:alpha val="0"/>
                            </a:srgbClr>
                          </a:lnRef>
                          <a:fillRef idx="1">
                            <a:srgbClr val="7ACFF5"/>
                          </a:fillRef>
                          <a:effectRef idx="0">
                            <a:scrgbClr r="0" g="0" b="0"/>
                          </a:effectRef>
                          <a:fontRef idx="none"/>
                        </wps:style>
                        <wps:bodyPr/>
                      </wps:wsp>
                      <wps:wsp>
                        <wps:cNvPr id="902" name="Shape 1521"/>
                        <wps:cNvSpPr/>
                        <wps:spPr>
                          <a:xfrm>
                            <a:off x="470154" y="330480"/>
                            <a:ext cx="1219327" cy="508317"/>
                          </a:xfrm>
                          <a:custGeom>
                            <a:avLst/>
                            <a:gdLst/>
                            <a:ahLst/>
                            <a:cxnLst/>
                            <a:rect l="0" t="0" r="0" b="0"/>
                            <a:pathLst>
                              <a:path w="1219327" h="508317">
                                <a:moveTo>
                                  <a:pt x="1219327" y="254152"/>
                                </a:moveTo>
                                <a:cubicBezTo>
                                  <a:pt x="1219327" y="394564"/>
                                  <a:pt x="946087" y="508317"/>
                                  <a:pt x="609486" y="508317"/>
                                </a:cubicBezTo>
                                <a:cubicBezTo>
                                  <a:pt x="272885" y="508317"/>
                                  <a:pt x="0" y="394564"/>
                                  <a:pt x="0" y="254152"/>
                                </a:cubicBezTo>
                                <a:cubicBezTo>
                                  <a:pt x="0" y="113754"/>
                                  <a:pt x="272885" y="0"/>
                                  <a:pt x="609486" y="0"/>
                                </a:cubicBezTo>
                                <a:cubicBezTo>
                                  <a:pt x="946087" y="0"/>
                                  <a:pt x="1219327" y="113754"/>
                                  <a:pt x="1219327" y="254152"/>
                                </a:cubicBezTo>
                                <a:close/>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904" name="Rectangle 1522"/>
                        <wps:cNvSpPr/>
                        <wps:spPr>
                          <a:xfrm>
                            <a:off x="647992" y="3658588"/>
                            <a:ext cx="1127979" cy="207537"/>
                          </a:xfrm>
                          <a:prstGeom prst="rect">
                            <a:avLst/>
                          </a:prstGeom>
                          <a:ln>
                            <a:noFill/>
                          </a:ln>
                        </wps:spPr>
                        <wps:txbx>
                          <w:txbxContent>
                            <w:p w14:paraId="3DB3406C" w14:textId="77777777" w:rsidR="006118A4" w:rsidRDefault="006118A4" w:rsidP="00925720">
                              <w:r>
                                <w:rPr>
                                  <w:rFonts w:ascii="Liberation Sans" w:eastAsia="Liberation Sans" w:hAnsi="Liberation Sans" w:cs="Liberation Sans"/>
                                </w:rPr>
                                <w:t>Name ändern</w:t>
                              </w:r>
                            </w:p>
                          </w:txbxContent>
                        </wps:txbx>
                        <wps:bodyPr horzOverflow="overflow" vert="horz" lIns="0" tIns="0" rIns="0" bIns="0" rtlCol="0">
                          <a:noAutofit/>
                        </wps:bodyPr>
                      </wps:wsp>
                      <wps:wsp>
                        <wps:cNvPr id="907" name="Shape 1523"/>
                        <wps:cNvSpPr/>
                        <wps:spPr>
                          <a:xfrm>
                            <a:off x="470154" y="1905115"/>
                            <a:ext cx="1219327" cy="508317"/>
                          </a:xfrm>
                          <a:custGeom>
                            <a:avLst/>
                            <a:gdLst/>
                            <a:ahLst/>
                            <a:cxnLst/>
                            <a:rect l="0" t="0" r="0" b="0"/>
                            <a:pathLst>
                              <a:path w="1219327" h="508317">
                                <a:moveTo>
                                  <a:pt x="609486" y="0"/>
                                </a:moveTo>
                                <a:cubicBezTo>
                                  <a:pt x="946087" y="0"/>
                                  <a:pt x="1219327" y="113767"/>
                                  <a:pt x="1219327" y="254165"/>
                                </a:cubicBezTo>
                                <a:cubicBezTo>
                                  <a:pt x="1219327" y="394208"/>
                                  <a:pt x="946087" y="508317"/>
                                  <a:pt x="609486" y="508317"/>
                                </a:cubicBezTo>
                                <a:cubicBezTo>
                                  <a:pt x="272885" y="508317"/>
                                  <a:pt x="0" y="394208"/>
                                  <a:pt x="0" y="254165"/>
                                </a:cubicBezTo>
                                <a:cubicBezTo>
                                  <a:pt x="0" y="113767"/>
                                  <a:pt x="272885" y="0"/>
                                  <a:pt x="609486" y="0"/>
                                </a:cubicBezTo>
                                <a:close/>
                              </a:path>
                            </a:pathLst>
                          </a:custGeom>
                          <a:ln w="0" cap="flat">
                            <a:miter lim="127000"/>
                          </a:ln>
                        </wps:spPr>
                        <wps:style>
                          <a:lnRef idx="0">
                            <a:srgbClr val="000000">
                              <a:alpha val="0"/>
                            </a:srgbClr>
                          </a:lnRef>
                          <a:fillRef idx="1">
                            <a:srgbClr val="7ACFF5"/>
                          </a:fillRef>
                          <a:effectRef idx="0">
                            <a:scrgbClr r="0" g="0" b="0"/>
                          </a:effectRef>
                          <a:fontRef idx="none"/>
                        </wps:style>
                        <wps:bodyPr/>
                      </wps:wsp>
                      <wps:wsp>
                        <wps:cNvPr id="909" name="Shape 1524"/>
                        <wps:cNvSpPr/>
                        <wps:spPr>
                          <a:xfrm>
                            <a:off x="470154" y="1905115"/>
                            <a:ext cx="1219327" cy="508317"/>
                          </a:xfrm>
                          <a:custGeom>
                            <a:avLst/>
                            <a:gdLst/>
                            <a:ahLst/>
                            <a:cxnLst/>
                            <a:rect l="0" t="0" r="0" b="0"/>
                            <a:pathLst>
                              <a:path w="1219327" h="508317">
                                <a:moveTo>
                                  <a:pt x="1219327" y="254165"/>
                                </a:moveTo>
                                <a:cubicBezTo>
                                  <a:pt x="1219327" y="394208"/>
                                  <a:pt x="946087" y="508317"/>
                                  <a:pt x="609486" y="508317"/>
                                </a:cubicBezTo>
                                <a:cubicBezTo>
                                  <a:pt x="272885" y="508317"/>
                                  <a:pt x="0" y="394208"/>
                                  <a:pt x="0" y="254165"/>
                                </a:cubicBezTo>
                                <a:cubicBezTo>
                                  <a:pt x="0" y="113767"/>
                                  <a:pt x="272885" y="0"/>
                                  <a:pt x="609486" y="0"/>
                                </a:cubicBezTo>
                                <a:cubicBezTo>
                                  <a:pt x="946087" y="0"/>
                                  <a:pt x="1219327" y="113767"/>
                                  <a:pt x="1219327" y="254165"/>
                                </a:cubicBezTo>
                                <a:close/>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911" name="Rectangle 1525"/>
                        <wps:cNvSpPr/>
                        <wps:spPr>
                          <a:xfrm>
                            <a:off x="673557" y="508950"/>
                            <a:ext cx="1053672" cy="207536"/>
                          </a:xfrm>
                          <a:prstGeom prst="rect">
                            <a:avLst/>
                          </a:prstGeom>
                          <a:ln>
                            <a:noFill/>
                          </a:ln>
                        </wps:spPr>
                        <wps:txbx>
                          <w:txbxContent>
                            <w:p w14:paraId="20BB36DE" w14:textId="77777777" w:rsidR="006118A4" w:rsidRDefault="006118A4" w:rsidP="00925720">
                              <w:r>
                                <w:rPr>
                                  <w:rFonts w:ascii="Liberation Sans" w:eastAsia="Liberation Sans" w:hAnsi="Liberation Sans" w:cs="Liberation Sans"/>
                                </w:rPr>
                                <w:t>Rolle ändern</w:t>
                              </w:r>
                            </w:p>
                          </w:txbxContent>
                        </wps:txbx>
                        <wps:bodyPr horzOverflow="overflow" vert="horz" lIns="0" tIns="0" rIns="0" bIns="0" rtlCol="0">
                          <a:noAutofit/>
                        </wps:bodyPr>
                      </wps:wsp>
                      <wps:wsp>
                        <wps:cNvPr id="913" name="Rectangle 1526"/>
                        <wps:cNvSpPr/>
                        <wps:spPr>
                          <a:xfrm>
                            <a:off x="622795" y="1994673"/>
                            <a:ext cx="1181294" cy="207536"/>
                          </a:xfrm>
                          <a:prstGeom prst="rect">
                            <a:avLst/>
                          </a:prstGeom>
                          <a:ln>
                            <a:noFill/>
                          </a:ln>
                        </wps:spPr>
                        <wps:txbx>
                          <w:txbxContent>
                            <w:p w14:paraId="4934AF00" w14:textId="77777777" w:rsidR="006118A4" w:rsidRDefault="006118A4" w:rsidP="00925720">
                              <w:r>
                                <w:rPr>
                                  <w:rFonts w:ascii="Liberation Sans" w:eastAsia="Liberation Sans" w:hAnsi="Liberation Sans" w:cs="Liberation Sans"/>
                                </w:rPr>
                                <w:t>Geburtsdatum</w:t>
                              </w:r>
                            </w:p>
                          </w:txbxContent>
                        </wps:txbx>
                        <wps:bodyPr horzOverflow="overflow" vert="horz" lIns="0" tIns="0" rIns="0" bIns="0" rtlCol="0">
                          <a:noAutofit/>
                        </wps:bodyPr>
                      </wps:wsp>
                      <wps:wsp>
                        <wps:cNvPr id="915" name="Shape 1527"/>
                        <wps:cNvSpPr/>
                        <wps:spPr>
                          <a:xfrm>
                            <a:off x="5791683" y="330480"/>
                            <a:ext cx="190436" cy="190792"/>
                          </a:xfrm>
                          <a:custGeom>
                            <a:avLst/>
                            <a:gdLst/>
                            <a:ahLst/>
                            <a:cxnLst/>
                            <a:rect l="0" t="0" r="0" b="0"/>
                            <a:pathLst>
                              <a:path w="190436" h="190792">
                                <a:moveTo>
                                  <a:pt x="190436" y="190792"/>
                                </a:moveTo>
                                <a:lnTo>
                                  <a:pt x="0" y="0"/>
                                </a:lnTo>
                                <a:close/>
                              </a:path>
                            </a:pathLst>
                          </a:custGeom>
                          <a:ln w="0" cap="flat">
                            <a:miter lim="127000"/>
                          </a:ln>
                        </wps:spPr>
                        <wps:style>
                          <a:lnRef idx="0">
                            <a:srgbClr val="000000">
                              <a:alpha val="0"/>
                            </a:srgbClr>
                          </a:lnRef>
                          <a:fillRef idx="1">
                            <a:srgbClr val="7ACFF5"/>
                          </a:fillRef>
                          <a:effectRef idx="0">
                            <a:scrgbClr r="0" g="0" b="0"/>
                          </a:effectRef>
                          <a:fontRef idx="none"/>
                        </wps:style>
                        <wps:bodyPr/>
                      </wps:wsp>
                      <wps:wsp>
                        <wps:cNvPr id="917" name="Shape 1528"/>
                        <wps:cNvSpPr/>
                        <wps:spPr>
                          <a:xfrm>
                            <a:off x="3505314" y="330480"/>
                            <a:ext cx="2476805" cy="533514"/>
                          </a:xfrm>
                          <a:custGeom>
                            <a:avLst/>
                            <a:gdLst/>
                            <a:ahLst/>
                            <a:cxnLst/>
                            <a:rect l="0" t="0" r="0" b="0"/>
                            <a:pathLst>
                              <a:path w="2476805" h="533514">
                                <a:moveTo>
                                  <a:pt x="0" y="0"/>
                                </a:moveTo>
                                <a:lnTo>
                                  <a:pt x="2286368" y="0"/>
                                </a:lnTo>
                                <a:lnTo>
                                  <a:pt x="2286368" y="190792"/>
                                </a:lnTo>
                                <a:lnTo>
                                  <a:pt x="2476805" y="190792"/>
                                </a:lnTo>
                                <a:lnTo>
                                  <a:pt x="2476805" y="533514"/>
                                </a:lnTo>
                                <a:lnTo>
                                  <a:pt x="0" y="533514"/>
                                </a:lnTo>
                                <a:lnTo>
                                  <a:pt x="0" y="0"/>
                                </a:lnTo>
                                <a:close/>
                              </a:path>
                            </a:pathLst>
                          </a:custGeom>
                          <a:ln w="0" cap="flat">
                            <a:miter lim="127000"/>
                          </a:ln>
                        </wps:spPr>
                        <wps:style>
                          <a:lnRef idx="0">
                            <a:srgbClr val="000000">
                              <a:alpha val="0"/>
                            </a:srgbClr>
                          </a:lnRef>
                          <a:fillRef idx="1">
                            <a:srgbClr val="7ACFF5"/>
                          </a:fillRef>
                          <a:effectRef idx="0">
                            <a:scrgbClr r="0" g="0" b="0"/>
                          </a:effectRef>
                          <a:fontRef idx="none"/>
                        </wps:style>
                        <wps:bodyPr/>
                      </wps:wsp>
                      <wps:wsp>
                        <wps:cNvPr id="919" name="Shape 1529"/>
                        <wps:cNvSpPr/>
                        <wps:spPr>
                          <a:xfrm>
                            <a:off x="3505314" y="330480"/>
                            <a:ext cx="2476805" cy="533514"/>
                          </a:xfrm>
                          <a:custGeom>
                            <a:avLst/>
                            <a:gdLst/>
                            <a:ahLst/>
                            <a:cxnLst/>
                            <a:rect l="0" t="0" r="0" b="0"/>
                            <a:pathLst>
                              <a:path w="2476805" h="533514">
                                <a:moveTo>
                                  <a:pt x="0" y="0"/>
                                </a:moveTo>
                                <a:lnTo>
                                  <a:pt x="2286368" y="0"/>
                                </a:lnTo>
                                <a:lnTo>
                                  <a:pt x="2476805" y="190792"/>
                                </a:lnTo>
                                <a:lnTo>
                                  <a:pt x="2286368" y="190792"/>
                                </a:lnTo>
                                <a:lnTo>
                                  <a:pt x="2286368" y="0"/>
                                </a:lnTo>
                                <a:lnTo>
                                  <a:pt x="2476805" y="190792"/>
                                </a:lnTo>
                                <a:lnTo>
                                  <a:pt x="2476805" y="533514"/>
                                </a:lnTo>
                                <a:lnTo>
                                  <a:pt x="0" y="533514"/>
                                </a:lnTo>
                                <a:lnTo>
                                  <a:pt x="0" y="0"/>
                                </a:lnTo>
                                <a:close/>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921" name="Shape 1530"/>
                        <wps:cNvSpPr/>
                        <wps:spPr>
                          <a:xfrm>
                            <a:off x="3548520" y="446037"/>
                            <a:ext cx="35275" cy="82804"/>
                          </a:xfrm>
                          <a:custGeom>
                            <a:avLst/>
                            <a:gdLst/>
                            <a:ahLst/>
                            <a:cxnLst/>
                            <a:rect l="0" t="0" r="0" b="0"/>
                            <a:pathLst>
                              <a:path w="35275" h="82804">
                                <a:moveTo>
                                  <a:pt x="33477" y="0"/>
                                </a:moveTo>
                                <a:lnTo>
                                  <a:pt x="35275" y="150"/>
                                </a:lnTo>
                                <a:lnTo>
                                  <a:pt x="35275" y="10920"/>
                                </a:lnTo>
                                <a:lnTo>
                                  <a:pt x="34913" y="10795"/>
                                </a:lnTo>
                                <a:cubicBezTo>
                                  <a:pt x="34913" y="10795"/>
                                  <a:pt x="25921" y="10795"/>
                                  <a:pt x="19800" y="18364"/>
                                </a:cubicBezTo>
                                <a:cubicBezTo>
                                  <a:pt x="19800" y="18364"/>
                                  <a:pt x="14034" y="25565"/>
                                  <a:pt x="14034" y="41046"/>
                                </a:cubicBezTo>
                                <a:cubicBezTo>
                                  <a:pt x="14034" y="41046"/>
                                  <a:pt x="14034" y="56515"/>
                                  <a:pt x="20155" y="63715"/>
                                </a:cubicBezTo>
                                <a:cubicBezTo>
                                  <a:pt x="20155" y="63715"/>
                                  <a:pt x="21774" y="65608"/>
                                  <a:pt x="24474" y="67500"/>
                                </a:cubicBezTo>
                                <a:lnTo>
                                  <a:pt x="35275" y="71283"/>
                                </a:lnTo>
                                <a:lnTo>
                                  <a:pt x="35275" y="82403"/>
                                </a:lnTo>
                                <a:lnTo>
                                  <a:pt x="34201" y="82804"/>
                                </a:lnTo>
                                <a:cubicBezTo>
                                  <a:pt x="34201" y="82804"/>
                                  <a:pt x="24473" y="82804"/>
                                  <a:pt x="16916" y="77406"/>
                                </a:cubicBezTo>
                                <a:cubicBezTo>
                                  <a:pt x="16916" y="77406"/>
                                  <a:pt x="8636" y="71996"/>
                                  <a:pt x="4318" y="62636"/>
                                </a:cubicBezTo>
                                <a:cubicBezTo>
                                  <a:pt x="4318" y="62636"/>
                                  <a:pt x="0" y="53277"/>
                                  <a:pt x="0" y="41046"/>
                                </a:cubicBezTo>
                                <a:cubicBezTo>
                                  <a:pt x="0" y="41046"/>
                                  <a:pt x="0" y="29514"/>
                                  <a:pt x="3963" y="19800"/>
                                </a:cubicBezTo>
                                <a:cubicBezTo>
                                  <a:pt x="3963" y="19800"/>
                                  <a:pt x="7912" y="10084"/>
                                  <a:pt x="15837" y="5042"/>
                                </a:cubicBezTo>
                                <a:cubicBezTo>
                                  <a:pt x="15837" y="5042"/>
                                  <a:pt x="23762" y="0"/>
                                  <a:pt x="3347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23" name="Shape 1531"/>
                        <wps:cNvSpPr/>
                        <wps:spPr>
                          <a:xfrm>
                            <a:off x="3637801" y="480522"/>
                            <a:ext cx="34741" cy="48319"/>
                          </a:xfrm>
                          <a:custGeom>
                            <a:avLst/>
                            <a:gdLst/>
                            <a:ahLst/>
                            <a:cxnLst/>
                            <a:rect l="0" t="0" r="0" b="0"/>
                            <a:pathLst>
                              <a:path w="34741" h="48319">
                                <a:moveTo>
                                  <a:pt x="34741" y="0"/>
                                </a:moveTo>
                                <a:lnTo>
                                  <a:pt x="34741" y="11265"/>
                                </a:lnTo>
                                <a:lnTo>
                                  <a:pt x="33122" y="11591"/>
                                </a:lnTo>
                                <a:cubicBezTo>
                                  <a:pt x="33122" y="11591"/>
                                  <a:pt x="24842" y="12670"/>
                                  <a:pt x="21603" y="14473"/>
                                </a:cubicBezTo>
                                <a:cubicBezTo>
                                  <a:pt x="21603" y="14473"/>
                                  <a:pt x="17996" y="15921"/>
                                  <a:pt x="16193" y="18436"/>
                                </a:cubicBezTo>
                                <a:cubicBezTo>
                                  <a:pt x="16193" y="18436"/>
                                  <a:pt x="14402" y="21319"/>
                                  <a:pt x="14402" y="24913"/>
                                </a:cubicBezTo>
                                <a:cubicBezTo>
                                  <a:pt x="14402" y="24913"/>
                                  <a:pt x="14402" y="30310"/>
                                  <a:pt x="18352" y="33917"/>
                                </a:cubicBezTo>
                                <a:cubicBezTo>
                                  <a:pt x="18352" y="33917"/>
                                  <a:pt x="22314" y="37512"/>
                                  <a:pt x="30239" y="37512"/>
                                </a:cubicBezTo>
                                <a:lnTo>
                                  <a:pt x="34741" y="37066"/>
                                </a:lnTo>
                                <a:lnTo>
                                  <a:pt x="34741" y="47374"/>
                                </a:lnTo>
                                <a:lnTo>
                                  <a:pt x="27000" y="48319"/>
                                </a:lnTo>
                                <a:cubicBezTo>
                                  <a:pt x="27000" y="48319"/>
                                  <a:pt x="14034" y="48319"/>
                                  <a:pt x="6833" y="41474"/>
                                </a:cubicBezTo>
                                <a:cubicBezTo>
                                  <a:pt x="6833" y="41474"/>
                                  <a:pt x="0" y="35352"/>
                                  <a:pt x="0" y="25281"/>
                                </a:cubicBezTo>
                                <a:cubicBezTo>
                                  <a:pt x="0" y="25281"/>
                                  <a:pt x="0" y="19516"/>
                                  <a:pt x="2515" y="14842"/>
                                </a:cubicBezTo>
                                <a:cubicBezTo>
                                  <a:pt x="2515" y="14842"/>
                                  <a:pt x="5042" y="9800"/>
                                  <a:pt x="9716" y="6917"/>
                                </a:cubicBezTo>
                                <a:cubicBezTo>
                                  <a:pt x="9716" y="6917"/>
                                  <a:pt x="14034" y="4035"/>
                                  <a:pt x="19431" y="2599"/>
                                </a:cubicBezTo>
                                <a:cubicBezTo>
                                  <a:pt x="19431" y="2599"/>
                                  <a:pt x="23038" y="1519"/>
                                  <a:pt x="31318" y="440"/>
                                </a:cubicBezTo>
                                <a:cubicBezTo>
                                  <a:pt x="31318" y="440"/>
                                  <a:pt x="32330" y="327"/>
                                  <a:pt x="33967" y="113"/>
                                </a:cubicBezTo>
                                <a:lnTo>
                                  <a:pt x="3474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26" name="Shape 1532"/>
                        <wps:cNvSpPr/>
                        <wps:spPr>
                          <a:xfrm>
                            <a:off x="3639960" y="446345"/>
                            <a:ext cx="32582" cy="25613"/>
                          </a:xfrm>
                          <a:custGeom>
                            <a:avLst/>
                            <a:gdLst/>
                            <a:ahLst/>
                            <a:cxnLst/>
                            <a:rect l="0" t="0" r="0" b="0"/>
                            <a:pathLst>
                              <a:path w="32582" h="25613">
                                <a:moveTo>
                                  <a:pt x="32582" y="0"/>
                                </a:moveTo>
                                <a:lnTo>
                                  <a:pt x="32582" y="10594"/>
                                </a:lnTo>
                                <a:lnTo>
                                  <a:pt x="28569" y="10937"/>
                                </a:lnTo>
                                <a:cubicBezTo>
                                  <a:pt x="25645" y="11388"/>
                                  <a:pt x="22136" y="12290"/>
                                  <a:pt x="19799" y="14093"/>
                                </a:cubicBezTo>
                                <a:cubicBezTo>
                                  <a:pt x="19799" y="14093"/>
                                  <a:pt x="15481" y="17332"/>
                                  <a:pt x="13322" y="25613"/>
                                </a:cubicBezTo>
                                <a:lnTo>
                                  <a:pt x="0" y="23809"/>
                                </a:lnTo>
                                <a:cubicBezTo>
                                  <a:pt x="0" y="23809"/>
                                  <a:pt x="1803" y="15529"/>
                                  <a:pt x="6121" y="10131"/>
                                </a:cubicBezTo>
                                <a:cubicBezTo>
                                  <a:pt x="6121" y="10131"/>
                                  <a:pt x="10439" y="5089"/>
                                  <a:pt x="17996" y="2206"/>
                                </a:cubicBezTo>
                                <a:cubicBezTo>
                                  <a:pt x="17996" y="2206"/>
                                  <a:pt x="19977" y="1578"/>
                                  <a:pt x="23173" y="949"/>
                                </a:cubicBezTo>
                                <a:lnTo>
                                  <a:pt x="3258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29" name="Shape 1533"/>
                        <wps:cNvSpPr/>
                        <wps:spPr>
                          <a:xfrm>
                            <a:off x="3583794" y="417602"/>
                            <a:ext cx="33483" cy="110839"/>
                          </a:xfrm>
                          <a:custGeom>
                            <a:avLst/>
                            <a:gdLst/>
                            <a:ahLst/>
                            <a:cxnLst/>
                            <a:rect l="0" t="0" r="0" b="0"/>
                            <a:pathLst>
                              <a:path w="33483" h="110839">
                                <a:moveTo>
                                  <a:pt x="20161" y="0"/>
                                </a:moveTo>
                                <a:lnTo>
                                  <a:pt x="33483" y="0"/>
                                </a:lnTo>
                                <a:lnTo>
                                  <a:pt x="33483" y="109436"/>
                                </a:lnTo>
                                <a:lnTo>
                                  <a:pt x="20885" y="109436"/>
                                </a:lnTo>
                                <a:lnTo>
                                  <a:pt x="20885" y="98996"/>
                                </a:lnTo>
                                <a:cubicBezTo>
                                  <a:pt x="20885" y="98996"/>
                                  <a:pt x="18996" y="102057"/>
                                  <a:pt x="15307" y="105118"/>
                                </a:cubicBezTo>
                                <a:lnTo>
                                  <a:pt x="0" y="110839"/>
                                </a:lnTo>
                                <a:lnTo>
                                  <a:pt x="0" y="99718"/>
                                </a:lnTo>
                                <a:lnTo>
                                  <a:pt x="6" y="99720"/>
                                </a:lnTo>
                                <a:cubicBezTo>
                                  <a:pt x="6" y="99720"/>
                                  <a:pt x="8998" y="99720"/>
                                  <a:pt x="15119" y="92520"/>
                                </a:cubicBezTo>
                                <a:cubicBezTo>
                                  <a:pt x="15119" y="92520"/>
                                  <a:pt x="21241" y="85319"/>
                                  <a:pt x="21241" y="70562"/>
                                </a:cubicBezTo>
                                <a:cubicBezTo>
                                  <a:pt x="21241" y="70562"/>
                                  <a:pt x="21241" y="54356"/>
                                  <a:pt x="14763" y="46799"/>
                                </a:cubicBezTo>
                                <a:cubicBezTo>
                                  <a:pt x="14763" y="46799"/>
                                  <a:pt x="13233" y="44907"/>
                                  <a:pt x="10577" y="43015"/>
                                </a:cubicBezTo>
                                <a:lnTo>
                                  <a:pt x="0" y="39355"/>
                                </a:lnTo>
                                <a:lnTo>
                                  <a:pt x="0" y="28585"/>
                                </a:lnTo>
                                <a:lnTo>
                                  <a:pt x="2524" y="28796"/>
                                </a:lnTo>
                                <a:cubicBezTo>
                                  <a:pt x="5045" y="29156"/>
                                  <a:pt x="8286" y="29877"/>
                                  <a:pt x="11169" y="31318"/>
                                </a:cubicBezTo>
                                <a:cubicBezTo>
                                  <a:pt x="11169" y="31318"/>
                                  <a:pt x="16567" y="34201"/>
                                  <a:pt x="20161" y="38874"/>
                                </a:cubicBezTo>
                                <a:lnTo>
                                  <a:pt x="2016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32" name="Shape 1534"/>
                        <wps:cNvSpPr/>
                        <wps:spPr>
                          <a:xfrm>
                            <a:off x="4116959" y="447840"/>
                            <a:ext cx="72365" cy="79197"/>
                          </a:xfrm>
                          <a:custGeom>
                            <a:avLst/>
                            <a:gdLst/>
                            <a:ahLst/>
                            <a:cxnLst/>
                            <a:rect l="0" t="0" r="0" b="0"/>
                            <a:pathLst>
                              <a:path w="72365" h="79197">
                                <a:moveTo>
                                  <a:pt x="0" y="0"/>
                                </a:moveTo>
                                <a:lnTo>
                                  <a:pt x="14034" y="0"/>
                                </a:lnTo>
                                <a:lnTo>
                                  <a:pt x="30963" y="47155"/>
                                </a:lnTo>
                                <a:cubicBezTo>
                                  <a:pt x="30963" y="47155"/>
                                  <a:pt x="33833" y="54712"/>
                                  <a:pt x="36005" y="62992"/>
                                </a:cubicBezTo>
                                <a:cubicBezTo>
                                  <a:pt x="36005" y="62992"/>
                                  <a:pt x="37795" y="56883"/>
                                  <a:pt x="41034" y="48235"/>
                                </a:cubicBezTo>
                                <a:lnTo>
                                  <a:pt x="58674" y="0"/>
                                </a:lnTo>
                                <a:lnTo>
                                  <a:pt x="72365" y="0"/>
                                </a:lnTo>
                                <a:lnTo>
                                  <a:pt x="42482" y="79197"/>
                                </a:lnTo>
                                <a:lnTo>
                                  <a:pt x="29883" y="79197"/>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34" name="Shape 1535"/>
                        <wps:cNvSpPr/>
                        <wps:spPr>
                          <a:xfrm>
                            <a:off x="3947033" y="447840"/>
                            <a:ext cx="63728" cy="81001"/>
                          </a:xfrm>
                          <a:custGeom>
                            <a:avLst/>
                            <a:gdLst/>
                            <a:ahLst/>
                            <a:cxnLst/>
                            <a:rect l="0" t="0" r="0" b="0"/>
                            <a:pathLst>
                              <a:path w="63728" h="81001">
                                <a:moveTo>
                                  <a:pt x="0" y="0"/>
                                </a:moveTo>
                                <a:lnTo>
                                  <a:pt x="13322" y="0"/>
                                </a:lnTo>
                                <a:lnTo>
                                  <a:pt x="13322" y="43561"/>
                                </a:lnTo>
                                <a:cubicBezTo>
                                  <a:pt x="13322" y="43561"/>
                                  <a:pt x="13322" y="54001"/>
                                  <a:pt x="14046" y="57595"/>
                                </a:cubicBezTo>
                                <a:cubicBezTo>
                                  <a:pt x="14046" y="57595"/>
                                  <a:pt x="15125" y="62992"/>
                                  <a:pt x="19443" y="66243"/>
                                </a:cubicBezTo>
                                <a:cubicBezTo>
                                  <a:pt x="19443" y="66243"/>
                                  <a:pt x="23406" y="69114"/>
                                  <a:pt x="29527" y="69114"/>
                                </a:cubicBezTo>
                                <a:cubicBezTo>
                                  <a:pt x="29527" y="69114"/>
                                  <a:pt x="35649" y="69114"/>
                                  <a:pt x="40691" y="66243"/>
                                </a:cubicBezTo>
                                <a:cubicBezTo>
                                  <a:pt x="40691" y="66243"/>
                                  <a:pt x="46088" y="62992"/>
                                  <a:pt x="48247" y="57595"/>
                                </a:cubicBezTo>
                                <a:cubicBezTo>
                                  <a:pt x="48247" y="57595"/>
                                  <a:pt x="50762" y="52198"/>
                                  <a:pt x="50762" y="42114"/>
                                </a:cubicBezTo>
                                <a:lnTo>
                                  <a:pt x="50762" y="0"/>
                                </a:lnTo>
                                <a:lnTo>
                                  <a:pt x="63728" y="0"/>
                                </a:lnTo>
                                <a:lnTo>
                                  <a:pt x="63728" y="79197"/>
                                </a:lnTo>
                                <a:lnTo>
                                  <a:pt x="52210" y="79197"/>
                                </a:lnTo>
                                <a:lnTo>
                                  <a:pt x="52210" y="67323"/>
                                </a:lnTo>
                                <a:cubicBezTo>
                                  <a:pt x="52210" y="67323"/>
                                  <a:pt x="42850" y="81001"/>
                                  <a:pt x="26644" y="81001"/>
                                </a:cubicBezTo>
                                <a:cubicBezTo>
                                  <a:pt x="26644" y="81001"/>
                                  <a:pt x="19799" y="81001"/>
                                  <a:pt x="13690" y="78474"/>
                                </a:cubicBezTo>
                                <a:cubicBezTo>
                                  <a:pt x="13690" y="78474"/>
                                  <a:pt x="7925" y="75603"/>
                                  <a:pt x="4686" y="71272"/>
                                </a:cubicBezTo>
                                <a:cubicBezTo>
                                  <a:pt x="4686" y="71272"/>
                                  <a:pt x="1803" y="67323"/>
                                  <a:pt x="724" y="61202"/>
                                </a:cubicBezTo>
                                <a:cubicBezTo>
                                  <a:pt x="724" y="61202"/>
                                  <a:pt x="0" y="57239"/>
                                  <a:pt x="0" y="48603"/>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37" name="Shape 1536"/>
                        <wps:cNvSpPr/>
                        <wps:spPr>
                          <a:xfrm>
                            <a:off x="4196512" y="446081"/>
                            <a:ext cx="36544" cy="82749"/>
                          </a:xfrm>
                          <a:custGeom>
                            <a:avLst/>
                            <a:gdLst/>
                            <a:ahLst/>
                            <a:cxnLst/>
                            <a:rect l="0" t="0" r="0" b="0"/>
                            <a:pathLst>
                              <a:path w="36544" h="82749">
                                <a:moveTo>
                                  <a:pt x="36544" y="0"/>
                                </a:moveTo>
                                <a:lnTo>
                                  <a:pt x="36544" y="10780"/>
                                </a:lnTo>
                                <a:lnTo>
                                  <a:pt x="30877" y="11697"/>
                                </a:lnTo>
                                <a:cubicBezTo>
                                  <a:pt x="27546" y="12643"/>
                                  <a:pt x="23406" y="14535"/>
                                  <a:pt x="20168" y="18320"/>
                                </a:cubicBezTo>
                                <a:cubicBezTo>
                                  <a:pt x="20168" y="18320"/>
                                  <a:pt x="13322" y="25877"/>
                                  <a:pt x="13322" y="41002"/>
                                </a:cubicBezTo>
                                <a:cubicBezTo>
                                  <a:pt x="13322" y="41002"/>
                                  <a:pt x="13322" y="56115"/>
                                  <a:pt x="20168" y="63671"/>
                                </a:cubicBezTo>
                                <a:cubicBezTo>
                                  <a:pt x="20168" y="63671"/>
                                  <a:pt x="21787" y="65564"/>
                                  <a:pt x="24667" y="67456"/>
                                </a:cubicBezTo>
                                <a:lnTo>
                                  <a:pt x="36544" y="71183"/>
                                </a:lnTo>
                                <a:lnTo>
                                  <a:pt x="36544" y="82749"/>
                                </a:lnTo>
                                <a:lnTo>
                                  <a:pt x="33978" y="82591"/>
                                </a:lnTo>
                                <a:cubicBezTo>
                                  <a:pt x="28831" y="82084"/>
                                  <a:pt x="17558" y="80058"/>
                                  <a:pt x="9728" y="71952"/>
                                </a:cubicBezTo>
                                <a:cubicBezTo>
                                  <a:pt x="9728" y="71952"/>
                                  <a:pt x="0" y="61157"/>
                                  <a:pt x="0" y="41002"/>
                                </a:cubicBezTo>
                                <a:cubicBezTo>
                                  <a:pt x="0" y="41002"/>
                                  <a:pt x="0" y="19031"/>
                                  <a:pt x="11887" y="8592"/>
                                </a:cubicBezTo>
                                <a:cubicBezTo>
                                  <a:pt x="11887" y="8592"/>
                                  <a:pt x="14408" y="6433"/>
                                  <a:pt x="18774" y="4274"/>
                                </a:cubicBezTo>
                                <a:lnTo>
                                  <a:pt x="3654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39" name="Shape 1537"/>
                        <wps:cNvSpPr/>
                        <wps:spPr>
                          <a:xfrm>
                            <a:off x="4035958" y="446037"/>
                            <a:ext cx="42837" cy="81000"/>
                          </a:xfrm>
                          <a:custGeom>
                            <a:avLst/>
                            <a:gdLst/>
                            <a:ahLst/>
                            <a:cxnLst/>
                            <a:rect l="0" t="0" r="0" b="0"/>
                            <a:pathLst>
                              <a:path w="42837" h="81000">
                                <a:moveTo>
                                  <a:pt x="29159" y="0"/>
                                </a:moveTo>
                                <a:cubicBezTo>
                                  <a:pt x="29159" y="0"/>
                                  <a:pt x="36004" y="0"/>
                                  <a:pt x="42837" y="3963"/>
                                </a:cubicBezTo>
                                <a:lnTo>
                                  <a:pt x="38519" y="16561"/>
                                </a:lnTo>
                                <a:cubicBezTo>
                                  <a:pt x="38519" y="16561"/>
                                  <a:pt x="33477" y="13677"/>
                                  <a:pt x="28435" y="13677"/>
                                </a:cubicBezTo>
                                <a:cubicBezTo>
                                  <a:pt x="28435" y="13677"/>
                                  <a:pt x="24117" y="13677"/>
                                  <a:pt x="20523" y="16205"/>
                                </a:cubicBezTo>
                                <a:cubicBezTo>
                                  <a:pt x="20523" y="16205"/>
                                  <a:pt x="17285" y="19076"/>
                                  <a:pt x="15837" y="23761"/>
                                </a:cubicBezTo>
                                <a:cubicBezTo>
                                  <a:pt x="15837" y="23761"/>
                                  <a:pt x="13322" y="30962"/>
                                  <a:pt x="13322" y="39243"/>
                                </a:cubicBezTo>
                                <a:lnTo>
                                  <a:pt x="13322" y="81000"/>
                                </a:lnTo>
                                <a:lnTo>
                                  <a:pt x="0" y="81000"/>
                                </a:lnTo>
                                <a:lnTo>
                                  <a:pt x="0" y="1803"/>
                                </a:lnTo>
                                <a:lnTo>
                                  <a:pt x="11874" y="1803"/>
                                </a:lnTo>
                                <a:lnTo>
                                  <a:pt x="11874" y="13677"/>
                                </a:lnTo>
                                <a:cubicBezTo>
                                  <a:pt x="11874" y="13677"/>
                                  <a:pt x="16561" y="5042"/>
                                  <a:pt x="20523" y="2515"/>
                                </a:cubicBezTo>
                                <a:cubicBezTo>
                                  <a:pt x="20523" y="2515"/>
                                  <a:pt x="24473" y="0"/>
                                  <a:pt x="29159"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41" name="Shape 1538"/>
                        <wps:cNvSpPr/>
                        <wps:spPr>
                          <a:xfrm>
                            <a:off x="3858476" y="446037"/>
                            <a:ext cx="64084" cy="81000"/>
                          </a:xfrm>
                          <a:custGeom>
                            <a:avLst/>
                            <a:gdLst/>
                            <a:ahLst/>
                            <a:cxnLst/>
                            <a:rect l="0" t="0" r="0" b="0"/>
                            <a:pathLst>
                              <a:path w="64084" h="81000">
                                <a:moveTo>
                                  <a:pt x="37084" y="0"/>
                                </a:moveTo>
                                <a:cubicBezTo>
                                  <a:pt x="37084" y="0"/>
                                  <a:pt x="44285" y="0"/>
                                  <a:pt x="50038" y="2515"/>
                                </a:cubicBezTo>
                                <a:cubicBezTo>
                                  <a:pt x="50038" y="2515"/>
                                  <a:pt x="56159" y="5042"/>
                                  <a:pt x="59398" y="9004"/>
                                </a:cubicBezTo>
                                <a:cubicBezTo>
                                  <a:pt x="59398" y="9004"/>
                                  <a:pt x="62281" y="13322"/>
                                  <a:pt x="63360" y="19076"/>
                                </a:cubicBezTo>
                                <a:cubicBezTo>
                                  <a:pt x="63360" y="19076"/>
                                  <a:pt x="64084" y="22682"/>
                                  <a:pt x="64084" y="32042"/>
                                </a:cubicBezTo>
                                <a:lnTo>
                                  <a:pt x="64084" y="81000"/>
                                </a:lnTo>
                                <a:lnTo>
                                  <a:pt x="50762" y="81000"/>
                                </a:lnTo>
                                <a:lnTo>
                                  <a:pt x="50762" y="32766"/>
                                </a:lnTo>
                                <a:cubicBezTo>
                                  <a:pt x="50762" y="32766"/>
                                  <a:pt x="50762" y="24117"/>
                                  <a:pt x="48959" y="20155"/>
                                </a:cubicBezTo>
                                <a:cubicBezTo>
                                  <a:pt x="48959" y="20155"/>
                                  <a:pt x="47523" y="16205"/>
                                  <a:pt x="43561" y="14046"/>
                                </a:cubicBezTo>
                                <a:cubicBezTo>
                                  <a:pt x="43561" y="14046"/>
                                  <a:pt x="39599" y="11163"/>
                                  <a:pt x="34201" y="11163"/>
                                </a:cubicBezTo>
                                <a:cubicBezTo>
                                  <a:pt x="34201" y="11163"/>
                                  <a:pt x="25565" y="11163"/>
                                  <a:pt x="19444" y="16916"/>
                                </a:cubicBezTo>
                                <a:cubicBezTo>
                                  <a:pt x="19444" y="16916"/>
                                  <a:pt x="12967" y="22327"/>
                                  <a:pt x="12967" y="37440"/>
                                </a:cubicBezTo>
                                <a:lnTo>
                                  <a:pt x="12967" y="81000"/>
                                </a:lnTo>
                                <a:lnTo>
                                  <a:pt x="0" y="81000"/>
                                </a:lnTo>
                                <a:lnTo>
                                  <a:pt x="0" y="1803"/>
                                </a:lnTo>
                                <a:lnTo>
                                  <a:pt x="11887" y="1803"/>
                                </a:lnTo>
                                <a:lnTo>
                                  <a:pt x="11887" y="12598"/>
                                </a:lnTo>
                                <a:cubicBezTo>
                                  <a:pt x="11887" y="12598"/>
                                  <a:pt x="20523" y="0"/>
                                  <a:pt x="3708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43" name="Shape 1539"/>
                        <wps:cNvSpPr/>
                        <wps:spPr>
                          <a:xfrm>
                            <a:off x="3731031" y="446037"/>
                            <a:ext cx="42482" cy="81000"/>
                          </a:xfrm>
                          <a:custGeom>
                            <a:avLst/>
                            <a:gdLst/>
                            <a:ahLst/>
                            <a:cxnLst/>
                            <a:rect l="0" t="0" r="0" b="0"/>
                            <a:pathLst>
                              <a:path w="42482" h="81000">
                                <a:moveTo>
                                  <a:pt x="29172" y="0"/>
                                </a:moveTo>
                                <a:cubicBezTo>
                                  <a:pt x="29172" y="0"/>
                                  <a:pt x="30880" y="0"/>
                                  <a:pt x="33488" y="495"/>
                                </a:cubicBezTo>
                                <a:lnTo>
                                  <a:pt x="42482" y="3704"/>
                                </a:lnTo>
                                <a:lnTo>
                                  <a:pt x="42482" y="5914"/>
                                </a:lnTo>
                                <a:lnTo>
                                  <a:pt x="38532" y="16561"/>
                                </a:lnTo>
                                <a:cubicBezTo>
                                  <a:pt x="38532" y="16561"/>
                                  <a:pt x="33490" y="13677"/>
                                  <a:pt x="28804" y="13677"/>
                                </a:cubicBezTo>
                                <a:cubicBezTo>
                                  <a:pt x="28804" y="13677"/>
                                  <a:pt x="24130" y="13677"/>
                                  <a:pt x="20523" y="16205"/>
                                </a:cubicBezTo>
                                <a:cubicBezTo>
                                  <a:pt x="20523" y="16205"/>
                                  <a:pt x="17285" y="19076"/>
                                  <a:pt x="15850" y="23761"/>
                                </a:cubicBezTo>
                                <a:cubicBezTo>
                                  <a:pt x="15850" y="23761"/>
                                  <a:pt x="13322" y="30962"/>
                                  <a:pt x="13322" y="39243"/>
                                </a:cubicBezTo>
                                <a:lnTo>
                                  <a:pt x="13322" y="81000"/>
                                </a:lnTo>
                                <a:lnTo>
                                  <a:pt x="0" y="81000"/>
                                </a:lnTo>
                                <a:lnTo>
                                  <a:pt x="0" y="1803"/>
                                </a:lnTo>
                                <a:lnTo>
                                  <a:pt x="12243" y="1803"/>
                                </a:lnTo>
                                <a:lnTo>
                                  <a:pt x="12243" y="13677"/>
                                </a:lnTo>
                                <a:cubicBezTo>
                                  <a:pt x="12243" y="13677"/>
                                  <a:pt x="16929" y="5042"/>
                                  <a:pt x="20523" y="2515"/>
                                </a:cubicBezTo>
                                <a:cubicBezTo>
                                  <a:pt x="20523" y="2515"/>
                                  <a:pt x="24486" y="0"/>
                                  <a:pt x="2917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45" name="Shape 1540"/>
                        <wps:cNvSpPr/>
                        <wps:spPr>
                          <a:xfrm>
                            <a:off x="3672541" y="446037"/>
                            <a:ext cx="37979" cy="81859"/>
                          </a:xfrm>
                          <a:custGeom>
                            <a:avLst/>
                            <a:gdLst/>
                            <a:ahLst/>
                            <a:cxnLst/>
                            <a:rect l="0" t="0" r="0" b="0"/>
                            <a:pathLst>
                              <a:path w="37979" h="81859">
                                <a:moveTo>
                                  <a:pt x="3054" y="0"/>
                                </a:moveTo>
                                <a:cubicBezTo>
                                  <a:pt x="3054" y="0"/>
                                  <a:pt x="13494" y="0"/>
                                  <a:pt x="19615" y="2159"/>
                                </a:cubicBezTo>
                                <a:cubicBezTo>
                                  <a:pt x="19615" y="2159"/>
                                  <a:pt x="26092" y="4687"/>
                                  <a:pt x="28975" y="8280"/>
                                </a:cubicBezTo>
                                <a:cubicBezTo>
                                  <a:pt x="28975" y="8280"/>
                                  <a:pt x="32214" y="11874"/>
                                  <a:pt x="33293" y="17284"/>
                                </a:cubicBezTo>
                                <a:cubicBezTo>
                                  <a:pt x="33293" y="17284"/>
                                  <a:pt x="34017" y="20523"/>
                                  <a:pt x="34017" y="29514"/>
                                </a:cubicBezTo>
                                <a:lnTo>
                                  <a:pt x="34017" y="47523"/>
                                </a:lnTo>
                                <a:cubicBezTo>
                                  <a:pt x="34017" y="47523"/>
                                  <a:pt x="34017" y="66243"/>
                                  <a:pt x="34741" y="71285"/>
                                </a:cubicBezTo>
                                <a:cubicBezTo>
                                  <a:pt x="34741" y="71285"/>
                                  <a:pt x="35452" y="75959"/>
                                  <a:pt x="37979" y="81000"/>
                                </a:cubicBezTo>
                                <a:lnTo>
                                  <a:pt x="23933" y="81000"/>
                                </a:lnTo>
                                <a:cubicBezTo>
                                  <a:pt x="23933" y="81000"/>
                                  <a:pt x="22130" y="76327"/>
                                  <a:pt x="21419" y="70917"/>
                                </a:cubicBezTo>
                                <a:cubicBezTo>
                                  <a:pt x="21419" y="70917"/>
                                  <a:pt x="13862" y="77406"/>
                                  <a:pt x="7017" y="80276"/>
                                </a:cubicBezTo>
                                <a:cubicBezTo>
                                  <a:pt x="7017" y="80276"/>
                                  <a:pt x="5306" y="80908"/>
                                  <a:pt x="2605" y="81540"/>
                                </a:cubicBezTo>
                                <a:lnTo>
                                  <a:pt x="0" y="81859"/>
                                </a:lnTo>
                                <a:lnTo>
                                  <a:pt x="0" y="71551"/>
                                </a:lnTo>
                                <a:lnTo>
                                  <a:pt x="41" y="71547"/>
                                </a:lnTo>
                                <a:cubicBezTo>
                                  <a:pt x="2696" y="71098"/>
                                  <a:pt x="6115" y="70199"/>
                                  <a:pt x="9176" y="68402"/>
                                </a:cubicBezTo>
                                <a:cubicBezTo>
                                  <a:pt x="9176" y="68402"/>
                                  <a:pt x="15297" y="65163"/>
                                  <a:pt x="18180" y="59042"/>
                                </a:cubicBezTo>
                                <a:cubicBezTo>
                                  <a:pt x="18180" y="59042"/>
                                  <a:pt x="20339" y="54725"/>
                                  <a:pt x="20339" y="45720"/>
                                </a:cubicBezTo>
                                <a:lnTo>
                                  <a:pt x="20339" y="41046"/>
                                </a:lnTo>
                                <a:cubicBezTo>
                                  <a:pt x="20339" y="41046"/>
                                  <a:pt x="18539" y="41764"/>
                                  <a:pt x="14894" y="42751"/>
                                </a:cubicBezTo>
                                <a:lnTo>
                                  <a:pt x="0" y="45750"/>
                                </a:lnTo>
                                <a:lnTo>
                                  <a:pt x="0" y="34485"/>
                                </a:lnTo>
                                <a:lnTo>
                                  <a:pt x="5620" y="33663"/>
                                </a:lnTo>
                                <a:cubicBezTo>
                                  <a:pt x="10614" y="32851"/>
                                  <a:pt x="16555" y="31680"/>
                                  <a:pt x="20339" y="30238"/>
                                </a:cubicBezTo>
                                <a:cubicBezTo>
                                  <a:pt x="20339" y="30238"/>
                                  <a:pt x="20339" y="27724"/>
                                  <a:pt x="20339" y="27000"/>
                                </a:cubicBezTo>
                                <a:cubicBezTo>
                                  <a:pt x="20339" y="27000"/>
                                  <a:pt x="20339" y="18720"/>
                                  <a:pt x="16732" y="15481"/>
                                </a:cubicBezTo>
                                <a:cubicBezTo>
                                  <a:pt x="16732" y="15481"/>
                                  <a:pt x="11335" y="10795"/>
                                  <a:pt x="1251" y="10795"/>
                                </a:cubicBezTo>
                                <a:lnTo>
                                  <a:pt x="0" y="10902"/>
                                </a:lnTo>
                                <a:lnTo>
                                  <a:pt x="0" y="308"/>
                                </a:lnTo>
                                <a:lnTo>
                                  <a:pt x="305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47" name="Shape 1541"/>
                        <wps:cNvSpPr/>
                        <wps:spPr>
                          <a:xfrm>
                            <a:off x="3773513" y="415799"/>
                            <a:ext cx="46088" cy="111239"/>
                          </a:xfrm>
                          <a:custGeom>
                            <a:avLst/>
                            <a:gdLst/>
                            <a:ahLst/>
                            <a:cxnLst/>
                            <a:rect l="0" t="0" r="0" b="0"/>
                            <a:pathLst>
                              <a:path w="46088" h="111239">
                                <a:moveTo>
                                  <a:pt x="33846" y="0"/>
                                </a:moveTo>
                                <a:cubicBezTo>
                                  <a:pt x="33846" y="0"/>
                                  <a:pt x="39243" y="0"/>
                                  <a:pt x="46088" y="1435"/>
                                </a:cubicBezTo>
                                <a:lnTo>
                                  <a:pt x="44285" y="12953"/>
                                </a:lnTo>
                                <a:cubicBezTo>
                                  <a:pt x="44285" y="12953"/>
                                  <a:pt x="39967" y="12243"/>
                                  <a:pt x="36360" y="12243"/>
                                </a:cubicBezTo>
                                <a:cubicBezTo>
                                  <a:pt x="36360" y="12243"/>
                                  <a:pt x="29883" y="12243"/>
                                  <a:pt x="27368" y="14757"/>
                                </a:cubicBezTo>
                                <a:cubicBezTo>
                                  <a:pt x="27368" y="14757"/>
                                  <a:pt x="25210" y="17284"/>
                                  <a:pt x="25210" y="24485"/>
                                </a:cubicBezTo>
                                <a:lnTo>
                                  <a:pt x="25210" y="32041"/>
                                </a:lnTo>
                                <a:lnTo>
                                  <a:pt x="40691" y="32041"/>
                                </a:lnTo>
                                <a:lnTo>
                                  <a:pt x="40691" y="42113"/>
                                </a:lnTo>
                                <a:lnTo>
                                  <a:pt x="25210" y="42113"/>
                                </a:lnTo>
                                <a:lnTo>
                                  <a:pt x="25210" y="111239"/>
                                </a:lnTo>
                                <a:lnTo>
                                  <a:pt x="11887" y="111239"/>
                                </a:lnTo>
                                <a:lnTo>
                                  <a:pt x="11887" y="42113"/>
                                </a:lnTo>
                                <a:lnTo>
                                  <a:pt x="0" y="42113"/>
                                </a:lnTo>
                                <a:lnTo>
                                  <a:pt x="0" y="36153"/>
                                </a:lnTo>
                                <a:lnTo>
                                  <a:pt x="724" y="34201"/>
                                </a:lnTo>
                                <a:lnTo>
                                  <a:pt x="0" y="33943"/>
                                </a:lnTo>
                                <a:lnTo>
                                  <a:pt x="0" y="32041"/>
                                </a:lnTo>
                                <a:lnTo>
                                  <a:pt x="11887" y="32041"/>
                                </a:lnTo>
                                <a:lnTo>
                                  <a:pt x="11887" y="23393"/>
                                </a:lnTo>
                                <a:cubicBezTo>
                                  <a:pt x="11887" y="23393"/>
                                  <a:pt x="11887" y="15481"/>
                                  <a:pt x="13322" y="11519"/>
                                </a:cubicBezTo>
                                <a:cubicBezTo>
                                  <a:pt x="13322" y="11519"/>
                                  <a:pt x="15126" y="6121"/>
                                  <a:pt x="20168" y="2883"/>
                                </a:cubicBezTo>
                                <a:cubicBezTo>
                                  <a:pt x="20168" y="2883"/>
                                  <a:pt x="24842" y="0"/>
                                  <a:pt x="3384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50" name="Shape 1542"/>
                        <wps:cNvSpPr/>
                        <wps:spPr>
                          <a:xfrm>
                            <a:off x="4290124" y="446037"/>
                            <a:ext cx="106909" cy="81000"/>
                          </a:xfrm>
                          <a:custGeom>
                            <a:avLst/>
                            <a:gdLst/>
                            <a:ahLst/>
                            <a:cxnLst/>
                            <a:rect l="0" t="0" r="0" b="0"/>
                            <a:pathLst>
                              <a:path w="106909" h="81000">
                                <a:moveTo>
                                  <a:pt x="35992" y="0"/>
                                </a:moveTo>
                                <a:cubicBezTo>
                                  <a:pt x="35992" y="0"/>
                                  <a:pt x="44628" y="0"/>
                                  <a:pt x="50393" y="3607"/>
                                </a:cubicBezTo>
                                <a:cubicBezTo>
                                  <a:pt x="50393" y="3607"/>
                                  <a:pt x="55791" y="6845"/>
                                  <a:pt x="58319" y="13677"/>
                                </a:cubicBezTo>
                                <a:cubicBezTo>
                                  <a:pt x="58319" y="13677"/>
                                  <a:pt x="67678" y="0"/>
                                  <a:pt x="82791" y="0"/>
                                </a:cubicBezTo>
                                <a:cubicBezTo>
                                  <a:pt x="82791" y="0"/>
                                  <a:pt x="94310" y="0"/>
                                  <a:pt x="100800" y="6477"/>
                                </a:cubicBezTo>
                                <a:cubicBezTo>
                                  <a:pt x="100800" y="6477"/>
                                  <a:pt x="106909" y="12598"/>
                                  <a:pt x="106909" y="26276"/>
                                </a:cubicBezTo>
                                <a:lnTo>
                                  <a:pt x="106909" y="81000"/>
                                </a:lnTo>
                                <a:lnTo>
                                  <a:pt x="93599" y="81000"/>
                                </a:lnTo>
                                <a:lnTo>
                                  <a:pt x="93599" y="30962"/>
                                </a:lnTo>
                                <a:cubicBezTo>
                                  <a:pt x="93599" y="30962"/>
                                  <a:pt x="93599" y="22682"/>
                                  <a:pt x="92151" y="19444"/>
                                </a:cubicBezTo>
                                <a:cubicBezTo>
                                  <a:pt x="92151" y="19444"/>
                                  <a:pt x="91072" y="15837"/>
                                  <a:pt x="87833" y="13677"/>
                                </a:cubicBezTo>
                                <a:cubicBezTo>
                                  <a:pt x="87833" y="13677"/>
                                  <a:pt x="84239" y="11163"/>
                                  <a:pt x="79553" y="11163"/>
                                </a:cubicBezTo>
                                <a:cubicBezTo>
                                  <a:pt x="79553" y="11163"/>
                                  <a:pt x="71272" y="11163"/>
                                  <a:pt x="65875" y="16916"/>
                                </a:cubicBezTo>
                                <a:cubicBezTo>
                                  <a:pt x="65875" y="16916"/>
                                  <a:pt x="60477" y="22327"/>
                                  <a:pt x="60477" y="34925"/>
                                </a:cubicBezTo>
                                <a:lnTo>
                                  <a:pt x="60477" y="81000"/>
                                </a:lnTo>
                                <a:lnTo>
                                  <a:pt x="46799" y="81000"/>
                                </a:lnTo>
                                <a:lnTo>
                                  <a:pt x="46799" y="29159"/>
                                </a:lnTo>
                                <a:cubicBezTo>
                                  <a:pt x="46799" y="29159"/>
                                  <a:pt x="46799" y="20155"/>
                                  <a:pt x="43549" y="15837"/>
                                </a:cubicBezTo>
                                <a:cubicBezTo>
                                  <a:pt x="43549" y="15837"/>
                                  <a:pt x="40310" y="11163"/>
                                  <a:pt x="33109" y="11163"/>
                                </a:cubicBezTo>
                                <a:cubicBezTo>
                                  <a:pt x="33109" y="11163"/>
                                  <a:pt x="27356" y="11163"/>
                                  <a:pt x="22314" y="14401"/>
                                </a:cubicBezTo>
                                <a:cubicBezTo>
                                  <a:pt x="22314" y="14401"/>
                                  <a:pt x="17640" y="17284"/>
                                  <a:pt x="15468" y="23037"/>
                                </a:cubicBezTo>
                                <a:cubicBezTo>
                                  <a:pt x="15468" y="23037"/>
                                  <a:pt x="13310" y="28804"/>
                                  <a:pt x="13310" y="39598"/>
                                </a:cubicBezTo>
                                <a:lnTo>
                                  <a:pt x="13310" y="81000"/>
                                </a:lnTo>
                                <a:lnTo>
                                  <a:pt x="0" y="81000"/>
                                </a:lnTo>
                                <a:lnTo>
                                  <a:pt x="0" y="1803"/>
                                </a:lnTo>
                                <a:lnTo>
                                  <a:pt x="11874" y="1803"/>
                                </a:lnTo>
                                <a:lnTo>
                                  <a:pt x="11874" y="12598"/>
                                </a:lnTo>
                                <a:cubicBezTo>
                                  <a:pt x="11874" y="12598"/>
                                  <a:pt x="15837" y="6845"/>
                                  <a:pt x="21958" y="3607"/>
                                </a:cubicBezTo>
                                <a:cubicBezTo>
                                  <a:pt x="21958" y="3607"/>
                                  <a:pt x="28080" y="0"/>
                                  <a:pt x="3599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52" name="Shape 1543"/>
                        <wps:cNvSpPr/>
                        <wps:spPr>
                          <a:xfrm>
                            <a:off x="4233056" y="446037"/>
                            <a:ext cx="37255" cy="82804"/>
                          </a:xfrm>
                          <a:custGeom>
                            <a:avLst/>
                            <a:gdLst/>
                            <a:ahLst/>
                            <a:cxnLst/>
                            <a:rect l="0" t="0" r="0" b="0"/>
                            <a:pathLst>
                              <a:path w="37255" h="82804">
                                <a:moveTo>
                                  <a:pt x="184" y="0"/>
                                </a:moveTo>
                                <a:cubicBezTo>
                                  <a:pt x="184" y="0"/>
                                  <a:pt x="16377" y="0"/>
                                  <a:pt x="26816" y="10439"/>
                                </a:cubicBezTo>
                                <a:cubicBezTo>
                                  <a:pt x="26816" y="10439"/>
                                  <a:pt x="37255" y="21247"/>
                                  <a:pt x="37255" y="39967"/>
                                </a:cubicBezTo>
                                <a:cubicBezTo>
                                  <a:pt x="37255" y="39967"/>
                                  <a:pt x="37255" y="55080"/>
                                  <a:pt x="32582" y="63715"/>
                                </a:cubicBezTo>
                                <a:cubicBezTo>
                                  <a:pt x="32582" y="63715"/>
                                  <a:pt x="28264" y="72720"/>
                                  <a:pt x="19260" y="78118"/>
                                </a:cubicBezTo>
                                <a:cubicBezTo>
                                  <a:pt x="19260" y="78118"/>
                                  <a:pt x="10623" y="82804"/>
                                  <a:pt x="184" y="82804"/>
                                </a:cubicBezTo>
                                <a:lnTo>
                                  <a:pt x="0" y="82793"/>
                                </a:lnTo>
                                <a:lnTo>
                                  <a:pt x="0" y="71227"/>
                                </a:lnTo>
                                <a:lnTo>
                                  <a:pt x="184" y="71285"/>
                                </a:lnTo>
                                <a:cubicBezTo>
                                  <a:pt x="184" y="71285"/>
                                  <a:pt x="10255" y="71285"/>
                                  <a:pt x="16745" y="63715"/>
                                </a:cubicBezTo>
                                <a:cubicBezTo>
                                  <a:pt x="16745" y="63715"/>
                                  <a:pt x="23222" y="56159"/>
                                  <a:pt x="23222" y="40678"/>
                                </a:cubicBezTo>
                                <a:cubicBezTo>
                                  <a:pt x="23222" y="40678"/>
                                  <a:pt x="23222" y="25921"/>
                                  <a:pt x="16745" y="18364"/>
                                </a:cubicBezTo>
                                <a:cubicBezTo>
                                  <a:pt x="16745" y="18364"/>
                                  <a:pt x="9900" y="10795"/>
                                  <a:pt x="184" y="10795"/>
                                </a:cubicBezTo>
                                <a:lnTo>
                                  <a:pt x="0" y="10824"/>
                                </a:lnTo>
                                <a:lnTo>
                                  <a:pt x="0" y="44"/>
                                </a:lnTo>
                                <a:lnTo>
                                  <a:pt x="18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55" name="Shape 1544"/>
                        <wps:cNvSpPr/>
                        <wps:spPr>
                          <a:xfrm>
                            <a:off x="4444924" y="417602"/>
                            <a:ext cx="50032" cy="109436"/>
                          </a:xfrm>
                          <a:custGeom>
                            <a:avLst/>
                            <a:gdLst/>
                            <a:ahLst/>
                            <a:cxnLst/>
                            <a:rect l="0" t="0" r="0" b="0"/>
                            <a:pathLst>
                              <a:path w="50032" h="109436">
                                <a:moveTo>
                                  <a:pt x="41758" y="0"/>
                                </a:moveTo>
                                <a:lnTo>
                                  <a:pt x="50032" y="0"/>
                                </a:lnTo>
                                <a:lnTo>
                                  <a:pt x="50032" y="13652"/>
                                </a:lnTo>
                                <a:lnTo>
                                  <a:pt x="49314" y="11519"/>
                                </a:lnTo>
                                <a:cubicBezTo>
                                  <a:pt x="49314" y="11519"/>
                                  <a:pt x="47155" y="21958"/>
                                  <a:pt x="43549" y="32398"/>
                                </a:cubicBezTo>
                                <a:lnTo>
                                  <a:pt x="31674" y="64071"/>
                                </a:lnTo>
                                <a:lnTo>
                                  <a:pt x="50032" y="64071"/>
                                </a:lnTo>
                                <a:lnTo>
                                  <a:pt x="50032" y="75959"/>
                                </a:lnTo>
                                <a:lnTo>
                                  <a:pt x="27356" y="75959"/>
                                </a:lnTo>
                                <a:lnTo>
                                  <a:pt x="15469" y="109436"/>
                                </a:lnTo>
                                <a:lnTo>
                                  <a:pt x="0" y="109436"/>
                                </a:lnTo>
                                <a:lnTo>
                                  <a:pt x="4175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58" name="Shape 1545"/>
                        <wps:cNvSpPr/>
                        <wps:spPr>
                          <a:xfrm>
                            <a:off x="4551832" y="446037"/>
                            <a:ext cx="35465" cy="82804"/>
                          </a:xfrm>
                          <a:custGeom>
                            <a:avLst/>
                            <a:gdLst/>
                            <a:ahLst/>
                            <a:cxnLst/>
                            <a:rect l="0" t="0" r="0" b="0"/>
                            <a:pathLst>
                              <a:path w="35465" h="82804">
                                <a:moveTo>
                                  <a:pt x="33490" y="0"/>
                                </a:moveTo>
                                <a:lnTo>
                                  <a:pt x="35465" y="165"/>
                                </a:lnTo>
                                <a:lnTo>
                                  <a:pt x="35465" y="10982"/>
                                </a:lnTo>
                                <a:lnTo>
                                  <a:pt x="34925" y="10795"/>
                                </a:lnTo>
                                <a:cubicBezTo>
                                  <a:pt x="34925" y="10795"/>
                                  <a:pt x="25921" y="10795"/>
                                  <a:pt x="19800" y="18364"/>
                                </a:cubicBezTo>
                                <a:cubicBezTo>
                                  <a:pt x="19800" y="18364"/>
                                  <a:pt x="14046" y="25565"/>
                                  <a:pt x="14046" y="41046"/>
                                </a:cubicBezTo>
                                <a:cubicBezTo>
                                  <a:pt x="14046" y="41046"/>
                                  <a:pt x="14046" y="56515"/>
                                  <a:pt x="20168" y="63715"/>
                                </a:cubicBezTo>
                                <a:cubicBezTo>
                                  <a:pt x="20168" y="63715"/>
                                  <a:pt x="26644" y="71285"/>
                                  <a:pt x="35281" y="71285"/>
                                </a:cubicBezTo>
                                <a:lnTo>
                                  <a:pt x="35465" y="71253"/>
                                </a:lnTo>
                                <a:lnTo>
                                  <a:pt x="35465" y="82337"/>
                                </a:lnTo>
                                <a:lnTo>
                                  <a:pt x="34201" y="82804"/>
                                </a:lnTo>
                                <a:cubicBezTo>
                                  <a:pt x="34201" y="82804"/>
                                  <a:pt x="24486" y="82804"/>
                                  <a:pt x="16929" y="77406"/>
                                </a:cubicBezTo>
                                <a:cubicBezTo>
                                  <a:pt x="16929" y="77406"/>
                                  <a:pt x="8649" y="71996"/>
                                  <a:pt x="4331" y="62636"/>
                                </a:cubicBezTo>
                                <a:cubicBezTo>
                                  <a:pt x="4331" y="62636"/>
                                  <a:pt x="0" y="53277"/>
                                  <a:pt x="0" y="41046"/>
                                </a:cubicBezTo>
                                <a:cubicBezTo>
                                  <a:pt x="0" y="41046"/>
                                  <a:pt x="0" y="29514"/>
                                  <a:pt x="3963" y="19800"/>
                                </a:cubicBezTo>
                                <a:cubicBezTo>
                                  <a:pt x="3963" y="19800"/>
                                  <a:pt x="7925" y="10084"/>
                                  <a:pt x="15850" y="5042"/>
                                </a:cubicBezTo>
                                <a:cubicBezTo>
                                  <a:pt x="15850" y="5042"/>
                                  <a:pt x="23762" y="0"/>
                                  <a:pt x="3349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61" name="Shape 1546"/>
                        <wps:cNvSpPr/>
                        <wps:spPr>
                          <a:xfrm>
                            <a:off x="4494956" y="417602"/>
                            <a:ext cx="52203" cy="109436"/>
                          </a:xfrm>
                          <a:custGeom>
                            <a:avLst/>
                            <a:gdLst/>
                            <a:ahLst/>
                            <a:cxnLst/>
                            <a:rect l="0" t="0" r="0" b="0"/>
                            <a:pathLst>
                              <a:path w="52203" h="109436">
                                <a:moveTo>
                                  <a:pt x="0" y="0"/>
                                </a:moveTo>
                                <a:lnTo>
                                  <a:pt x="7207" y="0"/>
                                </a:lnTo>
                                <a:lnTo>
                                  <a:pt x="52203" y="109436"/>
                                </a:lnTo>
                                <a:lnTo>
                                  <a:pt x="35642" y="109436"/>
                                </a:lnTo>
                                <a:lnTo>
                                  <a:pt x="22676" y="75959"/>
                                </a:lnTo>
                                <a:lnTo>
                                  <a:pt x="0" y="75959"/>
                                </a:lnTo>
                                <a:lnTo>
                                  <a:pt x="0" y="64071"/>
                                </a:lnTo>
                                <a:lnTo>
                                  <a:pt x="18358" y="64071"/>
                                </a:lnTo>
                                <a:lnTo>
                                  <a:pt x="7207" y="34201"/>
                                </a:lnTo>
                                <a:cubicBezTo>
                                  <a:pt x="7207" y="34201"/>
                                  <a:pt x="5855" y="30689"/>
                                  <a:pt x="4188" y="26098"/>
                                </a:cubicBezTo>
                                <a:lnTo>
                                  <a:pt x="0" y="1365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63" name="Shape 1547"/>
                        <wps:cNvSpPr/>
                        <wps:spPr>
                          <a:xfrm>
                            <a:off x="4935601" y="533515"/>
                            <a:ext cx="32931" cy="25565"/>
                          </a:xfrm>
                          <a:custGeom>
                            <a:avLst/>
                            <a:gdLst/>
                            <a:ahLst/>
                            <a:cxnLst/>
                            <a:rect l="0" t="0" r="0" b="0"/>
                            <a:pathLst>
                              <a:path w="32931" h="25565">
                                <a:moveTo>
                                  <a:pt x="0" y="0"/>
                                </a:moveTo>
                                <a:lnTo>
                                  <a:pt x="13322" y="2159"/>
                                </a:lnTo>
                                <a:cubicBezTo>
                                  <a:pt x="13322" y="2159"/>
                                  <a:pt x="14033" y="7924"/>
                                  <a:pt x="17640" y="10808"/>
                                </a:cubicBezTo>
                                <a:cubicBezTo>
                                  <a:pt x="17640" y="10808"/>
                                  <a:pt x="22682" y="14401"/>
                                  <a:pt x="31318" y="14401"/>
                                </a:cubicBezTo>
                                <a:lnTo>
                                  <a:pt x="32931" y="14264"/>
                                </a:lnTo>
                                <a:lnTo>
                                  <a:pt x="32931" y="25325"/>
                                </a:lnTo>
                                <a:lnTo>
                                  <a:pt x="31318" y="25565"/>
                                </a:lnTo>
                                <a:cubicBezTo>
                                  <a:pt x="31318" y="25565"/>
                                  <a:pt x="17272" y="25565"/>
                                  <a:pt x="8636" y="19444"/>
                                </a:cubicBezTo>
                                <a:cubicBezTo>
                                  <a:pt x="8636" y="19444"/>
                                  <a:pt x="0" y="12967"/>
                                  <a:pt x="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65" name="Shape 45919"/>
                        <wps:cNvSpPr/>
                        <wps:spPr>
                          <a:xfrm>
                            <a:off x="4773232" y="447840"/>
                            <a:ext cx="13322" cy="79197"/>
                          </a:xfrm>
                          <a:custGeom>
                            <a:avLst/>
                            <a:gdLst/>
                            <a:ahLst/>
                            <a:cxnLst/>
                            <a:rect l="0" t="0" r="0" b="0"/>
                            <a:pathLst>
                              <a:path w="13322" h="79197">
                                <a:moveTo>
                                  <a:pt x="0" y="0"/>
                                </a:moveTo>
                                <a:lnTo>
                                  <a:pt x="13322" y="0"/>
                                </a:lnTo>
                                <a:lnTo>
                                  <a:pt x="13322" y="79197"/>
                                </a:lnTo>
                                <a:lnTo>
                                  <a:pt x="0" y="7919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66" name="Shape 1549"/>
                        <wps:cNvSpPr/>
                        <wps:spPr>
                          <a:xfrm>
                            <a:off x="4933074" y="446037"/>
                            <a:ext cx="35458" cy="81000"/>
                          </a:xfrm>
                          <a:custGeom>
                            <a:avLst/>
                            <a:gdLst/>
                            <a:ahLst/>
                            <a:cxnLst/>
                            <a:rect l="0" t="0" r="0" b="0"/>
                            <a:pathLst>
                              <a:path w="35458" h="81000">
                                <a:moveTo>
                                  <a:pt x="34201" y="0"/>
                                </a:moveTo>
                                <a:lnTo>
                                  <a:pt x="35458" y="94"/>
                                </a:lnTo>
                                <a:lnTo>
                                  <a:pt x="35458" y="10855"/>
                                </a:lnTo>
                                <a:lnTo>
                                  <a:pt x="35280" y="10795"/>
                                </a:lnTo>
                                <a:cubicBezTo>
                                  <a:pt x="35280" y="10795"/>
                                  <a:pt x="26289" y="10795"/>
                                  <a:pt x="19799" y="18364"/>
                                </a:cubicBezTo>
                                <a:cubicBezTo>
                                  <a:pt x="19799" y="18364"/>
                                  <a:pt x="13678" y="25565"/>
                                  <a:pt x="13678" y="39598"/>
                                </a:cubicBezTo>
                                <a:cubicBezTo>
                                  <a:pt x="13678" y="39598"/>
                                  <a:pt x="13678" y="55080"/>
                                  <a:pt x="19799" y="62281"/>
                                </a:cubicBezTo>
                                <a:cubicBezTo>
                                  <a:pt x="19799" y="62281"/>
                                  <a:pt x="25921" y="69482"/>
                                  <a:pt x="35280" y="69482"/>
                                </a:cubicBezTo>
                                <a:lnTo>
                                  <a:pt x="35458" y="69452"/>
                                </a:lnTo>
                                <a:lnTo>
                                  <a:pt x="35458" y="80572"/>
                                </a:lnTo>
                                <a:lnTo>
                                  <a:pt x="34201" y="81000"/>
                                </a:lnTo>
                                <a:cubicBezTo>
                                  <a:pt x="34201" y="81000"/>
                                  <a:pt x="18009" y="81000"/>
                                  <a:pt x="9004" y="69126"/>
                                </a:cubicBezTo>
                                <a:cubicBezTo>
                                  <a:pt x="9004" y="69126"/>
                                  <a:pt x="0" y="56883"/>
                                  <a:pt x="0" y="40678"/>
                                </a:cubicBezTo>
                                <a:cubicBezTo>
                                  <a:pt x="0" y="40678"/>
                                  <a:pt x="0" y="29514"/>
                                  <a:pt x="3962" y="19800"/>
                                </a:cubicBezTo>
                                <a:cubicBezTo>
                                  <a:pt x="3962" y="19800"/>
                                  <a:pt x="8281" y="10084"/>
                                  <a:pt x="15849" y="5042"/>
                                </a:cubicBezTo>
                                <a:cubicBezTo>
                                  <a:pt x="15849" y="5042"/>
                                  <a:pt x="23762" y="0"/>
                                  <a:pt x="3420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70" name="Shape 1550"/>
                        <wps:cNvSpPr/>
                        <wps:spPr>
                          <a:xfrm>
                            <a:off x="4811395" y="446037"/>
                            <a:ext cx="63728" cy="81000"/>
                          </a:xfrm>
                          <a:custGeom>
                            <a:avLst/>
                            <a:gdLst/>
                            <a:ahLst/>
                            <a:cxnLst/>
                            <a:rect l="0" t="0" r="0" b="0"/>
                            <a:pathLst>
                              <a:path w="63728" h="81000">
                                <a:moveTo>
                                  <a:pt x="37084" y="0"/>
                                </a:moveTo>
                                <a:cubicBezTo>
                                  <a:pt x="37084" y="0"/>
                                  <a:pt x="43916" y="0"/>
                                  <a:pt x="50038" y="2515"/>
                                </a:cubicBezTo>
                                <a:cubicBezTo>
                                  <a:pt x="50038" y="2515"/>
                                  <a:pt x="56159" y="5042"/>
                                  <a:pt x="59042" y="9004"/>
                                </a:cubicBezTo>
                                <a:cubicBezTo>
                                  <a:pt x="59042" y="9004"/>
                                  <a:pt x="61925" y="13322"/>
                                  <a:pt x="63360" y="19076"/>
                                </a:cubicBezTo>
                                <a:cubicBezTo>
                                  <a:pt x="63360" y="19076"/>
                                  <a:pt x="63728" y="22682"/>
                                  <a:pt x="63728" y="32042"/>
                                </a:cubicBezTo>
                                <a:lnTo>
                                  <a:pt x="63728" y="81000"/>
                                </a:lnTo>
                                <a:lnTo>
                                  <a:pt x="50762" y="81000"/>
                                </a:lnTo>
                                <a:lnTo>
                                  <a:pt x="50762" y="32766"/>
                                </a:lnTo>
                                <a:cubicBezTo>
                                  <a:pt x="50762" y="32766"/>
                                  <a:pt x="50762" y="24117"/>
                                  <a:pt x="48958" y="20155"/>
                                </a:cubicBezTo>
                                <a:cubicBezTo>
                                  <a:pt x="48958" y="20155"/>
                                  <a:pt x="47523" y="16205"/>
                                  <a:pt x="43561" y="14046"/>
                                </a:cubicBezTo>
                                <a:cubicBezTo>
                                  <a:pt x="43561" y="14046"/>
                                  <a:pt x="39598" y="11163"/>
                                  <a:pt x="34201" y="11163"/>
                                </a:cubicBezTo>
                                <a:cubicBezTo>
                                  <a:pt x="34201" y="11163"/>
                                  <a:pt x="25565" y="11163"/>
                                  <a:pt x="19443" y="16916"/>
                                </a:cubicBezTo>
                                <a:cubicBezTo>
                                  <a:pt x="19443" y="16916"/>
                                  <a:pt x="12967" y="22327"/>
                                  <a:pt x="12967" y="37440"/>
                                </a:cubicBezTo>
                                <a:lnTo>
                                  <a:pt x="12967" y="81000"/>
                                </a:lnTo>
                                <a:lnTo>
                                  <a:pt x="0" y="81000"/>
                                </a:lnTo>
                                <a:lnTo>
                                  <a:pt x="0" y="1803"/>
                                </a:lnTo>
                                <a:lnTo>
                                  <a:pt x="11519" y="1803"/>
                                </a:lnTo>
                                <a:lnTo>
                                  <a:pt x="11519" y="12598"/>
                                </a:lnTo>
                                <a:cubicBezTo>
                                  <a:pt x="11519" y="12598"/>
                                  <a:pt x="20523" y="0"/>
                                  <a:pt x="3708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71" name="Shape 1551"/>
                        <wps:cNvSpPr/>
                        <wps:spPr>
                          <a:xfrm>
                            <a:off x="4646155" y="446037"/>
                            <a:ext cx="106921" cy="81000"/>
                          </a:xfrm>
                          <a:custGeom>
                            <a:avLst/>
                            <a:gdLst/>
                            <a:ahLst/>
                            <a:cxnLst/>
                            <a:rect l="0" t="0" r="0" b="0"/>
                            <a:pathLst>
                              <a:path w="106921" h="81000">
                                <a:moveTo>
                                  <a:pt x="36004" y="0"/>
                                </a:moveTo>
                                <a:cubicBezTo>
                                  <a:pt x="36004" y="0"/>
                                  <a:pt x="44641" y="0"/>
                                  <a:pt x="50038" y="3607"/>
                                </a:cubicBezTo>
                                <a:cubicBezTo>
                                  <a:pt x="50038" y="3607"/>
                                  <a:pt x="55804" y="6845"/>
                                  <a:pt x="58319" y="13677"/>
                                </a:cubicBezTo>
                                <a:cubicBezTo>
                                  <a:pt x="58319" y="13677"/>
                                  <a:pt x="67678" y="0"/>
                                  <a:pt x="82448" y="0"/>
                                </a:cubicBezTo>
                                <a:cubicBezTo>
                                  <a:pt x="82448" y="0"/>
                                  <a:pt x="94323" y="0"/>
                                  <a:pt x="100444" y="6477"/>
                                </a:cubicBezTo>
                                <a:cubicBezTo>
                                  <a:pt x="100444" y="6477"/>
                                  <a:pt x="106921" y="12598"/>
                                  <a:pt x="106921" y="26276"/>
                                </a:cubicBezTo>
                                <a:lnTo>
                                  <a:pt x="106921" y="81000"/>
                                </a:lnTo>
                                <a:lnTo>
                                  <a:pt x="93599" y="81000"/>
                                </a:lnTo>
                                <a:lnTo>
                                  <a:pt x="93599" y="30962"/>
                                </a:lnTo>
                                <a:cubicBezTo>
                                  <a:pt x="93599" y="30962"/>
                                  <a:pt x="93599" y="22682"/>
                                  <a:pt x="92164" y="19444"/>
                                </a:cubicBezTo>
                                <a:cubicBezTo>
                                  <a:pt x="92164" y="19444"/>
                                  <a:pt x="91084" y="15837"/>
                                  <a:pt x="87478" y="13677"/>
                                </a:cubicBezTo>
                                <a:cubicBezTo>
                                  <a:pt x="87478" y="13677"/>
                                  <a:pt x="84239" y="11163"/>
                                  <a:pt x="79566" y="11163"/>
                                </a:cubicBezTo>
                                <a:cubicBezTo>
                                  <a:pt x="79566" y="11163"/>
                                  <a:pt x="71285" y="11163"/>
                                  <a:pt x="65519" y="16916"/>
                                </a:cubicBezTo>
                                <a:cubicBezTo>
                                  <a:pt x="65519" y="16916"/>
                                  <a:pt x="60477" y="22327"/>
                                  <a:pt x="60477" y="34925"/>
                                </a:cubicBezTo>
                                <a:lnTo>
                                  <a:pt x="60477" y="81000"/>
                                </a:lnTo>
                                <a:lnTo>
                                  <a:pt x="46799" y="81000"/>
                                </a:lnTo>
                                <a:lnTo>
                                  <a:pt x="46799" y="29159"/>
                                </a:lnTo>
                                <a:cubicBezTo>
                                  <a:pt x="46799" y="29159"/>
                                  <a:pt x="46799" y="20155"/>
                                  <a:pt x="43561" y="15837"/>
                                </a:cubicBezTo>
                                <a:cubicBezTo>
                                  <a:pt x="43561" y="15837"/>
                                  <a:pt x="40323" y="11163"/>
                                  <a:pt x="32766" y="11163"/>
                                </a:cubicBezTo>
                                <a:cubicBezTo>
                                  <a:pt x="32766" y="11163"/>
                                  <a:pt x="27000" y="11163"/>
                                  <a:pt x="22327" y="14401"/>
                                </a:cubicBezTo>
                                <a:cubicBezTo>
                                  <a:pt x="22327" y="14401"/>
                                  <a:pt x="17640" y="17284"/>
                                  <a:pt x="15481" y="23037"/>
                                </a:cubicBezTo>
                                <a:cubicBezTo>
                                  <a:pt x="15481" y="23037"/>
                                  <a:pt x="13322" y="28804"/>
                                  <a:pt x="13322" y="39598"/>
                                </a:cubicBezTo>
                                <a:lnTo>
                                  <a:pt x="13322" y="81000"/>
                                </a:lnTo>
                                <a:lnTo>
                                  <a:pt x="0" y="81000"/>
                                </a:lnTo>
                                <a:lnTo>
                                  <a:pt x="0" y="1803"/>
                                </a:lnTo>
                                <a:lnTo>
                                  <a:pt x="11887" y="1803"/>
                                </a:lnTo>
                                <a:lnTo>
                                  <a:pt x="11887" y="12598"/>
                                </a:lnTo>
                                <a:cubicBezTo>
                                  <a:pt x="11887" y="12598"/>
                                  <a:pt x="15481" y="6845"/>
                                  <a:pt x="21958" y="3607"/>
                                </a:cubicBezTo>
                                <a:cubicBezTo>
                                  <a:pt x="21958" y="3607"/>
                                  <a:pt x="28080" y="0"/>
                                  <a:pt x="3600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75" name="Shape 45920"/>
                        <wps:cNvSpPr/>
                        <wps:spPr>
                          <a:xfrm>
                            <a:off x="4773232" y="417602"/>
                            <a:ext cx="13322" cy="15481"/>
                          </a:xfrm>
                          <a:custGeom>
                            <a:avLst/>
                            <a:gdLst/>
                            <a:ahLst/>
                            <a:cxnLst/>
                            <a:rect l="0" t="0" r="0" b="0"/>
                            <a:pathLst>
                              <a:path w="13322" h="15481">
                                <a:moveTo>
                                  <a:pt x="0" y="0"/>
                                </a:moveTo>
                                <a:lnTo>
                                  <a:pt x="13322" y="0"/>
                                </a:lnTo>
                                <a:lnTo>
                                  <a:pt x="13322" y="15481"/>
                                </a:lnTo>
                                <a:lnTo>
                                  <a:pt x="0" y="1548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76" name="Shape 1553"/>
                        <wps:cNvSpPr/>
                        <wps:spPr>
                          <a:xfrm>
                            <a:off x="4587297" y="417602"/>
                            <a:ext cx="33661" cy="110773"/>
                          </a:xfrm>
                          <a:custGeom>
                            <a:avLst/>
                            <a:gdLst/>
                            <a:ahLst/>
                            <a:cxnLst/>
                            <a:rect l="0" t="0" r="0" b="0"/>
                            <a:pathLst>
                              <a:path w="33661" h="110773">
                                <a:moveTo>
                                  <a:pt x="20339" y="0"/>
                                </a:moveTo>
                                <a:lnTo>
                                  <a:pt x="33661" y="0"/>
                                </a:lnTo>
                                <a:lnTo>
                                  <a:pt x="33661" y="109436"/>
                                </a:lnTo>
                                <a:lnTo>
                                  <a:pt x="21063" y="109436"/>
                                </a:lnTo>
                                <a:lnTo>
                                  <a:pt x="21063" y="98996"/>
                                </a:lnTo>
                                <a:cubicBezTo>
                                  <a:pt x="21063" y="98996"/>
                                  <a:pt x="19082" y="102057"/>
                                  <a:pt x="15300" y="105118"/>
                                </a:cubicBezTo>
                                <a:lnTo>
                                  <a:pt x="0" y="110773"/>
                                </a:lnTo>
                                <a:lnTo>
                                  <a:pt x="0" y="99689"/>
                                </a:lnTo>
                                <a:lnTo>
                                  <a:pt x="5083" y="98820"/>
                                </a:lnTo>
                                <a:cubicBezTo>
                                  <a:pt x="8100" y="97920"/>
                                  <a:pt x="11881" y="96120"/>
                                  <a:pt x="14941" y="92520"/>
                                </a:cubicBezTo>
                                <a:cubicBezTo>
                                  <a:pt x="14941" y="92520"/>
                                  <a:pt x="21418" y="85319"/>
                                  <a:pt x="21418" y="70562"/>
                                </a:cubicBezTo>
                                <a:cubicBezTo>
                                  <a:pt x="21418" y="70562"/>
                                  <a:pt x="21418" y="54356"/>
                                  <a:pt x="14586" y="46799"/>
                                </a:cubicBezTo>
                                <a:cubicBezTo>
                                  <a:pt x="14586" y="46799"/>
                                  <a:pt x="13056" y="44907"/>
                                  <a:pt x="10400" y="43015"/>
                                </a:cubicBezTo>
                                <a:lnTo>
                                  <a:pt x="0" y="39417"/>
                                </a:lnTo>
                                <a:lnTo>
                                  <a:pt x="0" y="28600"/>
                                </a:lnTo>
                                <a:lnTo>
                                  <a:pt x="2345" y="28796"/>
                                </a:lnTo>
                                <a:cubicBezTo>
                                  <a:pt x="4864" y="29156"/>
                                  <a:pt x="8103" y="29877"/>
                                  <a:pt x="10979" y="31318"/>
                                </a:cubicBezTo>
                                <a:cubicBezTo>
                                  <a:pt x="10979" y="31318"/>
                                  <a:pt x="16377" y="34201"/>
                                  <a:pt x="20339" y="38874"/>
                                </a:cubicBezTo>
                                <a:lnTo>
                                  <a:pt x="2033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77" name="Shape 1554"/>
                        <wps:cNvSpPr/>
                        <wps:spPr>
                          <a:xfrm>
                            <a:off x="4968532" y="446131"/>
                            <a:ext cx="34392" cy="112709"/>
                          </a:xfrm>
                          <a:custGeom>
                            <a:avLst/>
                            <a:gdLst/>
                            <a:ahLst/>
                            <a:cxnLst/>
                            <a:rect l="0" t="0" r="0" b="0"/>
                            <a:pathLst>
                              <a:path w="34392" h="112709">
                                <a:moveTo>
                                  <a:pt x="0" y="0"/>
                                </a:moveTo>
                                <a:lnTo>
                                  <a:pt x="1078" y="81"/>
                                </a:lnTo>
                                <a:cubicBezTo>
                                  <a:pt x="5450" y="604"/>
                                  <a:pt x="15037" y="2697"/>
                                  <a:pt x="21780" y="11069"/>
                                </a:cubicBezTo>
                                <a:lnTo>
                                  <a:pt x="21780" y="1709"/>
                                </a:lnTo>
                                <a:lnTo>
                                  <a:pt x="34392" y="1709"/>
                                </a:lnTo>
                                <a:lnTo>
                                  <a:pt x="34392" y="69743"/>
                                </a:lnTo>
                                <a:cubicBezTo>
                                  <a:pt x="34392" y="69743"/>
                                  <a:pt x="34392" y="88832"/>
                                  <a:pt x="30429" y="96388"/>
                                </a:cubicBezTo>
                                <a:cubicBezTo>
                                  <a:pt x="30429" y="96388"/>
                                  <a:pt x="26467" y="104313"/>
                                  <a:pt x="18542" y="108630"/>
                                </a:cubicBezTo>
                                <a:cubicBezTo>
                                  <a:pt x="18542" y="108630"/>
                                  <a:pt x="16472" y="109710"/>
                                  <a:pt x="12917" y="110790"/>
                                </a:cubicBezTo>
                                <a:lnTo>
                                  <a:pt x="0" y="112709"/>
                                </a:lnTo>
                                <a:lnTo>
                                  <a:pt x="0" y="101648"/>
                                </a:lnTo>
                                <a:lnTo>
                                  <a:pt x="3651" y="101336"/>
                                </a:lnTo>
                                <a:cubicBezTo>
                                  <a:pt x="6576" y="100887"/>
                                  <a:pt x="10084" y="99988"/>
                                  <a:pt x="12421" y="98192"/>
                                </a:cubicBezTo>
                                <a:cubicBezTo>
                                  <a:pt x="12421" y="98192"/>
                                  <a:pt x="17831" y="94229"/>
                                  <a:pt x="19622" y="87752"/>
                                </a:cubicBezTo>
                                <a:cubicBezTo>
                                  <a:pt x="19622" y="87752"/>
                                  <a:pt x="20701" y="83789"/>
                                  <a:pt x="20701" y="70112"/>
                                </a:cubicBezTo>
                                <a:cubicBezTo>
                                  <a:pt x="20701" y="70112"/>
                                  <a:pt x="18453" y="72811"/>
                                  <a:pt x="14584" y="75509"/>
                                </a:cubicBezTo>
                                <a:lnTo>
                                  <a:pt x="0" y="80478"/>
                                </a:lnTo>
                                <a:lnTo>
                                  <a:pt x="0" y="69358"/>
                                </a:lnTo>
                                <a:lnTo>
                                  <a:pt x="5267" y="68488"/>
                                </a:lnTo>
                                <a:cubicBezTo>
                                  <a:pt x="8372" y="67588"/>
                                  <a:pt x="12243" y="65787"/>
                                  <a:pt x="15304" y="62187"/>
                                </a:cubicBezTo>
                                <a:cubicBezTo>
                                  <a:pt x="15304" y="62187"/>
                                  <a:pt x="21780" y="54986"/>
                                  <a:pt x="21780" y="39873"/>
                                </a:cubicBezTo>
                                <a:cubicBezTo>
                                  <a:pt x="21780" y="39873"/>
                                  <a:pt x="21780" y="25471"/>
                                  <a:pt x="15304" y="18270"/>
                                </a:cubicBezTo>
                                <a:cubicBezTo>
                                  <a:pt x="15304" y="18270"/>
                                  <a:pt x="13684" y="16378"/>
                                  <a:pt x="10940" y="14485"/>
                                </a:cubicBezTo>
                                <a:lnTo>
                                  <a:pt x="0" y="10761"/>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82" name="Shape 1555"/>
                        <wps:cNvSpPr/>
                        <wps:spPr>
                          <a:xfrm>
                            <a:off x="5022723" y="446088"/>
                            <a:ext cx="36531" cy="82698"/>
                          </a:xfrm>
                          <a:custGeom>
                            <a:avLst/>
                            <a:gdLst/>
                            <a:ahLst/>
                            <a:cxnLst/>
                            <a:rect l="0" t="0" r="0" b="0"/>
                            <a:pathLst>
                              <a:path w="36531" h="82698">
                                <a:moveTo>
                                  <a:pt x="36531" y="0"/>
                                </a:moveTo>
                                <a:lnTo>
                                  <a:pt x="36531" y="10819"/>
                                </a:lnTo>
                                <a:lnTo>
                                  <a:pt x="31582" y="11509"/>
                                </a:lnTo>
                                <a:cubicBezTo>
                                  <a:pt x="28432" y="12274"/>
                                  <a:pt x="24473" y="13804"/>
                                  <a:pt x="21234" y="16865"/>
                                </a:cubicBezTo>
                                <a:cubicBezTo>
                                  <a:pt x="21234" y="16865"/>
                                  <a:pt x="15113" y="22986"/>
                                  <a:pt x="14389" y="33426"/>
                                </a:cubicBezTo>
                                <a:lnTo>
                                  <a:pt x="36531" y="33426"/>
                                </a:lnTo>
                                <a:lnTo>
                                  <a:pt x="36531" y="44234"/>
                                </a:lnTo>
                                <a:lnTo>
                                  <a:pt x="13678" y="44234"/>
                                </a:lnTo>
                                <a:cubicBezTo>
                                  <a:pt x="13678" y="44234"/>
                                  <a:pt x="14389" y="57543"/>
                                  <a:pt x="21234" y="64388"/>
                                </a:cubicBezTo>
                                <a:cubicBezTo>
                                  <a:pt x="21234" y="64388"/>
                                  <a:pt x="22854" y="66100"/>
                                  <a:pt x="25689" y="67811"/>
                                </a:cubicBezTo>
                                <a:lnTo>
                                  <a:pt x="36531" y="70969"/>
                                </a:lnTo>
                                <a:lnTo>
                                  <a:pt x="36531" y="82698"/>
                                </a:lnTo>
                                <a:lnTo>
                                  <a:pt x="34581" y="82579"/>
                                </a:lnTo>
                                <a:cubicBezTo>
                                  <a:pt x="29247" y="82055"/>
                                  <a:pt x="17634" y="79962"/>
                                  <a:pt x="10071" y="71589"/>
                                </a:cubicBezTo>
                                <a:cubicBezTo>
                                  <a:pt x="10071" y="71589"/>
                                  <a:pt x="0" y="60795"/>
                                  <a:pt x="0" y="41706"/>
                                </a:cubicBezTo>
                                <a:cubicBezTo>
                                  <a:pt x="0" y="41706"/>
                                  <a:pt x="0" y="21907"/>
                                  <a:pt x="10071" y="10743"/>
                                </a:cubicBezTo>
                                <a:cubicBezTo>
                                  <a:pt x="10071" y="10743"/>
                                  <a:pt x="12681" y="8045"/>
                                  <a:pt x="17316" y="5346"/>
                                </a:cubicBezTo>
                                <a:lnTo>
                                  <a:pt x="3653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83" name="Shape 1556"/>
                        <wps:cNvSpPr/>
                        <wps:spPr>
                          <a:xfrm>
                            <a:off x="5059255" y="501117"/>
                            <a:ext cx="35820" cy="27725"/>
                          </a:xfrm>
                          <a:custGeom>
                            <a:avLst/>
                            <a:gdLst/>
                            <a:ahLst/>
                            <a:cxnLst/>
                            <a:rect l="0" t="0" r="0" b="0"/>
                            <a:pathLst>
                              <a:path w="35820" h="27725">
                                <a:moveTo>
                                  <a:pt x="21787" y="0"/>
                                </a:moveTo>
                                <a:lnTo>
                                  <a:pt x="35820" y="1804"/>
                                </a:lnTo>
                                <a:cubicBezTo>
                                  <a:pt x="35820" y="1804"/>
                                  <a:pt x="32582" y="14046"/>
                                  <a:pt x="23578" y="20524"/>
                                </a:cubicBezTo>
                                <a:cubicBezTo>
                                  <a:pt x="23578" y="20524"/>
                                  <a:pt x="14586" y="27725"/>
                                  <a:pt x="908" y="27725"/>
                                </a:cubicBezTo>
                                <a:lnTo>
                                  <a:pt x="0" y="27669"/>
                                </a:lnTo>
                                <a:lnTo>
                                  <a:pt x="0" y="15941"/>
                                </a:lnTo>
                                <a:lnTo>
                                  <a:pt x="908" y="16205"/>
                                </a:lnTo>
                                <a:cubicBezTo>
                                  <a:pt x="908" y="16205"/>
                                  <a:pt x="8465" y="16205"/>
                                  <a:pt x="13507" y="12598"/>
                                </a:cubicBezTo>
                                <a:cubicBezTo>
                                  <a:pt x="13507" y="12598"/>
                                  <a:pt x="18904" y="8281"/>
                                  <a:pt x="2178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84" name="Shape 1557"/>
                        <wps:cNvSpPr/>
                        <wps:spPr>
                          <a:xfrm>
                            <a:off x="5111636" y="480522"/>
                            <a:ext cx="34385" cy="48319"/>
                          </a:xfrm>
                          <a:custGeom>
                            <a:avLst/>
                            <a:gdLst/>
                            <a:ahLst/>
                            <a:cxnLst/>
                            <a:rect l="0" t="0" r="0" b="0"/>
                            <a:pathLst>
                              <a:path w="34385" h="48319">
                                <a:moveTo>
                                  <a:pt x="34385" y="0"/>
                                </a:moveTo>
                                <a:lnTo>
                                  <a:pt x="34385" y="11331"/>
                                </a:lnTo>
                                <a:lnTo>
                                  <a:pt x="33122" y="11590"/>
                                </a:lnTo>
                                <a:cubicBezTo>
                                  <a:pt x="33122" y="11590"/>
                                  <a:pt x="24486" y="12670"/>
                                  <a:pt x="21247" y="14473"/>
                                </a:cubicBezTo>
                                <a:cubicBezTo>
                                  <a:pt x="21247" y="14473"/>
                                  <a:pt x="17996" y="15921"/>
                                  <a:pt x="15837" y="18436"/>
                                </a:cubicBezTo>
                                <a:cubicBezTo>
                                  <a:pt x="15837" y="18436"/>
                                  <a:pt x="14046" y="21318"/>
                                  <a:pt x="14046" y="24913"/>
                                </a:cubicBezTo>
                                <a:cubicBezTo>
                                  <a:pt x="14046" y="24913"/>
                                  <a:pt x="14046" y="30310"/>
                                  <a:pt x="17996" y="33917"/>
                                </a:cubicBezTo>
                                <a:cubicBezTo>
                                  <a:pt x="17996" y="33917"/>
                                  <a:pt x="22327" y="37511"/>
                                  <a:pt x="29883" y="37511"/>
                                </a:cubicBezTo>
                                <a:lnTo>
                                  <a:pt x="34385" y="37079"/>
                                </a:lnTo>
                                <a:lnTo>
                                  <a:pt x="34385" y="47386"/>
                                </a:lnTo>
                                <a:lnTo>
                                  <a:pt x="26644" y="48319"/>
                                </a:lnTo>
                                <a:cubicBezTo>
                                  <a:pt x="26644" y="48319"/>
                                  <a:pt x="13678" y="48319"/>
                                  <a:pt x="6845" y="41474"/>
                                </a:cubicBezTo>
                                <a:cubicBezTo>
                                  <a:pt x="6845" y="41474"/>
                                  <a:pt x="0" y="35352"/>
                                  <a:pt x="0" y="25281"/>
                                </a:cubicBezTo>
                                <a:cubicBezTo>
                                  <a:pt x="0" y="25281"/>
                                  <a:pt x="0" y="19515"/>
                                  <a:pt x="2527" y="14841"/>
                                </a:cubicBezTo>
                                <a:cubicBezTo>
                                  <a:pt x="2527" y="14841"/>
                                  <a:pt x="5042" y="9800"/>
                                  <a:pt x="9360" y="6917"/>
                                </a:cubicBezTo>
                                <a:cubicBezTo>
                                  <a:pt x="9360" y="6917"/>
                                  <a:pt x="13678" y="4034"/>
                                  <a:pt x="19088" y="2599"/>
                                </a:cubicBezTo>
                                <a:cubicBezTo>
                                  <a:pt x="19088" y="2599"/>
                                  <a:pt x="22682" y="1519"/>
                                  <a:pt x="30962" y="440"/>
                                </a:cubicBezTo>
                                <a:cubicBezTo>
                                  <a:pt x="30962" y="440"/>
                                  <a:pt x="31975" y="327"/>
                                  <a:pt x="33613" y="113"/>
                                </a:cubicBezTo>
                                <a:lnTo>
                                  <a:pt x="3438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88" name="Shape 1558"/>
                        <wps:cNvSpPr/>
                        <wps:spPr>
                          <a:xfrm>
                            <a:off x="5113795" y="446374"/>
                            <a:ext cx="32226" cy="25584"/>
                          </a:xfrm>
                          <a:custGeom>
                            <a:avLst/>
                            <a:gdLst/>
                            <a:ahLst/>
                            <a:cxnLst/>
                            <a:rect l="0" t="0" r="0" b="0"/>
                            <a:pathLst>
                              <a:path w="32226" h="25584">
                                <a:moveTo>
                                  <a:pt x="32226" y="0"/>
                                </a:moveTo>
                                <a:lnTo>
                                  <a:pt x="32226" y="10566"/>
                                </a:lnTo>
                                <a:lnTo>
                                  <a:pt x="28258" y="10909"/>
                                </a:lnTo>
                                <a:cubicBezTo>
                                  <a:pt x="25378" y="11360"/>
                                  <a:pt x="21958" y="12261"/>
                                  <a:pt x="19800" y="14065"/>
                                </a:cubicBezTo>
                                <a:cubicBezTo>
                                  <a:pt x="19800" y="14065"/>
                                  <a:pt x="15126" y="17303"/>
                                  <a:pt x="12967" y="25584"/>
                                </a:cubicBezTo>
                                <a:lnTo>
                                  <a:pt x="0" y="23781"/>
                                </a:lnTo>
                                <a:cubicBezTo>
                                  <a:pt x="0" y="23781"/>
                                  <a:pt x="1804" y="15500"/>
                                  <a:pt x="5766" y="10102"/>
                                </a:cubicBezTo>
                                <a:cubicBezTo>
                                  <a:pt x="5766" y="10102"/>
                                  <a:pt x="10084" y="5061"/>
                                  <a:pt x="17640" y="2178"/>
                                </a:cubicBezTo>
                                <a:cubicBezTo>
                                  <a:pt x="17640" y="2178"/>
                                  <a:pt x="19622" y="1549"/>
                                  <a:pt x="22863" y="921"/>
                                </a:cubicBezTo>
                                <a:lnTo>
                                  <a:pt x="3222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89" name="Shape 1559"/>
                        <wps:cNvSpPr/>
                        <wps:spPr>
                          <a:xfrm>
                            <a:off x="5059255" y="446037"/>
                            <a:ext cx="36189" cy="44285"/>
                          </a:xfrm>
                          <a:custGeom>
                            <a:avLst/>
                            <a:gdLst/>
                            <a:ahLst/>
                            <a:cxnLst/>
                            <a:rect l="0" t="0" r="0" b="0"/>
                            <a:pathLst>
                              <a:path w="36189" h="44285">
                                <a:moveTo>
                                  <a:pt x="184" y="0"/>
                                </a:moveTo>
                                <a:cubicBezTo>
                                  <a:pt x="184" y="0"/>
                                  <a:pt x="16021" y="0"/>
                                  <a:pt x="26105" y="10439"/>
                                </a:cubicBezTo>
                                <a:cubicBezTo>
                                  <a:pt x="26105" y="10439"/>
                                  <a:pt x="36189" y="21247"/>
                                  <a:pt x="36189" y="41046"/>
                                </a:cubicBezTo>
                                <a:cubicBezTo>
                                  <a:pt x="36189" y="41046"/>
                                  <a:pt x="36189" y="42126"/>
                                  <a:pt x="36189" y="44285"/>
                                </a:cubicBezTo>
                                <a:lnTo>
                                  <a:pt x="0" y="44285"/>
                                </a:lnTo>
                                <a:lnTo>
                                  <a:pt x="0" y="33477"/>
                                </a:lnTo>
                                <a:lnTo>
                                  <a:pt x="22142" y="33477"/>
                                </a:lnTo>
                                <a:cubicBezTo>
                                  <a:pt x="22142" y="33477"/>
                                  <a:pt x="21419" y="23406"/>
                                  <a:pt x="17101" y="18364"/>
                                </a:cubicBezTo>
                                <a:cubicBezTo>
                                  <a:pt x="17101" y="18364"/>
                                  <a:pt x="10624" y="10795"/>
                                  <a:pt x="540" y="10795"/>
                                </a:cubicBezTo>
                                <a:lnTo>
                                  <a:pt x="0" y="10870"/>
                                </a:lnTo>
                                <a:lnTo>
                                  <a:pt x="0" y="51"/>
                                </a:lnTo>
                                <a:lnTo>
                                  <a:pt x="18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90" name="Shape 45921"/>
                        <wps:cNvSpPr/>
                        <wps:spPr>
                          <a:xfrm>
                            <a:off x="5127117" y="416878"/>
                            <a:ext cx="13678" cy="15481"/>
                          </a:xfrm>
                          <a:custGeom>
                            <a:avLst/>
                            <a:gdLst/>
                            <a:ahLst/>
                            <a:cxnLst/>
                            <a:rect l="0" t="0" r="0" b="0"/>
                            <a:pathLst>
                              <a:path w="13678" h="15481">
                                <a:moveTo>
                                  <a:pt x="0" y="0"/>
                                </a:moveTo>
                                <a:lnTo>
                                  <a:pt x="13678" y="0"/>
                                </a:lnTo>
                                <a:lnTo>
                                  <a:pt x="13678" y="15481"/>
                                </a:lnTo>
                                <a:lnTo>
                                  <a:pt x="0" y="1548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94" name="Shape 1561"/>
                        <wps:cNvSpPr/>
                        <wps:spPr>
                          <a:xfrm>
                            <a:off x="5288763" y="446037"/>
                            <a:ext cx="35274" cy="82804"/>
                          </a:xfrm>
                          <a:custGeom>
                            <a:avLst/>
                            <a:gdLst/>
                            <a:ahLst/>
                            <a:cxnLst/>
                            <a:rect l="0" t="0" r="0" b="0"/>
                            <a:pathLst>
                              <a:path w="35274" h="82804">
                                <a:moveTo>
                                  <a:pt x="33833" y="0"/>
                                </a:moveTo>
                                <a:lnTo>
                                  <a:pt x="35274" y="125"/>
                                </a:lnTo>
                                <a:lnTo>
                                  <a:pt x="35274" y="10920"/>
                                </a:lnTo>
                                <a:lnTo>
                                  <a:pt x="34912" y="10795"/>
                                </a:lnTo>
                                <a:cubicBezTo>
                                  <a:pt x="34912" y="10795"/>
                                  <a:pt x="25921" y="10795"/>
                                  <a:pt x="19799" y="18364"/>
                                </a:cubicBezTo>
                                <a:cubicBezTo>
                                  <a:pt x="19799" y="18364"/>
                                  <a:pt x="14034" y="25565"/>
                                  <a:pt x="14034" y="41046"/>
                                </a:cubicBezTo>
                                <a:cubicBezTo>
                                  <a:pt x="14034" y="41046"/>
                                  <a:pt x="14034" y="56515"/>
                                  <a:pt x="20511" y="63715"/>
                                </a:cubicBezTo>
                                <a:cubicBezTo>
                                  <a:pt x="20511" y="63715"/>
                                  <a:pt x="22041" y="65608"/>
                                  <a:pt x="24652" y="67500"/>
                                </a:cubicBezTo>
                                <a:lnTo>
                                  <a:pt x="35274" y="71282"/>
                                </a:lnTo>
                                <a:lnTo>
                                  <a:pt x="35274" y="82403"/>
                                </a:lnTo>
                                <a:lnTo>
                                  <a:pt x="34201" y="82804"/>
                                </a:lnTo>
                                <a:cubicBezTo>
                                  <a:pt x="34201" y="82804"/>
                                  <a:pt x="24473" y="82804"/>
                                  <a:pt x="16916" y="77406"/>
                                </a:cubicBezTo>
                                <a:cubicBezTo>
                                  <a:pt x="16916" y="77406"/>
                                  <a:pt x="8636" y="71996"/>
                                  <a:pt x="4318" y="62636"/>
                                </a:cubicBezTo>
                                <a:cubicBezTo>
                                  <a:pt x="4318" y="62636"/>
                                  <a:pt x="0" y="53277"/>
                                  <a:pt x="0" y="41046"/>
                                </a:cubicBezTo>
                                <a:cubicBezTo>
                                  <a:pt x="0" y="41046"/>
                                  <a:pt x="0" y="29514"/>
                                  <a:pt x="3950" y="19800"/>
                                </a:cubicBezTo>
                                <a:cubicBezTo>
                                  <a:pt x="3950" y="19800"/>
                                  <a:pt x="7912" y="10084"/>
                                  <a:pt x="16192" y="5042"/>
                                </a:cubicBezTo>
                                <a:cubicBezTo>
                                  <a:pt x="16192" y="5042"/>
                                  <a:pt x="23749" y="0"/>
                                  <a:pt x="3383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95" name="Shape 1562"/>
                        <wps:cNvSpPr/>
                        <wps:spPr>
                          <a:xfrm>
                            <a:off x="5204879" y="446037"/>
                            <a:ext cx="64084" cy="81000"/>
                          </a:xfrm>
                          <a:custGeom>
                            <a:avLst/>
                            <a:gdLst/>
                            <a:ahLst/>
                            <a:cxnLst/>
                            <a:rect l="0" t="0" r="0" b="0"/>
                            <a:pathLst>
                              <a:path w="64084" h="81000">
                                <a:moveTo>
                                  <a:pt x="37084" y="0"/>
                                </a:moveTo>
                                <a:cubicBezTo>
                                  <a:pt x="37084" y="0"/>
                                  <a:pt x="44272" y="0"/>
                                  <a:pt x="50393" y="2515"/>
                                </a:cubicBezTo>
                                <a:cubicBezTo>
                                  <a:pt x="50393" y="2515"/>
                                  <a:pt x="56515" y="5042"/>
                                  <a:pt x="59398" y="9004"/>
                                </a:cubicBezTo>
                                <a:cubicBezTo>
                                  <a:pt x="59398" y="9004"/>
                                  <a:pt x="62281" y="13322"/>
                                  <a:pt x="63716" y="19076"/>
                                </a:cubicBezTo>
                                <a:cubicBezTo>
                                  <a:pt x="63716" y="19076"/>
                                  <a:pt x="64084" y="22682"/>
                                  <a:pt x="64084" y="32042"/>
                                </a:cubicBezTo>
                                <a:lnTo>
                                  <a:pt x="64084" y="81000"/>
                                </a:lnTo>
                                <a:lnTo>
                                  <a:pt x="50762" y="81000"/>
                                </a:lnTo>
                                <a:lnTo>
                                  <a:pt x="50762" y="32766"/>
                                </a:lnTo>
                                <a:cubicBezTo>
                                  <a:pt x="50762" y="32766"/>
                                  <a:pt x="50762" y="24117"/>
                                  <a:pt x="49314" y="20155"/>
                                </a:cubicBezTo>
                                <a:cubicBezTo>
                                  <a:pt x="49314" y="20155"/>
                                  <a:pt x="47879" y="16205"/>
                                  <a:pt x="43561" y="14046"/>
                                </a:cubicBezTo>
                                <a:cubicBezTo>
                                  <a:pt x="43561" y="14046"/>
                                  <a:pt x="39598" y="11163"/>
                                  <a:pt x="34201" y="11163"/>
                                </a:cubicBezTo>
                                <a:cubicBezTo>
                                  <a:pt x="34201" y="11163"/>
                                  <a:pt x="25921" y="11163"/>
                                  <a:pt x="19443" y="16916"/>
                                </a:cubicBezTo>
                                <a:cubicBezTo>
                                  <a:pt x="19443" y="16916"/>
                                  <a:pt x="13322" y="22327"/>
                                  <a:pt x="13322" y="37440"/>
                                </a:cubicBezTo>
                                <a:lnTo>
                                  <a:pt x="13322" y="81000"/>
                                </a:lnTo>
                                <a:lnTo>
                                  <a:pt x="0" y="81000"/>
                                </a:lnTo>
                                <a:lnTo>
                                  <a:pt x="0" y="1803"/>
                                </a:lnTo>
                                <a:lnTo>
                                  <a:pt x="11874" y="1803"/>
                                </a:lnTo>
                                <a:lnTo>
                                  <a:pt x="11874" y="12598"/>
                                </a:lnTo>
                                <a:cubicBezTo>
                                  <a:pt x="11874" y="12598"/>
                                  <a:pt x="20523" y="0"/>
                                  <a:pt x="3708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96" name="Shape 1563"/>
                        <wps:cNvSpPr/>
                        <wps:spPr>
                          <a:xfrm>
                            <a:off x="5146021" y="446037"/>
                            <a:ext cx="38335" cy="81871"/>
                          </a:xfrm>
                          <a:custGeom>
                            <a:avLst/>
                            <a:gdLst/>
                            <a:ahLst/>
                            <a:cxnLst/>
                            <a:rect l="0" t="0" r="0" b="0"/>
                            <a:pathLst>
                              <a:path w="38335" h="81871">
                                <a:moveTo>
                                  <a:pt x="3423" y="0"/>
                                </a:moveTo>
                                <a:cubicBezTo>
                                  <a:pt x="3423" y="0"/>
                                  <a:pt x="13494" y="0"/>
                                  <a:pt x="19971" y="2159"/>
                                </a:cubicBezTo>
                                <a:cubicBezTo>
                                  <a:pt x="19971" y="2159"/>
                                  <a:pt x="26092" y="4687"/>
                                  <a:pt x="28975" y="8280"/>
                                </a:cubicBezTo>
                                <a:cubicBezTo>
                                  <a:pt x="28975" y="8280"/>
                                  <a:pt x="32214" y="11874"/>
                                  <a:pt x="33293" y="17284"/>
                                </a:cubicBezTo>
                                <a:cubicBezTo>
                                  <a:pt x="33293" y="17284"/>
                                  <a:pt x="34017" y="20523"/>
                                  <a:pt x="34017" y="29514"/>
                                </a:cubicBezTo>
                                <a:lnTo>
                                  <a:pt x="34017" y="47523"/>
                                </a:lnTo>
                                <a:cubicBezTo>
                                  <a:pt x="34017" y="47523"/>
                                  <a:pt x="34017" y="66243"/>
                                  <a:pt x="34741" y="71285"/>
                                </a:cubicBezTo>
                                <a:cubicBezTo>
                                  <a:pt x="34741" y="71285"/>
                                  <a:pt x="35820" y="75959"/>
                                  <a:pt x="38335" y="81000"/>
                                </a:cubicBezTo>
                                <a:lnTo>
                                  <a:pt x="24302" y="81000"/>
                                </a:lnTo>
                                <a:cubicBezTo>
                                  <a:pt x="24302" y="81000"/>
                                  <a:pt x="22142" y="76327"/>
                                  <a:pt x="21774" y="70917"/>
                                </a:cubicBezTo>
                                <a:cubicBezTo>
                                  <a:pt x="21774" y="70917"/>
                                  <a:pt x="14218" y="77406"/>
                                  <a:pt x="7017" y="80276"/>
                                </a:cubicBezTo>
                                <a:cubicBezTo>
                                  <a:pt x="7017" y="80276"/>
                                  <a:pt x="5398" y="80908"/>
                                  <a:pt x="2743" y="81540"/>
                                </a:cubicBezTo>
                                <a:lnTo>
                                  <a:pt x="0" y="81871"/>
                                </a:lnTo>
                                <a:lnTo>
                                  <a:pt x="0" y="71564"/>
                                </a:lnTo>
                                <a:lnTo>
                                  <a:pt x="179" y="71547"/>
                                </a:lnTo>
                                <a:cubicBezTo>
                                  <a:pt x="2880" y="71098"/>
                                  <a:pt x="6299" y="70199"/>
                                  <a:pt x="9176" y="68402"/>
                                </a:cubicBezTo>
                                <a:cubicBezTo>
                                  <a:pt x="9176" y="68402"/>
                                  <a:pt x="15653" y="65163"/>
                                  <a:pt x="18180" y="59042"/>
                                </a:cubicBezTo>
                                <a:cubicBezTo>
                                  <a:pt x="18180" y="59042"/>
                                  <a:pt x="20339" y="54725"/>
                                  <a:pt x="20339" y="45720"/>
                                </a:cubicBezTo>
                                <a:lnTo>
                                  <a:pt x="20339" y="41046"/>
                                </a:lnTo>
                                <a:cubicBezTo>
                                  <a:pt x="20339" y="41046"/>
                                  <a:pt x="18539" y="41764"/>
                                  <a:pt x="14939" y="42751"/>
                                </a:cubicBezTo>
                                <a:lnTo>
                                  <a:pt x="0" y="45816"/>
                                </a:lnTo>
                                <a:lnTo>
                                  <a:pt x="0" y="34485"/>
                                </a:lnTo>
                                <a:lnTo>
                                  <a:pt x="5624" y="33663"/>
                                </a:lnTo>
                                <a:cubicBezTo>
                                  <a:pt x="10620" y="32851"/>
                                  <a:pt x="16561" y="31680"/>
                                  <a:pt x="20339" y="30238"/>
                                </a:cubicBezTo>
                                <a:cubicBezTo>
                                  <a:pt x="20339" y="30238"/>
                                  <a:pt x="20339" y="27724"/>
                                  <a:pt x="20339" y="27000"/>
                                </a:cubicBezTo>
                                <a:cubicBezTo>
                                  <a:pt x="20339" y="27000"/>
                                  <a:pt x="20339" y="18720"/>
                                  <a:pt x="16732" y="15481"/>
                                </a:cubicBezTo>
                                <a:cubicBezTo>
                                  <a:pt x="16732" y="15481"/>
                                  <a:pt x="11335" y="10795"/>
                                  <a:pt x="1251" y="10795"/>
                                </a:cubicBezTo>
                                <a:lnTo>
                                  <a:pt x="0" y="10903"/>
                                </a:lnTo>
                                <a:lnTo>
                                  <a:pt x="0" y="337"/>
                                </a:lnTo>
                                <a:lnTo>
                                  <a:pt x="342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01" name="Shape 45922"/>
                        <wps:cNvSpPr/>
                        <wps:spPr>
                          <a:xfrm>
                            <a:off x="5154841" y="416878"/>
                            <a:ext cx="13678" cy="15481"/>
                          </a:xfrm>
                          <a:custGeom>
                            <a:avLst/>
                            <a:gdLst/>
                            <a:ahLst/>
                            <a:cxnLst/>
                            <a:rect l="0" t="0" r="0" b="0"/>
                            <a:pathLst>
                              <a:path w="13678" h="15481">
                                <a:moveTo>
                                  <a:pt x="0" y="0"/>
                                </a:moveTo>
                                <a:lnTo>
                                  <a:pt x="13678" y="0"/>
                                </a:lnTo>
                                <a:lnTo>
                                  <a:pt x="13678" y="15481"/>
                                </a:lnTo>
                                <a:lnTo>
                                  <a:pt x="0" y="1548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02" name="Shape 1565"/>
                        <wps:cNvSpPr/>
                        <wps:spPr>
                          <a:xfrm>
                            <a:off x="5378044" y="446136"/>
                            <a:ext cx="36716" cy="82639"/>
                          </a:xfrm>
                          <a:custGeom>
                            <a:avLst/>
                            <a:gdLst/>
                            <a:ahLst/>
                            <a:cxnLst/>
                            <a:rect l="0" t="0" r="0" b="0"/>
                            <a:pathLst>
                              <a:path w="36716" h="82639">
                                <a:moveTo>
                                  <a:pt x="36716" y="0"/>
                                </a:moveTo>
                                <a:lnTo>
                                  <a:pt x="36716" y="10747"/>
                                </a:lnTo>
                                <a:lnTo>
                                  <a:pt x="31764" y="11461"/>
                                </a:lnTo>
                                <a:cubicBezTo>
                                  <a:pt x="28705" y="12226"/>
                                  <a:pt x="24835" y="13756"/>
                                  <a:pt x="21590" y="16817"/>
                                </a:cubicBezTo>
                                <a:cubicBezTo>
                                  <a:pt x="21590" y="16817"/>
                                  <a:pt x="15469" y="22938"/>
                                  <a:pt x="14758" y="33378"/>
                                </a:cubicBezTo>
                                <a:lnTo>
                                  <a:pt x="36716" y="33378"/>
                                </a:lnTo>
                                <a:lnTo>
                                  <a:pt x="36716" y="44186"/>
                                </a:lnTo>
                                <a:lnTo>
                                  <a:pt x="14034" y="44186"/>
                                </a:lnTo>
                                <a:cubicBezTo>
                                  <a:pt x="14034" y="44186"/>
                                  <a:pt x="14758" y="57495"/>
                                  <a:pt x="21234" y="64340"/>
                                </a:cubicBezTo>
                                <a:cubicBezTo>
                                  <a:pt x="21234" y="64340"/>
                                  <a:pt x="22946" y="66052"/>
                                  <a:pt x="25871" y="67763"/>
                                </a:cubicBezTo>
                                <a:lnTo>
                                  <a:pt x="36716" y="70876"/>
                                </a:lnTo>
                                <a:lnTo>
                                  <a:pt x="36716" y="82639"/>
                                </a:lnTo>
                                <a:lnTo>
                                  <a:pt x="34932" y="82531"/>
                                </a:lnTo>
                                <a:cubicBezTo>
                                  <a:pt x="29581" y="82007"/>
                                  <a:pt x="17901" y="79914"/>
                                  <a:pt x="10071" y="71542"/>
                                </a:cubicBezTo>
                                <a:cubicBezTo>
                                  <a:pt x="10071" y="71542"/>
                                  <a:pt x="0" y="60747"/>
                                  <a:pt x="0" y="41658"/>
                                </a:cubicBezTo>
                                <a:cubicBezTo>
                                  <a:pt x="0" y="41658"/>
                                  <a:pt x="0" y="21859"/>
                                  <a:pt x="10440" y="10696"/>
                                </a:cubicBezTo>
                                <a:cubicBezTo>
                                  <a:pt x="10440" y="10696"/>
                                  <a:pt x="13050" y="7997"/>
                                  <a:pt x="17683" y="5298"/>
                                </a:cubicBezTo>
                                <a:lnTo>
                                  <a:pt x="3671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03" name="Shape 1566"/>
                        <wps:cNvSpPr/>
                        <wps:spPr>
                          <a:xfrm>
                            <a:off x="5324037" y="417602"/>
                            <a:ext cx="33484" cy="110838"/>
                          </a:xfrm>
                          <a:custGeom>
                            <a:avLst/>
                            <a:gdLst/>
                            <a:ahLst/>
                            <a:cxnLst/>
                            <a:rect l="0" t="0" r="0" b="0"/>
                            <a:pathLst>
                              <a:path w="33484" h="110838">
                                <a:moveTo>
                                  <a:pt x="20162" y="0"/>
                                </a:moveTo>
                                <a:lnTo>
                                  <a:pt x="33484" y="0"/>
                                </a:lnTo>
                                <a:lnTo>
                                  <a:pt x="33484" y="109436"/>
                                </a:lnTo>
                                <a:lnTo>
                                  <a:pt x="20885" y="109436"/>
                                </a:lnTo>
                                <a:lnTo>
                                  <a:pt x="20885" y="98996"/>
                                </a:lnTo>
                                <a:cubicBezTo>
                                  <a:pt x="20885" y="98996"/>
                                  <a:pt x="18993" y="102057"/>
                                  <a:pt x="15302" y="105118"/>
                                </a:cubicBezTo>
                                <a:lnTo>
                                  <a:pt x="0" y="110838"/>
                                </a:lnTo>
                                <a:lnTo>
                                  <a:pt x="0" y="99718"/>
                                </a:lnTo>
                                <a:lnTo>
                                  <a:pt x="7" y="99720"/>
                                </a:lnTo>
                                <a:cubicBezTo>
                                  <a:pt x="7" y="99720"/>
                                  <a:pt x="8998" y="99720"/>
                                  <a:pt x="15120" y="92520"/>
                                </a:cubicBezTo>
                                <a:cubicBezTo>
                                  <a:pt x="15120" y="92520"/>
                                  <a:pt x="21241" y="85319"/>
                                  <a:pt x="21241" y="70562"/>
                                </a:cubicBezTo>
                                <a:cubicBezTo>
                                  <a:pt x="21241" y="70562"/>
                                  <a:pt x="21241" y="54356"/>
                                  <a:pt x="14764" y="46799"/>
                                </a:cubicBezTo>
                                <a:cubicBezTo>
                                  <a:pt x="14764" y="46799"/>
                                  <a:pt x="13233" y="44907"/>
                                  <a:pt x="10578" y="43015"/>
                                </a:cubicBezTo>
                                <a:lnTo>
                                  <a:pt x="0" y="39355"/>
                                </a:lnTo>
                                <a:lnTo>
                                  <a:pt x="0" y="28561"/>
                                </a:lnTo>
                                <a:lnTo>
                                  <a:pt x="2701" y="28796"/>
                                </a:lnTo>
                                <a:cubicBezTo>
                                  <a:pt x="5131" y="29156"/>
                                  <a:pt x="8281" y="29877"/>
                                  <a:pt x="11157" y="31318"/>
                                </a:cubicBezTo>
                                <a:cubicBezTo>
                                  <a:pt x="11157" y="31318"/>
                                  <a:pt x="16554" y="34201"/>
                                  <a:pt x="20162" y="38874"/>
                                </a:cubicBezTo>
                                <a:lnTo>
                                  <a:pt x="2016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08" name="Shape 1567"/>
                        <wps:cNvSpPr/>
                        <wps:spPr>
                          <a:xfrm>
                            <a:off x="5414759" y="501117"/>
                            <a:ext cx="35637" cy="27725"/>
                          </a:xfrm>
                          <a:custGeom>
                            <a:avLst/>
                            <a:gdLst/>
                            <a:ahLst/>
                            <a:cxnLst/>
                            <a:rect l="0" t="0" r="0" b="0"/>
                            <a:pathLst>
                              <a:path w="35637" h="27725">
                                <a:moveTo>
                                  <a:pt x="21958" y="0"/>
                                </a:moveTo>
                                <a:lnTo>
                                  <a:pt x="35637" y="1804"/>
                                </a:lnTo>
                                <a:cubicBezTo>
                                  <a:pt x="35637" y="1804"/>
                                  <a:pt x="32753" y="14046"/>
                                  <a:pt x="23762" y="20524"/>
                                </a:cubicBezTo>
                                <a:cubicBezTo>
                                  <a:pt x="23762" y="20524"/>
                                  <a:pt x="14758" y="27725"/>
                                  <a:pt x="1080" y="27725"/>
                                </a:cubicBezTo>
                                <a:lnTo>
                                  <a:pt x="0" y="27659"/>
                                </a:lnTo>
                                <a:lnTo>
                                  <a:pt x="0" y="15895"/>
                                </a:lnTo>
                                <a:lnTo>
                                  <a:pt x="1080" y="16205"/>
                                </a:lnTo>
                                <a:cubicBezTo>
                                  <a:pt x="1080" y="16205"/>
                                  <a:pt x="8281" y="16205"/>
                                  <a:pt x="13678" y="12598"/>
                                </a:cubicBezTo>
                                <a:cubicBezTo>
                                  <a:pt x="13678" y="12598"/>
                                  <a:pt x="19076" y="8281"/>
                                  <a:pt x="2195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09" name="Shape 1568"/>
                        <wps:cNvSpPr/>
                        <wps:spPr>
                          <a:xfrm>
                            <a:off x="5471274" y="446037"/>
                            <a:ext cx="43206" cy="81000"/>
                          </a:xfrm>
                          <a:custGeom>
                            <a:avLst/>
                            <a:gdLst/>
                            <a:ahLst/>
                            <a:cxnLst/>
                            <a:rect l="0" t="0" r="0" b="0"/>
                            <a:pathLst>
                              <a:path w="43206" h="81000">
                                <a:moveTo>
                                  <a:pt x="29159" y="0"/>
                                </a:moveTo>
                                <a:cubicBezTo>
                                  <a:pt x="29159" y="0"/>
                                  <a:pt x="36004" y="0"/>
                                  <a:pt x="43206" y="3963"/>
                                </a:cubicBezTo>
                                <a:lnTo>
                                  <a:pt x="38519" y="16561"/>
                                </a:lnTo>
                                <a:cubicBezTo>
                                  <a:pt x="38519" y="16561"/>
                                  <a:pt x="33477" y="13677"/>
                                  <a:pt x="28804" y="13677"/>
                                </a:cubicBezTo>
                                <a:cubicBezTo>
                                  <a:pt x="28804" y="13677"/>
                                  <a:pt x="24118" y="13677"/>
                                  <a:pt x="20523" y="16205"/>
                                </a:cubicBezTo>
                                <a:cubicBezTo>
                                  <a:pt x="20523" y="16205"/>
                                  <a:pt x="17285" y="19076"/>
                                  <a:pt x="15837" y="23761"/>
                                </a:cubicBezTo>
                                <a:cubicBezTo>
                                  <a:pt x="15837" y="23761"/>
                                  <a:pt x="13322" y="30962"/>
                                  <a:pt x="13322" y="39243"/>
                                </a:cubicBezTo>
                                <a:lnTo>
                                  <a:pt x="13322" y="81000"/>
                                </a:lnTo>
                                <a:lnTo>
                                  <a:pt x="0" y="81000"/>
                                </a:lnTo>
                                <a:lnTo>
                                  <a:pt x="0" y="1803"/>
                                </a:lnTo>
                                <a:lnTo>
                                  <a:pt x="12243" y="1803"/>
                                </a:lnTo>
                                <a:lnTo>
                                  <a:pt x="12243" y="13677"/>
                                </a:lnTo>
                                <a:cubicBezTo>
                                  <a:pt x="12243" y="13677"/>
                                  <a:pt x="16929" y="5042"/>
                                  <a:pt x="20523" y="2515"/>
                                </a:cubicBezTo>
                                <a:cubicBezTo>
                                  <a:pt x="20523" y="2515"/>
                                  <a:pt x="24486" y="0"/>
                                  <a:pt x="29159"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10" name="Shape 1569"/>
                        <wps:cNvSpPr/>
                        <wps:spPr>
                          <a:xfrm>
                            <a:off x="5414759" y="446037"/>
                            <a:ext cx="36360" cy="44285"/>
                          </a:xfrm>
                          <a:custGeom>
                            <a:avLst/>
                            <a:gdLst/>
                            <a:ahLst/>
                            <a:cxnLst/>
                            <a:rect l="0" t="0" r="0" b="0"/>
                            <a:pathLst>
                              <a:path w="36360" h="44285">
                                <a:moveTo>
                                  <a:pt x="356" y="0"/>
                                </a:moveTo>
                                <a:cubicBezTo>
                                  <a:pt x="356" y="0"/>
                                  <a:pt x="16193" y="0"/>
                                  <a:pt x="26277" y="10439"/>
                                </a:cubicBezTo>
                                <a:cubicBezTo>
                                  <a:pt x="26277" y="10439"/>
                                  <a:pt x="36360" y="21247"/>
                                  <a:pt x="36360" y="41046"/>
                                </a:cubicBezTo>
                                <a:cubicBezTo>
                                  <a:pt x="36360" y="41046"/>
                                  <a:pt x="36360" y="42126"/>
                                  <a:pt x="36360" y="44285"/>
                                </a:cubicBezTo>
                                <a:lnTo>
                                  <a:pt x="0" y="44285"/>
                                </a:lnTo>
                                <a:lnTo>
                                  <a:pt x="0" y="33477"/>
                                </a:lnTo>
                                <a:lnTo>
                                  <a:pt x="21958" y="33477"/>
                                </a:lnTo>
                                <a:cubicBezTo>
                                  <a:pt x="21958" y="33477"/>
                                  <a:pt x="21235" y="23406"/>
                                  <a:pt x="17272" y="18364"/>
                                </a:cubicBezTo>
                                <a:cubicBezTo>
                                  <a:pt x="17272" y="18364"/>
                                  <a:pt x="10795" y="10795"/>
                                  <a:pt x="356" y="10795"/>
                                </a:cubicBezTo>
                                <a:lnTo>
                                  <a:pt x="0" y="10846"/>
                                </a:lnTo>
                                <a:lnTo>
                                  <a:pt x="0" y="99"/>
                                </a:lnTo>
                                <a:lnTo>
                                  <a:pt x="35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15" name="Shape 1570"/>
                        <wps:cNvSpPr/>
                        <wps:spPr>
                          <a:xfrm>
                            <a:off x="5515204" y="420116"/>
                            <a:ext cx="38519" cy="108001"/>
                          </a:xfrm>
                          <a:custGeom>
                            <a:avLst/>
                            <a:gdLst/>
                            <a:ahLst/>
                            <a:cxnLst/>
                            <a:rect l="0" t="0" r="0" b="0"/>
                            <a:pathLst>
                              <a:path w="38519" h="108001">
                                <a:moveTo>
                                  <a:pt x="23038" y="0"/>
                                </a:moveTo>
                                <a:lnTo>
                                  <a:pt x="23038" y="27724"/>
                                </a:lnTo>
                                <a:lnTo>
                                  <a:pt x="36360" y="27724"/>
                                </a:lnTo>
                                <a:lnTo>
                                  <a:pt x="36360" y="37795"/>
                                </a:lnTo>
                                <a:lnTo>
                                  <a:pt x="23038" y="37795"/>
                                </a:lnTo>
                                <a:lnTo>
                                  <a:pt x="23038" y="84239"/>
                                </a:lnTo>
                                <a:cubicBezTo>
                                  <a:pt x="23038" y="84239"/>
                                  <a:pt x="23038" y="89636"/>
                                  <a:pt x="23393" y="91440"/>
                                </a:cubicBezTo>
                                <a:cubicBezTo>
                                  <a:pt x="23393" y="91440"/>
                                  <a:pt x="24117" y="92888"/>
                                  <a:pt x="25908" y="93967"/>
                                </a:cubicBezTo>
                                <a:cubicBezTo>
                                  <a:pt x="25908" y="93967"/>
                                  <a:pt x="27356" y="95047"/>
                                  <a:pt x="30594" y="95047"/>
                                </a:cubicBezTo>
                                <a:cubicBezTo>
                                  <a:pt x="30594" y="95047"/>
                                  <a:pt x="32753" y="95047"/>
                                  <a:pt x="36360" y="94679"/>
                                </a:cubicBezTo>
                                <a:lnTo>
                                  <a:pt x="38519" y="106566"/>
                                </a:lnTo>
                                <a:cubicBezTo>
                                  <a:pt x="38519" y="106566"/>
                                  <a:pt x="32753" y="108001"/>
                                  <a:pt x="28080" y="108001"/>
                                </a:cubicBezTo>
                                <a:cubicBezTo>
                                  <a:pt x="28080" y="108001"/>
                                  <a:pt x="20879" y="108001"/>
                                  <a:pt x="16916" y="105487"/>
                                </a:cubicBezTo>
                                <a:cubicBezTo>
                                  <a:pt x="16916" y="105487"/>
                                  <a:pt x="12954" y="103327"/>
                                  <a:pt x="11150" y="99365"/>
                                </a:cubicBezTo>
                                <a:cubicBezTo>
                                  <a:pt x="11150" y="99365"/>
                                  <a:pt x="9715" y="95403"/>
                                  <a:pt x="9715" y="83160"/>
                                </a:cubicBezTo>
                                <a:lnTo>
                                  <a:pt x="9715" y="37795"/>
                                </a:lnTo>
                                <a:lnTo>
                                  <a:pt x="0" y="37795"/>
                                </a:lnTo>
                                <a:lnTo>
                                  <a:pt x="0" y="27724"/>
                                </a:lnTo>
                                <a:lnTo>
                                  <a:pt x="9715" y="27724"/>
                                </a:lnTo>
                                <a:lnTo>
                                  <a:pt x="9715" y="7925"/>
                                </a:lnTo>
                                <a:lnTo>
                                  <a:pt x="2303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16" name="Shape 1571"/>
                        <wps:cNvSpPr/>
                        <wps:spPr>
                          <a:xfrm>
                            <a:off x="3543833" y="651244"/>
                            <a:ext cx="108725" cy="78829"/>
                          </a:xfrm>
                          <a:custGeom>
                            <a:avLst/>
                            <a:gdLst/>
                            <a:ahLst/>
                            <a:cxnLst/>
                            <a:rect l="0" t="0" r="0" b="0"/>
                            <a:pathLst>
                              <a:path w="108725" h="78829">
                                <a:moveTo>
                                  <a:pt x="0" y="0"/>
                                </a:moveTo>
                                <a:lnTo>
                                  <a:pt x="14046" y="0"/>
                                </a:lnTo>
                                <a:lnTo>
                                  <a:pt x="26289" y="45720"/>
                                </a:lnTo>
                                <a:lnTo>
                                  <a:pt x="30962" y="62636"/>
                                </a:lnTo>
                                <a:cubicBezTo>
                                  <a:pt x="30962" y="62636"/>
                                  <a:pt x="31686" y="61189"/>
                                  <a:pt x="35281" y="46075"/>
                                </a:cubicBezTo>
                                <a:lnTo>
                                  <a:pt x="47879" y="0"/>
                                </a:lnTo>
                                <a:lnTo>
                                  <a:pt x="61569" y="0"/>
                                </a:lnTo>
                                <a:lnTo>
                                  <a:pt x="73444" y="45720"/>
                                </a:lnTo>
                                <a:lnTo>
                                  <a:pt x="77407" y="60833"/>
                                </a:lnTo>
                                <a:lnTo>
                                  <a:pt x="81724" y="45720"/>
                                </a:lnTo>
                                <a:lnTo>
                                  <a:pt x="95402" y="0"/>
                                </a:lnTo>
                                <a:lnTo>
                                  <a:pt x="108725" y="0"/>
                                </a:lnTo>
                                <a:lnTo>
                                  <a:pt x="83884" y="78829"/>
                                </a:lnTo>
                                <a:lnTo>
                                  <a:pt x="69850" y="78829"/>
                                </a:lnTo>
                                <a:lnTo>
                                  <a:pt x="57239" y="31673"/>
                                </a:lnTo>
                                <a:lnTo>
                                  <a:pt x="54369" y="18351"/>
                                </a:lnTo>
                                <a:lnTo>
                                  <a:pt x="38164" y="78829"/>
                                </a:lnTo>
                                <a:lnTo>
                                  <a:pt x="24130" y="78829"/>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21" name="Shape 1572"/>
                        <wps:cNvSpPr/>
                        <wps:spPr>
                          <a:xfrm>
                            <a:off x="3663353" y="649493"/>
                            <a:ext cx="36544" cy="82309"/>
                          </a:xfrm>
                          <a:custGeom>
                            <a:avLst/>
                            <a:gdLst/>
                            <a:ahLst/>
                            <a:cxnLst/>
                            <a:rect l="0" t="0" r="0" b="0"/>
                            <a:pathLst>
                              <a:path w="36544" h="82309">
                                <a:moveTo>
                                  <a:pt x="36544" y="0"/>
                                </a:moveTo>
                                <a:lnTo>
                                  <a:pt x="36544" y="10817"/>
                                </a:lnTo>
                                <a:lnTo>
                                  <a:pt x="31639" y="11507"/>
                                </a:lnTo>
                                <a:cubicBezTo>
                                  <a:pt x="28534" y="12272"/>
                                  <a:pt x="24663" y="13802"/>
                                  <a:pt x="21603" y="16863"/>
                                </a:cubicBezTo>
                                <a:cubicBezTo>
                                  <a:pt x="21603" y="16863"/>
                                  <a:pt x="15125" y="23340"/>
                                  <a:pt x="14402" y="33780"/>
                                </a:cubicBezTo>
                                <a:lnTo>
                                  <a:pt x="36544" y="33780"/>
                                </a:lnTo>
                                <a:lnTo>
                                  <a:pt x="36544" y="44588"/>
                                </a:lnTo>
                                <a:lnTo>
                                  <a:pt x="13691" y="44588"/>
                                </a:lnTo>
                                <a:cubicBezTo>
                                  <a:pt x="13691" y="44588"/>
                                  <a:pt x="14402" y="57541"/>
                                  <a:pt x="21247" y="64742"/>
                                </a:cubicBezTo>
                                <a:cubicBezTo>
                                  <a:pt x="21247" y="64742"/>
                                  <a:pt x="22866" y="66362"/>
                                  <a:pt x="25746" y="67981"/>
                                </a:cubicBezTo>
                                <a:lnTo>
                                  <a:pt x="36544" y="70880"/>
                                </a:lnTo>
                                <a:lnTo>
                                  <a:pt x="36544" y="82309"/>
                                </a:lnTo>
                                <a:lnTo>
                                  <a:pt x="34944" y="82214"/>
                                </a:lnTo>
                                <a:cubicBezTo>
                                  <a:pt x="29593" y="81708"/>
                                  <a:pt x="17913" y="79684"/>
                                  <a:pt x="10083" y="71588"/>
                                </a:cubicBezTo>
                                <a:cubicBezTo>
                                  <a:pt x="10083" y="71588"/>
                                  <a:pt x="0" y="61148"/>
                                  <a:pt x="0" y="41705"/>
                                </a:cubicBezTo>
                                <a:cubicBezTo>
                                  <a:pt x="0" y="41705"/>
                                  <a:pt x="0" y="21905"/>
                                  <a:pt x="10083" y="11111"/>
                                </a:cubicBezTo>
                                <a:cubicBezTo>
                                  <a:pt x="10083" y="11111"/>
                                  <a:pt x="12693" y="8320"/>
                                  <a:pt x="17329" y="5529"/>
                                </a:cubicBezTo>
                                <a:lnTo>
                                  <a:pt x="3654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22" name="Shape 1573"/>
                        <wps:cNvSpPr/>
                        <wps:spPr>
                          <a:xfrm>
                            <a:off x="3699898" y="704876"/>
                            <a:ext cx="35820" cy="27001"/>
                          </a:xfrm>
                          <a:custGeom>
                            <a:avLst/>
                            <a:gdLst/>
                            <a:ahLst/>
                            <a:cxnLst/>
                            <a:rect l="0" t="0" r="0" b="0"/>
                            <a:pathLst>
                              <a:path w="35820" h="27001">
                                <a:moveTo>
                                  <a:pt x="22142" y="0"/>
                                </a:moveTo>
                                <a:lnTo>
                                  <a:pt x="35820" y="1448"/>
                                </a:lnTo>
                                <a:cubicBezTo>
                                  <a:pt x="35820" y="1448"/>
                                  <a:pt x="32582" y="13678"/>
                                  <a:pt x="23577" y="20524"/>
                                </a:cubicBezTo>
                                <a:cubicBezTo>
                                  <a:pt x="23577" y="20524"/>
                                  <a:pt x="14586" y="27001"/>
                                  <a:pt x="1263" y="27001"/>
                                </a:cubicBezTo>
                                <a:lnTo>
                                  <a:pt x="0" y="26926"/>
                                </a:lnTo>
                                <a:lnTo>
                                  <a:pt x="0" y="15498"/>
                                </a:lnTo>
                                <a:lnTo>
                                  <a:pt x="1263" y="15837"/>
                                </a:lnTo>
                                <a:cubicBezTo>
                                  <a:pt x="1263" y="15837"/>
                                  <a:pt x="8464" y="15837"/>
                                  <a:pt x="13506" y="12243"/>
                                </a:cubicBezTo>
                                <a:cubicBezTo>
                                  <a:pt x="13506" y="12243"/>
                                  <a:pt x="18904" y="8281"/>
                                  <a:pt x="2214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23" name="Shape 1574"/>
                        <wps:cNvSpPr/>
                        <wps:spPr>
                          <a:xfrm>
                            <a:off x="3802672" y="649440"/>
                            <a:ext cx="34925" cy="82436"/>
                          </a:xfrm>
                          <a:custGeom>
                            <a:avLst/>
                            <a:gdLst/>
                            <a:ahLst/>
                            <a:cxnLst/>
                            <a:rect l="0" t="0" r="0" b="0"/>
                            <a:pathLst>
                              <a:path w="34925" h="82436">
                                <a:moveTo>
                                  <a:pt x="33490" y="0"/>
                                </a:moveTo>
                                <a:lnTo>
                                  <a:pt x="34925" y="121"/>
                                </a:lnTo>
                                <a:lnTo>
                                  <a:pt x="34925" y="11283"/>
                                </a:lnTo>
                                <a:lnTo>
                                  <a:pt x="34569" y="11164"/>
                                </a:lnTo>
                                <a:cubicBezTo>
                                  <a:pt x="34569" y="11164"/>
                                  <a:pt x="25921" y="11164"/>
                                  <a:pt x="19799" y="18352"/>
                                </a:cubicBezTo>
                                <a:cubicBezTo>
                                  <a:pt x="19799" y="18352"/>
                                  <a:pt x="13691" y="25553"/>
                                  <a:pt x="13691" y="41402"/>
                                </a:cubicBezTo>
                                <a:cubicBezTo>
                                  <a:pt x="13691" y="41402"/>
                                  <a:pt x="13691" y="56515"/>
                                  <a:pt x="20167" y="64071"/>
                                </a:cubicBezTo>
                                <a:cubicBezTo>
                                  <a:pt x="20167" y="64071"/>
                                  <a:pt x="21787" y="65872"/>
                                  <a:pt x="24485" y="67672"/>
                                </a:cubicBezTo>
                                <a:lnTo>
                                  <a:pt x="34925" y="71154"/>
                                </a:lnTo>
                                <a:lnTo>
                                  <a:pt x="34925" y="82063"/>
                                </a:lnTo>
                                <a:lnTo>
                                  <a:pt x="33845" y="82436"/>
                                </a:lnTo>
                                <a:cubicBezTo>
                                  <a:pt x="33845" y="82436"/>
                                  <a:pt x="24485" y="82436"/>
                                  <a:pt x="16561" y="77394"/>
                                </a:cubicBezTo>
                                <a:cubicBezTo>
                                  <a:pt x="16561" y="77394"/>
                                  <a:pt x="8649" y="71996"/>
                                  <a:pt x="4331" y="62636"/>
                                </a:cubicBezTo>
                                <a:cubicBezTo>
                                  <a:pt x="4331" y="62636"/>
                                  <a:pt x="0" y="53277"/>
                                  <a:pt x="0" y="41402"/>
                                </a:cubicBezTo>
                                <a:cubicBezTo>
                                  <a:pt x="0" y="41402"/>
                                  <a:pt x="0" y="29514"/>
                                  <a:pt x="3962" y="19800"/>
                                </a:cubicBezTo>
                                <a:cubicBezTo>
                                  <a:pt x="3962" y="19800"/>
                                  <a:pt x="7925" y="10084"/>
                                  <a:pt x="15849" y="5042"/>
                                </a:cubicBezTo>
                                <a:cubicBezTo>
                                  <a:pt x="15849" y="5042"/>
                                  <a:pt x="23762" y="0"/>
                                  <a:pt x="3349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24" name="Shape 1575"/>
                        <wps:cNvSpPr/>
                        <wps:spPr>
                          <a:xfrm>
                            <a:off x="3756596" y="649440"/>
                            <a:ext cx="42837" cy="80632"/>
                          </a:xfrm>
                          <a:custGeom>
                            <a:avLst/>
                            <a:gdLst/>
                            <a:ahLst/>
                            <a:cxnLst/>
                            <a:rect l="0" t="0" r="0" b="0"/>
                            <a:pathLst>
                              <a:path w="42837" h="80632">
                                <a:moveTo>
                                  <a:pt x="29159" y="0"/>
                                </a:moveTo>
                                <a:cubicBezTo>
                                  <a:pt x="29159" y="0"/>
                                  <a:pt x="36005" y="0"/>
                                  <a:pt x="42837" y="4318"/>
                                </a:cubicBezTo>
                                <a:lnTo>
                                  <a:pt x="38164" y="16561"/>
                                </a:lnTo>
                                <a:cubicBezTo>
                                  <a:pt x="38164" y="16561"/>
                                  <a:pt x="33477" y="13678"/>
                                  <a:pt x="28435" y="13678"/>
                                </a:cubicBezTo>
                                <a:cubicBezTo>
                                  <a:pt x="28435" y="13678"/>
                                  <a:pt x="24118" y="13678"/>
                                  <a:pt x="20523" y="16561"/>
                                </a:cubicBezTo>
                                <a:cubicBezTo>
                                  <a:pt x="20523" y="16561"/>
                                  <a:pt x="16916" y="19076"/>
                                  <a:pt x="15837" y="23761"/>
                                </a:cubicBezTo>
                                <a:cubicBezTo>
                                  <a:pt x="15837" y="23761"/>
                                  <a:pt x="13322" y="30962"/>
                                  <a:pt x="13322" y="39243"/>
                                </a:cubicBezTo>
                                <a:lnTo>
                                  <a:pt x="13322" y="80632"/>
                                </a:lnTo>
                                <a:lnTo>
                                  <a:pt x="0" y="80632"/>
                                </a:lnTo>
                                <a:lnTo>
                                  <a:pt x="0" y="1804"/>
                                </a:lnTo>
                                <a:lnTo>
                                  <a:pt x="11887" y="1804"/>
                                </a:lnTo>
                                <a:lnTo>
                                  <a:pt x="11887" y="13678"/>
                                </a:lnTo>
                                <a:cubicBezTo>
                                  <a:pt x="11887" y="13678"/>
                                  <a:pt x="16561" y="5397"/>
                                  <a:pt x="20523" y="2883"/>
                                </a:cubicBezTo>
                                <a:cubicBezTo>
                                  <a:pt x="20523" y="2883"/>
                                  <a:pt x="24486" y="0"/>
                                  <a:pt x="29159"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25" name="Shape 1576"/>
                        <wps:cNvSpPr/>
                        <wps:spPr>
                          <a:xfrm>
                            <a:off x="3699898" y="649440"/>
                            <a:ext cx="36176" cy="44641"/>
                          </a:xfrm>
                          <a:custGeom>
                            <a:avLst/>
                            <a:gdLst/>
                            <a:ahLst/>
                            <a:cxnLst/>
                            <a:rect l="0" t="0" r="0" b="0"/>
                            <a:pathLst>
                              <a:path w="36176" h="44641">
                                <a:moveTo>
                                  <a:pt x="184" y="0"/>
                                </a:moveTo>
                                <a:cubicBezTo>
                                  <a:pt x="184" y="0"/>
                                  <a:pt x="16021" y="0"/>
                                  <a:pt x="26105" y="10795"/>
                                </a:cubicBezTo>
                                <a:cubicBezTo>
                                  <a:pt x="26105" y="10795"/>
                                  <a:pt x="36176" y="21603"/>
                                  <a:pt x="36176" y="41034"/>
                                </a:cubicBezTo>
                                <a:cubicBezTo>
                                  <a:pt x="36176" y="41034"/>
                                  <a:pt x="36176" y="42481"/>
                                  <a:pt x="36176" y="44641"/>
                                </a:cubicBezTo>
                                <a:lnTo>
                                  <a:pt x="0" y="44641"/>
                                </a:lnTo>
                                <a:lnTo>
                                  <a:pt x="0" y="33833"/>
                                </a:lnTo>
                                <a:lnTo>
                                  <a:pt x="22142" y="33833"/>
                                </a:lnTo>
                                <a:cubicBezTo>
                                  <a:pt x="22142" y="33833"/>
                                  <a:pt x="21418" y="23761"/>
                                  <a:pt x="17101" y="18720"/>
                                </a:cubicBezTo>
                                <a:cubicBezTo>
                                  <a:pt x="17101" y="18720"/>
                                  <a:pt x="10623" y="10795"/>
                                  <a:pt x="540" y="10795"/>
                                </a:cubicBezTo>
                                <a:lnTo>
                                  <a:pt x="0" y="10870"/>
                                </a:lnTo>
                                <a:lnTo>
                                  <a:pt x="0" y="53"/>
                                </a:lnTo>
                                <a:lnTo>
                                  <a:pt x="18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26" name="Shape 1577"/>
                        <wps:cNvSpPr/>
                        <wps:spPr>
                          <a:xfrm>
                            <a:off x="3892321" y="649491"/>
                            <a:ext cx="36538" cy="82311"/>
                          </a:xfrm>
                          <a:custGeom>
                            <a:avLst/>
                            <a:gdLst/>
                            <a:ahLst/>
                            <a:cxnLst/>
                            <a:rect l="0" t="0" r="0" b="0"/>
                            <a:pathLst>
                              <a:path w="36538" h="82311">
                                <a:moveTo>
                                  <a:pt x="36538" y="0"/>
                                </a:moveTo>
                                <a:lnTo>
                                  <a:pt x="36538" y="10819"/>
                                </a:lnTo>
                                <a:lnTo>
                                  <a:pt x="31626" y="11509"/>
                                </a:lnTo>
                                <a:cubicBezTo>
                                  <a:pt x="28521" y="12274"/>
                                  <a:pt x="24651" y="13804"/>
                                  <a:pt x="21590" y="16865"/>
                                </a:cubicBezTo>
                                <a:cubicBezTo>
                                  <a:pt x="21590" y="16865"/>
                                  <a:pt x="15113" y="23342"/>
                                  <a:pt x="14402" y="33782"/>
                                </a:cubicBezTo>
                                <a:lnTo>
                                  <a:pt x="36538" y="33782"/>
                                </a:lnTo>
                                <a:lnTo>
                                  <a:pt x="36538" y="44590"/>
                                </a:lnTo>
                                <a:lnTo>
                                  <a:pt x="13678" y="44590"/>
                                </a:lnTo>
                                <a:cubicBezTo>
                                  <a:pt x="13678" y="44590"/>
                                  <a:pt x="14402" y="57543"/>
                                  <a:pt x="21234" y="64744"/>
                                </a:cubicBezTo>
                                <a:cubicBezTo>
                                  <a:pt x="21234" y="64744"/>
                                  <a:pt x="22854" y="66363"/>
                                  <a:pt x="25733" y="67983"/>
                                </a:cubicBezTo>
                                <a:lnTo>
                                  <a:pt x="36538" y="70884"/>
                                </a:lnTo>
                                <a:lnTo>
                                  <a:pt x="36538" y="82311"/>
                                </a:lnTo>
                                <a:lnTo>
                                  <a:pt x="34932" y="82216"/>
                                </a:lnTo>
                                <a:cubicBezTo>
                                  <a:pt x="29581" y="81710"/>
                                  <a:pt x="17900" y="79686"/>
                                  <a:pt x="10071" y="71589"/>
                                </a:cubicBezTo>
                                <a:cubicBezTo>
                                  <a:pt x="10071" y="71589"/>
                                  <a:pt x="0" y="61150"/>
                                  <a:pt x="0" y="41707"/>
                                </a:cubicBezTo>
                                <a:cubicBezTo>
                                  <a:pt x="0" y="41707"/>
                                  <a:pt x="0" y="21907"/>
                                  <a:pt x="10071" y="11113"/>
                                </a:cubicBezTo>
                                <a:cubicBezTo>
                                  <a:pt x="10071" y="11113"/>
                                  <a:pt x="12681" y="8322"/>
                                  <a:pt x="17316" y="5531"/>
                                </a:cubicBezTo>
                                <a:lnTo>
                                  <a:pt x="3653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27" name="Shape 1578"/>
                        <wps:cNvSpPr/>
                        <wps:spPr>
                          <a:xfrm>
                            <a:off x="3837597" y="620637"/>
                            <a:ext cx="33477" cy="110867"/>
                          </a:xfrm>
                          <a:custGeom>
                            <a:avLst/>
                            <a:gdLst/>
                            <a:ahLst/>
                            <a:cxnLst/>
                            <a:rect l="0" t="0" r="0" b="0"/>
                            <a:pathLst>
                              <a:path w="33477" h="110867">
                                <a:moveTo>
                                  <a:pt x="20523" y="0"/>
                                </a:moveTo>
                                <a:lnTo>
                                  <a:pt x="33477" y="0"/>
                                </a:lnTo>
                                <a:lnTo>
                                  <a:pt x="33477" y="109436"/>
                                </a:lnTo>
                                <a:lnTo>
                                  <a:pt x="21234" y="109436"/>
                                </a:lnTo>
                                <a:lnTo>
                                  <a:pt x="21234" y="99720"/>
                                </a:lnTo>
                                <a:cubicBezTo>
                                  <a:pt x="21234" y="99720"/>
                                  <a:pt x="19345" y="102600"/>
                                  <a:pt x="15611" y="105480"/>
                                </a:cubicBezTo>
                                <a:lnTo>
                                  <a:pt x="0" y="110867"/>
                                </a:lnTo>
                                <a:lnTo>
                                  <a:pt x="0" y="99958"/>
                                </a:lnTo>
                                <a:lnTo>
                                  <a:pt x="355" y="100076"/>
                                </a:lnTo>
                                <a:cubicBezTo>
                                  <a:pt x="355" y="100076"/>
                                  <a:pt x="9004" y="100076"/>
                                  <a:pt x="15125" y="93243"/>
                                </a:cubicBezTo>
                                <a:cubicBezTo>
                                  <a:pt x="15125" y="93243"/>
                                  <a:pt x="21234" y="86043"/>
                                  <a:pt x="21234" y="71285"/>
                                </a:cubicBezTo>
                                <a:cubicBezTo>
                                  <a:pt x="21234" y="71285"/>
                                  <a:pt x="21234" y="55080"/>
                                  <a:pt x="15125" y="47523"/>
                                </a:cubicBezTo>
                                <a:cubicBezTo>
                                  <a:pt x="15125" y="47523"/>
                                  <a:pt x="13595" y="45634"/>
                                  <a:pt x="10895" y="43745"/>
                                </a:cubicBezTo>
                                <a:lnTo>
                                  <a:pt x="0" y="40087"/>
                                </a:lnTo>
                                <a:lnTo>
                                  <a:pt x="0" y="28925"/>
                                </a:lnTo>
                                <a:lnTo>
                                  <a:pt x="2840" y="29164"/>
                                </a:lnTo>
                                <a:cubicBezTo>
                                  <a:pt x="5315" y="29524"/>
                                  <a:pt x="8465" y="30245"/>
                                  <a:pt x="11163" y="31686"/>
                                </a:cubicBezTo>
                                <a:cubicBezTo>
                                  <a:pt x="11163" y="31686"/>
                                  <a:pt x="16561" y="34925"/>
                                  <a:pt x="20523" y="39598"/>
                                </a:cubicBezTo>
                                <a:lnTo>
                                  <a:pt x="2052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28" name="Shape 1579"/>
                        <wps:cNvSpPr/>
                        <wps:spPr>
                          <a:xfrm>
                            <a:off x="3928859" y="704876"/>
                            <a:ext cx="35814" cy="27001"/>
                          </a:xfrm>
                          <a:custGeom>
                            <a:avLst/>
                            <a:gdLst/>
                            <a:ahLst/>
                            <a:cxnLst/>
                            <a:rect l="0" t="0" r="0" b="0"/>
                            <a:pathLst>
                              <a:path w="35814" h="27001">
                                <a:moveTo>
                                  <a:pt x="22136" y="0"/>
                                </a:moveTo>
                                <a:lnTo>
                                  <a:pt x="35814" y="1448"/>
                                </a:lnTo>
                                <a:cubicBezTo>
                                  <a:pt x="35814" y="1448"/>
                                  <a:pt x="32576" y="13678"/>
                                  <a:pt x="23584" y="20524"/>
                                </a:cubicBezTo>
                                <a:cubicBezTo>
                                  <a:pt x="23584" y="20524"/>
                                  <a:pt x="14580" y="27001"/>
                                  <a:pt x="1258" y="27001"/>
                                </a:cubicBezTo>
                                <a:lnTo>
                                  <a:pt x="0" y="26927"/>
                                </a:lnTo>
                                <a:lnTo>
                                  <a:pt x="0" y="15499"/>
                                </a:lnTo>
                                <a:lnTo>
                                  <a:pt x="1258" y="15837"/>
                                </a:lnTo>
                                <a:cubicBezTo>
                                  <a:pt x="1258" y="15837"/>
                                  <a:pt x="8458" y="15837"/>
                                  <a:pt x="13500" y="12243"/>
                                </a:cubicBezTo>
                                <a:cubicBezTo>
                                  <a:pt x="13500" y="12243"/>
                                  <a:pt x="18898" y="8281"/>
                                  <a:pt x="2213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29" name="Shape 1580"/>
                        <wps:cNvSpPr/>
                        <wps:spPr>
                          <a:xfrm>
                            <a:off x="3985920" y="649440"/>
                            <a:ext cx="63716" cy="80632"/>
                          </a:xfrm>
                          <a:custGeom>
                            <a:avLst/>
                            <a:gdLst/>
                            <a:ahLst/>
                            <a:cxnLst/>
                            <a:rect l="0" t="0" r="0" b="0"/>
                            <a:pathLst>
                              <a:path w="63716" h="80632">
                                <a:moveTo>
                                  <a:pt x="37071" y="0"/>
                                </a:moveTo>
                                <a:cubicBezTo>
                                  <a:pt x="37071" y="0"/>
                                  <a:pt x="43917" y="0"/>
                                  <a:pt x="50038" y="2515"/>
                                </a:cubicBezTo>
                                <a:cubicBezTo>
                                  <a:pt x="50038" y="2515"/>
                                  <a:pt x="56159" y="5042"/>
                                  <a:pt x="59043" y="9360"/>
                                </a:cubicBezTo>
                                <a:cubicBezTo>
                                  <a:pt x="59043" y="9360"/>
                                  <a:pt x="61913" y="13322"/>
                                  <a:pt x="63360" y="19076"/>
                                </a:cubicBezTo>
                                <a:cubicBezTo>
                                  <a:pt x="63360" y="19076"/>
                                  <a:pt x="63716" y="22682"/>
                                  <a:pt x="63716" y="32042"/>
                                </a:cubicBezTo>
                                <a:lnTo>
                                  <a:pt x="63716" y="80632"/>
                                </a:lnTo>
                                <a:lnTo>
                                  <a:pt x="50762" y="80632"/>
                                </a:lnTo>
                                <a:lnTo>
                                  <a:pt x="50762" y="32753"/>
                                </a:lnTo>
                                <a:cubicBezTo>
                                  <a:pt x="50762" y="32753"/>
                                  <a:pt x="50762" y="24473"/>
                                  <a:pt x="48959" y="20524"/>
                                </a:cubicBezTo>
                                <a:cubicBezTo>
                                  <a:pt x="48959" y="20524"/>
                                  <a:pt x="47523" y="16561"/>
                                  <a:pt x="43561" y="14033"/>
                                </a:cubicBezTo>
                                <a:cubicBezTo>
                                  <a:pt x="43561" y="14033"/>
                                  <a:pt x="39599" y="11519"/>
                                  <a:pt x="34201" y="11519"/>
                                </a:cubicBezTo>
                                <a:cubicBezTo>
                                  <a:pt x="34201" y="11519"/>
                                  <a:pt x="25552" y="11519"/>
                                  <a:pt x="19431" y="16916"/>
                                </a:cubicBezTo>
                                <a:cubicBezTo>
                                  <a:pt x="19431" y="16916"/>
                                  <a:pt x="12954" y="22314"/>
                                  <a:pt x="12954" y="37440"/>
                                </a:cubicBezTo>
                                <a:lnTo>
                                  <a:pt x="12954" y="80632"/>
                                </a:lnTo>
                                <a:lnTo>
                                  <a:pt x="0" y="80632"/>
                                </a:lnTo>
                                <a:lnTo>
                                  <a:pt x="0" y="1804"/>
                                </a:lnTo>
                                <a:lnTo>
                                  <a:pt x="11519" y="1804"/>
                                </a:lnTo>
                                <a:lnTo>
                                  <a:pt x="11519" y="12954"/>
                                </a:lnTo>
                                <a:cubicBezTo>
                                  <a:pt x="11519" y="12954"/>
                                  <a:pt x="20523" y="0"/>
                                  <a:pt x="3707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30" name="Shape 1581"/>
                        <wps:cNvSpPr/>
                        <wps:spPr>
                          <a:xfrm>
                            <a:off x="3928859" y="649440"/>
                            <a:ext cx="36183" cy="44641"/>
                          </a:xfrm>
                          <a:custGeom>
                            <a:avLst/>
                            <a:gdLst/>
                            <a:ahLst/>
                            <a:cxnLst/>
                            <a:rect l="0" t="0" r="0" b="0"/>
                            <a:pathLst>
                              <a:path w="36183" h="44641">
                                <a:moveTo>
                                  <a:pt x="178" y="0"/>
                                </a:moveTo>
                                <a:cubicBezTo>
                                  <a:pt x="178" y="0"/>
                                  <a:pt x="16015" y="0"/>
                                  <a:pt x="26099" y="10795"/>
                                </a:cubicBezTo>
                                <a:cubicBezTo>
                                  <a:pt x="26099" y="10795"/>
                                  <a:pt x="36183" y="21603"/>
                                  <a:pt x="36183" y="41034"/>
                                </a:cubicBezTo>
                                <a:cubicBezTo>
                                  <a:pt x="36183" y="41034"/>
                                  <a:pt x="36183" y="42481"/>
                                  <a:pt x="36183" y="44641"/>
                                </a:cubicBezTo>
                                <a:lnTo>
                                  <a:pt x="0" y="44641"/>
                                </a:lnTo>
                                <a:lnTo>
                                  <a:pt x="0" y="33833"/>
                                </a:lnTo>
                                <a:lnTo>
                                  <a:pt x="22136" y="33833"/>
                                </a:lnTo>
                                <a:cubicBezTo>
                                  <a:pt x="22136" y="33833"/>
                                  <a:pt x="21412" y="23761"/>
                                  <a:pt x="17094" y="18720"/>
                                </a:cubicBezTo>
                                <a:cubicBezTo>
                                  <a:pt x="17094" y="18720"/>
                                  <a:pt x="10618" y="10795"/>
                                  <a:pt x="534" y="10795"/>
                                </a:cubicBezTo>
                                <a:lnTo>
                                  <a:pt x="0" y="10870"/>
                                </a:lnTo>
                                <a:lnTo>
                                  <a:pt x="0" y="51"/>
                                </a:lnTo>
                                <a:lnTo>
                                  <a:pt x="17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31" name="Rectangle 1582"/>
                        <wps:cNvSpPr/>
                        <wps:spPr>
                          <a:xfrm>
                            <a:off x="851395" y="2185109"/>
                            <a:ext cx="579408" cy="207536"/>
                          </a:xfrm>
                          <a:prstGeom prst="rect">
                            <a:avLst/>
                          </a:prstGeom>
                          <a:ln>
                            <a:noFill/>
                          </a:ln>
                        </wps:spPr>
                        <wps:txbx>
                          <w:txbxContent>
                            <w:p w14:paraId="052A705D" w14:textId="77777777" w:rsidR="006118A4" w:rsidRDefault="006118A4" w:rsidP="00925720">
                              <w:r>
                                <w:rPr>
                                  <w:rFonts w:ascii="Liberation Sans" w:eastAsia="Liberation Sans" w:hAnsi="Liberation Sans" w:cs="Liberation Sans"/>
                                </w:rPr>
                                <w:t>ändern</w:t>
                              </w:r>
                            </w:p>
                          </w:txbxContent>
                        </wps:txbx>
                        <wps:bodyPr horzOverflow="overflow" vert="horz" lIns="0" tIns="0" rIns="0" bIns="0" rtlCol="0">
                          <a:noAutofit/>
                        </wps:bodyPr>
                      </wps:wsp>
                      <wps:wsp>
                        <wps:cNvPr id="1032" name="Rectangle 1583"/>
                        <wps:cNvSpPr/>
                        <wps:spPr>
                          <a:xfrm>
                            <a:off x="5207394" y="4140998"/>
                            <a:ext cx="527022" cy="207537"/>
                          </a:xfrm>
                          <a:prstGeom prst="rect">
                            <a:avLst/>
                          </a:prstGeom>
                          <a:ln>
                            <a:noFill/>
                          </a:ln>
                        </wps:spPr>
                        <wps:txbx>
                          <w:txbxContent>
                            <w:p w14:paraId="48255FB3" w14:textId="77777777" w:rsidR="006118A4" w:rsidRDefault="006118A4" w:rsidP="00925720">
                              <w:r>
                                <w:rPr>
                                  <w:rFonts w:ascii="Liberation Sans" w:eastAsia="Liberation Sans" w:hAnsi="Liberation Sans" w:cs="Liberation Sans"/>
                                </w:rPr>
                                <w:t>Admin</w:t>
                              </w:r>
                            </w:p>
                          </w:txbxContent>
                        </wps:txbx>
                        <wps:bodyPr horzOverflow="overflow" vert="horz" lIns="0" tIns="0" rIns="0" bIns="0" rtlCol="0">
                          <a:noAutofit/>
                        </wps:bodyPr>
                      </wps:wsp>
                      <wps:wsp>
                        <wps:cNvPr id="1033" name="Shape 1584"/>
                        <wps:cNvSpPr/>
                        <wps:spPr>
                          <a:xfrm>
                            <a:off x="1689113" y="2159280"/>
                            <a:ext cx="1549806" cy="228956"/>
                          </a:xfrm>
                          <a:custGeom>
                            <a:avLst/>
                            <a:gdLst/>
                            <a:ahLst/>
                            <a:cxnLst/>
                            <a:rect l="0" t="0" r="0" b="0"/>
                            <a:pathLst>
                              <a:path w="1549806" h="228956">
                                <a:moveTo>
                                  <a:pt x="1549806" y="228956"/>
                                </a:moveTo>
                                <a:lnTo>
                                  <a:pt x="0" y="0"/>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1034" name="Shape 1585"/>
                        <wps:cNvSpPr/>
                        <wps:spPr>
                          <a:xfrm>
                            <a:off x="1689113" y="2159280"/>
                            <a:ext cx="127445" cy="89281"/>
                          </a:xfrm>
                          <a:custGeom>
                            <a:avLst/>
                            <a:gdLst/>
                            <a:ahLst/>
                            <a:cxnLst/>
                            <a:rect l="0" t="0" r="0" b="0"/>
                            <a:pathLst>
                              <a:path w="127445" h="89281">
                                <a:moveTo>
                                  <a:pt x="0" y="0"/>
                                </a:moveTo>
                                <a:lnTo>
                                  <a:pt x="127445" y="89281"/>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1035" name="Shape 1586"/>
                        <wps:cNvSpPr/>
                        <wps:spPr>
                          <a:xfrm>
                            <a:off x="1689113" y="2095564"/>
                            <a:ext cx="140043" cy="64072"/>
                          </a:xfrm>
                          <a:custGeom>
                            <a:avLst/>
                            <a:gdLst/>
                            <a:ahLst/>
                            <a:cxnLst/>
                            <a:rect l="0" t="0" r="0" b="0"/>
                            <a:pathLst>
                              <a:path w="140043" h="64072">
                                <a:moveTo>
                                  <a:pt x="0" y="64072"/>
                                </a:moveTo>
                                <a:lnTo>
                                  <a:pt x="140043" y="0"/>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1036" name="Shape 1587"/>
                        <wps:cNvSpPr/>
                        <wps:spPr>
                          <a:xfrm>
                            <a:off x="1689113" y="584277"/>
                            <a:ext cx="1727644" cy="1499044"/>
                          </a:xfrm>
                          <a:custGeom>
                            <a:avLst/>
                            <a:gdLst/>
                            <a:ahLst/>
                            <a:cxnLst/>
                            <a:rect l="0" t="0" r="0" b="0"/>
                            <a:pathLst>
                              <a:path w="1727644" h="1499044">
                                <a:moveTo>
                                  <a:pt x="1727644" y="1499044"/>
                                </a:moveTo>
                                <a:lnTo>
                                  <a:pt x="0" y="0"/>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1037" name="Shape 1588"/>
                        <wps:cNvSpPr/>
                        <wps:spPr>
                          <a:xfrm>
                            <a:off x="1689113" y="584277"/>
                            <a:ext cx="64084" cy="152997"/>
                          </a:xfrm>
                          <a:custGeom>
                            <a:avLst/>
                            <a:gdLst/>
                            <a:ahLst/>
                            <a:cxnLst/>
                            <a:rect l="0" t="0" r="0" b="0"/>
                            <a:pathLst>
                              <a:path w="64084" h="152997">
                                <a:moveTo>
                                  <a:pt x="0" y="0"/>
                                </a:moveTo>
                                <a:lnTo>
                                  <a:pt x="64084" y="152997"/>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1038" name="Shape 1589"/>
                        <wps:cNvSpPr/>
                        <wps:spPr>
                          <a:xfrm>
                            <a:off x="1689113" y="584277"/>
                            <a:ext cx="153010" cy="25920"/>
                          </a:xfrm>
                          <a:custGeom>
                            <a:avLst/>
                            <a:gdLst/>
                            <a:ahLst/>
                            <a:cxnLst/>
                            <a:rect l="0" t="0" r="0" b="0"/>
                            <a:pathLst>
                              <a:path w="153010" h="25920">
                                <a:moveTo>
                                  <a:pt x="0" y="0"/>
                                </a:moveTo>
                                <a:lnTo>
                                  <a:pt x="153010" y="25920"/>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1039" name="Shape 1590"/>
                        <wps:cNvSpPr/>
                        <wps:spPr>
                          <a:xfrm>
                            <a:off x="1689113" y="2387880"/>
                            <a:ext cx="1549806" cy="559079"/>
                          </a:xfrm>
                          <a:custGeom>
                            <a:avLst/>
                            <a:gdLst/>
                            <a:ahLst/>
                            <a:cxnLst/>
                            <a:rect l="0" t="0" r="0" b="0"/>
                            <a:pathLst>
                              <a:path w="1549806" h="559079">
                                <a:moveTo>
                                  <a:pt x="1549806" y="0"/>
                                </a:moveTo>
                                <a:lnTo>
                                  <a:pt x="0" y="559079"/>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1040" name="Shape 1591"/>
                        <wps:cNvSpPr/>
                        <wps:spPr>
                          <a:xfrm>
                            <a:off x="1689113" y="2946604"/>
                            <a:ext cx="165608" cy="12953"/>
                          </a:xfrm>
                          <a:custGeom>
                            <a:avLst/>
                            <a:gdLst/>
                            <a:ahLst/>
                            <a:cxnLst/>
                            <a:rect l="0" t="0" r="0" b="0"/>
                            <a:pathLst>
                              <a:path w="165608" h="12953">
                                <a:moveTo>
                                  <a:pt x="0" y="0"/>
                                </a:moveTo>
                                <a:lnTo>
                                  <a:pt x="165608" y="12953"/>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1041" name="Shape 1592"/>
                        <wps:cNvSpPr/>
                        <wps:spPr>
                          <a:xfrm>
                            <a:off x="1689113" y="2819515"/>
                            <a:ext cx="114846" cy="127444"/>
                          </a:xfrm>
                          <a:custGeom>
                            <a:avLst/>
                            <a:gdLst/>
                            <a:ahLst/>
                            <a:cxnLst/>
                            <a:rect l="0" t="0" r="0" b="0"/>
                            <a:pathLst>
                              <a:path w="114846" h="127444">
                                <a:moveTo>
                                  <a:pt x="0" y="127444"/>
                                </a:moveTo>
                                <a:lnTo>
                                  <a:pt x="114846" y="0"/>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1042" name="Shape 1593"/>
                        <wps:cNvSpPr/>
                        <wps:spPr>
                          <a:xfrm>
                            <a:off x="1689113" y="2565718"/>
                            <a:ext cx="1549806" cy="1143356"/>
                          </a:xfrm>
                          <a:custGeom>
                            <a:avLst/>
                            <a:gdLst/>
                            <a:ahLst/>
                            <a:cxnLst/>
                            <a:rect l="0" t="0" r="0" b="0"/>
                            <a:pathLst>
                              <a:path w="1549806" h="1143356">
                                <a:moveTo>
                                  <a:pt x="1549806" y="0"/>
                                </a:moveTo>
                                <a:lnTo>
                                  <a:pt x="0" y="1143356"/>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1043" name="Shape 1594"/>
                        <wps:cNvSpPr/>
                        <wps:spPr>
                          <a:xfrm>
                            <a:off x="1689113" y="3683153"/>
                            <a:ext cx="153010" cy="25921"/>
                          </a:xfrm>
                          <a:custGeom>
                            <a:avLst/>
                            <a:gdLst/>
                            <a:ahLst/>
                            <a:cxnLst/>
                            <a:rect l="0" t="0" r="0" b="0"/>
                            <a:pathLst>
                              <a:path w="153010" h="25921">
                                <a:moveTo>
                                  <a:pt x="0" y="25921"/>
                                </a:moveTo>
                                <a:lnTo>
                                  <a:pt x="153010" y="0"/>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1044" name="Shape 1595"/>
                        <wps:cNvSpPr/>
                        <wps:spPr>
                          <a:xfrm>
                            <a:off x="1689113" y="3556077"/>
                            <a:ext cx="64084" cy="152997"/>
                          </a:xfrm>
                          <a:custGeom>
                            <a:avLst/>
                            <a:gdLst/>
                            <a:ahLst/>
                            <a:cxnLst/>
                            <a:rect l="0" t="0" r="0" b="0"/>
                            <a:pathLst>
                              <a:path w="64084" h="152997">
                                <a:moveTo>
                                  <a:pt x="0" y="152997"/>
                                </a:moveTo>
                                <a:lnTo>
                                  <a:pt x="64084" y="0"/>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1045" name="Shape 1596"/>
                        <wps:cNvSpPr/>
                        <wps:spPr>
                          <a:xfrm>
                            <a:off x="1689113" y="1371600"/>
                            <a:ext cx="1549806" cy="902157"/>
                          </a:xfrm>
                          <a:custGeom>
                            <a:avLst/>
                            <a:gdLst/>
                            <a:ahLst/>
                            <a:cxnLst/>
                            <a:rect l="0" t="0" r="0" b="0"/>
                            <a:pathLst>
                              <a:path w="1549806" h="902157">
                                <a:moveTo>
                                  <a:pt x="1549806" y="902157"/>
                                </a:moveTo>
                                <a:lnTo>
                                  <a:pt x="0" y="0"/>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1046" name="Shape 1597"/>
                        <wps:cNvSpPr/>
                        <wps:spPr>
                          <a:xfrm>
                            <a:off x="1689113" y="1371600"/>
                            <a:ext cx="76683" cy="140043"/>
                          </a:xfrm>
                          <a:custGeom>
                            <a:avLst/>
                            <a:gdLst/>
                            <a:ahLst/>
                            <a:cxnLst/>
                            <a:rect l="0" t="0" r="0" b="0"/>
                            <a:pathLst>
                              <a:path w="76683" h="140043">
                                <a:moveTo>
                                  <a:pt x="0" y="0"/>
                                </a:moveTo>
                                <a:lnTo>
                                  <a:pt x="76683" y="140043"/>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1047" name="Shape 1598"/>
                        <wps:cNvSpPr/>
                        <wps:spPr>
                          <a:xfrm>
                            <a:off x="1689113" y="1371600"/>
                            <a:ext cx="152641" cy="0"/>
                          </a:xfrm>
                          <a:custGeom>
                            <a:avLst/>
                            <a:gdLst/>
                            <a:ahLst/>
                            <a:cxnLst/>
                            <a:rect l="0" t="0" r="0" b="0"/>
                            <a:pathLst>
                              <a:path w="152641">
                                <a:moveTo>
                                  <a:pt x="0" y="0"/>
                                </a:moveTo>
                                <a:lnTo>
                                  <a:pt x="152641" y="0"/>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1048" name="Shape 1599"/>
                        <wps:cNvSpPr/>
                        <wps:spPr>
                          <a:xfrm>
                            <a:off x="2730602" y="876592"/>
                            <a:ext cx="775081" cy="609842"/>
                          </a:xfrm>
                          <a:custGeom>
                            <a:avLst/>
                            <a:gdLst/>
                            <a:ahLst/>
                            <a:cxnLst/>
                            <a:rect l="0" t="0" r="0" b="0"/>
                            <a:pathLst>
                              <a:path w="775081" h="609842">
                                <a:moveTo>
                                  <a:pt x="775081" y="0"/>
                                </a:moveTo>
                                <a:lnTo>
                                  <a:pt x="0" y="609842"/>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1049" name="Shape 1600"/>
                        <wps:cNvSpPr/>
                        <wps:spPr>
                          <a:xfrm>
                            <a:off x="5410441" y="2971800"/>
                            <a:ext cx="0" cy="368275"/>
                          </a:xfrm>
                          <a:custGeom>
                            <a:avLst/>
                            <a:gdLst/>
                            <a:ahLst/>
                            <a:cxnLst/>
                            <a:rect l="0" t="0" r="0" b="0"/>
                            <a:pathLst>
                              <a:path h="368275">
                                <a:moveTo>
                                  <a:pt x="0" y="0"/>
                                </a:moveTo>
                                <a:lnTo>
                                  <a:pt x="0" y="368275"/>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1050" name="Shape 1601"/>
                        <wps:cNvSpPr/>
                        <wps:spPr>
                          <a:xfrm>
                            <a:off x="5334115" y="2971800"/>
                            <a:ext cx="152641" cy="152997"/>
                          </a:xfrm>
                          <a:custGeom>
                            <a:avLst/>
                            <a:gdLst/>
                            <a:ahLst/>
                            <a:cxnLst/>
                            <a:rect l="0" t="0" r="0" b="0"/>
                            <a:pathLst>
                              <a:path w="152641" h="152997">
                                <a:moveTo>
                                  <a:pt x="76327" y="0"/>
                                </a:moveTo>
                                <a:lnTo>
                                  <a:pt x="152641" y="152997"/>
                                </a:lnTo>
                                <a:lnTo>
                                  <a:pt x="0" y="152997"/>
                                </a:lnTo>
                                <a:lnTo>
                                  <a:pt x="76327"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51" name="Shape 1602"/>
                        <wps:cNvSpPr/>
                        <wps:spPr>
                          <a:xfrm>
                            <a:off x="5334115" y="2971800"/>
                            <a:ext cx="152641" cy="152997"/>
                          </a:xfrm>
                          <a:custGeom>
                            <a:avLst/>
                            <a:gdLst/>
                            <a:ahLst/>
                            <a:cxnLst/>
                            <a:rect l="0" t="0" r="0" b="0"/>
                            <a:pathLst>
                              <a:path w="152641" h="152997">
                                <a:moveTo>
                                  <a:pt x="76327" y="0"/>
                                </a:moveTo>
                                <a:lnTo>
                                  <a:pt x="0" y="152997"/>
                                </a:lnTo>
                                <a:lnTo>
                                  <a:pt x="152641" y="152997"/>
                                </a:lnTo>
                                <a:lnTo>
                                  <a:pt x="76327" y="0"/>
                                </a:lnTo>
                                <a:close/>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1052" name="Rectangle 1603"/>
                        <wps:cNvSpPr/>
                        <wps:spPr>
                          <a:xfrm>
                            <a:off x="4826153" y="2794950"/>
                            <a:ext cx="1541311" cy="207536"/>
                          </a:xfrm>
                          <a:prstGeom prst="rect">
                            <a:avLst/>
                          </a:prstGeom>
                          <a:ln>
                            <a:noFill/>
                          </a:ln>
                        </wps:spPr>
                        <wps:txbx>
                          <w:txbxContent>
                            <w:p w14:paraId="5CD52D8B" w14:textId="77777777" w:rsidR="006118A4" w:rsidRDefault="006118A4" w:rsidP="00925720">
                              <w:r>
                                <w:rPr>
                                  <w:rFonts w:ascii="Liberation Sans" w:eastAsia="Liberation Sans" w:hAnsi="Liberation Sans" w:cs="Liberation Sans"/>
                                </w:rPr>
                                <w:t>Human Resources</w:t>
                              </w:r>
                            </w:p>
                          </w:txbxContent>
                        </wps:txbx>
                        <wps:bodyPr horzOverflow="overflow" vert="horz" lIns="0" tIns="0" rIns="0" bIns="0" rtlCol="0">
                          <a:noAutofit/>
                        </wps:bodyPr>
                      </wps:wsp>
                      <wps:wsp>
                        <wps:cNvPr id="1053" name="Rectangle 43012"/>
                        <wps:cNvSpPr/>
                        <wps:spPr>
                          <a:xfrm>
                            <a:off x="1866895" y="1766073"/>
                            <a:ext cx="598170" cy="207536"/>
                          </a:xfrm>
                          <a:prstGeom prst="rect">
                            <a:avLst/>
                          </a:prstGeom>
                          <a:ln>
                            <a:noFill/>
                          </a:ln>
                        </wps:spPr>
                        <wps:txbx>
                          <w:txbxContent>
                            <w:p w14:paraId="79410D54" w14:textId="77777777" w:rsidR="006118A4" w:rsidRDefault="006118A4" w:rsidP="00925720">
                              <w:r>
                                <w:rPr>
                                  <w:rFonts w:ascii="Liberation Sans" w:eastAsia="Liberation Sans" w:hAnsi="Liberation Sans" w:cs="Liberation Sans"/>
                                </w:rPr>
                                <w:t>Include</w:t>
                              </w:r>
                            </w:p>
                          </w:txbxContent>
                        </wps:txbx>
                        <wps:bodyPr horzOverflow="overflow" vert="horz" lIns="0" tIns="0" rIns="0" bIns="0" rtlCol="0">
                          <a:noAutofit/>
                        </wps:bodyPr>
                      </wps:wsp>
                      <wps:wsp>
                        <wps:cNvPr id="1054" name="Rectangle 43011"/>
                        <wps:cNvSpPr/>
                        <wps:spPr>
                          <a:xfrm>
                            <a:off x="2340938" y="1766073"/>
                            <a:ext cx="217905" cy="207536"/>
                          </a:xfrm>
                          <a:prstGeom prst="rect">
                            <a:avLst/>
                          </a:prstGeom>
                          <a:ln>
                            <a:noFill/>
                          </a:ln>
                        </wps:spPr>
                        <wps:txbx>
                          <w:txbxContent>
                            <w:p w14:paraId="4FA93591" w14:textId="77777777" w:rsidR="006118A4" w:rsidRDefault="006118A4" w:rsidP="00925720">
                              <w:r>
                                <w:rPr>
                                  <w:rFonts w:ascii="Liberation Sans" w:eastAsia="Liberation Sans" w:hAnsi="Liberation Sans" w:cs="Liberation Sans"/>
                                </w:rPr>
                                <w:t>&gt;&gt;</w:t>
                              </w:r>
                            </w:p>
                          </w:txbxContent>
                        </wps:txbx>
                        <wps:bodyPr horzOverflow="overflow" vert="horz" lIns="0" tIns="0" rIns="0" bIns="0" rtlCol="0">
                          <a:noAutofit/>
                        </wps:bodyPr>
                      </wps:wsp>
                      <wps:wsp>
                        <wps:cNvPr id="1055" name="Rectangle 43010"/>
                        <wps:cNvSpPr/>
                        <wps:spPr>
                          <a:xfrm>
                            <a:off x="1702079" y="1766073"/>
                            <a:ext cx="217905" cy="207536"/>
                          </a:xfrm>
                          <a:prstGeom prst="rect">
                            <a:avLst/>
                          </a:prstGeom>
                          <a:ln>
                            <a:noFill/>
                          </a:ln>
                        </wps:spPr>
                        <wps:txbx>
                          <w:txbxContent>
                            <w:p w14:paraId="2978E4CD" w14:textId="77777777" w:rsidR="006118A4" w:rsidRDefault="006118A4" w:rsidP="00925720">
                              <w:r>
                                <w:rPr>
                                  <w:rFonts w:ascii="Liberation Sans" w:eastAsia="Liberation Sans" w:hAnsi="Liberation Sans" w:cs="Liberation Sans"/>
                                </w:rPr>
                                <w:t>&lt;&lt;</w:t>
                              </w:r>
                            </w:p>
                          </w:txbxContent>
                        </wps:txbx>
                        <wps:bodyPr horzOverflow="overflow" vert="horz" lIns="0" tIns="0" rIns="0" bIns="0" rtlCol="0">
                          <a:noAutofit/>
                        </wps:bodyPr>
                      </wps:wsp>
                      <wps:wsp>
                        <wps:cNvPr id="1056" name="Rectangle 43019"/>
                        <wps:cNvSpPr/>
                        <wps:spPr>
                          <a:xfrm>
                            <a:off x="2006994" y="3442600"/>
                            <a:ext cx="217905" cy="207536"/>
                          </a:xfrm>
                          <a:prstGeom prst="rect">
                            <a:avLst/>
                          </a:prstGeom>
                          <a:ln>
                            <a:noFill/>
                          </a:ln>
                        </wps:spPr>
                        <wps:txbx>
                          <w:txbxContent>
                            <w:p w14:paraId="1DEE603F" w14:textId="77777777" w:rsidR="006118A4" w:rsidRDefault="006118A4" w:rsidP="00925720">
                              <w:r>
                                <w:rPr>
                                  <w:rFonts w:ascii="Liberation Sans" w:eastAsia="Liberation Sans" w:hAnsi="Liberation Sans" w:cs="Liberation Sans"/>
                                </w:rPr>
                                <w:t>&lt;&lt;</w:t>
                              </w:r>
                            </w:p>
                          </w:txbxContent>
                        </wps:txbx>
                        <wps:bodyPr horzOverflow="overflow" vert="horz" lIns="0" tIns="0" rIns="0" bIns="0" rtlCol="0">
                          <a:noAutofit/>
                        </wps:bodyPr>
                      </wps:wsp>
                      <wps:wsp>
                        <wps:cNvPr id="1057" name="Rectangle 43021"/>
                        <wps:cNvSpPr/>
                        <wps:spPr>
                          <a:xfrm>
                            <a:off x="2171810" y="3442600"/>
                            <a:ext cx="599657" cy="207536"/>
                          </a:xfrm>
                          <a:prstGeom prst="rect">
                            <a:avLst/>
                          </a:prstGeom>
                          <a:ln>
                            <a:noFill/>
                          </a:ln>
                        </wps:spPr>
                        <wps:txbx>
                          <w:txbxContent>
                            <w:p w14:paraId="5CEF0735" w14:textId="77777777" w:rsidR="006118A4" w:rsidRDefault="006118A4" w:rsidP="00925720">
                              <w:r>
                                <w:rPr>
                                  <w:rFonts w:ascii="Liberation Sans" w:eastAsia="Liberation Sans" w:hAnsi="Liberation Sans" w:cs="Liberation Sans"/>
                                </w:rPr>
                                <w:t>Include</w:t>
                              </w:r>
                            </w:p>
                          </w:txbxContent>
                        </wps:txbx>
                        <wps:bodyPr horzOverflow="overflow" vert="horz" lIns="0" tIns="0" rIns="0" bIns="0" rtlCol="0">
                          <a:noAutofit/>
                        </wps:bodyPr>
                      </wps:wsp>
                      <wps:wsp>
                        <wps:cNvPr id="1058" name="Rectangle 43020"/>
                        <wps:cNvSpPr/>
                        <wps:spPr>
                          <a:xfrm>
                            <a:off x="2653599" y="3442600"/>
                            <a:ext cx="217905" cy="207536"/>
                          </a:xfrm>
                          <a:prstGeom prst="rect">
                            <a:avLst/>
                          </a:prstGeom>
                          <a:ln>
                            <a:noFill/>
                          </a:ln>
                        </wps:spPr>
                        <wps:txbx>
                          <w:txbxContent>
                            <w:p w14:paraId="58F4708B" w14:textId="77777777" w:rsidR="006118A4" w:rsidRDefault="006118A4" w:rsidP="00925720">
                              <w:r>
                                <w:rPr>
                                  <w:rFonts w:ascii="Liberation Sans" w:eastAsia="Liberation Sans" w:hAnsi="Liberation Sans" w:cs="Liberation Sans"/>
                                </w:rPr>
                                <w:t>&gt;&gt;</w:t>
                              </w:r>
                            </w:p>
                          </w:txbxContent>
                        </wps:txbx>
                        <wps:bodyPr horzOverflow="overflow" vert="horz" lIns="0" tIns="0" rIns="0" bIns="0" rtlCol="0">
                          <a:noAutofit/>
                        </wps:bodyPr>
                      </wps:wsp>
                      <wps:wsp>
                        <wps:cNvPr id="1059" name="Rectangle 43018"/>
                        <wps:cNvSpPr/>
                        <wps:spPr>
                          <a:xfrm>
                            <a:off x="2209973" y="2756800"/>
                            <a:ext cx="599657" cy="207536"/>
                          </a:xfrm>
                          <a:prstGeom prst="rect">
                            <a:avLst/>
                          </a:prstGeom>
                          <a:ln>
                            <a:noFill/>
                          </a:ln>
                        </wps:spPr>
                        <wps:txbx>
                          <w:txbxContent>
                            <w:p w14:paraId="348E5ABD" w14:textId="77777777" w:rsidR="006118A4" w:rsidRDefault="006118A4" w:rsidP="00925720">
                              <w:r>
                                <w:rPr>
                                  <w:rFonts w:ascii="Liberation Sans" w:eastAsia="Liberation Sans" w:hAnsi="Liberation Sans" w:cs="Liberation Sans"/>
                                </w:rPr>
                                <w:t>Include</w:t>
                              </w:r>
                            </w:p>
                          </w:txbxContent>
                        </wps:txbx>
                        <wps:bodyPr horzOverflow="overflow" vert="horz" lIns="0" tIns="0" rIns="0" bIns="0" rtlCol="0">
                          <a:noAutofit/>
                        </wps:bodyPr>
                      </wps:wsp>
                      <wps:wsp>
                        <wps:cNvPr id="1060" name="Rectangle 43017"/>
                        <wps:cNvSpPr/>
                        <wps:spPr>
                          <a:xfrm>
                            <a:off x="2684017" y="2764262"/>
                            <a:ext cx="217905" cy="207536"/>
                          </a:xfrm>
                          <a:prstGeom prst="rect">
                            <a:avLst/>
                          </a:prstGeom>
                          <a:ln>
                            <a:noFill/>
                          </a:ln>
                        </wps:spPr>
                        <wps:txbx>
                          <w:txbxContent>
                            <w:p w14:paraId="543BE11F" w14:textId="77777777" w:rsidR="006118A4" w:rsidRDefault="006118A4" w:rsidP="00925720">
                              <w:r>
                                <w:rPr>
                                  <w:rFonts w:ascii="Liberation Sans" w:eastAsia="Liberation Sans" w:hAnsi="Liberation Sans" w:cs="Liberation Sans"/>
                                </w:rPr>
                                <w:t>&gt;&gt;</w:t>
                              </w:r>
                            </w:p>
                          </w:txbxContent>
                        </wps:txbx>
                        <wps:bodyPr horzOverflow="overflow" vert="horz" lIns="0" tIns="0" rIns="0" bIns="0" rtlCol="0">
                          <a:noAutofit/>
                        </wps:bodyPr>
                      </wps:wsp>
                      <wps:wsp>
                        <wps:cNvPr id="1061" name="Rectangle 43016"/>
                        <wps:cNvSpPr/>
                        <wps:spPr>
                          <a:xfrm>
                            <a:off x="2045157" y="2756800"/>
                            <a:ext cx="217905" cy="207536"/>
                          </a:xfrm>
                          <a:prstGeom prst="rect">
                            <a:avLst/>
                          </a:prstGeom>
                          <a:ln>
                            <a:noFill/>
                          </a:ln>
                        </wps:spPr>
                        <wps:txbx>
                          <w:txbxContent>
                            <w:p w14:paraId="183841A6" w14:textId="77777777" w:rsidR="006118A4" w:rsidRDefault="006118A4" w:rsidP="00925720">
                              <w:r>
                                <w:rPr>
                                  <w:rFonts w:ascii="Liberation Sans" w:eastAsia="Liberation Sans" w:hAnsi="Liberation Sans" w:cs="Liberation Sans"/>
                                </w:rPr>
                                <w:t>&lt;&lt;</w:t>
                              </w:r>
                            </w:p>
                          </w:txbxContent>
                        </wps:txbx>
                        <wps:bodyPr horzOverflow="overflow" vert="horz" lIns="0" tIns="0" rIns="0" bIns="0" rtlCol="0">
                          <a:noAutofit/>
                        </wps:bodyPr>
                      </wps:wsp>
                      <wps:wsp>
                        <wps:cNvPr id="1062" name="Rectangle 43007"/>
                        <wps:cNvSpPr/>
                        <wps:spPr>
                          <a:xfrm>
                            <a:off x="2108518" y="800911"/>
                            <a:ext cx="217905" cy="207536"/>
                          </a:xfrm>
                          <a:prstGeom prst="rect">
                            <a:avLst/>
                          </a:prstGeom>
                          <a:ln>
                            <a:noFill/>
                          </a:ln>
                        </wps:spPr>
                        <wps:txbx>
                          <w:txbxContent>
                            <w:p w14:paraId="413B398C" w14:textId="77777777" w:rsidR="006118A4" w:rsidRDefault="006118A4" w:rsidP="00925720">
                              <w:r>
                                <w:rPr>
                                  <w:rFonts w:ascii="Liberation Sans" w:eastAsia="Liberation Sans" w:hAnsi="Liberation Sans" w:cs="Liberation Sans"/>
                                </w:rPr>
                                <w:t>&lt;&lt;</w:t>
                              </w:r>
                            </w:p>
                          </w:txbxContent>
                        </wps:txbx>
                        <wps:bodyPr horzOverflow="overflow" vert="horz" lIns="0" tIns="0" rIns="0" bIns="0" rtlCol="0">
                          <a:noAutofit/>
                        </wps:bodyPr>
                      </wps:wsp>
                      <wps:wsp>
                        <wps:cNvPr id="1063" name="Rectangle 43009"/>
                        <wps:cNvSpPr/>
                        <wps:spPr>
                          <a:xfrm>
                            <a:off x="2273334" y="800911"/>
                            <a:ext cx="598170" cy="207536"/>
                          </a:xfrm>
                          <a:prstGeom prst="rect">
                            <a:avLst/>
                          </a:prstGeom>
                          <a:ln>
                            <a:noFill/>
                          </a:ln>
                        </wps:spPr>
                        <wps:txbx>
                          <w:txbxContent>
                            <w:p w14:paraId="181B8B33" w14:textId="77777777" w:rsidR="006118A4" w:rsidRDefault="006118A4" w:rsidP="00925720">
                              <w:r>
                                <w:rPr>
                                  <w:rFonts w:ascii="Liberation Sans" w:eastAsia="Liberation Sans" w:hAnsi="Liberation Sans" w:cs="Liberation Sans"/>
                                </w:rPr>
                                <w:t>Include</w:t>
                              </w:r>
                            </w:p>
                          </w:txbxContent>
                        </wps:txbx>
                        <wps:bodyPr horzOverflow="overflow" vert="horz" lIns="0" tIns="0" rIns="0" bIns="0" rtlCol="0">
                          <a:noAutofit/>
                        </wps:bodyPr>
                      </wps:wsp>
                      <wps:wsp>
                        <wps:cNvPr id="1064" name="Rectangle 43008"/>
                        <wps:cNvSpPr/>
                        <wps:spPr>
                          <a:xfrm>
                            <a:off x="2753205" y="800911"/>
                            <a:ext cx="217905" cy="207536"/>
                          </a:xfrm>
                          <a:prstGeom prst="rect">
                            <a:avLst/>
                          </a:prstGeom>
                          <a:ln>
                            <a:noFill/>
                          </a:ln>
                        </wps:spPr>
                        <wps:txbx>
                          <w:txbxContent>
                            <w:p w14:paraId="73B7E71C" w14:textId="77777777" w:rsidR="006118A4" w:rsidRDefault="006118A4" w:rsidP="00925720">
                              <w:r>
                                <w:rPr>
                                  <w:rFonts w:ascii="Liberation Sans" w:eastAsia="Liberation Sans" w:hAnsi="Liberation Sans" w:cs="Liberation Sans"/>
                                </w:rPr>
                                <w:t>&gt;&gt;</w:t>
                              </w:r>
                            </w:p>
                          </w:txbxContent>
                        </wps:txbx>
                        <wps:bodyPr horzOverflow="overflow" vert="horz" lIns="0" tIns="0" rIns="0" bIns="0" rtlCol="0">
                          <a:noAutofit/>
                        </wps:bodyPr>
                      </wps:wsp>
                      <wps:wsp>
                        <wps:cNvPr id="1065" name="Rectangle 43013"/>
                        <wps:cNvSpPr/>
                        <wps:spPr>
                          <a:xfrm>
                            <a:off x="1752841" y="2299600"/>
                            <a:ext cx="217905" cy="207536"/>
                          </a:xfrm>
                          <a:prstGeom prst="rect">
                            <a:avLst/>
                          </a:prstGeom>
                          <a:ln>
                            <a:noFill/>
                          </a:ln>
                        </wps:spPr>
                        <wps:txbx>
                          <w:txbxContent>
                            <w:p w14:paraId="712A173A" w14:textId="77777777" w:rsidR="006118A4" w:rsidRDefault="006118A4" w:rsidP="00925720">
                              <w:r>
                                <w:rPr>
                                  <w:rFonts w:ascii="Liberation Sans" w:eastAsia="Liberation Sans" w:hAnsi="Liberation Sans" w:cs="Liberation Sans"/>
                                </w:rPr>
                                <w:t>&lt;&lt;</w:t>
                              </w:r>
                            </w:p>
                          </w:txbxContent>
                        </wps:txbx>
                        <wps:bodyPr horzOverflow="overflow" vert="horz" lIns="0" tIns="0" rIns="0" bIns="0" rtlCol="0">
                          <a:noAutofit/>
                        </wps:bodyPr>
                      </wps:wsp>
                      <wps:wsp>
                        <wps:cNvPr id="1066" name="Rectangle 43015"/>
                        <wps:cNvSpPr/>
                        <wps:spPr>
                          <a:xfrm>
                            <a:off x="1916540" y="2299600"/>
                            <a:ext cx="599842" cy="207536"/>
                          </a:xfrm>
                          <a:prstGeom prst="rect">
                            <a:avLst/>
                          </a:prstGeom>
                          <a:ln>
                            <a:noFill/>
                          </a:ln>
                        </wps:spPr>
                        <wps:txbx>
                          <w:txbxContent>
                            <w:p w14:paraId="76CA0839" w14:textId="77777777" w:rsidR="006118A4" w:rsidRDefault="006118A4" w:rsidP="00925720">
                              <w:r>
                                <w:rPr>
                                  <w:rFonts w:ascii="Liberation Sans" w:eastAsia="Liberation Sans" w:hAnsi="Liberation Sans" w:cs="Liberation Sans"/>
                                </w:rPr>
                                <w:t>Include</w:t>
                              </w:r>
                            </w:p>
                          </w:txbxContent>
                        </wps:txbx>
                        <wps:bodyPr horzOverflow="overflow" vert="horz" lIns="0" tIns="0" rIns="0" bIns="0" rtlCol="0">
                          <a:noAutofit/>
                        </wps:bodyPr>
                      </wps:wsp>
                      <wps:wsp>
                        <wps:cNvPr id="1067" name="Rectangle 43014"/>
                        <wps:cNvSpPr/>
                        <wps:spPr>
                          <a:xfrm>
                            <a:off x="2386011" y="2307064"/>
                            <a:ext cx="217905" cy="207536"/>
                          </a:xfrm>
                          <a:prstGeom prst="rect">
                            <a:avLst/>
                          </a:prstGeom>
                          <a:ln>
                            <a:noFill/>
                          </a:ln>
                        </wps:spPr>
                        <wps:txbx>
                          <w:txbxContent>
                            <w:p w14:paraId="3FAA7229" w14:textId="77777777" w:rsidR="006118A4" w:rsidRDefault="006118A4" w:rsidP="00925720">
                              <w:r>
                                <w:rPr>
                                  <w:rFonts w:ascii="Liberation Sans" w:eastAsia="Liberation Sans" w:hAnsi="Liberation Sans" w:cs="Liberation Sans"/>
                                </w:rPr>
                                <w:t>&gt;&gt;</w:t>
                              </w:r>
                            </w:p>
                          </w:txbxContent>
                        </wps:txbx>
                        <wps:bodyPr horzOverflow="overflow" vert="horz" lIns="0" tIns="0" rIns="0" bIns="0" rtlCol="0">
                          <a:noAutofit/>
                        </wps:bodyPr>
                      </wps:wsp>
                    </wpg:wgp>
                  </a:graphicData>
                </a:graphic>
              </wp:inline>
            </w:drawing>
          </mc:Choice>
          <mc:Fallback>
            <w:pict>
              <v:group w14:anchorId="708BAD03" id="Group 43036" o:spid="_x0000_s1026" style="width:482.6pt;height:329.55pt;mso-position-horizontal-relative:char;mso-position-vertical-relative:line" coordsize="63674,434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">
                <v:shape id="Shape 1493" o:spid="_x0000_s1027" style="position:absolute;left:53089;top:33530;width:1908;height:1908;visibility:visible;mso-wrap-style:square;v-text-anchor:top" coordsize="190805,1907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" path="m95402,v52553,,95403,42481,95403,95034c190805,147955,147955,190792,95402,190792,42482,190792,,147955,,95034,,42481,42482,,95402,xe" fillcolor="#7acff5" stroked="f" strokeweight="0">
                  <v:stroke miterlimit="83231f" joinstyle="miter"/>
                  <v:path arrowok="t" textboxrect="0,0,190805,190792"/>
                </v:shape>
                <v:shape id="Shape 1494" o:spid="_x0000_s1028" style="position:absolute;left:53089;top:33530;width:1908;height:1908;visibility:visible;mso-wrap-style:square;v-text-anchor:top" coordsize="190805,1907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" path="m190805,95034v,52921,-42850,95758,-95403,95758c42482,190792,,147955,,95034,,42481,42482,,95402,v52553,,95403,42481,95403,95034xe" filled="f" strokeweight=".35mm">
                  <v:path arrowok="t" textboxrect="0,0,190805,190792"/>
                </v:shape>
                <v:shape id="Shape 1495" o:spid="_x0000_s1029" style="position:absolute;left:54104;top:35434;width:0;height:3176;visibility:visible;mso-wrap-style:square;v-text-anchor:top" coordsize="0,317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" path="m,l,317525e" filled="f" strokeweight=".35mm">
                  <v:path arrowok="t" textboxrect="0,0,0,317525"/>
                </v:shape>
                <v:shape id="Shape 1496" o:spid="_x0000_s1030" style="position:absolute;left:52199;top:36576;width:3809;height:0;visibility:visible;mso-wrap-style:square;v-text-anchor:top" coordsize="3808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" path="m,l380886,e" filled="f" strokeweight=".35mm">
                  <v:path arrowok="t" textboxrect="0,0,380886,0"/>
                </v:shape>
                <v:shape id="Shape 1497" o:spid="_x0000_s1031" style="position:absolute;left:52199;top:38610;width:1908;height:2541;visibility:visible;mso-wrap-style:square;v-text-anchor:top" coordsize="190805,254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" path="m190805,l,254152e" filled="f" strokeweight=".35mm">
                  <v:path arrowok="t" textboxrect="0,0,190805,254152"/>
                </v:shape>
                <v:shape id="Shape 1498" o:spid="_x0000_s1032" style="position:absolute;left:54104;top:38610;width:1908;height:2541;visibility:visible;mso-wrap-style:square;v-text-anchor:top" coordsize="190792,254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" path="m,l190792,254152e" filled="f" strokeweight=".35mm">
                  <v:path arrowok="t" textboxrect="0,0,190792,254152"/>
                </v:shape>
                <v:shape id="Shape 1499" o:spid="_x0000_s1033" style="position:absolute;left:53089;top:20066;width:1908;height:1908;visibility:visible;mso-wrap-style:square;v-text-anchor:top" coordsize="190805,1908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" path="m95402,v52553,,95403,42837,95403,95402c190805,147955,147955,190805,95402,190805,42482,190805,,147955,,95402,,42837,42482,,95402,xe" fillcolor="#7acff5" stroked="f" strokeweight="0">
                  <v:stroke miterlimit="83231f" joinstyle="miter"/>
                  <v:path arrowok="t" textboxrect="0,0,190805,190805"/>
                </v:shape>
                <v:shape id="Shape 1500" o:spid="_x0000_s1034" style="position:absolute;left:53089;top:20066;width:1908;height:1908;visibility:visible;mso-wrap-style:square;v-text-anchor:top" coordsize="190805,1908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" path="m190805,95402v,52553,-42850,95403,-95403,95403c42482,190805,,147955,,95402,,42837,42482,,95402,v52553,,95403,42837,95403,95402xe" filled="f" strokeweight=".35mm">
                  <v:path arrowok="t" textboxrect="0,0,190805,190805"/>
                </v:shape>
                <v:shape id="Shape 1501" o:spid="_x0000_s1035" style="position:absolute;left:54104;top:21970;width:0;height:3176;visibility:visible;mso-wrap-style:square;v-text-anchor:top" coordsize="0,317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" path="m,l,317525e" filled="f" strokeweight=".35mm">
                  <v:path arrowok="t" textboxrect="0,0,0,317525"/>
                </v:shape>
                <v:shape id="Shape 1502" o:spid="_x0000_s1036" style="position:absolute;left:52199;top:23115;width:3809;height:0;visibility:visible;mso-wrap-style:square;v-text-anchor:top" coordsize="3808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" path="m,l380886,e" filled="f" strokeweight=".35mm">
                  <v:path arrowok="t" textboxrect="0,0,380886,0"/>
                </v:shape>
                <v:shape id="Shape 1503" o:spid="_x0000_s1037" style="position:absolute;left:52199;top:25146;width:1908;height:2545;visibility:visible;mso-wrap-style:square;v-text-anchor:top" coordsize="190805,2545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" path="m190805,l,254521e" filled="f" strokeweight=".35mm">
                  <v:path arrowok="t" textboxrect="0,0,190805,254521"/>
                </v:shape>
                <v:shape id="Shape 1504" o:spid="_x0000_s1038" style="position:absolute;left:54104;top:25146;width:1908;height:2545;visibility:visible;mso-wrap-style:square;v-text-anchor:top" coordsize="190792,2545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" path="m,l190792,254521e" filled="f" strokeweight=".35mm">
                  <v:path arrowok="t" textboxrect="0,0,190792,254521"/>
                </v:shape>
                <v:shape id="Shape 45918" o:spid="_x0000_s1039" style="position:absolute;width:30358;height:41025;visibility:visible;mso-wrap-style:square;v-text-anchor:top" coordsize="3035871,41025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" path="m,l3035871,r,4102557l,4102557,,e" fillcolor="aqua" stroked="f" strokeweight="0">
                  <v:stroke miterlimit="83231f" joinstyle="miter"/>
                  <v:path arrowok="t" textboxrect="0,0,3035871,4102557"/>
                </v:shape>
                <v:shape id="Shape 1506" o:spid="_x0000_s1040" style="position:absolute;width:30358;height:41025;visibility:visible;mso-wrap-style:square;v-text-anchor:top" coordsize="3035871,41025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" path="m,l3035871,r,4102557l,4102557,,xe" filled="f" strokeweight=".35mm">
                  <v:path arrowok="t" textboxrect="0,0,3035871,4102557"/>
                </v:shape>
                <v:shape id="Shape 1507" o:spid="_x0000_s1041" style="position:absolute;left:32385;top:20829;width:15116;height:6098;visibility:visible;mso-wrap-style:square;v-text-anchor:top" coordsize="1511630,6098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" path="m755993,v417246,,755637,136449,755637,305283c1511630,473405,1173239,609841,755993,609841,338760,609841,,473405,,305283,,136449,338760,,755993,xe" fillcolor="#7acff5" stroked="f" strokeweight="0">
                  <v:stroke miterlimit="83231f" joinstyle="miter"/>
                  <v:path arrowok="t" textboxrect="0,0,1511630,609841"/>
                </v:shape>
                <v:shape id="Shape 1508" o:spid="_x0000_s1042" style="position:absolute;left:32385;top:20829;width:15116;height:6098;visibility:visible;mso-wrap-style:square;v-text-anchor:top" coordsize="1511630,6098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" path="m1511630,305283v,168122,-338391,304558,-755637,304558c338760,609841,,473405,,305283,,136449,338760,,755993,v417246,,755637,136449,755637,305283xe" filled="f" strokeweight=".35mm">
                  <v:path arrowok="t" textboxrect="0,0,1511630,609841"/>
                </v:shape>
                <v:rect id="Rectangle 1509" o:spid="_x0000_s1043" style="position:absolute;left:8892;top:261;width:16462;height:2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" filled="f" stroked="f">
                  <v:textbox inset="0,0,0,0">
                    <w:txbxContent>
                      <w:p w14:paraId="2E57F62A" w14:textId="77777777" w:rsidR="006118A4" w:rsidRDefault="006118A4" w:rsidP="00925720">
                        <w:r>
                          <w:rPr>
                            <w:rFonts w:ascii="Liberation Sans" w:eastAsia="Liberation Sans" w:hAnsi="Liberation Sans" w:cs="Liberation Sans"/>
                          </w:rPr>
                          <w:t>Nutzerdaten ändern</w:t>
                        </w:r>
                      </w:p>
                    </w:txbxContent>
                  </v:textbox>
                </v:rect>
                <v:shape id="Shape 1510" o:spid="_x0000_s1044" style="position:absolute;left:4701;top:11178;width:12193;height:5083;visibility:visible;mso-wrap-style:square;v-text-anchor:top" coordsize="1219327,50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" path="m609486,v336601,,609841,113754,609841,253796c1219327,394550,946087,508317,609486,508317,272885,508317,,394550,,253796,,113754,272885,,609486,xe" fillcolor="#7acff5" stroked="f" strokeweight="0">
                  <v:stroke miterlimit="83231f" joinstyle="miter"/>
                  <v:path arrowok="t" textboxrect="0,0,1219327,508317"/>
                </v:shape>
                <v:shape id="Shape 1511" o:spid="_x0000_s1045" style="position:absolute;left:4701;top:11178;width:12193;height:5083;visibility:visible;mso-wrap-style:square;v-text-anchor:top" coordsize="1219327,50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" path="m1219327,253796v,140754,-273240,254521,-609841,254521c272885,508317,,394550,,253796,,113754,272885,,609486,v336601,,609841,113754,609841,253796xe" filled="f" strokeweight=".35mm">
                  <v:path arrowok="t" textboxrect="0,0,1219327,508317"/>
                </v:shape>
                <v:rect id="Rectangle 1512" o:spid="_x0000_s1046" style="position:absolute;left:34675;top:23121;width:13977;height:2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" filled="f" stroked="f">
                  <v:textbox inset="0,0,0,0">
                    <w:txbxContent>
                      <w:p w14:paraId="7F8B7C46" w14:textId="77777777" w:rsidR="006118A4" w:rsidRDefault="006118A4" w:rsidP="00925720">
                        <w:r>
                          <w:rPr>
                            <w:rFonts w:ascii="Liberation Sans" w:eastAsia="Liberation Sans" w:hAnsi="Liberation Sans" w:cs="Liberation Sans"/>
                          </w:rPr>
                          <w:t>Nutzer verwalten</w:t>
                        </w:r>
                      </w:p>
                    </w:txbxContent>
                  </v:textbox>
                </v:rect>
                <v:rect id="Rectangle 1513" o:spid="_x0000_s1047" style="position:absolute;left:6606;top:12073;width:10978;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" filled="f" stroked="f">
                  <v:textbox inset="0,0,0,0">
                    <w:txbxContent>
                      <w:p w14:paraId="252B9386" w14:textId="77777777" w:rsidR="006118A4" w:rsidRDefault="006118A4" w:rsidP="00925720">
                        <w:r>
                          <w:rPr>
                            <w:rFonts w:ascii="Liberation Sans" w:eastAsia="Liberation Sans" w:hAnsi="Liberation Sans" w:cs="Liberation Sans"/>
                          </w:rPr>
                          <w:t>Kontaktdaten</w:t>
                        </w:r>
                      </w:p>
                    </w:txbxContent>
                  </v:textbox>
                </v:rect>
                <v:shape id="Shape 1514" o:spid="_x0000_s1048" style="position:absolute;left:4701;top:26924;width:12193;height:5083;visibility:visible;mso-wrap-style:square;v-text-anchor:top" coordsize="1219327,50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" path="m609486,v336601,,609841,113754,609841,254520c1219327,394919,946087,508317,609486,508317,272885,508317,,394919,,254520,,113754,272885,,609486,xe" fillcolor="#7acff5" stroked="f" strokeweight="0">
                  <v:stroke miterlimit="83231f" joinstyle="miter"/>
                  <v:path arrowok="t" textboxrect="0,0,1219327,508317"/>
                </v:shape>
                <v:shape id="Shape 1515" o:spid="_x0000_s1049" style="position:absolute;left:4701;top:26924;width:12193;height:5083;visibility:visible;mso-wrap-style:square;v-text-anchor:top" coordsize="1219327,50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" path="m1219327,254520v,140399,-273240,253797,-609841,253797c272885,508317,,394919,,254520,,113754,272885,,609486,v336601,,609841,113754,609841,254520xe" filled="f" strokeweight=".35mm">
                  <v:path arrowok="t" textboxrect="0,0,1219327,508317"/>
                </v:shape>
                <v:rect id="Rectangle 1516" o:spid="_x0000_s1050" style="position:absolute;left:8513;top:13977;width:5795;height:2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" filled="f" stroked="f">
                  <v:textbox inset="0,0,0,0">
                    <w:txbxContent>
                      <w:p w14:paraId="13C74C88" w14:textId="77777777" w:rsidR="006118A4" w:rsidRDefault="006118A4" w:rsidP="00925720">
                        <w:r>
                          <w:rPr>
                            <w:rFonts w:ascii="Liberation Sans" w:eastAsia="Liberation Sans" w:hAnsi="Liberation Sans" w:cs="Liberation Sans"/>
                          </w:rPr>
                          <w:t>ändern</w:t>
                        </w:r>
                      </w:p>
                    </w:txbxContent>
                  </v:textbox>
                </v:rect>
                <v:shape id="Shape 1517" o:spid="_x0000_s1051" style="position:absolute;left:4701;top:34801;width:12193;height:5083;visibility:visible;mso-wrap-style:square;v-text-anchor:top" coordsize="1219327,50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" path="m609486,v336601,,609841,113399,609841,253797c1219327,394195,946087,508317,609486,508317,272885,508317,,394195,,253797,,113399,272885,,609486,xe" fillcolor="#7acff5" stroked="f" strokeweight="0">
                  <v:stroke miterlimit="83231f" joinstyle="miter"/>
                  <v:path arrowok="t" textboxrect="0,0,1219327,508317"/>
                </v:shape>
                <v:shape id="Shape 1518" o:spid="_x0000_s1052" style="position:absolute;left:4701;top:34801;width:12193;height:5083;visibility:visible;mso-wrap-style:square;v-text-anchor:top" coordsize="1219327,50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" path="m1219327,253797v,140398,-273240,254520,-609841,254520c272885,508317,,394195,,253797,,113399,272885,,609486,v336601,,609841,113399,609841,253797xe" filled="f" strokeweight=".35mm">
                  <v:path arrowok="t" textboxrect="0,0,1219327,508317"/>
                </v:shape>
                <v:rect id="Rectangle 1519" o:spid="_x0000_s1053" style="position:absolute;left:7243;top:28709;width:9409;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" filled="f" stroked="f">
                  <v:textbox inset="0,0,0,0">
                    <w:txbxContent>
                      <w:p w14:paraId="5FCFB081" w14:textId="77777777" w:rsidR="006118A4" w:rsidRDefault="006118A4" w:rsidP="00925720">
                        <w:r>
                          <w:rPr>
                            <w:rFonts w:ascii="Liberation Sans" w:eastAsia="Liberation Sans" w:hAnsi="Liberation Sans" w:cs="Liberation Sans"/>
                          </w:rPr>
                          <w:t>Bild ändern</w:t>
                        </w:r>
                      </w:p>
                    </w:txbxContent>
                  </v:textbox>
                </v:rect>
                <v:shape id="Shape 1520" o:spid="_x0000_s1054" style="position:absolute;left:4701;top:3304;width:12193;height:5083;visibility:visible;mso-wrap-style:square;v-text-anchor:top" coordsize="1219327,50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" path="m609486,v336601,,609841,113754,609841,254152c1219327,394564,946087,508317,609486,508317,272885,508317,,394564,,254152,,113754,272885,,609486,xe" fillcolor="#7acff5" stroked="f" strokeweight="0">
                  <v:stroke miterlimit="83231f" joinstyle="miter"/>
                  <v:path arrowok="t" textboxrect="0,0,1219327,508317"/>
                </v:shape>
                <v:shape id="Shape 1521" o:spid="_x0000_s1055" style="position:absolute;left:4701;top:3304;width:12193;height:5083;visibility:visible;mso-wrap-style:square;v-text-anchor:top" coordsize="1219327,50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" path="m1219327,254152v,140412,-273240,254165,-609841,254165c272885,508317,,394564,,254152,,113754,272885,,609486,v336601,,609841,113754,609841,254152xe" filled="f" strokeweight=".35mm">
                  <v:path arrowok="t" textboxrect="0,0,1219327,508317"/>
                </v:shape>
                <v:rect id="Rectangle 1522" o:spid="_x0000_s1056" style="position:absolute;left:6479;top:36585;width:11280;height:2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" filled="f" stroked="f">
                  <v:textbox inset="0,0,0,0">
                    <w:txbxContent>
                      <w:p w14:paraId="3DB3406C" w14:textId="77777777" w:rsidR="006118A4" w:rsidRDefault="006118A4" w:rsidP="00925720">
                        <w:r>
                          <w:rPr>
                            <w:rFonts w:ascii="Liberation Sans" w:eastAsia="Liberation Sans" w:hAnsi="Liberation Sans" w:cs="Liberation Sans"/>
                          </w:rPr>
                          <w:t>Name ändern</w:t>
                        </w:r>
                      </w:p>
                    </w:txbxContent>
                  </v:textbox>
                </v:rect>
                <v:shape id="Shape 1523" o:spid="_x0000_s1057" style="position:absolute;left:4701;top:19051;width:12193;height:5083;visibility:visible;mso-wrap-style:square;v-text-anchor:top" coordsize="1219327,50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" path="m609486,v336601,,609841,113767,609841,254165c1219327,394208,946087,508317,609486,508317,272885,508317,,394208,,254165,,113767,272885,,609486,xe" fillcolor="#7acff5" stroked="f" strokeweight="0">
                  <v:stroke miterlimit="83231f" joinstyle="miter"/>
                  <v:path arrowok="t" textboxrect="0,0,1219327,508317"/>
                </v:shape>
                <v:shape id="Shape 1524" o:spid="_x0000_s1058" style="position:absolute;left:4701;top:19051;width:12193;height:5083;visibility:visible;mso-wrap-style:square;v-text-anchor:top" coordsize="1219327,50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" path="m1219327,254165v,140043,-273240,254152,-609841,254152c272885,508317,,394208,,254165,,113767,272885,,609486,v336601,,609841,113767,609841,254165xe" filled="f" strokeweight=".35mm">
                  <v:path arrowok="t" textboxrect="0,0,1219327,508317"/>
                </v:shape>
                <v:rect id="Rectangle 1525" o:spid="_x0000_s1059" style="position:absolute;left:6735;top:5089;width:10537;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" filled="f" stroked="f">
                  <v:textbox inset="0,0,0,0">
                    <w:txbxContent>
                      <w:p w14:paraId="20BB36DE" w14:textId="77777777" w:rsidR="006118A4" w:rsidRDefault="006118A4" w:rsidP="00925720">
                        <w:r>
                          <w:rPr>
                            <w:rFonts w:ascii="Liberation Sans" w:eastAsia="Liberation Sans" w:hAnsi="Liberation Sans" w:cs="Liberation Sans"/>
                          </w:rPr>
                          <w:t>Rolle ändern</w:t>
                        </w:r>
                      </w:p>
                    </w:txbxContent>
                  </v:textbox>
                </v:rect>
                <v:rect id="Rectangle 1526" o:spid="_x0000_s1060" style="position:absolute;left:6227;top:19946;width:11813;height:2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" filled="f" stroked="f">
                  <v:textbox inset="0,0,0,0">
                    <w:txbxContent>
                      <w:p w14:paraId="4934AF00" w14:textId="77777777" w:rsidR="006118A4" w:rsidRDefault="006118A4" w:rsidP="00925720">
                        <w:r>
                          <w:rPr>
                            <w:rFonts w:ascii="Liberation Sans" w:eastAsia="Liberation Sans" w:hAnsi="Liberation Sans" w:cs="Liberation Sans"/>
                          </w:rPr>
                          <w:t>Geburtsdatum</w:t>
                        </w:r>
                      </w:p>
                    </w:txbxContent>
                  </v:textbox>
                </v:rect>
                <v:shape id="Shape 1527" o:spid="_x0000_s1061" style="position:absolute;left:57916;top:3304;width:1905;height:1908;visibility:visible;mso-wrap-style:square;v-text-anchor:top" coordsize="190436,1907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" path="m190436,190792l,,190436,190792xe" fillcolor="#7acff5" stroked="f" strokeweight="0">
                  <v:stroke miterlimit="83231f" joinstyle="miter"/>
                  <v:path arrowok="t" textboxrect="0,0,190436,190792"/>
                </v:shape>
                <v:shape id="Shape 1528" o:spid="_x0000_s1062" style="position:absolute;left:35053;top:3304;width:24768;height:5335;visibility:visible;mso-wrap-style:square;v-text-anchor:top" coordsize="2476805,5335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" path="m,l2286368,r,190792l2476805,190792r,342722l,533514,,xe" fillcolor="#7acff5" stroked="f" strokeweight="0">
                  <v:stroke miterlimit="83231f" joinstyle="miter"/>
                  <v:path arrowok="t" textboxrect="0,0,2476805,533514"/>
                </v:shape>
                <v:shape id="Shape 1529" o:spid="_x0000_s1063" style="position:absolute;left:35053;top:3304;width:24768;height:5335;visibility:visible;mso-wrap-style:square;v-text-anchor:top" coordsize="2476805,5335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" path="m,l2286368,r190437,190792l2286368,190792,2286368,r190437,190792l2476805,533514,,533514,,xe" filled="f" strokeweight=".35mm">
                  <v:path arrowok="t" textboxrect="0,0,2476805,533514"/>
                </v:shape>
                <v:shape id="Shape 1530" o:spid="_x0000_s1064" style="position:absolute;left:35485;top:4460;width:352;height:828;visibility:visible;mso-wrap-style:square;v-text-anchor:top" coordsize="35275,828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" path="m33477,r1798,150l35275,10920r-362,-125c34913,10795,25921,10795,19800,18364v,,-5766,7201,-5766,22682c14034,41046,14034,56515,20155,63715v,,1619,1893,4319,3785l35275,71283r,11120l34201,82804v,,-9728,,-17285,-5398c16916,77406,8636,71996,4318,62636,4318,62636,,53277,,41046v,,,-11532,3963,-21246c3963,19800,7912,10084,15837,5042,15837,5042,23762,,33477,xe" fillcolor="black" stroked="f" strokeweight="0">
                  <v:stroke miterlimit="83231f" joinstyle="miter"/>
                  <v:path arrowok="t" textboxrect="0,0,35275,82804"/>
                </v:shape>
                <v:shape id="Shape 1531" o:spid="_x0000_s1065" style="position:absolute;left:36378;top:4805;width:347;height:483;visibility:visible;mso-wrap-style:square;v-text-anchor:top" coordsize="34741,483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" path="m34741,r,11265l33122,11591v,,-8280,1079,-11519,2882c21603,14473,17996,15921,16193,18436v,,-1791,2883,-1791,6477c14402,24913,14402,30310,18352,33917v,,3962,3595,11887,3595l34741,37066r,10308l27000,48319v,,-12966,,-20167,-6845c6833,41474,,35352,,25281v,,,-5765,2515,-10439c2515,14842,5042,9800,9716,6917v,,4318,-2882,9715,-4318c19431,2599,23038,1519,31318,440v,,1012,-113,2649,-327l34741,xe" fillcolor="black" stroked="f" strokeweight="0">
                  <v:stroke miterlimit="83231f" joinstyle="miter"/>
                  <v:path arrowok="t" textboxrect="0,0,34741,48319"/>
                </v:shape>
                <v:shape id="Shape 1532" o:spid="_x0000_s1066" style="position:absolute;left:36399;top:4463;width:326;height:256;visibility:visible;mso-wrap-style:square;v-text-anchor:top" coordsize="32582,25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" path="m32582,r,10594l28569,10937v-2924,451,-6433,1353,-8770,3156c19799,14093,15481,17332,13322,25613l,23809v,,1803,-8280,6121,-13678c6121,10131,10439,5089,17996,2206v,,1981,-628,5177,-1257l32582,xe" fillcolor="black" stroked="f" strokeweight="0">
                  <v:stroke miterlimit="83231f" joinstyle="miter"/>
                  <v:path arrowok="t" textboxrect="0,0,32582,25613"/>
                </v:shape>
                <v:shape id="Shape 1533" o:spid="_x0000_s1067" style="position:absolute;left:35837;top:4176;width:335;height:1108;visibility:visible;mso-wrap-style:square;v-text-anchor:top" coordsize="33483,1108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" path="m20161,l33483,r,109436l20885,109436r,-10440c20885,98996,18996,102057,15307,105118l,110839,,99718r6,2c6,99720,8998,99720,15119,92520v,,6122,-7201,6122,-21958c21241,70562,21241,54356,14763,46799v,,-1530,-1892,-4186,-3784l,39355,,28585r2524,211c5045,29156,8286,29877,11169,31318v,,5398,2883,8992,7556l20161,xe" fillcolor="black" stroked="f" strokeweight="0">
                  <v:stroke miterlimit="83231f" joinstyle="miter"/>
                  <v:path arrowok="t" textboxrect="0,0,33483,110839"/>
                </v:shape>
                <v:shape id="Shape 1534" o:spid="_x0000_s1068" style="position:absolute;left:41169;top:4478;width:724;height:792;visibility:visible;mso-wrap-style:square;v-text-anchor:top" coordsize="72365,79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" path="m,l14034,,30963,47155v,,2870,7557,5042,15837c36005,62992,37795,56883,41034,48235l58674,,72365,,42482,79197r-12599,l,xe" fillcolor="black" stroked="f" strokeweight="0">
                  <v:stroke miterlimit="83231f" joinstyle="miter"/>
                  <v:path arrowok="t" textboxrect="0,0,72365,79197"/>
                </v:shape>
                <v:shape id="Shape 1535" o:spid="_x0000_s1069" style="position:absolute;left:39470;top:4478;width:637;height:810;visibility:visible;mso-wrap-style:square;v-text-anchor:top" coordsize="63728,81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" path="m,l13322,r,43561c13322,43561,13322,54001,14046,57595v,,1079,5397,5397,8648c19443,66243,23406,69114,29527,69114v,,6122,,11164,-2871c40691,66243,46088,62992,48247,57595v,,2515,-5397,2515,-15481l50762,,63728,r,79197l52210,79197r,-11874c52210,67323,42850,81001,26644,81001v,,-6845,,-12954,-2527c13690,78474,7925,75603,4686,71272v,,-2883,-3949,-3962,-10070c724,61202,,57239,,48603l,xe" fillcolor="black" stroked="f" strokeweight="0">
                  <v:stroke miterlimit="83231f" joinstyle="miter"/>
                  <v:path arrowok="t" textboxrect="0,0,63728,81001"/>
                </v:shape>
                <v:shape id="Shape 1536" o:spid="_x0000_s1070" style="position:absolute;left:41965;top:4460;width:365;height:828;visibility:visible;mso-wrap-style:square;v-text-anchor:top" coordsize="36544,827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" path="m36544,r,10780l30877,11697v-3331,946,-7471,2838,-10709,6623c20168,18320,13322,25877,13322,41002v,,,15113,6846,22669c20168,63671,21787,65564,24667,67456r11877,3727l36544,82749r-2566,-158c28831,82084,17558,80058,9728,71952,9728,71952,,61157,,41002v,,,-21971,11887,-32410c11887,8592,14408,6433,18774,4274l36544,xe" fillcolor="black" stroked="f" strokeweight="0">
                  <v:stroke miterlimit="83231f" joinstyle="miter"/>
                  <v:path arrowok="t" textboxrect="0,0,36544,82749"/>
                </v:shape>
                <v:shape id="Shape 1537" o:spid="_x0000_s1071" style="position:absolute;left:40359;top:4460;width:428;height:810;visibility:visible;mso-wrap-style:square;v-text-anchor:top" coordsize="42837,81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" path="m29159,v,,6845,,13678,3963l38519,16561v,,-5042,-2884,-10084,-2884c28435,13677,24117,13677,20523,16205v,,-3238,2871,-4686,7556c15837,23761,13322,30962,13322,39243r,41757l,81000,,1803r11874,l11874,13677v,,4687,-8635,8649,-11162c20523,2515,24473,,29159,xe" fillcolor="black" stroked="f" strokeweight="0">
                  <v:stroke miterlimit="83231f" joinstyle="miter"/>
                  <v:path arrowok="t" textboxrect="0,0,42837,81000"/>
                </v:shape>
                <v:shape id="Shape 1538" o:spid="_x0000_s1072" style="position:absolute;left:38584;top:4460;width:641;height:810;visibility:visible;mso-wrap-style:square;v-text-anchor:top" coordsize="64084,81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" path="m37084,v,,7201,,12954,2515c50038,2515,56159,5042,59398,9004v,,2883,4318,3962,10072c63360,19076,64084,22682,64084,32042r,48958l50762,81000r,-48234c50762,32766,50762,24117,48959,20155v,,-1436,-3950,-5398,-6109c43561,14046,39599,11163,34201,11163v,,-8636,,-14757,5753c19444,16916,12967,22327,12967,37440r,43560l,81000,,1803r11887,l11887,12598c11887,12598,20523,,37084,xe" fillcolor="black" stroked="f" strokeweight="0">
                  <v:stroke miterlimit="83231f" joinstyle="miter"/>
                  <v:path arrowok="t" textboxrect="0,0,64084,81000"/>
                </v:shape>
                <v:shape id="Shape 1539" o:spid="_x0000_s1073" style="position:absolute;left:37310;top:4460;width:425;height:810;visibility:visible;mso-wrap-style:square;v-text-anchor:top" coordsize="42482,81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" path="m29172,v,,1708,,4316,495l42482,3704r,2210l38532,16561v,,-5042,-2884,-9728,-2884c28804,13677,24130,13677,20523,16205v,,-3238,2871,-4673,7556c15850,23761,13322,30962,13322,39243r,41757l,81000,,1803r12243,l12243,13677v,,4686,-8635,8280,-11162c20523,2515,24486,,29172,xe" fillcolor="black" stroked="f" strokeweight="0">
                  <v:stroke miterlimit="83231f" joinstyle="miter"/>
                  <v:path arrowok="t" textboxrect="0,0,42482,81000"/>
                </v:shape>
                <v:shape id="Shape 1540" o:spid="_x0000_s1074" style="position:absolute;left:36725;top:4460;width:380;height:818;visibility:visible;mso-wrap-style:square;v-text-anchor:top" coordsize="37979,818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" path="m3054,v,,10440,,16561,2159c19615,2159,26092,4687,28975,8280v,,3239,3594,4318,9004c33293,17284,34017,20523,34017,29514r,18009c34017,47523,34017,66243,34741,71285v,,711,4674,3238,9715l23933,81000v,,-1803,-4673,-2514,-10083c21419,70917,13862,77406,7017,80276v,,-1711,632,-4412,1264l,81859,,71551r41,-4c2696,71098,6115,70199,9176,68402v,,6121,-3239,9004,-9360c18180,59042,20339,54725,20339,45720r,-4674c20339,41046,18539,41764,14894,42751l,45750,,34485r5620,-822c10614,32851,16555,31680,20339,30238v,,,-2514,,-3238c20339,27000,20339,18720,16732,15481v,,-5397,-4686,-15481,-4686l,10902,,308,3054,xe" fillcolor="black" stroked="f" strokeweight="0">
                  <v:stroke miterlimit="83231f" joinstyle="miter"/>
                  <v:path arrowok="t" textboxrect="0,0,37979,81859"/>
                </v:shape>
                <v:shape id="Shape 1541" o:spid="_x0000_s1075" style="position:absolute;left:37735;top:4157;width:461;height:1113;visibility:visible;mso-wrap-style:square;v-text-anchor:top" coordsize="46088,1112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" path="m33846,v,,5397,,12242,1435l44285,12953v,,-4318,-710,-7925,-710c36360,12243,29883,12243,27368,14757v,,-2158,2527,-2158,9728l25210,32041r15481,l40691,42113r-15481,l25210,111239r-13323,l11887,42113,,42113,,36153,724,34201,,33943,,32041r11887,l11887,23393v,,,-7912,1435,-11874c13322,11519,15126,6121,20168,2883,20168,2883,24842,,33846,xe" fillcolor="black" stroked="f" strokeweight="0">
                  <v:stroke miterlimit="83231f" joinstyle="miter"/>
                  <v:path arrowok="t" textboxrect="0,0,46088,111239"/>
                </v:shape>
                <v:shape id="Shape 1542" o:spid="_x0000_s1076" style="position:absolute;left:42901;top:4460;width:1069;height:810;visibility:visible;mso-wrap-style:square;v-text-anchor:top" coordsize="106909,81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" path="m35992,v,,8636,,14401,3607c50393,3607,55791,6845,58319,13677,58319,13677,67678,,82791,v,,11519,,18009,6477c100800,6477,106909,12598,106909,26276r,54724l93599,81000r,-50038c93599,30962,93599,22682,92151,19444v,,-1079,-3607,-4318,-5767c87833,13677,84239,11163,79553,11163v,,-8281,,-13678,5753c65875,16916,60477,22327,60477,34925r,46075l46799,81000r,-51841c46799,29159,46799,20155,43549,15837v,,-3239,-4674,-10440,-4674c33109,11163,27356,11163,22314,14401v,,-4674,2883,-6846,8636c15468,23037,13310,28804,13310,39598r,41402l,81000,,1803r11874,l11874,12598v,,3963,-5753,10084,-8991c21958,3607,28080,,35992,xe" fillcolor="black" stroked="f" strokeweight="0">
                  <v:stroke miterlimit="83231f" joinstyle="miter"/>
                  <v:path arrowok="t" textboxrect="0,0,106909,81000"/>
                </v:shape>
                <v:shape id="Shape 1543" o:spid="_x0000_s1077" style="position:absolute;left:42330;top:4460;width:373;height:828;visibility:visible;mso-wrap-style:square;v-text-anchor:top" coordsize="37255,828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" path="m184,v,,16193,,26632,10439c26816,10439,37255,21247,37255,39967v,,,15113,-4673,23748c32582,63715,28264,72720,19260,78118v,,-8637,4686,-19076,4686l,82793,,71227r184,58c184,71285,10255,71285,16745,63715v,,6477,-7556,6477,-23037c23222,40678,23222,25921,16745,18364v,,-6845,-7569,-16561,-7569l,10824,,44,184,xe" fillcolor="black" stroked="f" strokeweight="0">
                  <v:stroke miterlimit="83231f" joinstyle="miter"/>
                  <v:path arrowok="t" textboxrect="0,0,37255,82804"/>
                </v:shape>
                <v:shape id="Shape 1544" o:spid="_x0000_s1078" style="position:absolute;left:44449;top:4176;width:500;height:1094;visibility:visible;mso-wrap-style:square;v-text-anchor:top" coordsize="50032,1094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" path="m41758,r8274,l50032,13652r-718,-2133c49314,11519,47155,21958,43549,32398l31674,64071r18358,l50032,75959r-22676,l15469,109436,,109436,41758,xe" fillcolor="black" stroked="f" strokeweight="0">
                  <v:stroke miterlimit="83231f" joinstyle="miter"/>
                  <v:path arrowok="t" textboxrect="0,0,50032,109436"/>
                </v:shape>
                <v:shape id="Shape 1545" o:spid="_x0000_s1079" style="position:absolute;left:45518;top:4460;width:354;height:828;visibility:visible;mso-wrap-style:square;v-text-anchor:top" coordsize="35465,828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" path="m33490,r1975,165l35465,10982r-540,-187c34925,10795,25921,10795,19800,18364v,,-5754,7201,-5754,22682c14046,41046,14046,56515,20168,63715v,,6476,7570,15113,7570l35465,71253r,11084l34201,82804v,,-9715,,-17272,-5398c16929,77406,8649,71996,4331,62636,4331,62636,,53277,,41046v,,,-11532,3963,-21246c3963,19800,7925,10084,15850,5042,15850,5042,23762,,33490,xe" fillcolor="black" stroked="f" strokeweight="0">
                  <v:stroke miterlimit="83231f" joinstyle="miter"/>
                  <v:path arrowok="t" textboxrect="0,0,35465,82804"/>
                </v:shape>
                <v:shape id="Shape 1546" o:spid="_x0000_s1080" style="position:absolute;left:44949;top:4176;width:522;height:1094;visibility:visible;mso-wrap-style:square;v-text-anchor:top" coordsize="52203,1094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" path="m,l7207,,52203,109436r-16561,l22676,75959,,75959,,64071r18358,l7207,34201v,,-1352,-3512,-3019,-8103l,13652,,xe" fillcolor="black" stroked="f" strokeweight="0">
                  <v:stroke miterlimit="83231f" joinstyle="miter"/>
                  <v:path arrowok="t" textboxrect="0,0,52203,109436"/>
                </v:shape>
                <v:shape id="Shape 1547" o:spid="_x0000_s1081" style="position:absolute;left:49356;top:5335;width:329;height:255;visibility:visible;mso-wrap-style:square;v-text-anchor:top" coordsize="32931,25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" path="m,l13322,2159v,,711,5765,4318,8649c17640,10808,22682,14401,31318,14401r1613,-137l32931,25325r-1613,240c31318,25565,17272,25565,8636,19444,8636,19444,,12967,,xe" fillcolor="black" stroked="f" strokeweight="0">
                  <v:stroke miterlimit="83231f" joinstyle="miter"/>
                  <v:path arrowok="t" textboxrect="0,0,32931,25565"/>
                </v:shape>
                <v:shape id="Shape 45919" o:spid="_x0000_s1082" style="position:absolute;left:47732;top:4478;width:133;height:792;visibility:visible;mso-wrap-style:square;v-text-anchor:top" coordsize="13322,79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" path="m,l13322,r,79197l,79197,,e" fillcolor="black" stroked="f" strokeweight="0">
                  <v:stroke miterlimit="83231f" joinstyle="miter"/>
                  <v:path arrowok="t" textboxrect="0,0,13322,79197"/>
                </v:shape>
                <v:shape id="Shape 1549" o:spid="_x0000_s1083" style="position:absolute;left:49330;top:4460;width:355;height:810;visibility:visible;mso-wrap-style:square;v-text-anchor:top" coordsize="35458,81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" path="m34201,r1257,94l35458,10855r-178,-60c35280,10795,26289,10795,19799,18364v,,-6121,7201,-6121,21234c13678,39598,13678,55080,19799,62281v,,6122,7201,15481,7201l35458,69452r,11120l34201,81000v,,-16192,,-25197,-11874c9004,69126,,56883,,40678v,,,-11164,3962,-20878c3962,19800,8281,10084,15849,5042,15849,5042,23762,,34201,xe" fillcolor="black" stroked="f" strokeweight="0">
                  <v:stroke miterlimit="83231f" joinstyle="miter"/>
                  <v:path arrowok="t" textboxrect="0,0,35458,81000"/>
                </v:shape>
                <v:shape id="Shape 1550" o:spid="_x0000_s1084" style="position:absolute;left:48113;top:4460;width:638;height:810;visibility:visible;mso-wrap-style:square;v-text-anchor:top" coordsize="63728,81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" path="m37084,v,,6832,,12954,2515c50038,2515,56159,5042,59042,9004v,,2883,4318,4318,10072c63360,19076,63728,22682,63728,32042r,48958l50762,81000r,-48234c50762,32766,50762,24117,48958,20155v,,-1435,-3950,-5397,-6109c43561,14046,39598,11163,34201,11163v,,-8636,,-14758,5753c19443,16916,12967,22327,12967,37440r,43560l,81000,,1803r11519,l11519,12598c11519,12598,20523,,37084,xe" fillcolor="black" stroked="f" strokeweight="0">
                  <v:stroke miterlimit="83231f" joinstyle="miter"/>
                  <v:path arrowok="t" textboxrect="0,0,63728,81000"/>
                </v:shape>
                <v:shape id="Shape 1551" o:spid="_x0000_s1085" style="position:absolute;left:46461;top:4460;width:1069;height:810;visibility:visible;mso-wrap-style:square;v-text-anchor:top" coordsize="106921,81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" path="m36004,v,,8637,,14034,3607c50038,3607,55804,6845,58319,13677,58319,13677,67678,,82448,v,,11875,,17996,6477c100444,6477,106921,12598,106921,26276r,54724l93599,81000r,-50038c93599,30962,93599,22682,92164,19444v,,-1080,-3607,-4686,-5767c87478,13677,84239,11163,79566,11163v,,-8281,,-14047,5753c65519,16916,60477,22327,60477,34925r,46075l46799,81000r,-51841c46799,29159,46799,20155,43561,15837v,,-3238,-4674,-10795,-4674c32766,11163,27000,11163,22327,14401v,,-4687,2883,-6846,8636c15481,23037,13322,28804,13322,39598r,41402l,81000,,1803r11887,l11887,12598v,,3594,-5753,10071,-8991c21958,3607,28080,,36004,xe" fillcolor="black" stroked="f" strokeweight="0">
                  <v:stroke miterlimit="83231f" joinstyle="miter"/>
                  <v:path arrowok="t" textboxrect="0,0,106921,81000"/>
                </v:shape>
                <v:shape id="Shape 45920" o:spid="_x0000_s1086" style="position:absolute;left:47732;top:4176;width:133;height:154;visibility:visible;mso-wrap-style:square;v-text-anchor:top" coordsize="13322,15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" path="m,l13322,r,15481l,15481,,e" fillcolor="black" stroked="f" strokeweight="0">
                  <v:stroke miterlimit="83231f" joinstyle="miter"/>
                  <v:path arrowok="t" textboxrect="0,0,13322,15481"/>
                </v:shape>
                <v:shape id="Shape 1553" o:spid="_x0000_s1087" style="position:absolute;left:45872;top:4176;width:337;height:1107;visibility:visible;mso-wrap-style:square;v-text-anchor:top" coordsize="33661,1107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" path="m20339,l33661,r,109436l21063,109436r,-10440c21063,98996,19082,102057,15300,105118l,110773,,99689r5083,-869c8100,97920,11881,96120,14941,92520v,,6477,-7201,6477,-21958c21418,70562,21418,54356,14586,46799v,,-1530,-1892,-4186,-3784l,39417,,28600r2345,196c4864,29156,8103,29877,10979,31318v,,5398,2883,9360,7556l20339,xe" fillcolor="black" stroked="f" strokeweight="0">
                  <v:stroke miterlimit="83231f" joinstyle="miter"/>
                  <v:path arrowok="t" textboxrect="0,0,33661,110773"/>
                </v:shape>
                <v:shape id="Shape 1554" o:spid="_x0000_s1088" style="position:absolute;left:49685;top:4461;width:344;height:1127;visibility:visible;mso-wrap-style:square;v-text-anchor:top" coordsize="34392,1127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" path="m,l1078,81c5450,604,15037,2697,21780,11069r,-9360l34392,1709r,68034c34392,69743,34392,88832,30429,96388v,,-3962,7925,-11887,12242c18542,108630,16472,109710,12917,110790l,112709,,101648r3651,-312c6576,100887,10084,99988,12421,98192v,,5410,-3963,7201,-10440c19622,87752,20701,83789,20701,70112v,,-2248,2699,-6117,5397l,80478,,69358r5267,-870c8372,67588,12243,65787,15304,62187v,,6476,-7201,6476,-22314c21780,39873,21780,25471,15304,18270v,,-1620,-1892,-4364,-3785l,10761,,xe" fillcolor="black" stroked="f" strokeweight="0">
                  <v:stroke miterlimit="83231f" joinstyle="miter"/>
                  <v:path arrowok="t" textboxrect="0,0,34392,112709"/>
                </v:shape>
                <v:shape id="Shape 1555" o:spid="_x0000_s1089" style="position:absolute;left:50227;top:4460;width:365;height:827;visibility:visible;mso-wrap-style:square;v-text-anchor:top" coordsize="36531,826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" path="m36531,r,10819l31582,11509v-3150,765,-7109,2295,-10348,5356c21234,16865,15113,22986,14389,33426r22142,l36531,44234r-22853,c13678,44234,14389,57543,21234,64388v,,1620,1712,4455,3423l36531,70969r,11729l34581,82579c29247,82055,17634,79962,10071,71589,10071,71589,,60795,,41706v,,,-19799,10071,-30963c10071,10743,12681,8045,17316,5346l36531,xe" fillcolor="black" stroked="f" strokeweight="0">
                  <v:stroke miterlimit="83231f" joinstyle="miter"/>
                  <v:path arrowok="t" textboxrect="0,0,36531,82698"/>
                </v:shape>
                <v:shape id="Shape 1556" o:spid="_x0000_s1090" style="position:absolute;left:50592;top:5011;width:358;height:277;visibility:visible;mso-wrap-style:square;v-text-anchor:top" coordsize="35820,27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" path="m21787,l35820,1804v,,-3238,12242,-12242,18720c23578,20524,14586,27725,908,27725l,27669,,15941r908,264c908,16205,8465,16205,13507,12598v,,5397,-4317,8280,-12598xe" fillcolor="black" stroked="f" strokeweight="0">
                  <v:stroke miterlimit="83231f" joinstyle="miter"/>
                  <v:path arrowok="t" textboxrect="0,0,35820,27725"/>
                </v:shape>
                <v:shape id="Shape 1557" o:spid="_x0000_s1091" style="position:absolute;left:51116;top:4805;width:344;height:483;visibility:visible;mso-wrap-style:square;v-text-anchor:top" coordsize="34385,483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" path="m34385,r,11331l33122,11590v,,-8636,1080,-11875,2883c21247,14473,17996,15921,15837,18436v,,-1791,2882,-1791,6477c14046,24913,14046,30310,17996,33917v,,4331,3594,11887,3594l34385,37079r,10307l26644,48319v,,-12966,,-19799,-6845c6845,41474,,35352,,25281v,,,-5766,2527,-10440c2527,14841,5042,9800,9360,6917v,,4318,-2883,9728,-4318c19088,2599,22682,1519,30962,440v,,1013,-113,2651,-327l34385,xe" fillcolor="black" stroked="f" strokeweight="0">
                  <v:stroke miterlimit="83231f" joinstyle="miter"/>
                  <v:path arrowok="t" textboxrect="0,0,34385,48319"/>
                </v:shape>
                <v:shape id="Shape 1558" o:spid="_x0000_s1092" style="position:absolute;left:51137;top:4463;width:323;height:256;visibility:visible;mso-wrap-style:square;v-text-anchor:top" coordsize="32226,255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" path="m32226,r,10566l28258,10909v-2880,451,-6300,1352,-8458,3156c19800,14065,15126,17303,12967,25584l,23781v,,1804,-8281,5766,-13679c5766,10102,10084,5061,17640,2178v,,1982,-629,5223,-1257l32226,xe" fillcolor="black" stroked="f" strokeweight="0">
                  <v:stroke miterlimit="83231f" joinstyle="miter"/>
                  <v:path arrowok="t" textboxrect="0,0,32226,25584"/>
                </v:shape>
                <v:shape id="Shape 1559" o:spid="_x0000_s1093" style="position:absolute;left:50592;top:4460;width:362;height:443;visibility:visible;mso-wrap-style:square;v-text-anchor:top" coordsize="36189,44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" path="m184,v,,15837,,25921,10439c26105,10439,36189,21247,36189,41046v,,,1080,,3239l,44285,,33477r22142,c22142,33477,21419,23406,17101,18364v,,-6477,-7569,-16561,-7569l,10870,,51,184,xe" fillcolor="black" stroked="f" strokeweight="0">
                  <v:stroke miterlimit="83231f" joinstyle="miter"/>
                  <v:path arrowok="t" textboxrect="0,0,36189,44285"/>
                </v:shape>
                <v:shape id="Shape 45921" o:spid="_x0000_s1094" style="position:absolute;left:51271;top:4168;width:136;height:155;visibility:visible;mso-wrap-style:square;v-text-anchor:top" coordsize="13678,15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" path="m,l13678,r,15481l,15481,,e" fillcolor="black" stroked="f" strokeweight="0">
                  <v:stroke miterlimit="83231f" joinstyle="miter"/>
                  <v:path arrowok="t" textboxrect="0,0,13678,15481"/>
                </v:shape>
                <v:shape id="Shape 1561" o:spid="_x0000_s1095" style="position:absolute;left:52887;top:4460;width:353;height:828;visibility:visible;mso-wrap-style:square;v-text-anchor:top" coordsize="35274,828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" path="m33833,r1441,125l35274,10920r-362,-125c34912,10795,25921,10795,19799,18364v,,-5765,7201,-5765,22682c14034,41046,14034,56515,20511,63715v,,1530,1893,4141,3785l35274,71282r,11121l34201,82804v,,-9728,,-17285,-5398c16916,77406,8636,71996,4318,62636,4318,62636,,53277,,41046v,,,-11532,3950,-21246c3950,19800,7912,10084,16192,5042,16192,5042,23749,,33833,xe" fillcolor="black" stroked="f" strokeweight="0">
                  <v:stroke miterlimit="83231f" joinstyle="miter"/>
                  <v:path arrowok="t" textboxrect="0,0,35274,82804"/>
                </v:shape>
                <v:shape id="Shape 1562" o:spid="_x0000_s1096" style="position:absolute;left:52048;top:4460;width:641;height:810;visibility:visible;mso-wrap-style:square;v-text-anchor:top" coordsize="64084,81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" path="m37084,v,,7188,,13309,2515c50393,2515,56515,5042,59398,9004v,,2883,4318,4318,10072c63716,19076,64084,22682,64084,32042r,48958l50762,81000r,-48234c50762,32766,50762,24117,49314,20155v,,-1435,-3950,-5753,-6109c43561,14046,39598,11163,34201,11163v,,-8280,,-14758,5753c19443,16916,13322,22327,13322,37440r,43560l,81000,,1803r11874,l11874,12598c11874,12598,20523,,37084,xe" fillcolor="black" stroked="f" strokeweight="0">
                  <v:stroke miterlimit="83231f" joinstyle="miter"/>
                  <v:path arrowok="t" textboxrect="0,0,64084,81000"/>
                </v:shape>
                <v:shape id="Shape 1563" o:spid="_x0000_s1097" style="position:absolute;left:51460;top:4460;width:383;height:819;visibility:visible;mso-wrap-style:square;v-text-anchor:top" coordsize="38335,818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" path="m3423,v,,10071,,16548,2159c19971,2159,26092,4687,28975,8280v,,3239,3594,4318,9004c33293,17284,34017,20523,34017,29514r,18009c34017,47523,34017,66243,34741,71285v,,1079,4674,3594,9715l24302,81000v,,-2160,-4673,-2528,-10083c21774,70917,14218,77406,7017,80276v,,-1619,632,-4274,1264l,81871,,71564r179,-17c2880,71098,6299,70199,9176,68402v,,6477,-3239,9004,-9360c18180,59042,20339,54725,20339,45720r,-4674c20339,41046,18539,41764,14939,42751l,45816,,34485r5624,-822c10620,32851,16561,31680,20339,30238v,,,-2514,,-3238c20339,27000,20339,18720,16732,15481v,,-5397,-4686,-15481,-4686l,10903,,337,3423,xe" fillcolor="black" stroked="f" strokeweight="0">
                  <v:stroke miterlimit="83231f" joinstyle="miter"/>
                  <v:path arrowok="t" textboxrect="0,0,38335,81871"/>
                </v:shape>
                <v:shape id="Shape 45922" o:spid="_x0000_s1098" style="position:absolute;left:51548;top:4168;width:137;height:155;visibility:visible;mso-wrap-style:square;v-text-anchor:top" coordsize="13678,15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" path="m,l13678,r,15481l,15481,,e" fillcolor="black" stroked="f" strokeweight="0">
                  <v:stroke miterlimit="83231f" joinstyle="miter"/>
                  <v:path arrowok="t" textboxrect="0,0,13678,15481"/>
                </v:shape>
                <v:shape id="Shape 1565" o:spid="_x0000_s1099" style="position:absolute;left:53780;top:4461;width:367;height:826;visibility:visible;mso-wrap-style:square;v-text-anchor:top" coordsize="36716,826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" path="m36716,r,10747l31764,11461v-3059,765,-6929,2295,-10174,5356c21590,16817,15469,22938,14758,33378r21958,l36716,44186r-22682,c14034,44186,14758,57495,21234,64340v,,1712,1712,4637,3423l36716,70876r,11763l34932,82531c29581,82007,17901,79914,10071,71542,10071,71542,,60747,,41658v,,,-19799,10440,-30962c10440,10696,13050,7997,17683,5298l36716,xe" fillcolor="black" stroked="f" strokeweight="0">
                  <v:stroke miterlimit="83231f" joinstyle="miter"/>
                  <v:path arrowok="t" textboxrect="0,0,36716,82639"/>
                </v:shape>
                <v:shape id="Shape 1566" o:spid="_x0000_s1100" style="position:absolute;left:53240;top:4176;width:335;height:1108;visibility:visible;mso-wrap-style:square;v-text-anchor:top" coordsize="33484,1108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" path="m20162,l33484,r,109436l20885,109436r,-10440c20885,98996,18993,102057,15302,105118l,110838,,99718r7,2c7,99720,8998,99720,15120,92520v,,6121,-7201,6121,-21958c21241,70562,21241,54356,14764,46799v,,-1531,-1892,-4186,-3784l,39355,,28561r2701,235c5131,29156,8281,29877,11157,31318v,,5397,2883,9005,7556l20162,xe" fillcolor="black" stroked="f" strokeweight="0">
                  <v:stroke miterlimit="83231f" joinstyle="miter"/>
                  <v:path arrowok="t" textboxrect="0,0,33484,110838"/>
                </v:shape>
                <v:shape id="Shape 1567" o:spid="_x0000_s1101" style="position:absolute;left:54147;top:5011;width:356;height:277;visibility:visible;mso-wrap-style:square;v-text-anchor:top" coordsize="35637,27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" path="m21958,l35637,1804v,,-2884,12242,-11875,18720c23762,20524,14758,27725,1080,27725l,27659,,15895r1080,310c1080,16205,8281,16205,13678,12598v,,5398,-4317,8280,-12598xe" fillcolor="black" stroked="f" strokeweight="0">
                  <v:stroke miterlimit="83231f" joinstyle="miter"/>
                  <v:path arrowok="t" textboxrect="0,0,35637,27725"/>
                </v:shape>
                <v:shape id="Shape 1568" o:spid="_x0000_s1102" style="position:absolute;left:54712;top:4460;width:432;height:810;visibility:visible;mso-wrap-style:square;v-text-anchor:top" coordsize="43206,81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" path="m29159,v,,6845,,14047,3963l38519,16561v,,-5042,-2884,-9715,-2884c28804,13677,24118,13677,20523,16205v,,-3238,2871,-4686,7556c15837,23761,13322,30962,13322,39243r,41757l,81000,,1803r12243,l12243,13677v,,4686,-8635,8280,-11162c20523,2515,24486,,29159,xe" fillcolor="black" stroked="f" strokeweight="0">
                  <v:stroke miterlimit="83231f" joinstyle="miter"/>
                  <v:path arrowok="t" textboxrect="0,0,43206,81000"/>
                </v:shape>
                <v:shape id="Shape 1569" o:spid="_x0000_s1103" style="position:absolute;left:54147;top:4460;width:364;height:443;visibility:visible;mso-wrap-style:square;v-text-anchor:top" coordsize="36360,44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" path="m356,v,,15837,,25921,10439c26277,10439,36360,21247,36360,41046v,,,1080,,3239l,44285,,33477r21958,c21958,33477,21235,23406,17272,18364v,,-6477,-7569,-16916,-7569l,10846,,99,356,xe" fillcolor="black" stroked="f" strokeweight="0">
                  <v:stroke miterlimit="83231f" joinstyle="miter"/>
                  <v:path arrowok="t" textboxrect="0,0,36360,44285"/>
                </v:shape>
                <v:shape id="Shape 1570" o:spid="_x0000_s1104" style="position:absolute;left:55152;top:4201;width:385;height:1080;visibility:visible;mso-wrap-style:square;v-text-anchor:top" coordsize="38519,108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" path="m23038,r,27724l36360,27724r,10071l23038,37795r,46444c23038,84239,23038,89636,23393,91440v,,724,1448,2515,2527c25908,93967,27356,95047,30594,95047v,,2159,,5766,-368l38519,106566v,,-5766,1435,-10439,1435c28080,108001,20879,108001,16916,105487v,,-3962,-2160,-5766,-6122c11150,99365,9715,95403,9715,83160r,-45365l,37795,,27724r9715,l9715,7925,23038,xe" fillcolor="black" stroked="f" strokeweight="0">
                  <v:stroke miterlimit="83231f" joinstyle="miter"/>
                  <v:path arrowok="t" textboxrect="0,0,38519,108001"/>
                </v:shape>
                <v:shape id="Shape 1571" o:spid="_x0000_s1105" style="position:absolute;left:35438;top:6512;width:1087;height:788;visibility:visible;mso-wrap-style:square;v-text-anchor:top" coordsize="108725,788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" path="m,l14046,,26289,45720r4673,16916c30962,62636,31686,61189,35281,46075l47879,,61569,,73444,45720r3963,15113l81724,45720,95402,r13323,l83884,78829r-14034,l57239,31673,54369,18351,38164,78829r-14034,l,xe" fillcolor="black" stroked="f" strokeweight="0">
                  <v:stroke miterlimit="83231f" joinstyle="miter"/>
                  <v:path arrowok="t" textboxrect="0,0,108725,78829"/>
                </v:shape>
                <v:shape id="Shape 1572" o:spid="_x0000_s1106" style="position:absolute;left:36633;top:6494;width:365;height:824;visibility:visible;mso-wrap-style:square;v-text-anchor:top" coordsize="36544,823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" path="m36544,r,10817l31639,11507v-3105,765,-6976,2295,-10036,5356c21603,16863,15125,23340,14402,33780r22142,l36544,44588r-22853,c13691,44588,14402,57541,21247,64742v,,1619,1620,4499,3239l36544,70880r,11429l34944,82214c29593,81708,17913,79684,10083,71588,10083,71588,,61148,,41705v,,,-19800,10083,-30594c10083,11111,12693,8320,17329,5529l36544,xe" fillcolor="black" stroked="f" strokeweight="0">
                  <v:stroke miterlimit="83231f" joinstyle="miter"/>
                  <v:path arrowok="t" textboxrect="0,0,36544,82309"/>
                </v:shape>
                <v:shape id="Shape 1573" o:spid="_x0000_s1107" style="position:absolute;left:36998;top:7048;width:359;height:270;visibility:visible;mso-wrap-style:square;v-text-anchor:top" coordsize="35820,27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" path="m22142,l35820,1448v,,-3238,12230,-12243,19076c23577,20524,14586,27001,1263,27001l,26926,,15498r1263,339c1263,15837,8464,15837,13506,12243v,,5398,-3962,8636,-12243xe" fillcolor="black" stroked="f" strokeweight="0">
                  <v:stroke miterlimit="83231f" joinstyle="miter"/>
                  <v:path arrowok="t" textboxrect="0,0,35820,27001"/>
                </v:shape>
                <v:shape id="Shape 1574" o:spid="_x0000_s1108" style="position:absolute;left:38026;top:6494;width:349;height:824;visibility:visible;mso-wrap-style:square;v-text-anchor:top" coordsize="34925,824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" path="m33490,r1435,121l34925,11283r-356,-119c34569,11164,25921,11164,19799,18352v,,-6108,7201,-6108,23050c13691,41402,13691,56515,20167,64071v,,1620,1801,4318,3601l34925,71154r,10909l33845,82436v,,-9360,,-17284,-5042c16561,77394,8649,71996,4331,62636,4331,62636,,53277,,41402v,,,-11888,3962,-21602c3962,19800,7925,10084,15849,5042,15849,5042,23762,,33490,xe" fillcolor="black" stroked="f" strokeweight="0">
                  <v:stroke miterlimit="83231f" joinstyle="miter"/>
                  <v:path arrowok="t" textboxrect="0,0,34925,82436"/>
                </v:shape>
                <v:shape id="Shape 1575" o:spid="_x0000_s1109" style="position:absolute;left:37565;top:6494;width:429;height:806;visibility:visible;mso-wrap-style:square;v-text-anchor:top" coordsize="42837,80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" path="m29159,v,,6846,,13678,4318l38164,16561v,,-4687,-2883,-9729,-2883c28435,13678,24118,13678,20523,16561v,,-3607,2515,-4686,7200c15837,23761,13322,30962,13322,39243r,41389l,80632,,1804r11887,l11887,13678v,,4674,-8281,8636,-10795c20523,2883,24486,,29159,xe" fillcolor="black" stroked="f" strokeweight="0">
                  <v:stroke miterlimit="83231f" joinstyle="miter"/>
                  <v:path arrowok="t" textboxrect="0,0,42837,80632"/>
                </v:shape>
                <v:shape id="Shape 1576" o:spid="_x0000_s1110" style="position:absolute;left:36998;top:6494;width:362;height:446;visibility:visible;mso-wrap-style:square;v-text-anchor:top" coordsize="36176,446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" path="m184,v,,15837,,25921,10795c26105,10795,36176,21603,36176,41034v,,,1447,,3607l,44641,,33833r22142,c22142,33833,21418,23761,17101,18720v,,-6478,-7925,-16561,-7925l,10870,,53,184,xe" fillcolor="black" stroked="f" strokeweight="0">
                  <v:stroke miterlimit="83231f" joinstyle="miter"/>
                  <v:path arrowok="t" textboxrect="0,0,36176,44641"/>
                </v:shape>
                <v:shape id="Shape 1577" o:spid="_x0000_s1111" style="position:absolute;left:38923;top:6494;width:365;height:824;visibility:visible;mso-wrap-style:square;v-text-anchor:top" coordsize="36538,823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" path="m36538,r,10819l31626,11509v-3105,765,-6975,2295,-10036,5356c21590,16865,15113,23342,14402,33782r22136,l36538,44590r-22860,c13678,44590,14402,57543,21234,64744v,,1620,1619,4499,3239l36538,70884r,11427l34932,82216c29581,81710,17900,79686,10071,71589,10071,71589,,61150,,41707v,,,-19800,10071,-30594c10071,11113,12681,8322,17316,5531l36538,xe" fillcolor="black" stroked="f" strokeweight="0">
                  <v:stroke miterlimit="83231f" joinstyle="miter"/>
                  <v:path arrowok="t" textboxrect="0,0,36538,82311"/>
                </v:shape>
                <v:shape id="Shape 1578" o:spid="_x0000_s1112" style="position:absolute;left:38375;top:6206;width:335;height:1109;visibility:visible;mso-wrap-style:square;v-text-anchor:top" coordsize="33477,1108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" path="m20523,l33477,r,109436l21234,109436r,-9716c21234,99720,19345,102600,15611,105480l,110867,,99958r355,118c355,100076,9004,100076,15125,93243v,,6109,-7200,6109,-21958c21234,71285,21234,55080,15125,47523v,,-1530,-1889,-4230,-3778l,40087,,28925r2840,239c5315,29524,8465,30245,11163,31686v,,5398,3239,9360,7912l20523,xe" fillcolor="black" stroked="f" strokeweight="0">
                  <v:stroke miterlimit="83231f" joinstyle="miter"/>
                  <v:path arrowok="t" textboxrect="0,0,33477,110867"/>
                </v:shape>
                <v:shape id="Shape 1579" o:spid="_x0000_s1113" style="position:absolute;left:39288;top:7048;width:358;height:270;visibility:visible;mso-wrap-style:square;v-text-anchor:top" coordsize="35814,27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" path="m22136,l35814,1448v,,-3238,12230,-12230,19076c23584,20524,14580,27001,1258,27001l,26927,,15499r1258,338c1258,15837,8458,15837,13500,12243v,,5398,-3962,8636,-12243xe" fillcolor="black" stroked="f" strokeweight="0">
                  <v:stroke miterlimit="83231f" joinstyle="miter"/>
                  <v:path arrowok="t" textboxrect="0,0,35814,27001"/>
                </v:shape>
                <v:shape id="Shape 1580" o:spid="_x0000_s1114" style="position:absolute;left:39859;top:6494;width:637;height:806;visibility:visible;mso-wrap-style:square;v-text-anchor:top" coordsize="63716,80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" path="m37071,v,,6846,,12967,2515c50038,2515,56159,5042,59043,9360v,,2870,3962,4317,9716c63360,19076,63716,22682,63716,32042r,48590l50762,80632r,-47879c50762,32753,50762,24473,48959,20524v,,-1436,-3963,-5398,-6491c43561,14033,39599,11519,34201,11519v,,-8649,,-14770,5397c19431,16916,12954,22314,12954,37440r,43192l,80632,,1804r11519,l11519,12954c11519,12954,20523,,37071,xe" fillcolor="black" stroked="f" strokeweight="0">
                  <v:stroke miterlimit="83231f" joinstyle="miter"/>
                  <v:path arrowok="t" textboxrect="0,0,63716,80632"/>
                </v:shape>
                <v:shape id="Shape 1581" o:spid="_x0000_s1115" style="position:absolute;left:39288;top:6494;width:362;height:446;visibility:visible;mso-wrap-style:square;v-text-anchor:top" coordsize="36183,446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" path="m178,v,,15837,,25921,10795c26099,10795,36183,21603,36183,41034v,,,1447,,3607l,44641,,33833r22136,c22136,33833,21412,23761,17094,18720v,,-6476,-7925,-16560,-7925l,10870,,51,178,xe" fillcolor="black" stroked="f" strokeweight="0">
                  <v:stroke miterlimit="83231f" joinstyle="miter"/>
                  <v:path arrowok="t" textboxrect="0,0,36183,44641"/>
                </v:shape>
                <v:rect id="Rectangle 1582" o:spid="_x0000_s1116" style="position:absolute;left:8513;top:21851;width:5795;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" filled="f" stroked="f">
                  <v:textbox inset="0,0,0,0">
                    <w:txbxContent>
                      <w:p w14:paraId="052A705D" w14:textId="77777777" w:rsidR="006118A4" w:rsidRDefault="006118A4" w:rsidP="00925720">
                        <w:r>
                          <w:rPr>
                            <w:rFonts w:ascii="Liberation Sans" w:eastAsia="Liberation Sans" w:hAnsi="Liberation Sans" w:cs="Liberation Sans"/>
                          </w:rPr>
                          <w:t>ändern</w:t>
                        </w:r>
                      </w:p>
                    </w:txbxContent>
                  </v:textbox>
                </v:rect>
                <v:rect id="Rectangle 1583" o:spid="_x0000_s1117" style="position:absolute;left:52073;top:41409;width:5271;height:2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" filled="f" stroked="f">
                  <v:textbox inset="0,0,0,0">
                    <w:txbxContent>
                      <w:p w14:paraId="48255FB3" w14:textId="77777777" w:rsidR="006118A4" w:rsidRDefault="006118A4" w:rsidP="00925720">
                        <w:r>
                          <w:rPr>
                            <w:rFonts w:ascii="Liberation Sans" w:eastAsia="Liberation Sans" w:hAnsi="Liberation Sans" w:cs="Liberation Sans"/>
                          </w:rPr>
                          <w:t>Admin</w:t>
                        </w:r>
                      </w:p>
                    </w:txbxContent>
                  </v:textbox>
                </v:rect>
                <v:shape id="Shape 1584" o:spid="_x0000_s1118" style="position:absolute;left:16891;top:21592;width:15498;height:2290;visibility:visible;mso-wrap-style:square;v-text-anchor:top" coordsize="1549806,228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" path="m1549806,228956l,e" filled="f" strokeweight=".35mm">
                  <v:path arrowok="t" textboxrect="0,0,1549806,228956"/>
                </v:shape>
                <v:shape id="Shape 1585" o:spid="_x0000_s1119" style="position:absolute;left:16891;top:21592;width:1274;height:893;visibility:visible;mso-wrap-style:square;v-text-anchor:top" coordsize="127445,892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" path="m,l127445,89281e" filled="f" strokeweight=".35mm">
                  <v:path arrowok="t" textboxrect="0,0,127445,89281"/>
                </v:shape>
                <v:shape id="Shape 1586" o:spid="_x0000_s1120" style="position:absolute;left:16891;top:20955;width:1400;height:641;visibility:visible;mso-wrap-style:square;v-text-anchor:top" coordsize="140043,64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" path="m,64072l140043,e" filled="f" strokeweight=".35mm">
                  <v:path arrowok="t" textboxrect="0,0,140043,64072"/>
                </v:shape>
                <v:shape id="Shape 1587" o:spid="_x0000_s1121" style="position:absolute;left:16891;top:5842;width:17276;height:14991;visibility:visible;mso-wrap-style:square;v-text-anchor:top" coordsize="1727644,14990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" path="m1727644,1499044l,e" filled="f" strokeweight=".35mm">
                  <v:path arrowok="t" textboxrect="0,0,1727644,1499044"/>
                </v:shape>
                <v:shape id="Shape 1588" o:spid="_x0000_s1122" style="position:absolute;left:16891;top:5842;width:640;height:1530;visibility:visible;mso-wrap-style:square;v-text-anchor:top" coordsize="64084,152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" path="m,l64084,152997e" filled="f" strokeweight=".35mm">
                  <v:path arrowok="t" textboxrect="0,0,64084,152997"/>
                </v:shape>
                <v:shape id="Shape 1589" o:spid="_x0000_s1123" style="position:absolute;left:16891;top:5842;width:1530;height:259;visibility:visible;mso-wrap-style:square;v-text-anchor:top" coordsize="153010,25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" path="m,l153010,25920e" filled="f" strokeweight=".35mm">
                  <v:path arrowok="t" textboxrect="0,0,153010,25920"/>
                </v:shape>
                <v:shape id="Shape 1590" o:spid="_x0000_s1124" style="position:absolute;left:16891;top:23878;width:15498;height:5591;visibility:visible;mso-wrap-style:square;v-text-anchor:top" coordsize="1549806,5590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" path="m1549806,l,559079e" filled="f" strokeweight=".35mm">
                  <v:path arrowok="t" textboxrect="0,0,1549806,559079"/>
                </v:shape>
                <v:shape id="Shape 1591" o:spid="_x0000_s1125" style="position:absolute;left:16891;top:29466;width:1656;height:129;visibility:visible;mso-wrap-style:square;v-text-anchor:top" coordsize="165608,129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" path="m,l165608,12953e" filled="f" strokeweight=".35mm">
                  <v:path arrowok="t" textboxrect="0,0,165608,12953"/>
                </v:shape>
                <v:shape id="Shape 1592" o:spid="_x0000_s1126" style="position:absolute;left:16891;top:28195;width:1148;height:1274;visibility:visible;mso-wrap-style:square;v-text-anchor:top" coordsize="114846,127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" path="m,127444l114846,e" filled="f" strokeweight=".35mm">
                  <v:path arrowok="t" textboxrect="0,0,114846,127444"/>
                </v:shape>
                <v:shape id="Shape 1593" o:spid="_x0000_s1127" style="position:absolute;left:16891;top:25657;width:15498;height:11433;visibility:visible;mso-wrap-style:square;v-text-anchor:top" coordsize="1549806,1143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" path="m1549806,l,1143356e" filled="f" strokeweight=".35mm">
                  <v:path arrowok="t" textboxrect="0,0,1549806,1143356"/>
                </v:shape>
                <v:shape id="Shape 1594" o:spid="_x0000_s1128" style="position:absolute;left:16891;top:36831;width:1530;height:259;visibility:visible;mso-wrap-style:square;v-text-anchor:top" coordsize="153010,259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" path="m,25921l153010,e" filled="f" strokeweight=".35mm">
                  <v:path arrowok="t" textboxrect="0,0,153010,25921"/>
                </v:shape>
                <v:shape id="Shape 1595" o:spid="_x0000_s1129" style="position:absolute;left:16891;top:35560;width:640;height:1530;visibility:visible;mso-wrap-style:square;v-text-anchor:top" coordsize="64084,152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" path="m,152997l64084,e" filled="f" strokeweight=".35mm">
                  <v:path arrowok="t" textboxrect="0,0,64084,152997"/>
                </v:shape>
                <v:shape id="Shape 1596" o:spid="_x0000_s1130" style="position:absolute;left:16891;top:13716;width:15498;height:9021;visibility:visible;mso-wrap-style:square;v-text-anchor:top" coordsize="1549806,9021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" path="m1549806,902157l,e" filled="f" strokeweight=".35mm">
                  <v:path arrowok="t" textboxrect="0,0,1549806,902157"/>
                </v:shape>
                <v:shape id="Shape 1597" o:spid="_x0000_s1131" style="position:absolute;left:16891;top:13716;width:766;height:1400;visibility:visible;mso-wrap-style:square;v-text-anchor:top" coordsize="76683,1400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" path="m,l76683,140043e" filled="f" strokeweight=".35mm">
                  <v:path arrowok="t" textboxrect="0,0,76683,140043"/>
                </v:shape>
                <v:shape id="Shape 1598" o:spid="_x0000_s1132" style="position:absolute;left:16891;top:13716;width:1526;height:0;visibility:visible;mso-wrap-style:square;v-text-anchor:top" coordsize="1526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" path="m,l152641,e" filled="f" strokeweight=".35mm">
                  <v:path arrowok="t" textboxrect="0,0,152641,0"/>
                </v:shape>
                <v:shape id="Shape 1599" o:spid="_x0000_s1133" style="position:absolute;left:27306;top:8765;width:7750;height:6099;visibility:visible;mso-wrap-style:square;v-text-anchor:top" coordsize="775081,6098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" path="m775081,l,609842e" filled="f" strokeweight=".35mm">
                  <v:path arrowok="t" textboxrect="0,0,775081,609842"/>
                </v:shape>
                <v:shape id="Shape 1600" o:spid="_x0000_s1134" style="position:absolute;left:54104;top:29718;width:0;height:3682;visibility:visible;mso-wrap-style:square;v-text-anchor:top" coordsize="0,36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" path="m,l,368275e" filled="f" strokeweight=".35mm">
                  <v:path arrowok="t" textboxrect="0,0,0,368275"/>
                </v:shape>
                <v:shape id="Shape 1601" o:spid="_x0000_s1135" style="position:absolute;left:53341;top:29718;width:1526;height:1529;visibility:visible;mso-wrap-style:square;v-text-anchor:top" coordsize="152641,152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" path="m76327,r76314,152997l,152997,76327,xe" stroked="f" strokeweight="0">
                  <v:stroke miterlimit="83231f" joinstyle="miter"/>
                  <v:path arrowok="t" textboxrect="0,0,152641,152997"/>
                </v:shape>
                <v:shape id="Shape 1602" o:spid="_x0000_s1136" style="position:absolute;left:53341;top:29718;width:1526;height:1529;visibility:visible;mso-wrap-style:square;v-text-anchor:top" coordsize="152641,152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" path="m76327,l,152997r152641,l76327,xe" filled="f" strokeweight=".35mm">
                  <v:path arrowok="t" textboxrect="0,0,152641,152997"/>
                </v:shape>
                <v:rect id="Rectangle 1603" o:spid="_x0000_s1137" style="position:absolute;left:48261;top:27949;width:15413;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" filled="f" stroked="f">
                  <v:textbox inset="0,0,0,0">
                    <w:txbxContent>
                      <w:p w14:paraId="5CD52D8B" w14:textId="77777777" w:rsidR="006118A4" w:rsidRDefault="006118A4" w:rsidP="00925720">
                        <w:r>
                          <w:rPr>
                            <w:rFonts w:ascii="Liberation Sans" w:eastAsia="Liberation Sans" w:hAnsi="Liberation Sans" w:cs="Liberation Sans"/>
                          </w:rPr>
                          <w:t>Human Resources</w:t>
                        </w:r>
                      </w:p>
                    </w:txbxContent>
                  </v:textbox>
                </v:rect>
                <v:rect id="Rectangle 43012" o:spid="_x0000_s1138" style="position:absolute;left:18668;top:17660;width:5982;height:2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" filled="f" stroked="f">
                  <v:textbox inset="0,0,0,0">
                    <w:txbxContent>
                      <w:p w14:paraId="79410D54" w14:textId="77777777" w:rsidR="006118A4" w:rsidRDefault="006118A4" w:rsidP="00925720">
                        <w:r>
                          <w:rPr>
                            <w:rFonts w:ascii="Liberation Sans" w:eastAsia="Liberation Sans" w:hAnsi="Liberation Sans" w:cs="Liberation Sans"/>
                          </w:rPr>
                          <w:t>Include</w:t>
                        </w:r>
                      </w:p>
                    </w:txbxContent>
                  </v:textbox>
                </v:rect>
                <v:rect id="Rectangle 43011" o:spid="_x0000_s1139" style="position:absolute;left:23409;top:17660;width:2179;height:2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" filled="f" stroked="f">
                  <v:textbox inset="0,0,0,0">
                    <w:txbxContent>
                      <w:p w14:paraId="4FA93591" w14:textId="77777777" w:rsidR="006118A4" w:rsidRDefault="006118A4" w:rsidP="00925720">
                        <w:r>
                          <w:rPr>
                            <w:rFonts w:ascii="Liberation Sans" w:eastAsia="Liberation Sans" w:hAnsi="Liberation Sans" w:cs="Liberation Sans"/>
                          </w:rPr>
                          <w:t>&gt;&gt;</w:t>
                        </w:r>
                      </w:p>
                    </w:txbxContent>
                  </v:textbox>
                </v:rect>
                <v:rect id="Rectangle 43010" o:spid="_x0000_s1140" style="position:absolute;left:17020;top:17660;width:2179;height:2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" filled="f" stroked="f">
                  <v:textbox inset="0,0,0,0">
                    <w:txbxContent>
                      <w:p w14:paraId="2978E4CD" w14:textId="77777777" w:rsidR="006118A4" w:rsidRDefault="006118A4" w:rsidP="00925720">
                        <w:r>
                          <w:rPr>
                            <w:rFonts w:ascii="Liberation Sans" w:eastAsia="Liberation Sans" w:hAnsi="Liberation Sans" w:cs="Liberation Sans"/>
                          </w:rPr>
                          <w:t>&lt;&lt;</w:t>
                        </w:r>
                      </w:p>
                    </w:txbxContent>
                  </v:textbox>
                </v:rect>
                <v:rect id="Rectangle 43019" o:spid="_x0000_s1141" style="position:absolute;left:20069;top:34426;width:2179;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" filled="f" stroked="f">
                  <v:textbox inset="0,0,0,0">
                    <w:txbxContent>
                      <w:p w14:paraId="1DEE603F" w14:textId="77777777" w:rsidR="006118A4" w:rsidRDefault="006118A4" w:rsidP="00925720">
                        <w:r>
                          <w:rPr>
                            <w:rFonts w:ascii="Liberation Sans" w:eastAsia="Liberation Sans" w:hAnsi="Liberation Sans" w:cs="Liberation Sans"/>
                          </w:rPr>
                          <w:t>&lt;&lt;</w:t>
                        </w:r>
                      </w:p>
                    </w:txbxContent>
                  </v:textbox>
                </v:rect>
                <v:rect id="Rectangle 43021" o:spid="_x0000_s1142" style="position:absolute;left:21718;top:34426;width:5996;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" filled="f" stroked="f">
                  <v:textbox inset="0,0,0,0">
                    <w:txbxContent>
                      <w:p w14:paraId="5CEF0735" w14:textId="77777777" w:rsidR="006118A4" w:rsidRDefault="006118A4" w:rsidP="00925720">
                        <w:r>
                          <w:rPr>
                            <w:rFonts w:ascii="Liberation Sans" w:eastAsia="Liberation Sans" w:hAnsi="Liberation Sans" w:cs="Liberation Sans"/>
                          </w:rPr>
                          <w:t>Include</w:t>
                        </w:r>
                      </w:p>
                    </w:txbxContent>
                  </v:textbox>
                </v:rect>
                <v:rect id="Rectangle 43020" o:spid="_x0000_s1143" style="position:absolute;left:26535;top:34426;width:2180;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" filled="f" stroked="f">
                  <v:textbox inset="0,0,0,0">
                    <w:txbxContent>
                      <w:p w14:paraId="58F4708B" w14:textId="77777777" w:rsidR="006118A4" w:rsidRDefault="006118A4" w:rsidP="00925720">
                        <w:r>
                          <w:rPr>
                            <w:rFonts w:ascii="Liberation Sans" w:eastAsia="Liberation Sans" w:hAnsi="Liberation Sans" w:cs="Liberation Sans"/>
                          </w:rPr>
                          <w:t>&gt;&gt;</w:t>
                        </w:r>
                      </w:p>
                    </w:txbxContent>
                  </v:textbox>
                </v:rect>
                <v:rect id="Rectangle 43018" o:spid="_x0000_s1144" style="position:absolute;left:22099;top:27568;width:5997;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" filled="f" stroked="f">
                  <v:textbox inset="0,0,0,0">
                    <w:txbxContent>
                      <w:p w14:paraId="348E5ABD" w14:textId="77777777" w:rsidR="006118A4" w:rsidRDefault="006118A4" w:rsidP="00925720">
                        <w:r>
                          <w:rPr>
                            <w:rFonts w:ascii="Liberation Sans" w:eastAsia="Liberation Sans" w:hAnsi="Liberation Sans" w:cs="Liberation Sans"/>
                          </w:rPr>
                          <w:t>Include</w:t>
                        </w:r>
                      </w:p>
                    </w:txbxContent>
                  </v:textbox>
                </v:rect>
                <v:rect id="Rectangle 43017" o:spid="_x0000_s1145" style="position:absolute;left:26840;top:27642;width:2179;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" filled="f" stroked="f">
                  <v:textbox inset="0,0,0,0">
                    <w:txbxContent>
                      <w:p w14:paraId="543BE11F" w14:textId="77777777" w:rsidR="006118A4" w:rsidRDefault="006118A4" w:rsidP="00925720">
                        <w:r>
                          <w:rPr>
                            <w:rFonts w:ascii="Liberation Sans" w:eastAsia="Liberation Sans" w:hAnsi="Liberation Sans" w:cs="Liberation Sans"/>
                          </w:rPr>
                          <w:t>&gt;&gt;</w:t>
                        </w:r>
                      </w:p>
                    </w:txbxContent>
                  </v:textbox>
                </v:rect>
                <v:rect id="Rectangle 43016" o:spid="_x0000_s1146" style="position:absolute;left:20451;top:27568;width:2179;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" filled="f" stroked="f">
                  <v:textbox inset="0,0,0,0">
                    <w:txbxContent>
                      <w:p w14:paraId="183841A6" w14:textId="77777777" w:rsidR="006118A4" w:rsidRDefault="006118A4" w:rsidP="00925720">
                        <w:r>
                          <w:rPr>
                            <w:rFonts w:ascii="Liberation Sans" w:eastAsia="Liberation Sans" w:hAnsi="Liberation Sans" w:cs="Liberation Sans"/>
                          </w:rPr>
                          <w:t>&lt;&lt;</w:t>
                        </w:r>
                      </w:p>
                    </w:txbxContent>
                  </v:textbox>
                </v:rect>
                <v:rect id="Rectangle 43007" o:spid="_x0000_s1147" style="position:absolute;left:21085;top:8009;width:2179;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" filled="f" stroked="f">
                  <v:textbox inset="0,0,0,0">
                    <w:txbxContent>
                      <w:p w14:paraId="413B398C" w14:textId="77777777" w:rsidR="006118A4" w:rsidRDefault="006118A4" w:rsidP="00925720">
                        <w:r>
                          <w:rPr>
                            <w:rFonts w:ascii="Liberation Sans" w:eastAsia="Liberation Sans" w:hAnsi="Liberation Sans" w:cs="Liberation Sans"/>
                          </w:rPr>
                          <w:t>&lt;&lt;</w:t>
                        </w:r>
                      </w:p>
                    </w:txbxContent>
                  </v:textbox>
                </v:rect>
                <v:rect id="Rectangle 43009" o:spid="_x0000_s1148" style="position:absolute;left:22733;top:8009;width:5982;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" filled="f" stroked="f">
                  <v:textbox inset="0,0,0,0">
                    <w:txbxContent>
                      <w:p w14:paraId="181B8B33" w14:textId="77777777" w:rsidR="006118A4" w:rsidRDefault="006118A4" w:rsidP="00925720">
                        <w:r>
                          <w:rPr>
                            <w:rFonts w:ascii="Liberation Sans" w:eastAsia="Liberation Sans" w:hAnsi="Liberation Sans" w:cs="Liberation Sans"/>
                          </w:rPr>
                          <w:t>Include</w:t>
                        </w:r>
                      </w:p>
                    </w:txbxContent>
                  </v:textbox>
                </v:rect>
                <v:rect id="Rectangle 43008" o:spid="_x0000_s1149" style="position:absolute;left:27532;top:8009;width:2179;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" filled="f" stroked="f">
                  <v:textbox inset="0,0,0,0">
                    <w:txbxContent>
                      <w:p w14:paraId="73B7E71C" w14:textId="77777777" w:rsidR="006118A4" w:rsidRDefault="006118A4" w:rsidP="00925720">
                        <w:r>
                          <w:rPr>
                            <w:rFonts w:ascii="Liberation Sans" w:eastAsia="Liberation Sans" w:hAnsi="Liberation Sans" w:cs="Liberation Sans"/>
                          </w:rPr>
                          <w:t>&gt;&gt;</w:t>
                        </w:r>
                      </w:p>
                    </w:txbxContent>
                  </v:textbox>
                </v:rect>
                <v:rect id="Rectangle 43013" o:spid="_x0000_s1150" style="position:absolute;left:17528;top:22996;width:2179;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" filled="f" stroked="f">
                  <v:textbox inset="0,0,0,0">
                    <w:txbxContent>
                      <w:p w14:paraId="712A173A" w14:textId="77777777" w:rsidR="006118A4" w:rsidRDefault="006118A4" w:rsidP="00925720">
                        <w:r>
                          <w:rPr>
                            <w:rFonts w:ascii="Liberation Sans" w:eastAsia="Liberation Sans" w:hAnsi="Liberation Sans" w:cs="Liberation Sans"/>
                          </w:rPr>
                          <w:t>&lt;&lt;</w:t>
                        </w:r>
                      </w:p>
                    </w:txbxContent>
                  </v:textbox>
                </v:rect>
                <v:rect id="Rectangle 43015" o:spid="_x0000_s1151" style="position:absolute;left:19165;top:22996;width:5998;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" filled="f" stroked="f">
                  <v:textbox inset="0,0,0,0">
                    <w:txbxContent>
                      <w:p w14:paraId="76CA0839" w14:textId="77777777" w:rsidR="006118A4" w:rsidRDefault="006118A4" w:rsidP="00925720">
                        <w:r>
                          <w:rPr>
                            <w:rFonts w:ascii="Liberation Sans" w:eastAsia="Liberation Sans" w:hAnsi="Liberation Sans" w:cs="Liberation Sans"/>
                          </w:rPr>
                          <w:t>Include</w:t>
                        </w:r>
                      </w:p>
                    </w:txbxContent>
                  </v:textbox>
                </v:rect>
                <v:rect id="Rectangle 43014" o:spid="_x0000_s1152" style="position:absolute;left:23860;top:23070;width:2179;height:2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" filled="f" stroked="f">
                  <v:textbox inset="0,0,0,0">
                    <w:txbxContent>
                      <w:p w14:paraId="3FAA7229" w14:textId="77777777" w:rsidR="006118A4" w:rsidRDefault="006118A4" w:rsidP="00925720">
                        <w:r>
                          <w:rPr>
                            <w:rFonts w:ascii="Liberation Sans" w:eastAsia="Liberation Sans" w:hAnsi="Liberation Sans" w:cs="Liberation Sans"/>
                          </w:rPr>
                          <w:t>&gt;&gt;</w:t>
                        </w:r>
                      </w:p>
                    </w:txbxContent>
                  </v:textbox>
                </v:rect>
                <w10:anchorlock/>
              </v:group>
            </w:pict>
          </mc:Fallback>
        </mc:AlternateContent>
      </w:r>
    </w:p>
    <w:p w14:paraId="2D9DCA04" w14:textId="77777777" w:rsidR="00925720" w:rsidRPr="00C50B0B" w:rsidRDefault="00925720" w:rsidP="00925720">
      <w:pPr>
        <w:pStyle w:val="Beschriftung"/>
        <w:rPr>
          <w:rFonts w:cs="Arial"/>
        </w:rPr>
      </w:pPr>
      <w:r w:rsidRPr="00C50B0B">
        <w:rPr>
          <w:rFonts w:cs="Arial"/>
        </w:rPr>
        <w:t xml:space="preserve">Abbildung </w:t>
      </w:r>
      <w:r w:rsidRPr="00C50B0B">
        <w:rPr>
          <w:rFonts w:cs="Arial"/>
        </w:rPr>
        <w:fldChar w:fldCharType="begin"/>
      </w:r>
      <w:r w:rsidRPr="00C50B0B">
        <w:rPr>
          <w:rFonts w:cs="Arial"/>
        </w:rPr>
        <w:instrText xml:space="preserve"> SEQ Abbildung \* ARABIC </w:instrText>
      </w:r>
      <w:r w:rsidRPr="00C50B0B">
        <w:rPr>
          <w:rFonts w:cs="Arial"/>
        </w:rPr>
        <w:fldChar w:fldCharType="separate"/>
      </w:r>
      <w:r w:rsidRPr="00C50B0B">
        <w:rPr>
          <w:rFonts w:cs="Arial"/>
          <w:noProof/>
        </w:rPr>
        <w:t>10</w:t>
      </w:r>
      <w:r w:rsidRPr="00C50B0B">
        <w:rPr>
          <w:rFonts w:cs="Arial"/>
        </w:rPr>
        <w:fldChar w:fldCharType="end"/>
      </w:r>
      <w:r w:rsidRPr="00C50B0B">
        <w:rPr>
          <w:rFonts w:cs="Arial"/>
        </w:rPr>
        <w:t xml:space="preserve">: </w:t>
      </w:r>
      <w:proofErr w:type="spellStart"/>
      <w:r w:rsidRPr="00C50B0B">
        <w:rPr>
          <w:rFonts w:cs="Arial"/>
        </w:rPr>
        <w:t>UseCase</w:t>
      </w:r>
      <w:proofErr w:type="spellEnd"/>
      <w:r w:rsidRPr="00C50B0B">
        <w:rPr>
          <w:rFonts w:cs="Arial"/>
        </w:rPr>
        <w:t>-Diagramm - Nutzerdaten ändern</w:t>
      </w:r>
    </w:p>
    <w:p w14:paraId="153BB33D" w14:textId="7E598070" w:rsidR="00925720" w:rsidRPr="00C50B0B" w:rsidRDefault="00925720" w:rsidP="00925720">
      <w:pPr>
        <w:rPr>
          <w:rFonts w:cs="Arial"/>
        </w:rPr>
      </w:pPr>
      <w:r w:rsidRPr="00C50B0B">
        <w:rPr>
          <w:rFonts w:cs="Arial"/>
        </w:rPr>
        <w:t>Human Resources kann alle hier aufgeführten Daten von Nutzern ändern. Allein die Rolle  im internen System kann nur vom Admin geändert werden.</w:t>
      </w:r>
    </w:p>
    <w:p w14:paraId="5B815F9D" w14:textId="4B945989" w:rsidR="00925720" w:rsidRPr="00C50B0B" w:rsidRDefault="00925720" w:rsidP="00925720">
      <w:pPr>
        <w:pStyle w:val="berschrift3"/>
        <w:rPr>
          <w:rFonts w:cs="Arial"/>
        </w:rPr>
      </w:pPr>
      <w:bookmarkStart w:id="162" w:name="_Toc44320805"/>
      <w:r w:rsidRPr="00C50B0B">
        <w:rPr>
          <w:rFonts w:cs="Arial"/>
        </w:rPr>
        <w:lastRenderedPageBreak/>
        <w:t>Fördererdaten ändern</w:t>
      </w:r>
      <w:bookmarkEnd w:id="162"/>
    </w:p>
    <w:p w14:paraId="0D3DEAFF" w14:textId="77777777" w:rsidR="00925720" w:rsidRPr="00C50B0B" w:rsidRDefault="00925720" w:rsidP="00925720">
      <w:pPr>
        <w:keepNext/>
        <w:rPr>
          <w:rFonts w:cs="Arial"/>
        </w:rPr>
      </w:pPr>
      <w:r w:rsidRPr="00C50B0B">
        <w:rPr>
          <w:rFonts w:cs="Arial"/>
          <w:noProof/>
        </w:rPr>
        <mc:AlternateContent>
          <mc:Choice Requires="wpg">
            <w:drawing>
              <wp:inline distT="0" distB="0" distL="0" distR="0" wp14:anchorId="7D5B723C" wp14:editId="383A64A1">
                <wp:extent cx="4635729" cy="3534558"/>
                <wp:effectExtent l="0" t="0" r="0" b="0"/>
                <wp:docPr id="41789" name="Group 41789"/>
                <wp:cNvGraphicFramePr/>
                <a:graphic xmlns:a="http://schemas.openxmlformats.org/drawingml/2006/main">
                  <a:graphicData uri="http://schemas.microsoft.com/office/word/2010/wordprocessingGroup">
                    <wpg:wgp>
                      <wpg:cNvGrpSpPr/>
                      <wpg:grpSpPr>
                        <a:xfrm>
                          <a:off x="0" y="0"/>
                          <a:ext cx="4635729" cy="3534558"/>
                          <a:chOff x="0" y="0"/>
                          <a:chExt cx="4635729" cy="3534558"/>
                        </a:xfrm>
                      </wpg:grpSpPr>
                      <wps:wsp>
                        <wps:cNvPr id="45912" name="Shape 45912"/>
                        <wps:cNvSpPr/>
                        <wps:spPr>
                          <a:xfrm>
                            <a:off x="2197087" y="0"/>
                            <a:ext cx="2438641" cy="3391205"/>
                          </a:xfrm>
                          <a:custGeom>
                            <a:avLst/>
                            <a:gdLst/>
                            <a:ahLst/>
                            <a:cxnLst/>
                            <a:rect l="0" t="0" r="0" b="0"/>
                            <a:pathLst>
                              <a:path w="2438641" h="3391205">
                                <a:moveTo>
                                  <a:pt x="0" y="0"/>
                                </a:moveTo>
                                <a:lnTo>
                                  <a:pt x="2438641" y="0"/>
                                </a:lnTo>
                                <a:lnTo>
                                  <a:pt x="2438641" y="3391205"/>
                                </a:lnTo>
                                <a:lnTo>
                                  <a:pt x="0" y="3391205"/>
                                </a:lnTo>
                                <a:lnTo>
                                  <a:pt x="0" y="0"/>
                                </a:lnTo>
                              </a:path>
                            </a:pathLst>
                          </a:custGeom>
                          <a:ln w="0" cap="flat">
                            <a:miter lim="127000"/>
                          </a:ln>
                        </wps:spPr>
                        <wps:style>
                          <a:lnRef idx="0">
                            <a:srgbClr val="000000">
                              <a:alpha val="0"/>
                            </a:srgbClr>
                          </a:lnRef>
                          <a:fillRef idx="1">
                            <a:srgbClr val="CCCCCC"/>
                          </a:fillRef>
                          <a:effectRef idx="0">
                            <a:scrgbClr r="0" g="0" b="0"/>
                          </a:effectRef>
                          <a:fontRef idx="none"/>
                        </wps:style>
                        <wps:bodyPr/>
                      </wps:wsp>
                      <wps:wsp>
                        <wps:cNvPr id="724" name="Shape 724"/>
                        <wps:cNvSpPr/>
                        <wps:spPr>
                          <a:xfrm>
                            <a:off x="2197087" y="0"/>
                            <a:ext cx="2438641" cy="3391205"/>
                          </a:xfrm>
                          <a:custGeom>
                            <a:avLst/>
                            <a:gdLst/>
                            <a:ahLst/>
                            <a:cxnLst/>
                            <a:rect l="0" t="0" r="0" b="0"/>
                            <a:pathLst>
                              <a:path w="2438641" h="3391205">
                                <a:moveTo>
                                  <a:pt x="0" y="0"/>
                                </a:moveTo>
                                <a:lnTo>
                                  <a:pt x="2438641" y="0"/>
                                </a:lnTo>
                                <a:lnTo>
                                  <a:pt x="2438641" y="3391205"/>
                                </a:lnTo>
                                <a:lnTo>
                                  <a:pt x="0" y="3391205"/>
                                </a:lnTo>
                                <a:lnTo>
                                  <a:pt x="0" y="0"/>
                                </a:lnTo>
                                <a:close/>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725" name="Shape 725"/>
                        <wps:cNvSpPr/>
                        <wps:spPr>
                          <a:xfrm>
                            <a:off x="482410" y="2590914"/>
                            <a:ext cx="190792" cy="190805"/>
                          </a:xfrm>
                          <a:custGeom>
                            <a:avLst/>
                            <a:gdLst/>
                            <a:ahLst/>
                            <a:cxnLst/>
                            <a:rect l="0" t="0" r="0" b="0"/>
                            <a:pathLst>
                              <a:path w="190792" h="190805">
                                <a:moveTo>
                                  <a:pt x="95390" y="0"/>
                                </a:moveTo>
                                <a:cubicBezTo>
                                  <a:pt x="147955" y="0"/>
                                  <a:pt x="190792" y="42482"/>
                                  <a:pt x="190792" y="95047"/>
                                </a:cubicBezTo>
                                <a:cubicBezTo>
                                  <a:pt x="190792" y="148324"/>
                                  <a:pt x="147955" y="190805"/>
                                  <a:pt x="95390" y="190805"/>
                                </a:cubicBezTo>
                                <a:cubicBezTo>
                                  <a:pt x="42837" y="190805"/>
                                  <a:pt x="0" y="148324"/>
                                  <a:pt x="0" y="95047"/>
                                </a:cubicBezTo>
                                <a:cubicBezTo>
                                  <a:pt x="0" y="42482"/>
                                  <a:pt x="42837" y="0"/>
                                  <a:pt x="95390" y="0"/>
                                </a:cubicBezTo>
                                <a:close/>
                              </a:path>
                            </a:pathLst>
                          </a:custGeom>
                          <a:ln w="0" cap="flat">
                            <a:miter lim="127000"/>
                          </a:ln>
                        </wps:spPr>
                        <wps:style>
                          <a:lnRef idx="0">
                            <a:srgbClr val="000000">
                              <a:alpha val="0"/>
                            </a:srgbClr>
                          </a:lnRef>
                          <a:fillRef idx="1">
                            <a:srgbClr val="7ACFF5"/>
                          </a:fillRef>
                          <a:effectRef idx="0">
                            <a:scrgbClr r="0" g="0" b="0"/>
                          </a:effectRef>
                          <a:fontRef idx="none"/>
                        </wps:style>
                        <wps:bodyPr/>
                      </wps:wsp>
                      <wps:wsp>
                        <wps:cNvPr id="726" name="Shape 726"/>
                        <wps:cNvSpPr/>
                        <wps:spPr>
                          <a:xfrm>
                            <a:off x="482410" y="2590914"/>
                            <a:ext cx="190792" cy="190805"/>
                          </a:xfrm>
                          <a:custGeom>
                            <a:avLst/>
                            <a:gdLst/>
                            <a:ahLst/>
                            <a:cxnLst/>
                            <a:rect l="0" t="0" r="0" b="0"/>
                            <a:pathLst>
                              <a:path w="190792" h="190805">
                                <a:moveTo>
                                  <a:pt x="190792" y="95047"/>
                                </a:moveTo>
                                <a:cubicBezTo>
                                  <a:pt x="190792" y="148324"/>
                                  <a:pt x="147955" y="190805"/>
                                  <a:pt x="95390" y="190805"/>
                                </a:cubicBezTo>
                                <a:cubicBezTo>
                                  <a:pt x="42837" y="190805"/>
                                  <a:pt x="0" y="148324"/>
                                  <a:pt x="0" y="95047"/>
                                </a:cubicBezTo>
                                <a:cubicBezTo>
                                  <a:pt x="0" y="42482"/>
                                  <a:pt x="42837" y="0"/>
                                  <a:pt x="95390" y="0"/>
                                </a:cubicBezTo>
                                <a:cubicBezTo>
                                  <a:pt x="147955" y="0"/>
                                  <a:pt x="190792" y="42482"/>
                                  <a:pt x="190792" y="95047"/>
                                </a:cubicBezTo>
                                <a:close/>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727" name="Shape 727"/>
                        <wps:cNvSpPr/>
                        <wps:spPr>
                          <a:xfrm>
                            <a:off x="583921" y="2781364"/>
                            <a:ext cx="0" cy="317512"/>
                          </a:xfrm>
                          <a:custGeom>
                            <a:avLst/>
                            <a:gdLst/>
                            <a:ahLst/>
                            <a:cxnLst/>
                            <a:rect l="0" t="0" r="0" b="0"/>
                            <a:pathLst>
                              <a:path h="317512">
                                <a:moveTo>
                                  <a:pt x="0" y="0"/>
                                </a:moveTo>
                                <a:lnTo>
                                  <a:pt x="0" y="317512"/>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728" name="Shape 728"/>
                        <wps:cNvSpPr/>
                        <wps:spPr>
                          <a:xfrm>
                            <a:off x="393484" y="2895485"/>
                            <a:ext cx="381241" cy="0"/>
                          </a:xfrm>
                          <a:custGeom>
                            <a:avLst/>
                            <a:gdLst/>
                            <a:ahLst/>
                            <a:cxnLst/>
                            <a:rect l="0" t="0" r="0" b="0"/>
                            <a:pathLst>
                              <a:path w="381241">
                                <a:moveTo>
                                  <a:pt x="0" y="0"/>
                                </a:moveTo>
                                <a:lnTo>
                                  <a:pt x="381241" y="0"/>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729" name="Shape 729"/>
                        <wps:cNvSpPr/>
                        <wps:spPr>
                          <a:xfrm>
                            <a:off x="393484" y="3098876"/>
                            <a:ext cx="190805" cy="254165"/>
                          </a:xfrm>
                          <a:custGeom>
                            <a:avLst/>
                            <a:gdLst/>
                            <a:ahLst/>
                            <a:cxnLst/>
                            <a:rect l="0" t="0" r="0" b="0"/>
                            <a:pathLst>
                              <a:path w="190805" h="254165">
                                <a:moveTo>
                                  <a:pt x="190805" y="0"/>
                                </a:moveTo>
                                <a:lnTo>
                                  <a:pt x="0" y="254165"/>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730" name="Shape 730"/>
                        <wps:cNvSpPr/>
                        <wps:spPr>
                          <a:xfrm>
                            <a:off x="583921" y="3098876"/>
                            <a:ext cx="191160" cy="254165"/>
                          </a:xfrm>
                          <a:custGeom>
                            <a:avLst/>
                            <a:gdLst/>
                            <a:ahLst/>
                            <a:cxnLst/>
                            <a:rect l="0" t="0" r="0" b="0"/>
                            <a:pathLst>
                              <a:path w="191160" h="254165">
                                <a:moveTo>
                                  <a:pt x="0" y="0"/>
                                </a:moveTo>
                                <a:lnTo>
                                  <a:pt x="191160" y="254165"/>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731" name="Shape 731"/>
                        <wps:cNvSpPr/>
                        <wps:spPr>
                          <a:xfrm>
                            <a:off x="482410" y="1092238"/>
                            <a:ext cx="190792" cy="190805"/>
                          </a:xfrm>
                          <a:custGeom>
                            <a:avLst/>
                            <a:gdLst/>
                            <a:ahLst/>
                            <a:cxnLst/>
                            <a:rect l="0" t="0" r="0" b="0"/>
                            <a:pathLst>
                              <a:path w="190792" h="190805">
                                <a:moveTo>
                                  <a:pt x="95390" y="0"/>
                                </a:moveTo>
                                <a:cubicBezTo>
                                  <a:pt x="147955" y="0"/>
                                  <a:pt x="190792" y="42482"/>
                                  <a:pt x="190792" y="95403"/>
                                </a:cubicBezTo>
                                <a:cubicBezTo>
                                  <a:pt x="190792" y="148324"/>
                                  <a:pt x="147955" y="190805"/>
                                  <a:pt x="95390" y="190805"/>
                                </a:cubicBezTo>
                                <a:cubicBezTo>
                                  <a:pt x="42837" y="190805"/>
                                  <a:pt x="0" y="148324"/>
                                  <a:pt x="0" y="95403"/>
                                </a:cubicBezTo>
                                <a:cubicBezTo>
                                  <a:pt x="0" y="42482"/>
                                  <a:pt x="42837" y="0"/>
                                  <a:pt x="95390" y="0"/>
                                </a:cubicBezTo>
                                <a:close/>
                              </a:path>
                            </a:pathLst>
                          </a:custGeom>
                          <a:ln w="0" cap="flat">
                            <a:miter lim="127000"/>
                          </a:ln>
                        </wps:spPr>
                        <wps:style>
                          <a:lnRef idx="0">
                            <a:srgbClr val="000000">
                              <a:alpha val="0"/>
                            </a:srgbClr>
                          </a:lnRef>
                          <a:fillRef idx="1">
                            <a:srgbClr val="7ACFF5"/>
                          </a:fillRef>
                          <a:effectRef idx="0">
                            <a:scrgbClr r="0" g="0" b="0"/>
                          </a:effectRef>
                          <a:fontRef idx="none"/>
                        </wps:style>
                        <wps:bodyPr/>
                      </wps:wsp>
                      <wps:wsp>
                        <wps:cNvPr id="732" name="Shape 732"/>
                        <wps:cNvSpPr/>
                        <wps:spPr>
                          <a:xfrm>
                            <a:off x="482410" y="1092238"/>
                            <a:ext cx="190792" cy="190805"/>
                          </a:xfrm>
                          <a:custGeom>
                            <a:avLst/>
                            <a:gdLst/>
                            <a:ahLst/>
                            <a:cxnLst/>
                            <a:rect l="0" t="0" r="0" b="0"/>
                            <a:pathLst>
                              <a:path w="190792" h="190805">
                                <a:moveTo>
                                  <a:pt x="190792" y="95403"/>
                                </a:moveTo>
                                <a:cubicBezTo>
                                  <a:pt x="190792" y="148324"/>
                                  <a:pt x="147955" y="190805"/>
                                  <a:pt x="95390" y="190805"/>
                                </a:cubicBezTo>
                                <a:cubicBezTo>
                                  <a:pt x="42837" y="190805"/>
                                  <a:pt x="0" y="148324"/>
                                  <a:pt x="0" y="95403"/>
                                </a:cubicBezTo>
                                <a:cubicBezTo>
                                  <a:pt x="0" y="42482"/>
                                  <a:pt x="42837" y="0"/>
                                  <a:pt x="95390" y="0"/>
                                </a:cubicBezTo>
                                <a:cubicBezTo>
                                  <a:pt x="147955" y="0"/>
                                  <a:pt x="190792" y="42482"/>
                                  <a:pt x="190792" y="95403"/>
                                </a:cubicBezTo>
                                <a:close/>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733" name="Shape 733"/>
                        <wps:cNvSpPr/>
                        <wps:spPr>
                          <a:xfrm>
                            <a:off x="583921" y="1282674"/>
                            <a:ext cx="0" cy="317526"/>
                          </a:xfrm>
                          <a:custGeom>
                            <a:avLst/>
                            <a:gdLst/>
                            <a:ahLst/>
                            <a:cxnLst/>
                            <a:rect l="0" t="0" r="0" b="0"/>
                            <a:pathLst>
                              <a:path h="317526">
                                <a:moveTo>
                                  <a:pt x="0" y="0"/>
                                </a:moveTo>
                                <a:lnTo>
                                  <a:pt x="0" y="317526"/>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734" name="Shape 734"/>
                        <wps:cNvSpPr/>
                        <wps:spPr>
                          <a:xfrm>
                            <a:off x="393484" y="1397165"/>
                            <a:ext cx="381241" cy="0"/>
                          </a:xfrm>
                          <a:custGeom>
                            <a:avLst/>
                            <a:gdLst/>
                            <a:ahLst/>
                            <a:cxnLst/>
                            <a:rect l="0" t="0" r="0" b="0"/>
                            <a:pathLst>
                              <a:path w="381241">
                                <a:moveTo>
                                  <a:pt x="0" y="0"/>
                                </a:moveTo>
                                <a:lnTo>
                                  <a:pt x="381241" y="0"/>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735" name="Shape 735"/>
                        <wps:cNvSpPr/>
                        <wps:spPr>
                          <a:xfrm>
                            <a:off x="393484" y="1600200"/>
                            <a:ext cx="190805" cy="254521"/>
                          </a:xfrm>
                          <a:custGeom>
                            <a:avLst/>
                            <a:gdLst/>
                            <a:ahLst/>
                            <a:cxnLst/>
                            <a:rect l="0" t="0" r="0" b="0"/>
                            <a:pathLst>
                              <a:path w="190805" h="254521">
                                <a:moveTo>
                                  <a:pt x="190805" y="0"/>
                                </a:moveTo>
                                <a:lnTo>
                                  <a:pt x="0" y="254521"/>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736" name="Shape 736"/>
                        <wps:cNvSpPr/>
                        <wps:spPr>
                          <a:xfrm>
                            <a:off x="583921" y="1600200"/>
                            <a:ext cx="191160" cy="254521"/>
                          </a:xfrm>
                          <a:custGeom>
                            <a:avLst/>
                            <a:gdLst/>
                            <a:ahLst/>
                            <a:cxnLst/>
                            <a:rect l="0" t="0" r="0" b="0"/>
                            <a:pathLst>
                              <a:path w="191160" h="254521">
                                <a:moveTo>
                                  <a:pt x="0" y="0"/>
                                </a:moveTo>
                                <a:lnTo>
                                  <a:pt x="191160" y="254521"/>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737" name="Shape 737"/>
                        <wps:cNvSpPr/>
                        <wps:spPr>
                          <a:xfrm>
                            <a:off x="2958846" y="304914"/>
                            <a:ext cx="1016635" cy="508330"/>
                          </a:xfrm>
                          <a:custGeom>
                            <a:avLst/>
                            <a:gdLst/>
                            <a:ahLst/>
                            <a:cxnLst/>
                            <a:rect l="0" t="0" r="0" b="0"/>
                            <a:pathLst>
                              <a:path w="1016635" h="508330">
                                <a:moveTo>
                                  <a:pt x="507962" y="0"/>
                                </a:moveTo>
                                <a:cubicBezTo>
                                  <a:pt x="788759" y="0"/>
                                  <a:pt x="1016635" y="114122"/>
                                  <a:pt x="1016635" y="254165"/>
                                </a:cubicBezTo>
                                <a:cubicBezTo>
                                  <a:pt x="1016635" y="394564"/>
                                  <a:pt x="788759" y="508330"/>
                                  <a:pt x="507962" y="508330"/>
                                </a:cubicBezTo>
                                <a:cubicBezTo>
                                  <a:pt x="227521" y="508330"/>
                                  <a:pt x="0" y="394564"/>
                                  <a:pt x="0" y="254165"/>
                                </a:cubicBezTo>
                                <a:cubicBezTo>
                                  <a:pt x="0" y="114122"/>
                                  <a:pt x="227521" y="0"/>
                                  <a:pt x="507962" y="0"/>
                                </a:cubicBezTo>
                                <a:close/>
                              </a:path>
                            </a:pathLst>
                          </a:custGeom>
                          <a:ln w="0" cap="flat">
                            <a:miter lim="127000"/>
                          </a:ln>
                        </wps:spPr>
                        <wps:style>
                          <a:lnRef idx="0">
                            <a:srgbClr val="000000">
                              <a:alpha val="0"/>
                            </a:srgbClr>
                          </a:lnRef>
                          <a:fillRef idx="1">
                            <a:srgbClr val="7ACFF5"/>
                          </a:fillRef>
                          <a:effectRef idx="0">
                            <a:scrgbClr r="0" g="0" b="0"/>
                          </a:effectRef>
                          <a:fontRef idx="none"/>
                        </wps:style>
                        <wps:bodyPr/>
                      </wps:wsp>
                      <wps:wsp>
                        <wps:cNvPr id="738" name="Shape 738"/>
                        <wps:cNvSpPr/>
                        <wps:spPr>
                          <a:xfrm>
                            <a:off x="2958846" y="304914"/>
                            <a:ext cx="1016635" cy="508330"/>
                          </a:xfrm>
                          <a:custGeom>
                            <a:avLst/>
                            <a:gdLst/>
                            <a:ahLst/>
                            <a:cxnLst/>
                            <a:rect l="0" t="0" r="0" b="0"/>
                            <a:pathLst>
                              <a:path w="1016635" h="508330">
                                <a:moveTo>
                                  <a:pt x="1016635" y="254165"/>
                                </a:moveTo>
                                <a:cubicBezTo>
                                  <a:pt x="1016635" y="394564"/>
                                  <a:pt x="788759" y="508330"/>
                                  <a:pt x="507962" y="508330"/>
                                </a:cubicBezTo>
                                <a:cubicBezTo>
                                  <a:pt x="227521" y="508330"/>
                                  <a:pt x="0" y="394564"/>
                                  <a:pt x="0" y="254165"/>
                                </a:cubicBezTo>
                                <a:cubicBezTo>
                                  <a:pt x="0" y="114122"/>
                                  <a:pt x="227521" y="0"/>
                                  <a:pt x="507962" y="0"/>
                                </a:cubicBezTo>
                                <a:cubicBezTo>
                                  <a:pt x="788759" y="0"/>
                                  <a:pt x="1016635" y="114122"/>
                                  <a:pt x="1016635" y="254165"/>
                                </a:cubicBezTo>
                                <a:close/>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739" name="Rectangle 739"/>
                        <wps:cNvSpPr/>
                        <wps:spPr>
                          <a:xfrm>
                            <a:off x="2730602" y="25842"/>
                            <a:ext cx="1813274" cy="207536"/>
                          </a:xfrm>
                          <a:prstGeom prst="rect">
                            <a:avLst/>
                          </a:prstGeom>
                          <a:ln>
                            <a:noFill/>
                          </a:ln>
                        </wps:spPr>
                        <wps:txbx>
                          <w:txbxContent>
                            <w:p w14:paraId="0834EECC" w14:textId="77777777" w:rsidR="006118A4" w:rsidRDefault="006118A4" w:rsidP="00925720">
                              <w:r>
                                <w:rPr>
                                  <w:rFonts w:ascii="Liberation Sans" w:eastAsia="Liberation Sans" w:hAnsi="Liberation Sans" w:cs="Liberation Sans"/>
                                </w:rPr>
                                <w:t>Fördererdaten ändern</w:t>
                              </w:r>
                            </w:p>
                          </w:txbxContent>
                        </wps:txbx>
                        <wps:bodyPr horzOverflow="overflow" vert="horz" lIns="0" tIns="0" rIns="0" bIns="0" rtlCol="0">
                          <a:noAutofit/>
                        </wps:bodyPr>
                      </wps:wsp>
                      <wps:wsp>
                        <wps:cNvPr id="740" name="Rectangle 740"/>
                        <wps:cNvSpPr/>
                        <wps:spPr>
                          <a:xfrm>
                            <a:off x="3124086" y="394117"/>
                            <a:ext cx="896884" cy="207536"/>
                          </a:xfrm>
                          <a:prstGeom prst="rect">
                            <a:avLst/>
                          </a:prstGeom>
                          <a:ln>
                            <a:noFill/>
                          </a:ln>
                        </wps:spPr>
                        <wps:txbx>
                          <w:txbxContent>
                            <w:p w14:paraId="71B9B058" w14:textId="77777777" w:rsidR="006118A4" w:rsidRDefault="006118A4" w:rsidP="00925720">
                              <w:r>
                                <w:rPr>
                                  <w:rFonts w:ascii="Liberation Sans" w:eastAsia="Liberation Sans" w:hAnsi="Liberation Sans" w:cs="Liberation Sans"/>
                                </w:rPr>
                                <w:t>Neues Bild</w:t>
                              </w:r>
                            </w:p>
                          </w:txbxContent>
                        </wps:txbx>
                        <wps:bodyPr horzOverflow="overflow" vert="horz" lIns="0" tIns="0" rIns="0" bIns="0" rtlCol="0">
                          <a:noAutofit/>
                        </wps:bodyPr>
                      </wps:wsp>
                      <wps:wsp>
                        <wps:cNvPr id="741" name="Shape 741"/>
                        <wps:cNvSpPr/>
                        <wps:spPr>
                          <a:xfrm>
                            <a:off x="2654287" y="1066685"/>
                            <a:ext cx="1613154" cy="508318"/>
                          </a:xfrm>
                          <a:custGeom>
                            <a:avLst/>
                            <a:gdLst/>
                            <a:ahLst/>
                            <a:cxnLst/>
                            <a:rect l="0" t="0" r="0" b="0"/>
                            <a:pathLst>
                              <a:path w="1613154" h="508318">
                                <a:moveTo>
                                  <a:pt x="806755" y="0"/>
                                </a:moveTo>
                                <a:cubicBezTo>
                                  <a:pt x="1252080" y="0"/>
                                  <a:pt x="1613154" y="113754"/>
                                  <a:pt x="1613154" y="254153"/>
                                </a:cubicBezTo>
                                <a:cubicBezTo>
                                  <a:pt x="1613154" y="394919"/>
                                  <a:pt x="1252080" y="508318"/>
                                  <a:pt x="806755" y="508318"/>
                                </a:cubicBezTo>
                                <a:cubicBezTo>
                                  <a:pt x="361074" y="508318"/>
                                  <a:pt x="0" y="394919"/>
                                  <a:pt x="0" y="254153"/>
                                </a:cubicBezTo>
                                <a:cubicBezTo>
                                  <a:pt x="0" y="113754"/>
                                  <a:pt x="361074" y="0"/>
                                  <a:pt x="806755" y="0"/>
                                </a:cubicBezTo>
                                <a:close/>
                              </a:path>
                            </a:pathLst>
                          </a:custGeom>
                          <a:ln w="0" cap="flat">
                            <a:miter lim="127000"/>
                          </a:ln>
                        </wps:spPr>
                        <wps:style>
                          <a:lnRef idx="0">
                            <a:srgbClr val="000000">
                              <a:alpha val="0"/>
                            </a:srgbClr>
                          </a:lnRef>
                          <a:fillRef idx="1">
                            <a:srgbClr val="7ACFF5"/>
                          </a:fillRef>
                          <a:effectRef idx="0">
                            <a:scrgbClr r="0" g="0" b="0"/>
                          </a:effectRef>
                          <a:fontRef idx="none"/>
                        </wps:style>
                        <wps:bodyPr/>
                      </wps:wsp>
                      <wps:wsp>
                        <wps:cNvPr id="742" name="Shape 742"/>
                        <wps:cNvSpPr/>
                        <wps:spPr>
                          <a:xfrm>
                            <a:off x="2654287" y="1066685"/>
                            <a:ext cx="1613154" cy="508318"/>
                          </a:xfrm>
                          <a:custGeom>
                            <a:avLst/>
                            <a:gdLst/>
                            <a:ahLst/>
                            <a:cxnLst/>
                            <a:rect l="0" t="0" r="0" b="0"/>
                            <a:pathLst>
                              <a:path w="1613154" h="508318">
                                <a:moveTo>
                                  <a:pt x="1613154" y="254153"/>
                                </a:moveTo>
                                <a:cubicBezTo>
                                  <a:pt x="1613154" y="394919"/>
                                  <a:pt x="1252080" y="508318"/>
                                  <a:pt x="806755" y="508318"/>
                                </a:cubicBezTo>
                                <a:cubicBezTo>
                                  <a:pt x="361074" y="508318"/>
                                  <a:pt x="0" y="394919"/>
                                  <a:pt x="0" y="254153"/>
                                </a:cubicBezTo>
                                <a:cubicBezTo>
                                  <a:pt x="0" y="113754"/>
                                  <a:pt x="361074" y="0"/>
                                  <a:pt x="806755" y="0"/>
                                </a:cubicBezTo>
                                <a:cubicBezTo>
                                  <a:pt x="1252080" y="0"/>
                                  <a:pt x="1613154" y="113754"/>
                                  <a:pt x="1613154" y="254153"/>
                                </a:cubicBezTo>
                                <a:close/>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743" name="Rectangle 743"/>
                        <wps:cNvSpPr/>
                        <wps:spPr>
                          <a:xfrm>
                            <a:off x="3175203" y="584553"/>
                            <a:ext cx="775392" cy="207536"/>
                          </a:xfrm>
                          <a:prstGeom prst="rect">
                            <a:avLst/>
                          </a:prstGeom>
                          <a:ln>
                            <a:noFill/>
                          </a:ln>
                        </wps:spPr>
                        <wps:txbx>
                          <w:txbxContent>
                            <w:p w14:paraId="7BAF0E8F" w14:textId="77777777" w:rsidR="006118A4" w:rsidRDefault="006118A4" w:rsidP="00925720">
                              <w:r>
                                <w:rPr>
                                  <w:rFonts w:ascii="Liberation Sans" w:eastAsia="Liberation Sans" w:hAnsi="Liberation Sans" w:cs="Liberation Sans"/>
                                </w:rPr>
                                <w:t>zuordnen</w:t>
                              </w:r>
                            </w:p>
                          </w:txbxContent>
                        </wps:txbx>
                        <wps:bodyPr horzOverflow="overflow" vert="horz" lIns="0" tIns="0" rIns="0" bIns="0" rtlCol="0">
                          <a:noAutofit/>
                        </wps:bodyPr>
                      </wps:wsp>
                      <wps:wsp>
                        <wps:cNvPr id="744" name="Shape 744"/>
                        <wps:cNvSpPr/>
                        <wps:spPr>
                          <a:xfrm>
                            <a:off x="2412721" y="1828800"/>
                            <a:ext cx="2121484" cy="508318"/>
                          </a:xfrm>
                          <a:custGeom>
                            <a:avLst/>
                            <a:gdLst/>
                            <a:ahLst/>
                            <a:cxnLst/>
                            <a:rect l="0" t="0" r="0" b="0"/>
                            <a:pathLst>
                              <a:path w="2121484" h="508318">
                                <a:moveTo>
                                  <a:pt x="1060920" y="0"/>
                                </a:moveTo>
                                <a:cubicBezTo>
                                  <a:pt x="1646644" y="0"/>
                                  <a:pt x="2121484" y="114122"/>
                                  <a:pt x="2121484" y="254521"/>
                                </a:cubicBezTo>
                                <a:cubicBezTo>
                                  <a:pt x="2121484" y="394564"/>
                                  <a:pt x="1646644" y="508318"/>
                                  <a:pt x="1060920" y="508318"/>
                                </a:cubicBezTo>
                                <a:cubicBezTo>
                                  <a:pt x="475209" y="508318"/>
                                  <a:pt x="0" y="394564"/>
                                  <a:pt x="0" y="254521"/>
                                </a:cubicBezTo>
                                <a:cubicBezTo>
                                  <a:pt x="0" y="114122"/>
                                  <a:pt x="475209" y="0"/>
                                  <a:pt x="1060920" y="0"/>
                                </a:cubicBezTo>
                                <a:close/>
                              </a:path>
                            </a:pathLst>
                          </a:custGeom>
                          <a:ln w="0" cap="flat">
                            <a:miter lim="127000"/>
                          </a:ln>
                        </wps:spPr>
                        <wps:style>
                          <a:lnRef idx="0">
                            <a:srgbClr val="000000">
                              <a:alpha val="0"/>
                            </a:srgbClr>
                          </a:lnRef>
                          <a:fillRef idx="1">
                            <a:srgbClr val="7ACFF5"/>
                          </a:fillRef>
                          <a:effectRef idx="0">
                            <a:scrgbClr r="0" g="0" b="0"/>
                          </a:effectRef>
                          <a:fontRef idx="none"/>
                        </wps:style>
                        <wps:bodyPr/>
                      </wps:wsp>
                      <wps:wsp>
                        <wps:cNvPr id="745" name="Shape 745"/>
                        <wps:cNvSpPr/>
                        <wps:spPr>
                          <a:xfrm>
                            <a:off x="2412721" y="1828800"/>
                            <a:ext cx="2121484" cy="508318"/>
                          </a:xfrm>
                          <a:custGeom>
                            <a:avLst/>
                            <a:gdLst/>
                            <a:ahLst/>
                            <a:cxnLst/>
                            <a:rect l="0" t="0" r="0" b="0"/>
                            <a:pathLst>
                              <a:path w="2121484" h="508318">
                                <a:moveTo>
                                  <a:pt x="2121484" y="254521"/>
                                </a:moveTo>
                                <a:cubicBezTo>
                                  <a:pt x="2121484" y="394564"/>
                                  <a:pt x="1646644" y="508318"/>
                                  <a:pt x="1060920" y="508318"/>
                                </a:cubicBezTo>
                                <a:cubicBezTo>
                                  <a:pt x="475209" y="508318"/>
                                  <a:pt x="0" y="394564"/>
                                  <a:pt x="0" y="254521"/>
                                </a:cubicBezTo>
                                <a:cubicBezTo>
                                  <a:pt x="0" y="114122"/>
                                  <a:pt x="475209" y="0"/>
                                  <a:pt x="1060920" y="0"/>
                                </a:cubicBezTo>
                                <a:cubicBezTo>
                                  <a:pt x="1646644" y="0"/>
                                  <a:pt x="2121484" y="114122"/>
                                  <a:pt x="2121484" y="254521"/>
                                </a:cubicBezTo>
                                <a:close/>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746" name="Rectangle 746"/>
                        <wps:cNvSpPr/>
                        <wps:spPr>
                          <a:xfrm>
                            <a:off x="2793962" y="1244801"/>
                            <a:ext cx="1729307" cy="207536"/>
                          </a:xfrm>
                          <a:prstGeom prst="rect">
                            <a:avLst/>
                          </a:prstGeom>
                          <a:ln>
                            <a:noFill/>
                          </a:ln>
                        </wps:spPr>
                        <wps:txbx>
                          <w:txbxContent>
                            <w:p w14:paraId="05CE880D" w14:textId="77777777" w:rsidR="006118A4" w:rsidRDefault="006118A4" w:rsidP="00925720">
                              <w:r>
                                <w:rPr>
                                  <w:rFonts w:ascii="Liberation Sans" w:eastAsia="Liberation Sans" w:hAnsi="Liberation Sans" w:cs="Liberation Sans"/>
                                </w:rPr>
                                <w:t>Kontaktdaten ändern</w:t>
                              </w:r>
                            </w:p>
                          </w:txbxContent>
                        </wps:txbx>
                        <wps:bodyPr horzOverflow="overflow" vert="horz" lIns="0" tIns="0" rIns="0" bIns="0" rtlCol="0">
                          <a:noAutofit/>
                        </wps:bodyPr>
                      </wps:wsp>
                      <wps:wsp>
                        <wps:cNvPr id="747" name="Shape 747"/>
                        <wps:cNvSpPr/>
                        <wps:spPr>
                          <a:xfrm>
                            <a:off x="2920683" y="2603526"/>
                            <a:ext cx="1080008" cy="508317"/>
                          </a:xfrm>
                          <a:custGeom>
                            <a:avLst/>
                            <a:gdLst/>
                            <a:ahLst/>
                            <a:cxnLst/>
                            <a:rect l="0" t="0" r="0" b="0"/>
                            <a:pathLst>
                              <a:path w="1080008" h="508317">
                                <a:moveTo>
                                  <a:pt x="540360" y="0"/>
                                </a:moveTo>
                                <a:cubicBezTo>
                                  <a:pt x="838441" y="0"/>
                                  <a:pt x="1080008" y="113754"/>
                                  <a:pt x="1080008" y="254152"/>
                                </a:cubicBezTo>
                                <a:cubicBezTo>
                                  <a:pt x="1080008" y="394550"/>
                                  <a:pt x="838441" y="508317"/>
                                  <a:pt x="540360" y="508317"/>
                                </a:cubicBezTo>
                                <a:cubicBezTo>
                                  <a:pt x="241922" y="508317"/>
                                  <a:pt x="0" y="394550"/>
                                  <a:pt x="0" y="254152"/>
                                </a:cubicBezTo>
                                <a:cubicBezTo>
                                  <a:pt x="0" y="113754"/>
                                  <a:pt x="241922" y="0"/>
                                  <a:pt x="540360" y="0"/>
                                </a:cubicBezTo>
                                <a:close/>
                              </a:path>
                            </a:pathLst>
                          </a:custGeom>
                          <a:ln w="0" cap="flat">
                            <a:miter lim="127000"/>
                          </a:ln>
                        </wps:spPr>
                        <wps:style>
                          <a:lnRef idx="0">
                            <a:srgbClr val="000000">
                              <a:alpha val="0"/>
                            </a:srgbClr>
                          </a:lnRef>
                          <a:fillRef idx="1">
                            <a:srgbClr val="7ACFF5"/>
                          </a:fillRef>
                          <a:effectRef idx="0">
                            <a:scrgbClr r="0" g="0" b="0"/>
                          </a:effectRef>
                          <a:fontRef idx="none"/>
                        </wps:style>
                        <wps:bodyPr/>
                      </wps:wsp>
                      <wps:wsp>
                        <wps:cNvPr id="748" name="Shape 748"/>
                        <wps:cNvSpPr/>
                        <wps:spPr>
                          <a:xfrm>
                            <a:off x="2920683" y="2603526"/>
                            <a:ext cx="1080008" cy="508317"/>
                          </a:xfrm>
                          <a:custGeom>
                            <a:avLst/>
                            <a:gdLst/>
                            <a:ahLst/>
                            <a:cxnLst/>
                            <a:rect l="0" t="0" r="0" b="0"/>
                            <a:pathLst>
                              <a:path w="1080008" h="508317">
                                <a:moveTo>
                                  <a:pt x="1080008" y="254152"/>
                                </a:moveTo>
                                <a:cubicBezTo>
                                  <a:pt x="1080008" y="394550"/>
                                  <a:pt x="838441" y="508317"/>
                                  <a:pt x="540360" y="508317"/>
                                </a:cubicBezTo>
                                <a:cubicBezTo>
                                  <a:pt x="241922" y="508317"/>
                                  <a:pt x="0" y="394550"/>
                                  <a:pt x="0" y="254152"/>
                                </a:cubicBezTo>
                                <a:cubicBezTo>
                                  <a:pt x="0" y="113754"/>
                                  <a:pt x="241922" y="0"/>
                                  <a:pt x="540360" y="0"/>
                                </a:cubicBezTo>
                                <a:cubicBezTo>
                                  <a:pt x="838441" y="0"/>
                                  <a:pt x="1080008" y="113754"/>
                                  <a:pt x="1080008" y="254152"/>
                                </a:cubicBezTo>
                                <a:close/>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749" name="Rectangle 749"/>
                        <wps:cNvSpPr/>
                        <wps:spPr>
                          <a:xfrm>
                            <a:off x="2705049" y="2006916"/>
                            <a:ext cx="1999041" cy="207536"/>
                          </a:xfrm>
                          <a:prstGeom prst="rect">
                            <a:avLst/>
                          </a:prstGeom>
                          <a:ln>
                            <a:noFill/>
                          </a:ln>
                        </wps:spPr>
                        <wps:txbx>
                          <w:txbxContent>
                            <w:p w14:paraId="5F461730" w14:textId="77777777" w:rsidR="006118A4" w:rsidRDefault="006118A4" w:rsidP="00925720">
                              <w:r>
                                <w:rPr>
                                  <w:rFonts w:ascii="Liberation Sans" w:eastAsia="Liberation Sans" w:hAnsi="Liberation Sans" w:cs="Liberation Sans"/>
                                </w:rPr>
                                <w:t>Exponatreferenz ändern</w:t>
                              </w:r>
                            </w:p>
                          </w:txbxContent>
                        </wps:txbx>
                        <wps:bodyPr horzOverflow="overflow" vert="horz" lIns="0" tIns="0" rIns="0" bIns="0" rtlCol="0">
                          <a:noAutofit/>
                        </wps:bodyPr>
                      </wps:wsp>
                      <wps:wsp>
                        <wps:cNvPr id="750" name="Rectangle 750"/>
                        <wps:cNvSpPr/>
                        <wps:spPr>
                          <a:xfrm>
                            <a:off x="3035160" y="2781640"/>
                            <a:ext cx="1127978" cy="207536"/>
                          </a:xfrm>
                          <a:prstGeom prst="rect">
                            <a:avLst/>
                          </a:prstGeom>
                          <a:ln>
                            <a:noFill/>
                          </a:ln>
                        </wps:spPr>
                        <wps:txbx>
                          <w:txbxContent>
                            <w:p w14:paraId="1EF47CAF" w14:textId="77777777" w:rsidR="006118A4" w:rsidRDefault="006118A4" w:rsidP="00925720">
                              <w:r>
                                <w:rPr>
                                  <w:rFonts w:ascii="Liberation Sans" w:eastAsia="Liberation Sans" w:hAnsi="Liberation Sans" w:cs="Liberation Sans"/>
                                </w:rPr>
                                <w:t>Name ändern</w:t>
                              </w:r>
                            </w:p>
                          </w:txbxContent>
                        </wps:txbx>
                        <wps:bodyPr horzOverflow="overflow" vert="horz" lIns="0" tIns="0" rIns="0" bIns="0" rtlCol="0">
                          <a:noAutofit/>
                        </wps:bodyPr>
                      </wps:wsp>
                      <wps:wsp>
                        <wps:cNvPr id="751" name="Rectangle 751"/>
                        <wps:cNvSpPr/>
                        <wps:spPr>
                          <a:xfrm>
                            <a:off x="380886" y="3378516"/>
                            <a:ext cx="527022" cy="207536"/>
                          </a:xfrm>
                          <a:prstGeom prst="rect">
                            <a:avLst/>
                          </a:prstGeom>
                          <a:ln>
                            <a:noFill/>
                          </a:ln>
                        </wps:spPr>
                        <wps:txbx>
                          <w:txbxContent>
                            <w:p w14:paraId="245FFCCC" w14:textId="77777777" w:rsidR="006118A4" w:rsidRDefault="006118A4" w:rsidP="00925720">
                              <w:r>
                                <w:rPr>
                                  <w:rFonts w:ascii="Liberation Sans" w:eastAsia="Liberation Sans" w:hAnsi="Liberation Sans" w:cs="Liberation Sans"/>
                                </w:rPr>
                                <w:t>Admin</w:t>
                              </w:r>
                            </w:p>
                          </w:txbxContent>
                        </wps:txbx>
                        <wps:bodyPr horzOverflow="overflow" vert="horz" lIns="0" tIns="0" rIns="0" bIns="0" rtlCol="0">
                          <a:noAutofit/>
                        </wps:bodyPr>
                      </wps:wsp>
                      <wps:wsp>
                        <wps:cNvPr id="752" name="Shape 752"/>
                        <wps:cNvSpPr/>
                        <wps:spPr>
                          <a:xfrm>
                            <a:off x="571322" y="2069999"/>
                            <a:ext cx="0" cy="520916"/>
                          </a:xfrm>
                          <a:custGeom>
                            <a:avLst/>
                            <a:gdLst/>
                            <a:ahLst/>
                            <a:cxnLst/>
                            <a:rect l="0" t="0" r="0" b="0"/>
                            <a:pathLst>
                              <a:path h="520916">
                                <a:moveTo>
                                  <a:pt x="0" y="0"/>
                                </a:moveTo>
                                <a:lnTo>
                                  <a:pt x="0" y="520916"/>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753" name="Shape 753"/>
                        <wps:cNvSpPr/>
                        <wps:spPr>
                          <a:xfrm>
                            <a:off x="495008" y="2069999"/>
                            <a:ext cx="152997" cy="152997"/>
                          </a:xfrm>
                          <a:custGeom>
                            <a:avLst/>
                            <a:gdLst/>
                            <a:ahLst/>
                            <a:cxnLst/>
                            <a:rect l="0" t="0" r="0" b="0"/>
                            <a:pathLst>
                              <a:path w="152997" h="152997">
                                <a:moveTo>
                                  <a:pt x="76683" y="0"/>
                                </a:moveTo>
                                <a:lnTo>
                                  <a:pt x="152997" y="152997"/>
                                </a:lnTo>
                                <a:lnTo>
                                  <a:pt x="0" y="152997"/>
                                </a:lnTo>
                                <a:lnTo>
                                  <a:pt x="76683"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54" name="Shape 754"/>
                        <wps:cNvSpPr/>
                        <wps:spPr>
                          <a:xfrm>
                            <a:off x="495008" y="2069999"/>
                            <a:ext cx="152997" cy="152997"/>
                          </a:xfrm>
                          <a:custGeom>
                            <a:avLst/>
                            <a:gdLst/>
                            <a:ahLst/>
                            <a:cxnLst/>
                            <a:rect l="0" t="0" r="0" b="0"/>
                            <a:pathLst>
                              <a:path w="152997" h="152997">
                                <a:moveTo>
                                  <a:pt x="76683" y="0"/>
                                </a:moveTo>
                                <a:lnTo>
                                  <a:pt x="0" y="152997"/>
                                </a:lnTo>
                                <a:lnTo>
                                  <a:pt x="152997" y="152997"/>
                                </a:lnTo>
                                <a:lnTo>
                                  <a:pt x="76683" y="0"/>
                                </a:lnTo>
                                <a:close/>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755" name="Shape 755"/>
                        <wps:cNvSpPr/>
                        <wps:spPr>
                          <a:xfrm>
                            <a:off x="761771" y="546126"/>
                            <a:ext cx="2197430" cy="533870"/>
                          </a:xfrm>
                          <a:custGeom>
                            <a:avLst/>
                            <a:gdLst/>
                            <a:ahLst/>
                            <a:cxnLst/>
                            <a:rect l="0" t="0" r="0" b="0"/>
                            <a:pathLst>
                              <a:path w="2197430" h="533870">
                                <a:moveTo>
                                  <a:pt x="0" y="533870"/>
                                </a:moveTo>
                                <a:lnTo>
                                  <a:pt x="2197430" y="0"/>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756" name="Shape 756"/>
                        <wps:cNvSpPr/>
                        <wps:spPr>
                          <a:xfrm>
                            <a:off x="2793962" y="495364"/>
                            <a:ext cx="165240" cy="51117"/>
                          </a:xfrm>
                          <a:custGeom>
                            <a:avLst/>
                            <a:gdLst/>
                            <a:ahLst/>
                            <a:cxnLst/>
                            <a:rect l="0" t="0" r="0" b="0"/>
                            <a:pathLst>
                              <a:path w="165240" h="51117">
                                <a:moveTo>
                                  <a:pt x="165240" y="51117"/>
                                </a:moveTo>
                                <a:lnTo>
                                  <a:pt x="0" y="0"/>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757" name="Shape 757"/>
                        <wps:cNvSpPr/>
                        <wps:spPr>
                          <a:xfrm>
                            <a:off x="2832126" y="546126"/>
                            <a:ext cx="127076" cy="101879"/>
                          </a:xfrm>
                          <a:custGeom>
                            <a:avLst/>
                            <a:gdLst/>
                            <a:ahLst/>
                            <a:cxnLst/>
                            <a:rect l="0" t="0" r="0" b="0"/>
                            <a:pathLst>
                              <a:path w="127076" h="101879">
                                <a:moveTo>
                                  <a:pt x="127076" y="0"/>
                                </a:moveTo>
                                <a:lnTo>
                                  <a:pt x="0" y="101879"/>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758" name="Shape 758"/>
                        <wps:cNvSpPr/>
                        <wps:spPr>
                          <a:xfrm>
                            <a:off x="774725" y="1308240"/>
                            <a:ext cx="1879917" cy="12954"/>
                          </a:xfrm>
                          <a:custGeom>
                            <a:avLst/>
                            <a:gdLst/>
                            <a:ahLst/>
                            <a:cxnLst/>
                            <a:rect l="0" t="0" r="0" b="0"/>
                            <a:pathLst>
                              <a:path w="1879917" h="12954">
                                <a:moveTo>
                                  <a:pt x="0" y="0"/>
                                </a:moveTo>
                                <a:lnTo>
                                  <a:pt x="1879917" y="12954"/>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759" name="Shape 759"/>
                        <wps:cNvSpPr/>
                        <wps:spPr>
                          <a:xfrm>
                            <a:off x="2501646" y="1244524"/>
                            <a:ext cx="152997" cy="76670"/>
                          </a:xfrm>
                          <a:custGeom>
                            <a:avLst/>
                            <a:gdLst/>
                            <a:ahLst/>
                            <a:cxnLst/>
                            <a:rect l="0" t="0" r="0" b="0"/>
                            <a:pathLst>
                              <a:path w="152997" h="76670">
                                <a:moveTo>
                                  <a:pt x="152997" y="76670"/>
                                </a:moveTo>
                                <a:lnTo>
                                  <a:pt x="0" y="0"/>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760" name="Shape 760"/>
                        <wps:cNvSpPr/>
                        <wps:spPr>
                          <a:xfrm>
                            <a:off x="2501646" y="1320838"/>
                            <a:ext cx="152997" cy="76683"/>
                          </a:xfrm>
                          <a:custGeom>
                            <a:avLst/>
                            <a:gdLst/>
                            <a:ahLst/>
                            <a:cxnLst/>
                            <a:rect l="0" t="0" r="0" b="0"/>
                            <a:pathLst>
                              <a:path w="152997" h="76683">
                                <a:moveTo>
                                  <a:pt x="152997" y="0"/>
                                </a:moveTo>
                                <a:lnTo>
                                  <a:pt x="0" y="76683"/>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761" name="Shape 761"/>
                        <wps:cNvSpPr/>
                        <wps:spPr>
                          <a:xfrm>
                            <a:off x="774725" y="1854365"/>
                            <a:ext cx="1638364" cy="228956"/>
                          </a:xfrm>
                          <a:custGeom>
                            <a:avLst/>
                            <a:gdLst/>
                            <a:ahLst/>
                            <a:cxnLst/>
                            <a:rect l="0" t="0" r="0" b="0"/>
                            <a:pathLst>
                              <a:path w="1638364" h="228956">
                                <a:moveTo>
                                  <a:pt x="0" y="0"/>
                                </a:moveTo>
                                <a:lnTo>
                                  <a:pt x="1638364" y="228956"/>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762" name="Shape 762"/>
                        <wps:cNvSpPr/>
                        <wps:spPr>
                          <a:xfrm>
                            <a:off x="2273046" y="1981085"/>
                            <a:ext cx="140043" cy="102236"/>
                          </a:xfrm>
                          <a:custGeom>
                            <a:avLst/>
                            <a:gdLst/>
                            <a:ahLst/>
                            <a:cxnLst/>
                            <a:rect l="0" t="0" r="0" b="0"/>
                            <a:pathLst>
                              <a:path w="140043" h="102236">
                                <a:moveTo>
                                  <a:pt x="140043" y="102236"/>
                                </a:moveTo>
                                <a:lnTo>
                                  <a:pt x="0" y="0"/>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763" name="Shape 763"/>
                        <wps:cNvSpPr/>
                        <wps:spPr>
                          <a:xfrm>
                            <a:off x="2260448" y="2082965"/>
                            <a:ext cx="152641" cy="51118"/>
                          </a:xfrm>
                          <a:custGeom>
                            <a:avLst/>
                            <a:gdLst/>
                            <a:ahLst/>
                            <a:cxnLst/>
                            <a:rect l="0" t="0" r="0" b="0"/>
                            <a:pathLst>
                              <a:path w="152641" h="51118">
                                <a:moveTo>
                                  <a:pt x="152641" y="0"/>
                                </a:moveTo>
                                <a:lnTo>
                                  <a:pt x="0" y="51118"/>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764" name="Shape 764"/>
                        <wps:cNvSpPr/>
                        <wps:spPr>
                          <a:xfrm>
                            <a:off x="774725" y="1854365"/>
                            <a:ext cx="2146326" cy="990714"/>
                          </a:xfrm>
                          <a:custGeom>
                            <a:avLst/>
                            <a:gdLst/>
                            <a:ahLst/>
                            <a:cxnLst/>
                            <a:rect l="0" t="0" r="0" b="0"/>
                            <a:pathLst>
                              <a:path w="2146326" h="990714">
                                <a:moveTo>
                                  <a:pt x="0" y="0"/>
                                </a:moveTo>
                                <a:lnTo>
                                  <a:pt x="2146326" y="990714"/>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765" name="Shape 765"/>
                        <wps:cNvSpPr/>
                        <wps:spPr>
                          <a:xfrm>
                            <a:off x="2819172" y="2717635"/>
                            <a:ext cx="101879" cy="127444"/>
                          </a:xfrm>
                          <a:custGeom>
                            <a:avLst/>
                            <a:gdLst/>
                            <a:ahLst/>
                            <a:cxnLst/>
                            <a:rect l="0" t="0" r="0" b="0"/>
                            <a:pathLst>
                              <a:path w="101879" h="127444">
                                <a:moveTo>
                                  <a:pt x="101879" y="127444"/>
                                </a:moveTo>
                                <a:lnTo>
                                  <a:pt x="0" y="0"/>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766" name="Shape 766"/>
                        <wps:cNvSpPr/>
                        <wps:spPr>
                          <a:xfrm>
                            <a:off x="2755811" y="2844724"/>
                            <a:ext cx="165240" cy="13309"/>
                          </a:xfrm>
                          <a:custGeom>
                            <a:avLst/>
                            <a:gdLst/>
                            <a:ahLst/>
                            <a:cxnLst/>
                            <a:rect l="0" t="0" r="0" b="0"/>
                            <a:pathLst>
                              <a:path w="165240" h="13309">
                                <a:moveTo>
                                  <a:pt x="165240" y="0"/>
                                </a:moveTo>
                                <a:lnTo>
                                  <a:pt x="0" y="13309"/>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767" name="Rectangle 767"/>
                        <wps:cNvSpPr/>
                        <wps:spPr>
                          <a:xfrm>
                            <a:off x="0" y="1879839"/>
                            <a:ext cx="1541496" cy="207536"/>
                          </a:xfrm>
                          <a:prstGeom prst="rect">
                            <a:avLst/>
                          </a:prstGeom>
                          <a:ln>
                            <a:noFill/>
                          </a:ln>
                        </wps:spPr>
                        <wps:txbx>
                          <w:txbxContent>
                            <w:p w14:paraId="1171F2EE" w14:textId="77777777" w:rsidR="006118A4" w:rsidRDefault="006118A4" w:rsidP="00925720">
                              <w:r>
                                <w:rPr>
                                  <w:rFonts w:ascii="Liberation Sans" w:eastAsia="Liberation Sans" w:hAnsi="Liberation Sans" w:cs="Liberation Sans"/>
                                </w:rPr>
                                <w:t>Human Resources</w:t>
                              </w:r>
                            </w:p>
                          </w:txbxContent>
                        </wps:txbx>
                        <wps:bodyPr horzOverflow="overflow" vert="horz" lIns="0" tIns="0" rIns="0" bIns="0" rtlCol="0">
                          <a:noAutofit/>
                        </wps:bodyPr>
                      </wps:wsp>
                    </wpg:wgp>
                  </a:graphicData>
                </a:graphic>
              </wp:inline>
            </w:drawing>
          </mc:Choice>
          <mc:Fallback>
            <w:pict>
              <v:group w14:anchorId="7D5B723C" id="Group 41789" o:spid="_x0000_s1153" style="width:365pt;height:278.3pt;mso-position-horizontal-relative:char;mso-position-vertical-relative:line" coordsize="46357,353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">
                <v:shape id="Shape 45912" o:spid="_x0000_s1154" style="position:absolute;left:21970;width:24387;height:33912;visibility:visible;mso-wrap-style:square;v-text-anchor:top" coordsize="2438641,33912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" path="m,l2438641,r,3391205l,3391205,,e" fillcolor="#ccc" stroked="f" strokeweight="0">
                  <v:stroke miterlimit="83231f" joinstyle="miter"/>
                  <v:path arrowok="t" textboxrect="0,0,2438641,3391205"/>
                </v:shape>
                <v:shape id="Shape 724" o:spid="_x0000_s1155" style="position:absolute;left:21970;width:24387;height:33912;visibility:visible;mso-wrap-style:square;v-text-anchor:top" coordsize="2438641,33912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" path="m,l2438641,r,3391205l,3391205,,xe" filled="f" strokeweight=".35mm">
                  <v:path arrowok="t" textboxrect="0,0,2438641,3391205"/>
                </v:shape>
                <v:shape id="Shape 725" o:spid="_x0000_s1156" style="position:absolute;left:4824;top:25909;width:1908;height:1908;visibility:visible;mso-wrap-style:square;v-text-anchor:top" coordsize="190792,1908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" path="m95390,v52565,,95402,42482,95402,95047c190792,148324,147955,190805,95390,190805,42837,190805,,148324,,95047,,42482,42837,,95390,xe" fillcolor="#7acff5" stroked="f" strokeweight="0">
                  <v:stroke miterlimit="83231f" joinstyle="miter"/>
                  <v:path arrowok="t" textboxrect="0,0,190792,190805"/>
                </v:shape>
                <v:shape id="Shape 726" o:spid="_x0000_s1157" style="position:absolute;left:4824;top:25909;width:1908;height:1908;visibility:visible;mso-wrap-style:square;v-text-anchor:top" coordsize="190792,1908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" path="m190792,95047v,53277,-42837,95758,-95402,95758c42837,190805,,148324,,95047,,42482,42837,,95390,v52565,,95402,42482,95402,95047xe" filled="f" strokeweight=".35mm">
                  <v:path arrowok="t" textboxrect="0,0,190792,190805"/>
                </v:shape>
                <v:shape id="Shape 727" o:spid="_x0000_s1158" style="position:absolute;left:5839;top:27813;width:0;height:3175;visibility:visible;mso-wrap-style:square;v-text-anchor:top" coordsize="0,3175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" path="m,l,317512e" filled="f" strokeweight=".35mm">
                  <v:path arrowok="t" textboxrect="0,0,0,317512"/>
                </v:shape>
                <v:shape id="Shape 728" o:spid="_x0000_s1159" style="position:absolute;left:3934;top:28954;width:3813;height:0;visibility:visible;mso-wrap-style:square;v-text-anchor:top" coordsize="381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" path="m,l381241,e" filled="f" strokeweight=".35mm">
                  <v:path arrowok="t" textboxrect="0,0,381241,0"/>
                </v:shape>
                <v:shape id="Shape 729" o:spid="_x0000_s1160" style="position:absolute;left:3934;top:30988;width:1908;height:2542;visibility:visible;mso-wrap-style:square;v-text-anchor:top" coordsize="190805,254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" path="m190805,l,254165e" filled="f" strokeweight=".35mm">
                  <v:path arrowok="t" textboxrect="0,0,190805,254165"/>
                </v:shape>
                <v:shape id="Shape 730" o:spid="_x0000_s1161" style="position:absolute;left:5839;top:30988;width:1911;height:2542;visibility:visible;mso-wrap-style:square;v-text-anchor:top" coordsize="191160,254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" path="m,l191160,254165e" filled="f" strokeweight=".35mm">
                  <v:path arrowok="t" textboxrect="0,0,191160,254165"/>
                </v:shape>
                <v:shape id="Shape 731" o:spid="_x0000_s1162" style="position:absolute;left:4824;top:10922;width:1908;height:1908;visibility:visible;mso-wrap-style:square;v-text-anchor:top" coordsize="190792,1908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" path="m95390,v52565,,95402,42482,95402,95403c190792,148324,147955,190805,95390,190805,42837,190805,,148324,,95403,,42482,42837,,95390,xe" fillcolor="#7acff5" stroked="f" strokeweight="0">
                  <v:stroke miterlimit="83231f" joinstyle="miter"/>
                  <v:path arrowok="t" textboxrect="0,0,190792,190805"/>
                </v:shape>
                <v:shape id="Shape 732" o:spid="_x0000_s1163" style="position:absolute;left:4824;top:10922;width:1908;height:1908;visibility:visible;mso-wrap-style:square;v-text-anchor:top" coordsize="190792,1908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" path="m190792,95403v,52921,-42837,95402,-95402,95402c42837,190805,,148324,,95403,,42482,42837,,95390,v52565,,95402,42482,95402,95403xe" filled="f" strokeweight=".35mm">
                  <v:path arrowok="t" textboxrect="0,0,190792,190805"/>
                </v:shape>
                <v:shape id="Shape 733" o:spid="_x0000_s1164" style="position:absolute;left:5839;top:12826;width:0;height:3176;visibility:visible;mso-wrap-style:square;v-text-anchor:top" coordsize="0,3175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" path="m,l,317526e" filled="f" strokeweight=".35mm">
                  <v:path arrowok="t" textboxrect="0,0,0,317526"/>
                </v:shape>
                <v:shape id="Shape 734" o:spid="_x0000_s1165" style="position:absolute;left:3934;top:13971;width:3813;height:0;visibility:visible;mso-wrap-style:square;v-text-anchor:top" coordsize="381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" path="m,l381241,e" filled="f" strokeweight=".35mm">
                  <v:path arrowok="t" textboxrect="0,0,381241,0"/>
                </v:shape>
                <v:shape id="Shape 735" o:spid="_x0000_s1166" style="position:absolute;left:3934;top:16002;width:1908;height:2545;visibility:visible;mso-wrap-style:square;v-text-anchor:top" coordsize="190805,2545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" path="m190805,l,254521e" filled="f" strokeweight=".35mm">
                  <v:path arrowok="t" textboxrect="0,0,190805,254521"/>
                </v:shape>
                <v:shape id="Shape 736" o:spid="_x0000_s1167" style="position:absolute;left:5839;top:16002;width:1911;height:2545;visibility:visible;mso-wrap-style:square;v-text-anchor:top" coordsize="191160,2545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" path="m,l191160,254521e" filled="f" strokeweight=".35mm">
                  <v:path arrowok="t" textboxrect="0,0,191160,254521"/>
                </v:shape>
                <v:shape id="Shape 737" o:spid="_x0000_s1168" style="position:absolute;left:29588;top:3049;width:10166;height:5083;visibility:visible;mso-wrap-style:square;v-text-anchor:top" coordsize="1016635,508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" path="m507962,v280797,,508673,114122,508673,254165c1016635,394564,788759,508330,507962,508330,227521,508330,,394564,,254165,,114122,227521,,507962,xe" fillcolor="#7acff5" stroked="f" strokeweight="0">
                  <v:stroke miterlimit="83231f" joinstyle="miter"/>
                  <v:path arrowok="t" textboxrect="0,0,1016635,508330"/>
                </v:shape>
                <v:shape id="Shape 738" o:spid="_x0000_s1169" style="position:absolute;left:29588;top:3049;width:10166;height:5083;visibility:visible;mso-wrap-style:square;v-text-anchor:top" coordsize="1016635,508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" path="m1016635,254165v,140399,-227876,254165,-508673,254165c227521,508330,,394564,,254165,,114122,227521,,507962,v280797,,508673,114122,508673,254165xe" filled="f" strokeweight=".35mm">
                  <v:path arrowok="t" textboxrect="0,0,1016635,508330"/>
                </v:shape>
                <v:rect id="Rectangle 739" o:spid="_x0000_s1170" style="position:absolute;left:27306;top:258;width:18132;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" filled="f" stroked="f">
                  <v:textbox inset="0,0,0,0">
                    <w:txbxContent>
                      <w:p w14:paraId="0834EECC" w14:textId="77777777" w:rsidR="006118A4" w:rsidRDefault="006118A4" w:rsidP="00925720">
                        <w:r>
                          <w:rPr>
                            <w:rFonts w:ascii="Liberation Sans" w:eastAsia="Liberation Sans" w:hAnsi="Liberation Sans" w:cs="Liberation Sans"/>
                          </w:rPr>
                          <w:t>Fördererdaten ändern</w:t>
                        </w:r>
                      </w:p>
                    </w:txbxContent>
                  </v:textbox>
                </v:rect>
                <v:rect id="Rectangle 740" o:spid="_x0000_s1171" style="position:absolute;left:31240;top:3941;width:8969;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" filled="f" stroked="f">
                  <v:textbox inset="0,0,0,0">
                    <w:txbxContent>
                      <w:p w14:paraId="71B9B058" w14:textId="77777777" w:rsidR="006118A4" w:rsidRDefault="006118A4" w:rsidP="00925720">
                        <w:r>
                          <w:rPr>
                            <w:rFonts w:ascii="Liberation Sans" w:eastAsia="Liberation Sans" w:hAnsi="Liberation Sans" w:cs="Liberation Sans"/>
                          </w:rPr>
                          <w:t>Neues Bild</w:t>
                        </w:r>
                      </w:p>
                    </w:txbxContent>
                  </v:textbox>
                </v:rect>
                <v:shape id="Shape 741" o:spid="_x0000_s1172" style="position:absolute;left:26542;top:10666;width:16132;height:5084;visibility:visible;mso-wrap-style:square;v-text-anchor:top" coordsize="1613154,5083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" path="m806755,v445325,,806399,113754,806399,254153c1613154,394919,1252080,508318,806755,508318,361074,508318,,394919,,254153,,113754,361074,,806755,xe" fillcolor="#7acff5" stroked="f" strokeweight="0">
                  <v:stroke miterlimit="83231f" joinstyle="miter"/>
                  <v:path arrowok="t" textboxrect="0,0,1613154,508318"/>
                </v:shape>
                <v:shape id="Shape 742" o:spid="_x0000_s1173" style="position:absolute;left:26542;top:10666;width:16132;height:5084;visibility:visible;mso-wrap-style:square;v-text-anchor:top" coordsize="1613154,5083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" path="m1613154,254153v,140766,-361074,254165,-806399,254165c361074,508318,,394919,,254153,,113754,361074,,806755,v445325,,806399,113754,806399,254153xe" filled="f" strokeweight=".35mm">
                  <v:path arrowok="t" textboxrect="0,0,1613154,508318"/>
                </v:shape>
                <v:rect id="Rectangle 743" o:spid="_x0000_s1174" style="position:absolute;left:31752;top:5845;width:7753;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" filled="f" stroked="f">
                  <v:textbox inset="0,0,0,0">
                    <w:txbxContent>
                      <w:p w14:paraId="7BAF0E8F" w14:textId="77777777" w:rsidR="006118A4" w:rsidRDefault="006118A4" w:rsidP="00925720">
                        <w:r>
                          <w:rPr>
                            <w:rFonts w:ascii="Liberation Sans" w:eastAsia="Liberation Sans" w:hAnsi="Liberation Sans" w:cs="Liberation Sans"/>
                          </w:rPr>
                          <w:t>zuordnen</w:t>
                        </w:r>
                      </w:p>
                    </w:txbxContent>
                  </v:textbox>
                </v:rect>
                <v:shape id="Shape 744" o:spid="_x0000_s1175" style="position:absolute;left:24127;top:18288;width:21215;height:5083;visibility:visible;mso-wrap-style:square;v-text-anchor:top" coordsize="2121484,5083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" path="m1060920,v585724,,1060564,114122,1060564,254521c2121484,394564,1646644,508318,1060920,508318,475209,508318,,394564,,254521,,114122,475209,,1060920,xe" fillcolor="#7acff5" stroked="f" strokeweight="0">
                  <v:stroke miterlimit="83231f" joinstyle="miter"/>
                  <v:path arrowok="t" textboxrect="0,0,2121484,508318"/>
                </v:shape>
                <v:shape id="Shape 745" o:spid="_x0000_s1176" style="position:absolute;left:24127;top:18288;width:21215;height:5083;visibility:visible;mso-wrap-style:square;v-text-anchor:top" coordsize="2121484,5083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" path="m2121484,254521v,140043,-474840,253797,-1060564,253797c475209,508318,,394564,,254521,,114122,475209,,1060920,v585724,,1060564,114122,1060564,254521xe" filled="f" strokeweight=".35mm">
                  <v:path arrowok="t" textboxrect="0,0,2121484,508318"/>
                </v:shape>
                <v:rect id="Rectangle 746" o:spid="_x0000_s1177" style="position:absolute;left:27939;top:12448;width:17293;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" filled="f" stroked="f">
                  <v:textbox inset="0,0,0,0">
                    <w:txbxContent>
                      <w:p w14:paraId="05CE880D" w14:textId="77777777" w:rsidR="006118A4" w:rsidRDefault="006118A4" w:rsidP="00925720">
                        <w:r>
                          <w:rPr>
                            <w:rFonts w:ascii="Liberation Sans" w:eastAsia="Liberation Sans" w:hAnsi="Liberation Sans" w:cs="Liberation Sans"/>
                          </w:rPr>
                          <w:t>Kontaktdaten ändern</w:t>
                        </w:r>
                      </w:p>
                    </w:txbxContent>
                  </v:textbox>
                </v:rect>
                <v:shape id="Shape 747" o:spid="_x0000_s1178" style="position:absolute;left:29206;top:26035;width:10800;height:5083;visibility:visible;mso-wrap-style:square;v-text-anchor:top" coordsize="1080008,50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" path="m540360,v298081,,539648,113754,539648,254152c1080008,394550,838441,508317,540360,508317,241922,508317,,394550,,254152,,113754,241922,,540360,xe" fillcolor="#7acff5" stroked="f" strokeweight="0">
                  <v:stroke miterlimit="83231f" joinstyle="miter"/>
                  <v:path arrowok="t" textboxrect="0,0,1080008,508317"/>
                </v:shape>
                <v:shape id="Shape 748" o:spid="_x0000_s1179" style="position:absolute;left:29206;top:26035;width:10800;height:5083;visibility:visible;mso-wrap-style:square;v-text-anchor:top" coordsize="1080008,50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" path="m1080008,254152v,140398,-241567,254165,-539648,254165c241922,508317,,394550,,254152,,113754,241922,,540360,v298081,,539648,113754,539648,254152xe" filled="f" strokeweight=".35mm">
                  <v:path arrowok="t" textboxrect="0,0,1080008,508317"/>
                </v:shape>
                <v:rect id="Rectangle 749" o:spid="_x0000_s1180" style="position:absolute;left:27050;top:20069;width:19990;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" filled="f" stroked="f">
                  <v:textbox inset="0,0,0,0">
                    <w:txbxContent>
                      <w:p w14:paraId="5F461730" w14:textId="77777777" w:rsidR="006118A4" w:rsidRDefault="006118A4" w:rsidP="00925720">
                        <w:r>
                          <w:rPr>
                            <w:rFonts w:ascii="Liberation Sans" w:eastAsia="Liberation Sans" w:hAnsi="Liberation Sans" w:cs="Liberation Sans"/>
                          </w:rPr>
                          <w:t>Exponatreferenz ändern</w:t>
                        </w:r>
                      </w:p>
                    </w:txbxContent>
                  </v:textbox>
                </v:rect>
                <v:rect id="Rectangle 750" o:spid="_x0000_s1181" style="position:absolute;left:30351;top:27816;width:11280;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" filled="f" stroked="f">
                  <v:textbox inset="0,0,0,0">
                    <w:txbxContent>
                      <w:p w14:paraId="1EF47CAF" w14:textId="77777777" w:rsidR="006118A4" w:rsidRDefault="006118A4" w:rsidP="00925720">
                        <w:r>
                          <w:rPr>
                            <w:rFonts w:ascii="Liberation Sans" w:eastAsia="Liberation Sans" w:hAnsi="Liberation Sans" w:cs="Liberation Sans"/>
                          </w:rPr>
                          <w:t>Name ändern</w:t>
                        </w:r>
                      </w:p>
                    </w:txbxContent>
                  </v:textbox>
                </v:rect>
                <v:rect id="Rectangle 751" o:spid="_x0000_s1182" style="position:absolute;left:3808;top:33785;width:5271;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" filled="f" stroked="f">
                  <v:textbox inset="0,0,0,0">
                    <w:txbxContent>
                      <w:p w14:paraId="245FFCCC" w14:textId="77777777" w:rsidR="006118A4" w:rsidRDefault="006118A4" w:rsidP="00925720">
                        <w:r>
                          <w:rPr>
                            <w:rFonts w:ascii="Liberation Sans" w:eastAsia="Liberation Sans" w:hAnsi="Liberation Sans" w:cs="Liberation Sans"/>
                          </w:rPr>
                          <w:t>Admin</w:t>
                        </w:r>
                      </w:p>
                    </w:txbxContent>
                  </v:textbox>
                </v:rect>
                <v:shape id="Shape 752" o:spid="_x0000_s1183" style="position:absolute;left:5713;top:20699;width:0;height:5210;visibility:visible;mso-wrap-style:square;v-text-anchor:top" coordsize="0,5209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" path="m,l,520916e" filled="f" strokeweight=".35mm">
                  <v:path arrowok="t" textboxrect="0,0,0,520916"/>
                </v:shape>
                <v:shape id="Shape 753" o:spid="_x0000_s1184" style="position:absolute;left:4950;top:20699;width:1530;height:1530;visibility:visible;mso-wrap-style:square;v-text-anchor:top" coordsize="152997,152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" path="m76683,r76314,152997l,152997,76683,xe" stroked="f" strokeweight="0">
                  <v:stroke miterlimit="83231f" joinstyle="miter"/>
                  <v:path arrowok="t" textboxrect="0,0,152997,152997"/>
                </v:shape>
                <v:shape id="Shape 754" o:spid="_x0000_s1185" style="position:absolute;left:4950;top:20699;width:1530;height:1530;visibility:visible;mso-wrap-style:square;v-text-anchor:top" coordsize="152997,152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" path="m76683,l,152997r152997,l76683,xe" filled="f" strokeweight=".35mm">
                  <v:path arrowok="t" textboxrect="0,0,152997,152997"/>
                </v:shape>
                <v:shape id="Shape 755" o:spid="_x0000_s1186" style="position:absolute;left:7617;top:5461;width:21975;height:5338;visibility:visible;mso-wrap-style:square;v-text-anchor:top" coordsize="2197430,53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" path="m,533870l2197430,e" filled="f" strokeweight=".35mm">
                  <v:path arrowok="t" textboxrect="0,0,2197430,533870"/>
                </v:shape>
                <v:shape id="Shape 756" o:spid="_x0000_s1187" style="position:absolute;left:27939;top:4953;width:1653;height:511;visibility:visible;mso-wrap-style:square;v-text-anchor:top" coordsize="165240,511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" path="m165240,51117l,e" filled="f" strokeweight=".35mm">
                  <v:path arrowok="t" textboxrect="0,0,165240,51117"/>
                </v:shape>
                <v:shape id="Shape 757" o:spid="_x0000_s1188" style="position:absolute;left:28321;top:5461;width:1271;height:1019;visibility:visible;mso-wrap-style:square;v-text-anchor:top" coordsize="127076,1018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" path="m127076,l,101879e" filled="f" strokeweight=".35mm">
                  <v:path arrowok="t" textboxrect="0,0,127076,101879"/>
                </v:shape>
                <v:shape id="Shape 758" o:spid="_x0000_s1189" style="position:absolute;left:7747;top:13082;width:18799;height:129;visibility:visible;mso-wrap-style:square;v-text-anchor:top" coordsize="1879917,12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" path="m,l1879917,12954e" filled="f" strokeweight=".35mm">
                  <v:path arrowok="t" textboxrect="0,0,1879917,12954"/>
                </v:shape>
                <v:shape id="Shape 759" o:spid="_x0000_s1190" style="position:absolute;left:25016;top:12445;width:1530;height:766;visibility:visible;mso-wrap-style:square;v-text-anchor:top" coordsize="152997,76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" path="m152997,76670l,e" filled="f" strokeweight=".35mm">
                  <v:path arrowok="t" textboxrect="0,0,152997,76670"/>
                </v:shape>
                <v:shape id="Shape 760" o:spid="_x0000_s1191" style="position:absolute;left:25016;top:13208;width:1530;height:767;visibility:visible;mso-wrap-style:square;v-text-anchor:top" coordsize="152997,766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" path="m152997,l,76683e" filled="f" strokeweight=".35mm">
                  <v:path arrowok="t" textboxrect="0,0,152997,76683"/>
                </v:shape>
                <v:shape id="Shape 761" o:spid="_x0000_s1192" style="position:absolute;left:7747;top:18543;width:16383;height:2290;visibility:visible;mso-wrap-style:square;v-text-anchor:top" coordsize="1638364,228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" path="m,l1638364,228956e" filled="f" strokeweight=".35mm">
                  <v:path arrowok="t" textboxrect="0,0,1638364,228956"/>
                </v:shape>
                <v:shape id="Shape 762" o:spid="_x0000_s1193" style="position:absolute;left:22730;top:19810;width:1400;height:1023;visibility:visible;mso-wrap-style:square;v-text-anchor:top" coordsize="140043,1022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" path="m140043,102236l,e" filled="f" strokeweight=".35mm">
                  <v:path arrowok="t" textboxrect="0,0,140043,102236"/>
                </v:shape>
                <v:shape id="Shape 763" o:spid="_x0000_s1194" style="position:absolute;left:22604;top:20829;width:1526;height:511;visibility:visible;mso-wrap-style:square;v-text-anchor:top" coordsize="152641,51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" path="m152641,l,51118e" filled="f" strokeweight=".35mm">
                  <v:path arrowok="t" textboxrect="0,0,152641,51118"/>
                </v:shape>
                <v:shape id="Shape 764" o:spid="_x0000_s1195" style="position:absolute;left:7747;top:18543;width:21463;height:9907;visibility:visible;mso-wrap-style:square;v-text-anchor:top" coordsize="2146326,9907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" path="m,l2146326,990714e" filled="f" strokeweight=".35mm">
                  <v:path arrowok="t" textboxrect="0,0,2146326,990714"/>
                </v:shape>
                <v:shape id="Shape 765" o:spid="_x0000_s1196" style="position:absolute;left:28191;top:27176;width:1019;height:1274;visibility:visible;mso-wrap-style:square;v-text-anchor:top" coordsize="101879,127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" path="m101879,127444l,e" filled="f" strokeweight=".35mm">
                  <v:path arrowok="t" textboxrect="0,0,101879,127444"/>
                </v:shape>
                <v:shape id="Shape 766" o:spid="_x0000_s1197" style="position:absolute;left:27558;top:28447;width:1652;height:133;visibility:visible;mso-wrap-style:square;v-text-anchor:top" coordsize="165240,133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" path="m165240,l,13309e" filled="f" strokeweight=".35mm">
                  <v:path arrowok="t" textboxrect="0,0,165240,13309"/>
                </v:shape>
                <v:rect id="Rectangle 767" o:spid="_x0000_s1198" style="position:absolute;top:18798;width:15414;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" filled="f" stroked="f">
                  <v:textbox inset="0,0,0,0">
                    <w:txbxContent>
                      <w:p w14:paraId="1171F2EE" w14:textId="77777777" w:rsidR="006118A4" w:rsidRDefault="006118A4" w:rsidP="00925720">
                        <w:r>
                          <w:rPr>
                            <w:rFonts w:ascii="Liberation Sans" w:eastAsia="Liberation Sans" w:hAnsi="Liberation Sans" w:cs="Liberation Sans"/>
                          </w:rPr>
                          <w:t>Human Resources</w:t>
                        </w:r>
                      </w:p>
                    </w:txbxContent>
                  </v:textbox>
                </v:rect>
                <w10:anchorlock/>
              </v:group>
            </w:pict>
          </mc:Fallback>
        </mc:AlternateContent>
      </w:r>
    </w:p>
    <w:p w14:paraId="1B6CEDC3" w14:textId="77777777" w:rsidR="00925720" w:rsidRPr="00C50B0B" w:rsidRDefault="00925720" w:rsidP="00925720">
      <w:pPr>
        <w:pStyle w:val="Beschriftung"/>
        <w:rPr>
          <w:rFonts w:cs="Arial"/>
        </w:rPr>
      </w:pPr>
      <w:r w:rsidRPr="00C50B0B">
        <w:rPr>
          <w:rFonts w:cs="Arial"/>
        </w:rPr>
        <w:t xml:space="preserve">Abbildung </w:t>
      </w:r>
      <w:r w:rsidRPr="00C50B0B">
        <w:rPr>
          <w:rFonts w:cs="Arial"/>
        </w:rPr>
        <w:fldChar w:fldCharType="begin"/>
      </w:r>
      <w:r w:rsidRPr="00C50B0B">
        <w:rPr>
          <w:rFonts w:cs="Arial"/>
        </w:rPr>
        <w:instrText xml:space="preserve"> SEQ Abbildung \* ARABIC </w:instrText>
      </w:r>
      <w:r w:rsidRPr="00C50B0B">
        <w:rPr>
          <w:rFonts w:cs="Arial"/>
        </w:rPr>
        <w:fldChar w:fldCharType="separate"/>
      </w:r>
      <w:r w:rsidRPr="00C50B0B">
        <w:rPr>
          <w:rFonts w:cs="Arial"/>
          <w:noProof/>
        </w:rPr>
        <w:t>2</w:t>
      </w:r>
      <w:r w:rsidRPr="00C50B0B">
        <w:rPr>
          <w:rFonts w:cs="Arial"/>
        </w:rPr>
        <w:fldChar w:fldCharType="end"/>
      </w:r>
      <w:r w:rsidRPr="00C50B0B">
        <w:rPr>
          <w:rFonts w:cs="Arial"/>
        </w:rPr>
        <w:t xml:space="preserve">: </w:t>
      </w:r>
      <w:proofErr w:type="spellStart"/>
      <w:r w:rsidRPr="00C50B0B">
        <w:rPr>
          <w:rFonts w:cs="Arial"/>
        </w:rPr>
        <w:t>UseCase</w:t>
      </w:r>
      <w:proofErr w:type="spellEnd"/>
      <w:r w:rsidRPr="00C50B0B">
        <w:rPr>
          <w:rFonts w:cs="Arial"/>
        </w:rPr>
        <w:t>-Diagramm - Fördererdaten ändern</w:t>
      </w:r>
    </w:p>
    <w:p w14:paraId="4AE32CA7" w14:textId="33333FA4" w:rsidR="00925720" w:rsidRPr="00C50B0B" w:rsidRDefault="00925720" w:rsidP="00925720">
      <w:pPr>
        <w:rPr>
          <w:rFonts w:cs="Arial"/>
        </w:rPr>
      </w:pPr>
      <w:r w:rsidRPr="00C50B0B">
        <w:rPr>
          <w:rFonts w:cs="Arial"/>
        </w:rPr>
        <w:t xml:space="preserve">Human Resources kümmert sich um die Bearbeitung, Pflege und Instandhaltung der </w:t>
      </w:r>
      <w:proofErr w:type="spellStart"/>
      <w:r w:rsidRPr="00C50B0B">
        <w:rPr>
          <w:rFonts w:cs="Arial"/>
        </w:rPr>
        <w:t>Förderedaten</w:t>
      </w:r>
      <w:proofErr w:type="spellEnd"/>
      <w:r w:rsidRPr="00C50B0B">
        <w:rPr>
          <w:rFonts w:cs="Arial"/>
        </w:rPr>
        <w:t xml:space="preserve"> und hat dem entsprechend auf diese Funktionen Zugriff so wie auch der Admin.</w:t>
      </w:r>
    </w:p>
    <w:p w14:paraId="0DF50B1D" w14:textId="03400A98" w:rsidR="00925720" w:rsidRPr="00C50B0B" w:rsidRDefault="00925720" w:rsidP="00925720">
      <w:pPr>
        <w:pStyle w:val="berschrift3"/>
        <w:rPr>
          <w:rFonts w:cs="Arial"/>
        </w:rPr>
      </w:pPr>
      <w:bookmarkStart w:id="163" w:name="_Toc44320806"/>
      <w:proofErr w:type="spellStart"/>
      <w:r w:rsidRPr="00C50B0B">
        <w:rPr>
          <w:rFonts w:cs="Arial"/>
        </w:rPr>
        <w:lastRenderedPageBreak/>
        <w:t>Exponatverwaltung</w:t>
      </w:r>
      <w:bookmarkEnd w:id="163"/>
      <w:proofErr w:type="spellEnd"/>
    </w:p>
    <w:p w14:paraId="0CB8186D" w14:textId="77777777" w:rsidR="00925720" w:rsidRPr="00C50B0B" w:rsidRDefault="00925720" w:rsidP="00925720">
      <w:pPr>
        <w:keepNext/>
        <w:rPr>
          <w:rFonts w:cs="Arial"/>
        </w:rPr>
      </w:pPr>
      <w:r w:rsidRPr="00C50B0B">
        <w:rPr>
          <w:rFonts w:cs="Arial"/>
          <w:noProof/>
        </w:rPr>
        <w:drawing>
          <wp:inline distT="0" distB="0" distL="0" distR="0" wp14:anchorId="6434DEF4" wp14:editId="5B5A1832">
            <wp:extent cx="5760720" cy="5064524"/>
            <wp:effectExtent l="0" t="0" r="0" b="3175"/>
            <wp:docPr id="7343" name="Picture 7343"/>
            <wp:cNvGraphicFramePr/>
            <a:graphic xmlns:a="http://schemas.openxmlformats.org/drawingml/2006/main">
              <a:graphicData uri="http://schemas.openxmlformats.org/drawingml/2006/picture">
                <pic:pic xmlns:pic="http://schemas.openxmlformats.org/drawingml/2006/picture">
                  <pic:nvPicPr>
                    <pic:cNvPr id="7343" name="Picture 7343"/>
                    <pic:cNvPicPr/>
                  </pic:nvPicPr>
                  <pic:blipFill>
                    <a:blip r:embed="rId15"/>
                    <a:stretch>
                      <a:fillRect/>
                    </a:stretch>
                  </pic:blipFill>
                  <pic:spPr>
                    <a:xfrm>
                      <a:off x="0" y="0"/>
                      <a:ext cx="5760720" cy="5064524"/>
                    </a:xfrm>
                    <a:prstGeom prst="rect">
                      <a:avLst/>
                    </a:prstGeom>
                  </pic:spPr>
                </pic:pic>
              </a:graphicData>
            </a:graphic>
          </wp:inline>
        </w:drawing>
      </w:r>
    </w:p>
    <w:p w14:paraId="0D8DCC9E" w14:textId="77777777" w:rsidR="00925720" w:rsidRPr="00C50B0B" w:rsidRDefault="00925720" w:rsidP="00925720">
      <w:pPr>
        <w:pStyle w:val="Beschriftung"/>
        <w:rPr>
          <w:rFonts w:cs="Arial"/>
        </w:rPr>
      </w:pPr>
      <w:r w:rsidRPr="00C50B0B">
        <w:rPr>
          <w:rFonts w:cs="Arial"/>
        </w:rPr>
        <w:t xml:space="preserve">Abbildung </w:t>
      </w:r>
      <w:r w:rsidRPr="00C50B0B">
        <w:rPr>
          <w:rFonts w:cs="Arial"/>
        </w:rPr>
        <w:fldChar w:fldCharType="begin"/>
      </w:r>
      <w:r w:rsidRPr="00C50B0B">
        <w:rPr>
          <w:rFonts w:cs="Arial"/>
        </w:rPr>
        <w:instrText xml:space="preserve"> SEQ Abbildung \* ARABIC </w:instrText>
      </w:r>
      <w:r w:rsidRPr="00C50B0B">
        <w:rPr>
          <w:rFonts w:cs="Arial"/>
        </w:rPr>
        <w:fldChar w:fldCharType="separate"/>
      </w:r>
      <w:r w:rsidRPr="00C50B0B">
        <w:rPr>
          <w:rFonts w:cs="Arial"/>
          <w:noProof/>
        </w:rPr>
        <w:t>6</w:t>
      </w:r>
      <w:r w:rsidRPr="00C50B0B">
        <w:rPr>
          <w:rFonts w:cs="Arial"/>
        </w:rPr>
        <w:fldChar w:fldCharType="end"/>
      </w:r>
      <w:r w:rsidRPr="00C50B0B">
        <w:rPr>
          <w:rFonts w:cs="Arial"/>
        </w:rPr>
        <w:t xml:space="preserve">: </w:t>
      </w:r>
      <w:proofErr w:type="spellStart"/>
      <w:r w:rsidRPr="00C50B0B">
        <w:rPr>
          <w:rFonts w:cs="Arial"/>
        </w:rPr>
        <w:t>UseCase</w:t>
      </w:r>
      <w:proofErr w:type="spellEnd"/>
      <w:r w:rsidRPr="00C50B0B">
        <w:rPr>
          <w:rFonts w:cs="Arial"/>
        </w:rPr>
        <w:t xml:space="preserve">-Diagramm – </w:t>
      </w:r>
      <w:proofErr w:type="spellStart"/>
      <w:r w:rsidRPr="00C50B0B">
        <w:rPr>
          <w:rFonts w:cs="Arial"/>
        </w:rPr>
        <w:t>Exponatverwaltung</w:t>
      </w:r>
      <w:proofErr w:type="spellEnd"/>
    </w:p>
    <w:p w14:paraId="2693C4E3" w14:textId="2A5F2309" w:rsidR="00925720" w:rsidRPr="00C50B0B" w:rsidRDefault="00925720" w:rsidP="00925720">
      <w:pPr>
        <w:rPr>
          <w:rFonts w:cs="Arial"/>
        </w:rPr>
      </w:pPr>
      <w:r w:rsidRPr="00C50B0B">
        <w:rPr>
          <w:rFonts w:cs="Arial"/>
        </w:rPr>
        <w:t xml:space="preserve">Die Haupt-Use-Cases in der </w:t>
      </w:r>
      <w:proofErr w:type="spellStart"/>
      <w:r w:rsidRPr="00C50B0B">
        <w:rPr>
          <w:rFonts w:cs="Arial"/>
        </w:rPr>
        <w:t>Exponatverwaltung</w:t>
      </w:r>
      <w:proofErr w:type="spellEnd"/>
      <w:r w:rsidRPr="00C50B0B">
        <w:rPr>
          <w:rFonts w:cs="Arial"/>
        </w:rPr>
        <w:t xml:space="preserve"> sind Exponat löschen, Exponat anlegen und Exponat suchen. </w:t>
      </w:r>
      <w:proofErr w:type="spellStart"/>
      <w:r w:rsidRPr="00C50B0B">
        <w:rPr>
          <w:rFonts w:cs="Arial"/>
        </w:rPr>
        <w:t>Exponatdaten</w:t>
      </w:r>
      <w:proofErr w:type="spellEnd"/>
      <w:r w:rsidRPr="00C50B0B">
        <w:rPr>
          <w:rFonts w:cs="Arial"/>
        </w:rPr>
        <w:t xml:space="preserve"> ändern ist bereits in einem eigenen Diagramm beschrieben. Die </w:t>
      </w:r>
      <w:proofErr w:type="spellStart"/>
      <w:r w:rsidRPr="00C50B0B">
        <w:rPr>
          <w:rFonts w:cs="Arial"/>
        </w:rPr>
        <w:t>Exponatsuche</w:t>
      </w:r>
      <w:proofErr w:type="spellEnd"/>
      <w:r w:rsidRPr="00C50B0B">
        <w:rPr>
          <w:rFonts w:cs="Arial"/>
        </w:rPr>
        <w:t xml:space="preserve"> nutzt die entsprechende Teilsuche aus der allgemeineren Elementsuche. Bei „Exponat anlegen“ und „</w:t>
      </w:r>
      <w:proofErr w:type="spellStart"/>
      <w:r w:rsidRPr="00C50B0B">
        <w:rPr>
          <w:rFonts w:cs="Arial"/>
        </w:rPr>
        <w:t>Exponatdaten</w:t>
      </w:r>
      <w:proofErr w:type="spellEnd"/>
      <w:r w:rsidRPr="00C50B0B">
        <w:rPr>
          <w:rFonts w:cs="Arial"/>
        </w:rPr>
        <w:t xml:space="preserve"> ändern“ werden aus dem „Personen verwalten“-</w:t>
      </w:r>
      <w:proofErr w:type="spellStart"/>
      <w:r w:rsidRPr="00C50B0B">
        <w:rPr>
          <w:rFonts w:cs="Arial"/>
        </w:rPr>
        <w:t>UseCase</w:t>
      </w:r>
      <w:proofErr w:type="spellEnd"/>
      <w:r w:rsidRPr="00C50B0B">
        <w:rPr>
          <w:rFonts w:cs="Arial"/>
        </w:rPr>
        <w:t xml:space="preserve"> nur die Funktionen in Bezug auf Exponate genutzt. Das heißt ein User kann Förderer Suchen und ihnen neue Exponate zuweisen, deren Attribute aber nicht ändern oder Förderer löschen.</w:t>
      </w:r>
    </w:p>
    <w:p w14:paraId="422E212A" w14:textId="7D61A8C0" w:rsidR="00FE30FE" w:rsidRPr="00C50B0B" w:rsidRDefault="00FE30FE" w:rsidP="00FE30FE">
      <w:pPr>
        <w:pStyle w:val="berschrift3"/>
        <w:rPr>
          <w:rFonts w:cs="Arial"/>
        </w:rPr>
      </w:pPr>
      <w:bookmarkStart w:id="164" w:name="_Toc44320807"/>
      <w:r w:rsidRPr="00C50B0B">
        <w:rPr>
          <w:rFonts w:cs="Arial"/>
        </w:rPr>
        <w:lastRenderedPageBreak/>
        <w:t>Exponate ändern</w:t>
      </w:r>
      <w:bookmarkEnd w:id="164"/>
    </w:p>
    <w:p w14:paraId="24739C5E" w14:textId="7D203AE1" w:rsidR="003B4418" w:rsidRPr="00C50B0B" w:rsidRDefault="001B7E86" w:rsidP="003B4418">
      <w:pPr>
        <w:keepNext/>
        <w:rPr>
          <w:rFonts w:cs="Arial"/>
        </w:rPr>
      </w:pPr>
      <w:r w:rsidRPr="00C50B0B">
        <w:rPr>
          <w:rFonts w:cs="Arial"/>
          <w:noProof/>
        </w:rPr>
        <w:drawing>
          <wp:inline distT="0" distB="0" distL="0" distR="0" wp14:anchorId="587FC9DD" wp14:editId="304E5671">
            <wp:extent cx="5760720" cy="6973620"/>
            <wp:effectExtent l="0" t="0" r="0" b="0"/>
            <wp:docPr id="45711" name="Picture 45711"/>
            <wp:cNvGraphicFramePr/>
            <a:graphic xmlns:a="http://schemas.openxmlformats.org/drawingml/2006/main">
              <a:graphicData uri="http://schemas.openxmlformats.org/drawingml/2006/picture">
                <pic:pic xmlns:pic="http://schemas.openxmlformats.org/drawingml/2006/picture">
                  <pic:nvPicPr>
                    <pic:cNvPr id="45711" name="Picture 45711"/>
                    <pic:cNvPicPr/>
                  </pic:nvPicPr>
                  <pic:blipFill>
                    <a:blip r:embed="rId16"/>
                    <a:stretch>
                      <a:fillRect/>
                    </a:stretch>
                  </pic:blipFill>
                  <pic:spPr>
                    <a:xfrm>
                      <a:off x="0" y="0"/>
                      <a:ext cx="5760720" cy="6973620"/>
                    </a:xfrm>
                    <a:prstGeom prst="rect">
                      <a:avLst/>
                    </a:prstGeom>
                  </pic:spPr>
                </pic:pic>
              </a:graphicData>
            </a:graphic>
          </wp:inline>
        </w:drawing>
      </w:r>
    </w:p>
    <w:p w14:paraId="3C999B37" w14:textId="44B50285" w:rsidR="00B42D73" w:rsidRPr="00C50B0B" w:rsidRDefault="003B4418" w:rsidP="003B4418">
      <w:pPr>
        <w:pStyle w:val="Beschriftung"/>
        <w:rPr>
          <w:rFonts w:cs="Arial"/>
        </w:rPr>
      </w:pPr>
      <w:r w:rsidRPr="00C50B0B">
        <w:rPr>
          <w:rFonts w:cs="Arial"/>
        </w:rPr>
        <w:t xml:space="preserve">Abbildung </w:t>
      </w:r>
      <w:r w:rsidRPr="00C50B0B">
        <w:rPr>
          <w:rFonts w:cs="Arial"/>
        </w:rPr>
        <w:fldChar w:fldCharType="begin"/>
      </w:r>
      <w:r w:rsidRPr="00C50B0B">
        <w:rPr>
          <w:rFonts w:cs="Arial"/>
        </w:rPr>
        <w:instrText xml:space="preserve"> SEQ Abbildung \* ARABIC </w:instrText>
      </w:r>
      <w:r w:rsidRPr="00C50B0B">
        <w:rPr>
          <w:rFonts w:cs="Arial"/>
        </w:rPr>
        <w:fldChar w:fldCharType="separate"/>
      </w:r>
      <w:r w:rsidR="00257541" w:rsidRPr="00C50B0B">
        <w:rPr>
          <w:rFonts w:cs="Arial"/>
          <w:noProof/>
        </w:rPr>
        <w:t>5</w:t>
      </w:r>
      <w:r w:rsidRPr="00C50B0B">
        <w:rPr>
          <w:rFonts w:cs="Arial"/>
        </w:rPr>
        <w:fldChar w:fldCharType="end"/>
      </w:r>
      <w:r w:rsidRPr="00C50B0B">
        <w:rPr>
          <w:rFonts w:cs="Arial"/>
        </w:rPr>
        <w:t xml:space="preserve">: </w:t>
      </w:r>
      <w:proofErr w:type="spellStart"/>
      <w:r w:rsidR="036C3A79" w:rsidRPr="00C50B0B">
        <w:rPr>
          <w:rFonts w:cs="Arial"/>
        </w:rPr>
        <w:t>UseCase</w:t>
      </w:r>
      <w:proofErr w:type="spellEnd"/>
      <w:r w:rsidR="036C3A79" w:rsidRPr="00C50B0B">
        <w:rPr>
          <w:rFonts w:cs="Arial"/>
        </w:rPr>
        <w:t xml:space="preserve">-Diagramm - </w:t>
      </w:r>
      <w:r w:rsidRPr="00C50B0B">
        <w:rPr>
          <w:rFonts w:cs="Arial"/>
        </w:rPr>
        <w:t>Exponate ändern</w:t>
      </w:r>
    </w:p>
    <w:p w14:paraId="25CB0958" w14:textId="54785B4F" w:rsidR="615B012D" w:rsidRPr="00C50B0B" w:rsidRDefault="615B012D" w:rsidP="615B012D">
      <w:pPr>
        <w:rPr>
          <w:rFonts w:cs="Arial"/>
        </w:rPr>
      </w:pPr>
      <w:r w:rsidRPr="00C50B0B">
        <w:rPr>
          <w:rFonts w:cs="Arial"/>
        </w:rPr>
        <w:t>Der User kann alle in dem Diagramm aufgeführten Daten des Exponats ändern.</w:t>
      </w:r>
      <w:r w:rsidR="004B460B" w:rsidRPr="00C50B0B">
        <w:rPr>
          <w:rFonts w:cs="Arial"/>
        </w:rPr>
        <w:t xml:space="preserve"> Dies inkludiert auch die einzelnen Historien der Exponate. Der Admin hat wie immer auch Zugriff auf alle Funktionen die der User hat.</w:t>
      </w:r>
    </w:p>
    <w:p w14:paraId="033A2CB0" w14:textId="77777777" w:rsidR="00925720" w:rsidRPr="00C50B0B" w:rsidRDefault="00925720" w:rsidP="00925720">
      <w:pPr>
        <w:pStyle w:val="berschrift3"/>
        <w:rPr>
          <w:rFonts w:cs="Arial"/>
        </w:rPr>
      </w:pPr>
      <w:bookmarkStart w:id="165" w:name="_Toc44320808"/>
      <w:r w:rsidRPr="00C50B0B">
        <w:rPr>
          <w:rFonts w:cs="Arial"/>
        </w:rPr>
        <w:lastRenderedPageBreak/>
        <w:t>Historie ändern</w:t>
      </w:r>
      <w:bookmarkEnd w:id="165"/>
    </w:p>
    <w:p w14:paraId="69D11B66" w14:textId="77777777" w:rsidR="00925720" w:rsidRPr="00C50B0B" w:rsidRDefault="00925720" w:rsidP="00925720">
      <w:pPr>
        <w:keepNext/>
        <w:rPr>
          <w:rFonts w:cs="Arial"/>
        </w:rPr>
      </w:pPr>
      <w:r w:rsidRPr="00C50B0B">
        <w:rPr>
          <w:rFonts w:cs="Arial"/>
          <w:noProof/>
        </w:rPr>
        <mc:AlternateContent>
          <mc:Choice Requires="wpg">
            <w:drawing>
              <wp:inline distT="0" distB="0" distL="0" distR="0" wp14:anchorId="7ACFF168" wp14:editId="166D21B6">
                <wp:extent cx="5841010" cy="5851501"/>
                <wp:effectExtent l="0" t="0" r="0" b="16510"/>
                <wp:docPr id="45935" name="Group 41973"/>
                <wp:cNvGraphicFramePr/>
                <a:graphic xmlns:a="http://schemas.openxmlformats.org/drawingml/2006/main">
                  <a:graphicData uri="http://schemas.microsoft.com/office/word/2010/wordprocessingGroup">
                    <wpg:wgp>
                      <wpg:cNvGrpSpPr/>
                      <wpg:grpSpPr>
                        <a:xfrm>
                          <a:off x="0" y="0"/>
                          <a:ext cx="5841010" cy="5851501"/>
                          <a:chOff x="0" y="0"/>
                          <a:chExt cx="6700627" cy="6712915"/>
                        </a:xfrm>
                      </wpg:grpSpPr>
                      <wps:wsp>
                        <wps:cNvPr id="45936" name="Shape 45914"/>
                        <wps:cNvSpPr/>
                        <wps:spPr>
                          <a:xfrm>
                            <a:off x="772198" y="0"/>
                            <a:ext cx="4152240" cy="6712915"/>
                          </a:xfrm>
                          <a:custGeom>
                            <a:avLst/>
                            <a:gdLst/>
                            <a:ahLst/>
                            <a:cxnLst/>
                            <a:rect l="0" t="0" r="0" b="0"/>
                            <a:pathLst>
                              <a:path w="4152240" h="6712915">
                                <a:moveTo>
                                  <a:pt x="0" y="0"/>
                                </a:moveTo>
                                <a:lnTo>
                                  <a:pt x="4152240" y="0"/>
                                </a:lnTo>
                                <a:lnTo>
                                  <a:pt x="4152240" y="6712915"/>
                                </a:lnTo>
                                <a:lnTo>
                                  <a:pt x="0" y="6712915"/>
                                </a:lnTo>
                                <a:lnTo>
                                  <a:pt x="0" y="0"/>
                                </a:lnTo>
                              </a:path>
                            </a:pathLst>
                          </a:custGeom>
                          <a:ln w="0" cap="flat">
                            <a:miter lim="127000"/>
                          </a:ln>
                        </wps:spPr>
                        <wps:style>
                          <a:lnRef idx="0">
                            <a:srgbClr val="000000">
                              <a:alpha val="0"/>
                            </a:srgbClr>
                          </a:lnRef>
                          <a:fillRef idx="1">
                            <a:srgbClr val="CCFF99"/>
                          </a:fillRef>
                          <a:effectRef idx="0">
                            <a:scrgbClr r="0" g="0" b="0"/>
                          </a:effectRef>
                          <a:fontRef idx="none"/>
                        </wps:style>
                        <wps:bodyPr/>
                      </wps:wsp>
                      <wps:wsp>
                        <wps:cNvPr id="45937" name="Shape 773"/>
                        <wps:cNvSpPr/>
                        <wps:spPr>
                          <a:xfrm>
                            <a:off x="772198" y="0"/>
                            <a:ext cx="4152240" cy="6712915"/>
                          </a:xfrm>
                          <a:custGeom>
                            <a:avLst/>
                            <a:gdLst/>
                            <a:ahLst/>
                            <a:cxnLst/>
                            <a:rect l="0" t="0" r="0" b="0"/>
                            <a:pathLst>
                              <a:path w="4152240" h="6712915">
                                <a:moveTo>
                                  <a:pt x="0" y="0"/>
                                </a:moveTo>
                                <a:lnTo>
                                  <a:pt x="4152240" y="0"/>
                                </a:lnTo>
                                <a:lnTo>
                                  <a:pt x="4152240" y="6712915"/>
                                </a:lnTo>
                                <a:lnTo>
                                  <a:pt x="0" y="6712915"/>
                                </a:lnTo>
                                <a:lnTo>
                                  <a:pt x="0" y="0"/>
                                </a:lnTo>
                                <a:close/>
                              </a:path>
                            </a:pathLst>
                          </a:custGeom>
                          <a:ln w="11520" cap="flat">
                            <a:round/>
                          </a:ln>
                        </wps:spPr>
                        <wps:style>
                          <a:lnRef idx="1">
                            <a:srgbClr val="000000"/>
                          </a:lnRef>
                          <a:fillRef idx="0">
                            <a:srgbClr val="000000">
                              <a:alpha val="0"/>
                            </a:srgbClr>
                          </a:fillRef>
                          <a:effectRef idx="0">
                            <a:scrgbClr r="0" g="0" b="0"/>
                          </a:effectRef>
                          <a:fontRef idx="none"/>
                        </wps:style>
                        <wps:bodyPr/>
                      </wps:wsp>
                      <wps:wsp>
                        <wps:cNvPr id="45938" name="Shape 774"/>
                        <wps:cNvSpPr/>
                        <wps:spPr>
                          <a:xfrm>
                            <a:off x="5087874" y="3373920"/>
                            <a:ext cx="1520647" cy="467284"/>
                          </a:xfrm>
                          <a:custGeom>
                            <a:avLst/>
                            <a:gdLst/>
                            <a:ahLst/>
                            <a:cxnLst/>
                            <a:rect l="0" t="0" r="0" b="0"/>
                            <a:pathLst>
                              <a:path w="1520647" h="467284">
                                <a:moveTo>
                                  <a:pt x="759968" y="0"/>
                                </a:moveTo>
                                <a:cubicBezTo>
                                  <a:pt x="1179728" y="0"/>
                                  <a:pt x="1520647" y="104407"/>
                                  <a:pt x="1520647" y="233642"/>
                                </a:cubicBezTo>
                                <a:cubicBezTo>
                                  <a:pt x="1520647" y="362522"/>
                                  <a:pt x="1179728" y="467284"/>
                                  <a:pt x="759968" y="467284"/>
                                </a:cubicBezTo>
                                <a:cubicBezTo>
                                  <a:pt x="340208" y="467284"/>
                                  <a:pt x="0" y="362522"/>
                                  <a:pt x="0" y="233642"/>
                                </a:cubicBezTo>
                                <a:cubicBezTo>
                                  <a:pt x="0" y="104407"/>
                                  <a:pt x="340208" y="0"/>
                                  <a:pt x="759968" y="0"/>
                                </a:cubicBezTo>
                                <a:close/>
                              </a:path>
                            </a:pathLst>
                          </a:custGeom>
                          <a:ln w="0" cap="flat">
                            <a:miter lim="127000"/>
                          </a:ln>
                        </wps:spPr>
                        <wps:style>
                          <a:lnRef idx="0">
                            <a:srgbClr val="000000">
                              <a:alpha val="0"/>
                            </a:srgbClr>
                          </a:lnRef>
                          <a:fillRef idx="1">
                            <a:srgbClr val="7ACFF5"/>
                          </a:fillRef>
                          <a:effectRef idx="0">
                            <a:scrgbClr r="0" g="0" b="0"/>
                          </a:effectRef>
                          <a:fontRef idx="none"/>
                        </wps:style>
                        <wps:bodyPr/>
                      </wps:wsp>
                      <wps:wsp>
                        <wps:cNvPr id="45939" name="Shape 775"/>
                        <wps:cNvSpPr/>
                        <wps:spPr>
                          <a:xfrm>
                            <a:off x="5087874" y="3373920"/>
                            <a:ext cx="1520647" cy="467284"/>
                          </a:xfrm>
                          <a:custGeom>
                            <a:avLst/>
                            <a:gdLst/>
                            <a:ahLst/>
                            <a:cxnLst/>
                            <a:rect l="0" t="0" r="0" b="0"/>
                            <a:pathLst>
                              <a:path w="1520647" h="467284">
                                <a:moveTo>
                                  <a:pt x="1520647" y="233642"/>
                                </a:moveTo>
                                <a:cubicBezTo>
                                  <a:pt x="1520647" y="362522"/>
                                  <a:pt x="1179728" y="467284"/>
                                  <a:pt x="759968" y="467284"/>
                                </a:cubicBezTo>
                                <a:cubicBezTo>
                                  <a:pt x="340208" y="467284"/>
                                  <a:pt x="0" y="362522"/>
                                  <a:pt x="0" y="233642"/>
                                </a:cubicBezTo>
                                <a:cubicBezTo>
                                  <a:pt x="0" y="104407"/>
                                  <a:pt x="340208" y="0"/>
                                  <a:pt x="759968" y="0"/>
                                </a:cubicBezTo>
                                <a:cubicBezTo>
                                  <a:pt x="1179728" y="0"/>
                                  <a:pt x="1520647" y="104407"/>
                                  <a:pt x="1520647" y="233642"/>
                                </a:cubicBezTo>
                                <a:close/>
                              </a:path>
                            </a:pathLst>
                          </a:custGeom>
                          <a:ln w="11520" cap="flat">
                            <a:round/>
                          </a:ln>
                        </wps:spPr>
                        <wps:style>
                          <a:lnRef idx="1">
                            <a:srgbClr val="000000"/>
                          </a:lnRef>
                          <a:fillRef idx="0">
                            <a:srgbClr val="000000">
                              <a:alpha val="0"/>
                            </a:srgbClr>
                          </a:fillRef>
                          <a:effectRef idx="0">
                            <a:scrgbClr r="0" g="0" b="0"/>
                          </a:effectRef>
                          <a:fontRef idx="none"/>
                        </wps:style>
                        <wps:bodyPr/>
                      </wps:wsp>
                      <wps:wsp>
                        <wps:cNvPr id="45940" name="Rectangle 776"/>
                        <wps:cNvSpPr/>
                        <wps:spPr>
                          <a:xfrm>
                            <a:off x="2409482" y="3292105"/>
                            <a:ext cx="1158018" cy="190422"/>
                          </a:xfrm>
                          <a:prstGeom prst="rect">
                            <a:avLst/>
                          </a:prstGeom>
                          <a:ln>
                            <a:noFill/>
                          </a:ln>
                        </wps:spPr>
                        <wps:txbx>
                          <w:txbxContent>
                            <w:p w14:paraId="095BEEFD" w14:textId="77777777" w:rsidR="006118A4" w:rsidRDefault="006118A4" w:rsidP="00925720">
                              <w:r>
                                <w:rPr>
                                  <w:rFonts w:ascii="Liberation Sans" w:eastAsia="Liberation Sans" w:hAnsi="Liberation Sans" w:cs="Liberation Sans"/>
                                  <w:sz w:val="20"/>
                                </w:rPr>
                                <w:t>Historie ändern</w:t>
                              </w:r>
                            </w:p>
                          </w:txbxContent>
                        </wps:txbx>
                        <wps:bodyPr horzOverflow="overflow" vert="horz" lIns="0" tIns="0" rIns="0" bIns="0" rtlCol="0">
                          <a:noAutofit/>
                        </wps:bodyPr>
                      </wps:wsp>
                      <wps:wsp>
                        <wps:cNvPr id="45941" name="Shape 777"/>
                        <wps:cNvSpPr/>
                        <wps:spPr>
                          <a:xfrm>
                            <a:off x="1275118" y="1155599"/>
                            <a:ext cx="2795397" cy="817563"/>
                          </a:xfrm>
                          <a:custGeom>
                            <a:avLst/>
                            <a:gdLst/>
                            <a:ahLst/>
                            <a:cxnLst/>
                            <a:rect l="0" t="0" r="0" b="0"/>
                            <a:pathLst>
                              <a:path w="2795397" h="817563">
                                <a:moveTo>
                                  <a:pt x="1397521" y="0"/>
                                </a:moveTo>
                                <a:cubicBezTo>
                                  <a:pt x="2169363" y="0"/>
                                  <a:pt x="2795397" y="182880"/>
                                  <a:pt x="2795397" y="408597"/>
                                </a:cubicBezTo>
                                <a:cubicBezTo>
                                  <a:pt x="2795397" y="634682"/>
                                  <a:pt x="2169363" y="817563"/>
                                  <a:pt x="1397521" y="817563"/>
                                </a:cubicBezTo>
                                <a:cubicBezTo>
                                  <a:pt x="626047" y="817563"/>
                                  <a:pt x="0" y="634682"/>
                                  <a:pt x="0" y="408597"/>
                                </a:cubicBezTo>
                                <a:cubicBezTo>
                                  <a:pt x="0" y="182880"/>
                                  <a:pt x="626047" y="0"/>
                                  <a:pt x="1397521" y="0"/>
                                </a:cubicBezTo>
                                <a:close/>
                              </a:path>
                            </a:pathLst>
                          </a:custGeom>
                          <a:ln w="0" cap="flat">
                            <a:miter lim="127000"/>
                          </a:ln>
                        </wps:spPr>
                        <wps:style>
                          <a:lnRef idx="0">
                            <a:srgbClr val="000000">
                              <a:alpha val="0"/>
                            </a:srgbClr>
                          </a:lnRef>
                          <a:fillRef idx="1">
                            <a:srgbClr val="7ACFF5"/>
                          </a:fillRef>
                          <a:effectRef idx="0">
                            <a:scrgbClr r="0" g="0" b="0"/>
                          </a:effectRef>
                          <a:fontRef idx="none"/>
                        </wps:style>
                        <wps:bodyPr/>
                      </wps:wsp>
                      <wps:wsp>
                        <wps:cNvPr id="45942" name="Shape 778"/>
                        <wps:cNvSpPr/>
                        <wps:spPr>
                          <a:xfrm>
                            <a:off x="1275118" y="1155599"/>
                            <a:ext cx="2795397" cy="817563"/>
                          </a:xfrm>
                          <a:custGeom>
                            <a:avLst/>
                            <a:gdLst/>
                            <a:ahLst/>
                            <a:cxnLst/>
                            <a:rect l="0" t="0" r="0" b="0"/>
                            <a:pathLst>
                              <a:path w="2795397" h="817563">
                                <a:moveTo>
                                  <a:pt x="2795397" y="408597"/>
                                </a:moveTo>
                                <a:cubicBezTo>
                                  <a:pt x="2795397" y="634682"/>
                                  <a:pt x="2169363" y="817563"/>
                                  <a:pt x="1397521" y="817563"/>
                                </a:cubicBezTo>
                                <a:cubicBezTo>
                                  <a:pt x="626047" y="817563"/>
                                  <a:pt x="0" y="634682"/>
                                  <a:pt x="0" y="408597"/>
                                </a:cubicBezTo>
                                <a:cubicBezTo>
                                  <a:pt x="0" y="182880"/>
                                  <a:pt x="626047" y="0"/>
                                  <a:pt x="1397521" y="0"/>
                                </a:cubicBezTo>
                                <a:cubicBezTo>
                                  <a:pt x="2169363" y="0"/>
                                  <a:pt x="2795397" y="182880"/>
                                  <a:pt x="2795397" y="408597"/>
                                </a:cubicBezTo>
                                <a:close/>
                              </a:path>
                            </a:pathLst>
                          </a:custGeom>
                          <a:ln w="11520" cap="flat">
                            <a:round/>
                          </a:ln>
                        </wps:spPr>
                        <wps:style>
                          <a:lnRef idx="1">
                            <a:srgbClr val="000000"/>
                          </a:lnRef>
                          <a:fillRef idx="0">
                            <a:srgbClr val="000000">
                              <a:alpha val="0"/>
                            </a:srgbClr>
                          </a:fillRef>
                          <a:effectRef idx="0">
                            <a:scrgbClr r="0" g="0" b="0"/>
                          </a:effectRef>
                          <a:fontRef idx="none"/>
                        </wps:style>
                        <wps:bodyPr/>
                      </wps:wsp>
                      <wps:wsp>
                        <wps:cNvPr id="45943" name="Shape 779"/>
                        <wps:cNvSpPr/>
                        <wps:spPr>
                          <a:xfrm>
                            <a:off x="1521003" y="1330922"/>
                            <a:ext cx="2280234" cy="0"/>
                          </a:xfrm>
                          <a:custGeom>
                            <a:avLst/>
                            <a:gdLst/>
                            <a:ahLst/>
                            <a:cxnLst/>
                            <a:rect l="0" t="0" r="0" b="0"/>
                            <a:pathLst>
                              <a:path w="2280234">
                                <a:moveTo>
                                  <a:pt x="0" y="0"/>
                                </a:moveTo>
                                <a:lnTo>
                                  <a:pt x="2280234" y="0"/>
                                </a:lnTo>
                              </a:path>
                            </a:pathLst>
                          </a:custGeom>
                          <a:ln w="11520" cap="flat">
                            <a:round/>
                          </a:ln>
                        </wps:spPr>
                        <wps:style>
                          <a:lnRef idx="1">
                            <a:srgbClr val="000000"/>
                          </a:lnRef>
                          <a:fillRef idx="0">
                            <a:srgbClr val="000000">
                              <a:alpha val="0"/>
                            </a:srgbClr>
                          </a:fillRef>
                          <a:effectRef idx="0">
                            <a:scrgbClr r="0" g="0" b="0"/>
                          </a:effectRef>
                          <a:fontRef idx="none"/>
                        </wps:style>
                        <wps:bodyPr/>
                      </wps:wsp>
                      <wps:wsp>
                        <wps:cNvPr id="45944" name="Rectangle 780"/>
                        <wps:cNvSpPr/>
                        <wps:spPr>
                          <a:xfrm>
                            <a:off x="5193364" y="3517793"/>
                            <a:ext cx="1507263" cy="190422"/>
                          </a:xfrm>
                          <a:prstGeom prst="rect">
                            <a:avLst/>
                          </a:prstGeom>
                          <a:ln>
                            <a:noFill/>
                          </a:ln>
                        </wps:spPr>
                        <wps:txbx>
                          <w:txbxContent>
                            <w:p w14:paraId="26EC1D94" w14:textId="77777777" w:rsidR="006118A4" w:rsidRDefault="006118A4" w:rsidP="00925720">
                              <w:r>
                                <w:rPr>
                                  <w:rFonts w:ascii="Liberation Sans" w:eastAsia="Liberation Sans" w:hAnsi="Liberation Sans" w:cs="Liberation Sans"/>
                                  <w:sz w:val="20"/>
                                </w:rPr>
                                <w:t>Personen verwalten</w:t>
                              </w:r>
                            </w:p>
                          </w:txbxContent>
                        </wps:txbx>
                        <wps:bodyPr horzOverflow="overflow" vert="horz" lIns="0" tIns="0" rIns="0" bIns="0" rtlCol="0">
                          <a:noAutofit/>
                        </wps:bodyPr>
                      </wps:wsp>
                      <wps:wsp>
                        <wps:cNvPr id="45945" name="Rectangle 781"/>
                        <wps:cNvSpPr/>
                        <wps:spPr>
                          <a:xfrm>
                            <a:off x="1827274" y="1677259"/>
                            <a:ext cx="2139452" cy="190422"/>
                          </a:xfrm>
                          <a:prstGeom prst="rect">
                            <a:avLst/>
                          </a:prstGeom>
                          <a:ln>
                            <a:noFill/>
                          </a:ln>
                        </wps:spPr>
                        <wps:txbx>
                          <w:txbxContent>
                            <w:p w14:paraId="4B377D0C" w14:textId="77777777" w:rsidR="006118A4" w:rsidRDefault="006118A4" w:rsidP="00925720">
                              <w:r>
                                <w:rPr>
                                  <w:rFonts w:ascii="Liberation Sans" w:eastAsia="Liberation Sans" w:hAnsi="Liberation Sans" w:cs="Liberation Sans"/>
                                  <w:sz w:val="20"/>
                                </w:rPr>
                                <w:t>Geschichtshistorie erweitern</w:t>
                              </w:r>
                            </w:p>
                          </w:txbxContent>
                        </wps:txbx>
                        <wps:bodyPr horzOverflow="overflow" vert="horz" lIns="0" tIns="0" rIns="0" bIns="0" rtlCol="0">
                          <a:noAutofit/>
                        </wps:bodyPr>
                      </wps:wsp>
                      <wps:wsp>
                        <wps:cNvPr id="45946" name="Rectangle 782"/>
                        <wps:cNvSpPr/>
                        <wps:spPr>
                          <a:xfrm>
                            <a:off x="1958143" y="1542779"/>
                            <a:ext cx="1761741" cy="190422"/>
                          </a:xfrm>
                          <a:prstGeom prst="rect">
                            <a:avLst/>
                          </a:prstGeom>
                          <a:ln>
                            <a:noFill/>
                          </a:ln>
                        </wps:spPr>
                        <wps:txbx>
                          <w:txbxContent>
                            <w:p w14:paraId="2AC51DBC" w14:textId="77777777" w:rsidR="006118A4" w:rsidRDefault="006118A4" w:rsidP="00925720">
                              <w:r>
                                <w:rPr>
                                  <w:rFonts w:ascii="Liberation Sans" w:eastAsia="Liberation Sans" w:hAnsi="Liberation Sans" w:cs="Liberation Sans"/>
                                  <w:sz w:val="20"/>
                                </w:rPr>
                                <w:t>Besitzhistorie erweitern</w:t>
                              </w:r>
                            </w:p>
                          </w:txbxContent>
                        </wps:txbx>
                        <wps:bodyPr horzOverflow="overflow" vert="horz" lIns="0" tIns="0" rIns="0" bIns="0" rtlCol="0">
                          <a:noAutofit/>
                        </wps:bodyPr>
                      </wps:wsp>
                      <wps:wsp>
                        <wps:cNvPr id="45947" name="Rectangle 783"/>
                        <wps:cNvSpPr/>
                        <wps:spPr>
                          <a:xfrm>
                            <a:off x="2128686" y="1370776"/>
                            <a:ext cx="1346361" cy="190422"/>
                          </a:xfrm>
                          <a:prstGeom prst="rect">
                            <a:avLst/>
                          </a:prstGeom>
                          <a:ln>
                            <a:noFill/>
                          </a:ln>
                        </wps:spPr>
                        <wps:txbx>
                          <w:txbxContent>
                            <w:p w14:paraId="6712901C" w14:textId="77777777" w:rsidR="006118A4" w:rsidRDefault="006118A4" w:rsidP="00925720">
                              <w:r>
                                <w:rPr>
                                  <w:rFonts w:ascii="Liberation Sans" w:eastAsia="Liberation Sans" w:hAnsi="Liberation Sans" w:cs="Liberation Sans"/>
                                  <w:b/>
                                  <w:sz w:val="20"/>
                                </w:rPr>
                                <w:t>extension points</w:t>
                              </w:r>
                            </w:p>
                          </w:txbxContent>
                        </wps:txbx>
                        <wps:bodyPr horzOverflow="overflow" vert="horz" lIns="0" tIns="0" rIns="0" bIns="0" rtlCol="0">
                          <a:noAutofit/>
                        </wps:bodyPr>
                      </wps:wsp>
                      <wps:wsp>
                        <wps:cNvPr id="45948" name="Shape 784"/>
                        <wps:cNvSpPr/>
                        <wps:spPr>
                          <a:xfrm>
                            <a:off x="1357198" y="4950003"/>
                            <a:ext cx="2619718" cy="817563"/>
                          </a:xfrm>
                          <a:custGeom>
                            <a:avLst/>
                            <a:gdLst/>
                            <a:ahLst/>
                            <a:cxnLst/>
                            <a:rect l="0" t="0" r="0" b="0"/>
                            <a:pathLst>
                              <a:path w="2619718" h="817563">
                                <a:moveTo>
                                  <a:pt x="1309688" y="0"/>
                                </a:moveTo>
                                <a:cubicBezTo>
                                  <a:pt x="2033283" y="0"/>
                                  <a:pt x="2619718" y="182880"/>
                                  <a:pt x="2619718" y="408242"/>
                                </a:cubicBezTo>
                                <a:cubicBezTo>
                                  <a:pt x="2619718" y="633959"/>
                                  <a:pt x="2033283" y="817563"/>
                                  <a:pt x="1309688" y="817563"/>
                                </a:cubicBezTo>
                                <a:cubicBezTo>
                                  <a:pt x="586435" y="817563"/>
                                  <a:pt x="0" y="633959"/>
                                  <a:pt x="0" y="408242"/>
                                </a:cubicBezTo>
                                <a:cubicBezTo>
                                  <a:pt x="0" y="182880"/>
                                  <a:pt x="586435" y="0"/>
                                  <a:pt x="1309688" y="0"/>
                                </a:cubicBezTo>
                                <a:close/>
                              </a:path>
                            </a:pathLst>
                          </a:custGeom>
                          <a:ln w="0" cap="flat">
                            <a:miter lim="127000"/>
                          </a:ln>
                        </wps:spPr>
                        <wps:style>
                          <a:lnRef idx="0">
                            <a:srgbClr val="000000">
                              <a:alpha val="0"/>
                            </a:srgbClr>
                          </a:lnRef>
                          <a:fillRef idx="1">
                            <a:srgbClr val="7ACFF5"/>
                          </a:fillRef>
                          <a:effectRef idx="0">
                            <a:scrgbClr r="0" g="0" b="0"/>
                          </a:effectRef>
                          <a:fontRef idx="none"/>
                        </wps:style>
                        <wps:bodyPr/>
                      </wps:wsp>
                      <wps:wsp>
                        <wps:cNvPr id="45949" name="Shape 785"/>
                        <wps:cNvSpPr/>
                        <wps:spPr>
                          <a:xfrm>
                            <a:off x="1357198" y="4950003"/>
                            <a:ext cx="2619718" cy="817563"/>
                          </a:xfrm>
                          <a:custGeom>
                            <a:avLst/>
                            <a:gdLst/>
                            <a:ahLst/>
                            <a:cxnLst/>
                            <a:rect l="0" t="0" r="0" b="0"/>
                            <a:pathLst>
                              <a:path w="2619718" h="817563">
                                <a:moveTo>
                                  <a:pt x="2619718" y="408242"/>
                                </a:moveTo>
                                <a:cubicBezTo>
                                  <a:pt x="2619718" y="633959"/>
                                  <a:pt x="2033283" y="817563"/>
                                  <a:pt x="1309688" y="817563"/>
                                </a:cubicBezTo>
                                <a:cubicBezTo>
                                  <a:pt x="586435" y="817563"/>
                                  <a:pt x="0" y="633959"/>
                                  <a:pt x="0" y="408242"/>
                                </a:cubicBezTo>
                                <a:cubicBezTo>
                                  <a:pt x="0" y="182880"/>
                                  <a:pt x="586435" y="0"/>
                                  <a:pt x="1309688" y="0"/>
                                </a:cubicBezTo>
                                <a:cubicBezTo>
                                  <a:pt x="2033283" y="0"/>
                                  <a:pt x="2619718" y="182880"/>
                                  <a:pt x="2619718" y="408242"/>
                                </a:cubicBezTo>
                                <a:close/>
                              </a:path>
                            </a:pathLst>
                          </a:custGeom>
                          <a:ln w="11520" cap="flat">
                            <a:round/>
                          </a:ln>
                        </wps:spPr>
                        <wps:style>
                          <a:lnRef idx="1">
                            <a:srgbClr val="000000"/>
                          </a:lnRef>
                          <a:fillRef idx="0">
                            <a:srgbClr val="000000">
                              <a:alpha val="0"/>
                            </a:srgbClr>
                          </a:fillRef>
                          <a:effectRef idx="0">
                            <a:scrgbClr r="0" g="0" b="0"/>
                          </a:effectRef>
                          <a:fontRef idx="none"/>
                        </wps:style>
                        <wps:bodyPr/>
                      </wps:wsp>
                      <wps:wsp>
                        <wps:cNvPr id="45950" name="Shape 786"/>
                        <wps:cNvSpPr/>
                        <wps:spPr>
                          <a:xfrm>
                            <a:off x="1590840" y="5124958"/>
                            <a:ext cx="2140204" cy="0"/>
                          </a:xfrm>
                          <a:custGeom>
                            <a:avLst/>
                            <a:gdLst/>
                            <a:ahLst/>
                            <a:cxnLst/>
                            <a:rect l="0" t="0" r="0" b="0"/>
                            <a:pathLst>
                              <a:path w="2140204">
                                <a:moveTo>
                                  <a:pt x="0" y="0"/>
                                </a:moveTo>
                                <a:lnTo>
                                  <a:pt x="2140204" y="0"/>
                                </a:lnTo>
                              </a:path>
                            </a:pathLst>
                          </a:custGeom>
                          <a:ln w="11520" cap="flat">
                            <a:round/>
                          </a:ln>
                        </wps:spPr>
                        <wps:style>
                          <a:lnRef idx="1">
                            <a:srgbClr val="000000"/>
                          </a:lnRef>
                          <a:fillRef idx="0">
                            <a:srgbClr val="000000">
                              <a:alpha val="0"/>
                            </a:srgbClr>
                          </a:fillRef>
                          <a:effectRef idx="0">
                            <a:scrgbClr r="0" g="0" b="0"/>
                          </a:effectRef>
                          <a:fontRef idx="none"/>
                        </wps:style>
                        <wps:bodyPr/>
                      </wps:wsp>
                      <wps:wsp>
                        <wps:cNvPr id="45951" name="Rectangle 787"/>
                        <wps:cNvSpPr/>
                        <wps:spPr>
                          <a:xfrm>
                            <a:off x="2128685" y="1180349"/>
                            <a:ext cx="1420847" cy="190422"/>
                          </a:xfrm>
                          <a:prstGeom prst="rect">
                            <a:avLst/>
                          </a:prstGeom>
                          <a:ln>
                            <a:noFill/>
                          </a:ln>
                        </wps:spPr>
                        <wps:txbx>
                          <w:txbxContent>
                            <w:p w14:paraId="4E2F61B4" w14:textId="77777777" w:rsidR="006118A4" w:rsidRDefault="006118A4" w:rsidP="00925720">
                              <w:r>
                                <w:rPr>
                                  <w:rFonts w:ascii="Liberation Sans" w:eastAsia="Liberation Sans" w:hAnsi="Liberation Sans" w:cs="Liberation Sans"/>
                                  <w:sz w:val="20"/>
                                </w:rPr>
                                <w:t>Eintrag hinzufügen</w:t>
                              </w:r>
                            </w:p>
                          </w:txbxContent>
                        </wps:txbx>
                        <wps:bodyPr horzOverflow="overflow" vert="horz" lIns="0" tIns="0" rIns="0" bIns="0" rtlCol="0">
                          <a:noAutofit/>
                        </wps:bodyPr>
                      </wps:wsp>
                      <wps:wsp>
                        <wps:cNvPr id="521" name="Rectangle 788"/>
                        <wps:cNvSpPr/>
                        <wps:spPr>
                          <a:xfrm>
                            <a:off x="1919161" y="5545340"/>
                            <a:ext cx="1969175" cy="190421"/>
                          </a:xfrm>
                          <a:prstGeom prst="rect">
                            <a:avLst/>
                          </a:prstGeom>
                          <a:ln>
                            <a:noFill/>
                          </a:ln>
                        </wps:spPr>
                        <wps:txbx>
                          <w:txbxContent>
                            <w:p w14:paraId="0AC426F0" w14:textId="77777777" w:rsidR="006118A4" w:rsidRDefault="006118A4" w:rsidP="00925720">
                              <w:r>
                                <w:rPr>
                                  <w:rFonts w:ascii="Liberation Sans" w:eastAsia="Liberation Sans" w:hAnsi="Liberation Sans" w:cs="Liberation Sans"/>
                                  <w:sz w:val="20"/>
                                </w:rPr>
                                <w:t>Geschichtshistorie ändern</w:t>
                              </w:r>
                            </w:p>
                          </w:txbxContent>
                        </wps:txbx>
                        <wps:bodyPr horzOverflow="overflow" vert="horz" lIns="0" tIns="0" rIns="0" bIns="0" rtlCol="0">
                          <a:noAutofit/>
                        </wps:bodyPr>
                      </wps:wsp>
                      <wps:wsp>
                        <wps:cNvPr id="636" name="Rectangle 789"/>
                        <wps:cNvSpPr/>
                        <wps:spPr>
                          <a:xfrm>
                            <a:off x="2070354" y="5371108"/>
                            <a:ext cx="1591294" cy="190421"/>
                          </a:xfrm>
                          <a:prstGeom prst="rect">
                            <a:avLst/>
                          </a:prstGeom>
                          <a:ln>
                            <a:noFill/>
                          </a:ln>
                        </wps:spPr>
                        <wps:txbx>
                          <w:txbxContent>
                            <w:p w14:paraId="221671EC" w14:textId="77777777" w:rsidR="006118A4" w:rsidRDefault="006118A4" w:rsidP="00925720">
                              <w:r>
                                <w:rPr>
                                  <w:rFonts w:ascii="Liberation Sans" w:eastAsia="Liberation Sans" w:hAnsi="Liberation Sans" w:cs="Liberation Sans"/>
                                  <w:sz w:val="20"/>
                                </w:rPr>
                                <w:t>Besitzhistorie ändern</w:t>
                              </w:r>
                            </w:p>
                          </w:txbxContent>
                        </wps:txbx>
                        <wps:bodyPr horzOverflow="overflow" vert="horz" lIns="0" tIns="0" rIns="0" bIns="0" rtlCol="0">
                          <a:noAutofit/>
                        </wps:bodyPr>
                      </wps:wsp>
                      <wps:wsp>
                        <wps:cNvPr id="637" name="Rectangle 790"/>
                        <wps:cNvSpPr/>
                        <wps:spPr>
                          <a:xfrm>
                            <a:off x="2152803" y="5196140"/>
                            <a:ext cx="1346361" cy="190421"/>
                          </a:xfrm>
                          <a:prstGeom prst="rect">
                            <a:avLst/>
                          </a:prstGeom>
                          <a:ln>
                            <a:noFill/>
                          </a:ln>
                        </wps:spPr>
                        <wps:txbx>
                          <w:txbxContent>
                            <w:p w14:paraId="521D2F11" w14:textId="77777777" w:rsidR="006118A4" w:rsidRDefault="006118A4" w:rsidP="00925720">
                              <w:r>
                                <w:rPr>
                                  <w:rFonts w:ascii="Liberation Sans" w:eastAsia="Liberation Sans" w:hAnsi="Liberation Sans" w:cs="Liberation Sans"/>
                                  <w:b/>
                                  <w:sz w:val="20"/>
                                </w:rPr>
                                <w:t>extension points</w:t>
                              </w:r>
                            </w:p>
                          </w:txbxContent>
                        </wps:txbx>
                        <wps:bodyPr horzOverflow="overflow" vert="horz" lIns="0" tIns="0" rIns="0" bIns="0" rtlCol="0">
                          <a:noAutofit/>
                        </wps:bodyPr>
                      </wps:wsp>
                      <wps:wsp>
                        <wps:cNvPr id="638" name="Shape 791"/>
                        <wps:cNvSpPr/>
                        <wps:spPr>
                          <a:xfrm>
                            <a:off x="1135075" y="2976842"/>
                            <a:ext cx="3064319" cy="864362"/>
                          </a:xfrm>
                          <a:custGeom>
                            <a:avLst/>
                            <a:gdLst/>
                            <a:ahLst/>
                            <a:cxnLst/>
                            <a:rect l="0" t="0" r="0" b="0"/>
                            <a:pathLst>
                              <a:path w="3064319" h="864362">
                                <a:moveTo>
                                  <a:pt x="1531810" y="0"/>
                                </a:moveTo>
                                <a:cubicBezTo>
                                  <a:pt x="2377808" y="0"/>
                                  <a:pt x="3064319" y="193320"/>
                                  <a:pt x="3064319" y="432003"/>
                                </a:cubicBezTo>
                                <a:cubicBezTo>
                                  <a:pt x="3064319" y="671043"/>
                                  <a:pt x="2377808" y="864362"/>
                                  <a:pt x="1531810" y="864362"/>
                                </a:cubicBezTo>
                                <a:cubicBezTo>
                                  <a:pt x="685800" y="864362"/>
                                  <a:pt x="0" y="671043"/>
                                  <a:pt x="0" y="432003"/>
                                </a:cubicBezTo>
                                <a:cubicBezTo>
                                  <a:pt x="0" y="193320"/>
                                  <a:pt x="685800" y="0"/>
                                  <a:pt x="1531810" y="0"/>
                                </a:cubicBezTo>
                                <a:close/>
                              </a:path>
                            </a:pathLst>
                          </a:custGeom>
                          <a:ln w="0" cap="flat">
                            <a:miter lim="127000"/>
                          </a:ln>
                        </wps:spPr>
                        <wps:style>
                          <a:lnRef idx="0">
                            <a:srgbClr val="000000">
                              <a:alpha val="0"/>
                            </a:srgbClr>
                          </a:lnRef>
                          <a:fillRef idx="1">
                            <a:srgbClr val="7ACFF5"/>
                          </a:fillRef>
                          <a:effectRef idx="0">
                            <a:scrgbClr r="0" g="0" b="0"/>
                          </a:effectRef>
                          <a:fontRef idx="none"/>
                        </wps:style>
                        <wps:bodyPr/>
                      </wps:wsp>
                      <wps:wsp>
                        <wps:cNvPr id="639" name="Shape 792"/>
                        <wps:cNvSpPr/>
                        <wps:spPr>
                          <a:xfrm>
                            <a:off x="1135075" y="2976842"/>
                            <a:ext cx="3064319" cy="864362"/>
                          </a:xfrm>
                          <a:custGeom>
                            <a:avLst/>
                            <a:gdLst/>
                            <a:ahLst/>
                            <a:cxnLst/>
                            <a:rect l="0" t="0" r="0" b="0"/>
                            <a:pathLst>
                              <a:path w="3064319" h="864362">
                                <a:moveTo>
                                  <a:pt x="3064319" y="432003"/>
                                </a:moveTo>
                                <a:cubicBezTo>
                                  <a:pt x="3064319" y="671043"/>
                                  <a:pt x="2377808" y="864362"/>
                                  <a:pt x="1531810" y="864362"/>
                                </a:cubicBezTo>
                                <a:cubicBezTo>
                                  <a:pt x="685800" y="864362"/>
                                  <a:pt x="0" y="671043"/>
                                  <a:pt x="0" y="432003"/>
                                </a:cubicBezTo>
                                <a:cubicBezTo>
                                  <a:pt x="0" y="193320"/>
                                  <a:pt x="685800" y="0"/>
                                  <a:pt x="1531810" y="0"/>
                                </a:cubicBezTo>
                                <a:cubicBezTo>
                                  <a:pt x="2377808" y="0"/>
                                  <a:pt x="3064319" y="193320"/>
                                  <a:pt x="3064319" y="432003"/>
                                </a:cubicBezTo>
                                <a:close/>
                              </a:path>
                            </a:pathLst>
                          </a:custGeom>
                          <a:ln w="11520" cap="flat">
                            <a:round/>
                          </a:ln>
                        </wps:spPr>
                        <wps:style>
                          <a:lnRef idx="1">
                            <a:srgbClr val="000000"/>
                          </a:lnRef>
                          <a:fillRef idx="0">
                            <a:srgbClr val="000000">
                              <a:alpha val="0"/>
                            </a:srgbClr>
                          </a:fillRef>
                          <a:effectRef idx="0">
                            <a:scrgbClr r="0" g="0" b="0"/>
                          </a:effectRef>
                          <a:fontRef idx="none"/>
                        </wps:style>
                        <wps:bodyPr/>
                      </wps:wsp>
                      <wps:wsp>
                        <wps:cNvPr id="704" name="Shape 793"/>
                        <wps:cNvSpPr/>
                        <wps:spPr>
                          <a:xfrm>
                            <a:off x="1321918" y="3198596"/>
                            <a:ext cx="2678037" cy="0"/>
                          </a:xfrm>
                          <a:custGeom>
                            <a:avLst/>
                            <a:gdLst/>
                            <a:ahLst/>
                            <a:cxnLst/>
                            <a:rect l="0" t="0" r="0" b="0"/>
                            <a:pathLst>
                              <a:path w="2678037">
                                <a:moveTo>
                                  <a:pt x="0" y="0"/>
                                </a:moveTo>
                                <a:lnTo>
                                  <a:pt x="2678037" y="0"/>
                                </a:lnTo>
                              </a:path>
                            </a:pathLst>
                          </a:custGeom>
                          <a:ln w="11520" cap="flat">
                            <a:round/>
                          </a:ln>
                        </wps:spPr>
                        <wps:style>
                          <a:lnRef idx="1">
                            <a:srgbClr val="000000"/>
                          </a:lnRef>
                          <a:fillRef idx="0">
                            <a:srgbClr val="000000">
                              <a:alpha val="0"/>
                            </a:srgbClr>
                          </a:fillRef>
                          <a:effectRef idx="0">
                            <a:scrgbClr r="0" g="0" b="0"/>
                          </a:effectRef>
                          <a:fontRef idx="none"/>
                        </wps:style>
                        <wps:bodyPr/>
                      </wps:wsp>
                      <wps:wsp>
                        <wps:cNvPr id="705" name="Rectangle 794"/>
                        <wps:cNvSpPr/>
                        <wps:spPr>
                          <a:xfrm>
                            <a:off x="2141284" y="4973662"/>
                            <a:ext cx="1392723" cy="190421"/>
                          </a:xfrm>
                          <a:prstGeom prst="rect">
                            <a:avLst/>
                          </a:prstGeom>
                          <a:ln>
                            <a:noFill/>
                          </a:ln>
                        </wps:spPr>
                        <wps:txbx>
                          <w:txbxContent>
                            <w:p w14:paraId="44A39231" w14:textId="77777777" w:rsidR="006118A4" w:rsidRDefault="006118A4" w:rsidP="00925720">
                              <w:r>
                                <w:rPr>
                                  <w:rFonts w:ascii="Liberation Sans" w:eastAsia="Liberation Sans" w:hAnsi="Liberation Sans" w:cs="Liberation Sans"/>
                                  <w:sz w:val="20"/>
                                </w:rPr>
                                <w:t>Eintrag bearbeiten</w:t>
                              </w:r>
                            </w:p>
                          </w:txbxContent>
                        </wps:txbx>
                        <wps:bodyPr horzOverflow="overflow" vert="horz" lIns="0" tIns="0" rIns="0" bIns="0" rtlCol="0">
                          <a:noAutofit/>
                        </wps:bodyPr>
                      </wps:wsp>
                      <wps:wsp>
                        <wps:cNvPr id="706" name="Rectangle 795"/>
                        <wps:cNvSpPr/>
                        <wps:spPr>
                          <a:xfrm>
                            <a:off x="1690716" y="3594895"/>
                            <a:ext cx="2264047" cy="190422"/>
                          </a:xfrm>
                          <a:prstGeom prst="rect">
                            <a:avLst/>
                          </a:prstGeom>
                          <a:ln>
                            <a:noFill/>
                          </a:ln>
                        </wps:spPr>
                        <wps:txbx>
                          <w:txbxContent>
                            <w:p w14:paraId="522C34AC" w14:textId="77777777" w:rsidR="006118A4" w:rsidRDefault="006118A4" w:rsidP="00925720">
                              <w:r>
                                <w:rPr>
                                  <w:rFonts w:ascii="Liberation Sans" w:eastAsia="Liberation Sans" w:hAnsi="Liberation Sans" w:cs="Liberation Sans"/>
                                  <w:sz w:val="20"/>
                                </w:rPr>
                                <w:t>Besitzhistorieneintrag löschen</w:t>
                              </w:r>
                            </w:p>
                          </w:txbxContent>
                        </wps:txbx>
                        <wps:bodyPr horzOverflow="overflow" vert="horz" lIns="0" tIns="0" rIns="0" bIns="0" rtlCol="0">
                          <a:noAutofit/>
                        </wps:bodyPr>
                      </wps:wsp>
                      <wps:wsp>
                        <wps:cNvPr id="707" name="Rectangle 796"/>
                        <wps:cNvSpPr/>
                        <wps:spPr>
                          <a:xfrm>
                            <a:off x="1590072" y="3444746"/>
                            <a:ext cx="2643123" cy="190422"/>
                          </a:xfrm>
                          <a:prstGeom prst="rect">
                            <a:avLst/>
                          </a:prstGeom>
                          <a:ln>
                            <a:noFill/>
                          </a:ln>
                        </wps:spPr>
                        <wps:txbx>
                          <w:txbxContent>
                            <w:p w14:paraId="04ED8048" w14:textId="77777777" w:rsidR="006118A4" w:rsidRDefault="006118A4" w:rsidP="00925720">
                              <w:r>
                                <w:rPr>
                                  <w:rFonts w:ascii="Liberation Sans" w:eastAsia="Liberation Sans" w:hAnsi="Liberation Sans" w:cs="Liberation Sans"/>
                                  <w:sz w:val="20"/>
                                </w:rPr>
                                <w:t>Geschichtshistorieneintrag löschen</w:t>
                              </w:r>
                            </w:p>
                          </w:txbxContent>
                        </wps:txbx>
                        <wps:bodyPr horzOverflow="overflow" vert="horz" lIns="0" tIns="0" rIns="0" bIns="0" rtlCol="0">
                          <a:noAutofit/>
                        </wps:bodyPr>
                      </wps:wsp>
                      <wps:wsp>
                        <wps:cNvPr id="708" name="Rectangle 797"/>
                        <wps:cNvSpPr/>
                        <wps:spPr>
                          <a:xfrm>
                            <a:off x="2141284" y="3269423"/>
                            <a:ext cx="1346361" cy="190422"/>
                          </a:xfrm>
                          <a:prstGeom prst="rect">
                            <a:avLst/>
                          </a:prstGeom>
                          <a:ln>
                            <a:noFill/>
                          </a:ln>
                        </wps:spPr>
                        <wps:txbx>
                          <w:txbxContent>
                            <w:p w14:paraId="265EFCCF" w14:textId="77777777" w:rsidR="006118A4" w:rsidRDefault="006118A4" w:rsidP="00925720">
                              <w:r>
                                <w:rPr>
                                  <w:rFonts w:ascii="Liberation Sans" w:eastAsia="Liberation Sans" w:hAnsi="Liberation Sans" w:cs="Liberation Sans"/>
                                  <w:b/>
                                  <w:sz w:val="20"/>
                                </w:rPr>
                                <w:t>extension points</w:t>
                              </w:r>
                            </w:p>
                          </w:txbxContent>
                        </wps:txbx>
                        <wps:bodyPr horzOverflow="overflow" vert="horz" lIns="0" tIns="0" rIns="0" bIns="0" rtlCol="0">
                          <a:noAutofit/>
                        </wps:bodyPr>
                      </wps:wsp>
                      <wps:wsp>
                        <wps:cNvPr id="709" name="Shape 798"/>
                        <wps:cNvSpPr/>
                        <wps:spPr>
                          <a:xfrm>
                            <a:off x="3263405" y="291605"/>
                            <a:ext cx="1473835" cy="467640"/>
                          </a:xfrm>
                          <a:custGeom>
                            <a:avLst/>
                            <a:gdLst/>
                            <a:ahLst/>
                            <a:cxnLst/>
                            <a:rect l="0" t="0" r="0" b="0"/>
                            <a:pathLst>
                              <a:path w="1473835" h="467640">
                                <a:moveTo>
                                  <a:pt x="736549" y="0"/>
                                </a:moveTo>
                                <a:cubicBezTo>
                                  <a:pt x="1143711" y="0"/>
                                  <a:pt x="1473835" y="105118"/>
                                  <a:pt x="1473835" y="233997"/>
                                </a:cubicBezTo>
                                <a:cubicBezTo>
                                  <a:pt x="1473835" y="362877"/>
                                  <a:pt x="1143711" y="467640"/>
                                  <a:pt x="736549" y="467640"/>
                                </a:cubicBezTo>
                                <a:cubicBezTo>
                                  <a:pt x="329755" y="467640"/>
                                  <a:pt x="0" y="362877"/>
                                  <a:pt x="0" y="233997"/>
                                </a:cubicBezTo>
                                <a:cubicBezTo>
                                  <a:pt x="0" y="105118"/>
                                  <a:pt x="329755" y="0"/>
                                  <a:pt x="736549" y="0"/>
                                </a:cubicBezTo>
                                <a:close/>
                              </a:path>
                            </a:pathLst>
                          </a:custGeom>
                          <a:ln w="0" cap="flat">
                            <a:miter lim="127000"/>
                          </a:ln>
                        </wps:spPr>
                        <wps:style>
                          <a:lnRef idx="0">
                            <a:srgbClr val="000000">
                              <a:alpha val="0"/>
                            </a:srgbClr>
                          </a:lnRef>
                          <a:fillRef idx="1">
                            <a:srgbClr val="7ACFF5"/>
                          </a:fillRef>
                          <a:effectRef idx="0">
                            <a:scrgbClr r="0" g="0" b="0"/>
                          </a:effectRef>
                          <a:fontRef idx="none"/>
                        </wps:style>
                        <wps:bodyPr/>
                      </wps:wsp>
                      <wps:wsp>
                        <wps:cNvPr id="710" name="Shape 799"/>
                        <wps:cNvSpPr/>
                        <wps:spPr>
                          <a:xfrm>
                            <a:off x="3263405" y="291605"/>
                            <a:ext cx="1473835" cy="467640"/>
                          </a:xfrm>
                          <a:custGeom>
                            <a:avLst/>
                            <a:gdLst/>
                            <a:ahLst/>
                            <a:cxnLst/>
                            <a:rect l="0" t="0" r="0" b="0"/>
                            <a:pathLst>
                              <a:path w="1473835" h="467640">
                                <a:moveTo>
                                  <a:pt x="1473835" y="233997"/>
                                </a:moveTo>
                                <a:cubicBezTo>
                                  <a:pt x="1473835" y="362877"/>
                                  <a:pt x="1143711" y="467640"/>
                                  <a:pt x="736549" y="467640"/>
                                </a:cubicBezTo>
                                <a:cubicBezTo>
                                  <a:pt x="329755" y="467640"/>
                                  <a:pt x="0" y="362877"/>
                                  <a:pt x="0" y="233997"/>
                                </a:cubicBezTo>
                                <a:cubicBezTo>
                                  <a:pt x="0" y="105118"/>
                                  <a:pt x="329755" y="0"/>
                                  <a:pt x="736549" y="0"/>
                                </a:cubicBezTo>
                                <a:cubicBezTo>
                                  <a:pt x="1143711" y="0"/>
                                  <a:pt x="1473835" y="105118"/>
                                  <a:pt x="1473835" y="233997"/>
                                </a:cubicBezTo>
                                <a:close/>
                              </a:path>
                            </a:pathLst>
                          </a:custGeom>
                          <a:ln w="11520" cap="flat">
                            <a:round/>
                          </a:ln>
                        </wps:spPr>
                        <wps:style>
                          <a:lnRef idx="1">
                            <a:srgbClr val="000000"/>
                          </a:lnRef>
                          <a:fillRef idx="0">
                            <a:srgbClr val="000000">
                              <a:alpha val="0"/>
                            </a:srgbClr>
                          </a:fillRef>
                          <a:effectRef idx="0">
                            <a:scrgbClr r="0" g="0" b="0"/>
                          </a:effectRef>
                          <a:fontRef idx="none"/>
                        </wps:style>
                        <wps:bodyPr/>
                      </wps:wsp>
                      <wps:wsp>
                        <wps:cNvPr id="711" name="Rectangle 800"/>
                        <wps:cNvSpPr/>
                        <wps:spPr>
                          <a:xfrm>
                            <a:off x="2222640" y="3024262"/>
                            <a:ext cx="1175233" cy="190422"/>
                          </a:xfrm>
                          <a:prstGeom prst="rect">
                            <a:avLst/>
                          </a:prstGeom>
                          <a:ln>
                            <a:noFill/>
                          </a:ln>
                        </wps:spPr>
                        <wps:txbx>
                          <w:txbxContent>
                            <w:p w14:paraId="251562F3" w14:textId="77777777" w:rsidR="006118A4" w:rsidRDefault="006118A4" w:rsidP="00925720">
                              <w:r>
                                <w:rPr>
                                  <w:rFonts w:ascii="Liberation Sans" w:eastAsia="Liberation Sans" w:hAnsi="Liberation Sans" w:cs="Liberation Sans"/>
                                  <w:sz w:val="20"/>
                                </w:rPr>
                                <w:t>Eintrag löschen</w:t>
                              </w:r>
                            </w:p>
                          </w:txbxContent>
                        </wps:txbx>
                        <wps:bodyPr horzOverflow="overflow" vert="horz" lIns="0" tIns="0" rIns="0" bIns="0" rtlCol="0">
                          <a:noAutofit/>
                        </wps:bodyPr>
                      </wps:wsp>
                      <wps:wsp>
                        <wps:cNvPr id="712" name="Rectangle 801"/>
                        <wps:cNvSpPr/>
                        <wps:spPr>
                          <a:xfrm>
                            <a:off x="3462121" y="373950"/>
                            <a:ext cx="1391019" cy="190422"/>
                          </a:xfrm>
                          <a:prstGeom prst="rect">
                            <a:avLst/>
                          </a:prstGeom>
                          <a:ln>
                            <a:noFill/>
                          </a:ln>
                        </wps:spPr>
                        <wps:txbx>
                          <w:txbxContent>
                            <w:p w14:paraId="4081BE46" w14:textId="77777777" w:rsidR="006118A4" w:rsidRDefault="006118A4" w:rsidP="00925720">
                              <w:r>
                                <w:rPr>
                                  <w:rFonts w:ascii="Liberation Sans" w:eastAsia="Liberation Sans" w:hAnsi="Liberation Sans" w:cs="Liberation Sans"/>
                                  <w:sz w:val="20"/>
                                </w:rPr>
                                <w:t>Geschichtshistorie</w:t>
                              </w:r>
                            </w:p>
                          </w:txbxContent>
                        </wps:txbx>
                        <wps:bodyPr horzOverflow="overflow" vert="horz" lIns="0" tIns="0" rIns="0" bIns="0" rtlCol="0">
                          <a:noAutofit/>
                        </wps:bodyPr>
                      </wps:wsp>
                      <wps:wsp>
                        <wps:cNvPr id="713" name="Shape 802"/>
                        <wps:cNvSpPr/>
                        <wps:spPr>
                          <a:xfrm>
                            <a:off x="1672920" y="221755"/>
                            <a:ext cx="1181519" cy="467284"/>
                          </a:xfrm>
                          <a:custGeom>
                            <a:avLst/>
                            <a:gdLst/>
                            <a:ahLst/>
                            <a:cxnLst/>
                            <a:rect l="0" t="0" r="0" b="0"/>
                            <a:pathLst>
                              <a:path w="1181519" h="467284">
                                <a:moveTo>
                                  <a:pt x="590398" y="0"/>
                                </a:moveTo>
                                <a:cubicBezTo>
                                  <a:pt x="916915" y="0"/>
                                  <a:pt x="1181519" y="104762"/>
                                  <a:pt x="1181519" y="233642"/>
                                </a:cubicBezTo>
                                <a:cubicBezTo>
                                  <a:pt x="1181519" y="362889"/>
                                  <a:pt x="916915" y="467284"/>
                                  <a:pt x="590398" y="467284"/>
                                </a:cubicBezTo>
                                <a:cubicBezTo>
                                  <a:pt x="264605" y="467284"/>
                                  <a:pt x="0" y="362889"/>
                                  <a:pt x="0" y="233642"/>
                                </a:cubicBezTo>
                                <a:cubicBezTo>
                                  <a:pt x="0" y="104762"/>
                                  <a:pt x="264605" y="0"/>
                                  <a:pt x="590398" y="0"/>
                                </a:cubicBezTo>
                                <a:close/>
                              </a:path>
                            </a:pathLst>
                          </a:custGeom>
                          <a:ln w="0" cap="flat">
                            <a:miter lim="127000"/>
                          </a:ln>
                        </wps:spPr>
                        <wps:style>
                          <a:lnRef idx="0">
                            <a:srgbClr val="000000">
                              <a:alpha val="0"/>
                            </a:srgbClr>
                          </a:lnRef>
                          <a:fillRef idx="1">
                            <a:srgbClr val="7ACFF5"/>
                          </a:fillRef>
                          <a:effectRef idx="0">
                            <a:scrgbClr r="0" g="0" b="0"/>
                          </a:effectRef>
                          <a:fontRef idx="none"/>
                        </wps:style>
                        <wps:bodyPr/>
                      </wps:wsp>
                      <wps:wsp>
                        <wps:cNvPr id="714" name="Shape 803"/>
                        <wps:cNvSpPr/>
                        <wps:spPr>
                          <a:xfrm>
                            <a:off x="1672920" y="221755"/>
                            <a:ext cx="1181519" cy="467284"/>
                          </a:xfrm>
                          <a:custGeom>
                            <a:avLst/>
                            <a:gdLst/>
                            <a:ahLst/>
                            <a:cxnLst/>
                            <a:rect l="0" t="0" r="0" b="0"/>
                            <a:pathLst>
                              <a:path w="1181519" h="467284">
                                <a:moveTo>
                                  <a:pt x="1181519" y="233642"/>
                                </a:moveTo>
                                <a:cubicBezTo>
                                  <a:pt x="1181519" y="362889"/>
                                  <a:pt x="916915" y="467284"/>
                                  <a:pt x="590398" y="467284"/>
                                </a:cubicBezTo>
                                <a:cubicBezTo>
                                  <a:pt x="264605" y="467284"/>
                                  <a:pt x="0" y="362889"/>
                                  <a:pt x="0" y="233642"/>
                                </a:cubicBezTo>
                                <a:cubicBezTo>
                                  <a:pt x="0" y="104762"/>
                                  <a:pt x="264605" y="0"/>
                                  <a:pt x="590398" y="0"/>
                                </a:cubicBezTo>
                                <a:cubicBezTo>
                                  <a:pt x="916915" y="0"/>
                                  <a:pt x="1181519" y="104762"/>
                                  <a:pt x="1181519" y="233642"/>
                                </a:cubicBezTo>
                                <a:close/>
                              </a:path>
                            </a:pathLst>
                          </a:custGeom>
                          <a:ln w="11520" cap="flat">
                            <a:round/>
                          </a:ln>
                        </wps:spPr>
                        <wps:style>
                          <a:lnRef idx="1">
                            <a:srgbClr val="000000"/>
                          </a:lnRef>
                          <a:fillRef idx="0">
                            <a:srgbClr val="000000">
                              <a:alpha val="0"/>
                            </a:srgbClr>
                          </a:fillRef>
                          <a:effectRef idx="0">
                            <a:scrgbClr r="0" g="0" b="0"/>
                          </a:effectRef>
                          <a:fontRef idx="none"/>
                        </wps:style>
                        <wps:bodyPr/>
                      </wps:wsp>
                      <wps:wsp>
                        <wps:cNvPr id="715" name="Rectangle 804"/>
                        <wps:cNvSpPr/>
                        <wps:spPr>
                          <a:xfrm>
                            <a:off x="3719881" y="548905"/>
                            <a:ext cx="701560" cy="190422"/>
                          </a:xfrm>
                          <a:prstGeom prst="rect">
                            <a:avLst/>
                          </a:prstGeom>
                          <a:ln>
                            <a:noFill/>
                          </a:ln>
                        </wps:spPr>
                        <wps:txbx>
                          <w:txbxContent>
                            <w:p w14:paraId="4C6D4D89" w14:textId="77777777" w:rsidR="006118A4" w:rsidRDefault="006118A4" w:rsidP="00925720">
                              <w:r>
                                <w:rPr>
                                  <w:rFonts w:ascii="Liberation Sans" w:eastAsia="Liberation Sans" w:hAnsi="Liberation Sans" w:cs="Liberation Sans"/>
                                  <w:sz w:val="20"/>
                                </w:rPr>
                                <w:t>erweitern</w:t>
                              </w:r>
                            </w:p>
                          </w:txbxContent>
                        </wps:txbx>
                        <wps:bodyPr horzOverflow="overflow" vert="horz" lIns="0" tIns="0" rIns="0" bIns="0" rtlCol="0">
                          <a:noAutofit/>
                        </wps:bodyPr>
                      </wps:wsp>
                      <wps:wsp>
                        <wps:cNvPr id="716" name="Rectangle 805"/>
                        <wps:cNvSpPr/>
                        <wps:spPr>
                          <a:xfrm>
                            <a:off x="1872006" y="304100"/>
                            <a:ext cx="1013308" cy="190422"/>
                          </a:xfrm>
                          <a:prstGeom prst="rect">
                            <a:avLst/>
                          </a:prstGeom>
                          <a:ln>
                            <a:noFill/>
                          </a:ln>
                        </wps:spPr>
                        <wps:txbx>
                          <w:txbxContent>
                            <w:p w14:paraId="18444CE6" w14:textId="77777777" w:rsidR="006118A4" w:rsidRDefault="006118A4" w:rsidP="00925720">
                              <w:r>
                                <w:rPr>
                                  <w:rFonts w:ascii="Liberation Sans" w:eastAsia="Liberation Sans" w:hAnsi="Liberation Sans" w:cs="Liberation Sans"/>
                                  <w:sz w:val="20"/>
                                </w:rPr>
                                <w:t>Besitzhistorie</w:t>
                              </w:r>
                            </w:p>
                          </w:txbxContent>
                        </wps:txbx>
                        <wps:bodyPr horzOverflow="overflow" vert="horz" lIns="0" tIns="0" rIns="0" bIns="0" rtlCol="0">
                          <a:noAutofit/>
                        </wps:bodyPr>
                      </wps:wsp>
                      <wps:wsp>
                        <wps:cNvPr id="717" name="Shape 806"/>
                        <wps:cNvSpPr/>
                        <wps:spPr>
                          <a:xfrm>
                            <a:off x="1135075" y="6140526"/>
                            <a:ext cx="1485367" cy="467271"/>
                          </a:xfrm>
                          <a:custGeom>
                            <a:avLst/>
                            <a:gdLst/>
                            <a:ahLst/>
                            <a:cxnLst/>
                            <a:rect l="0" t="0" r="0" b="0"/>
                            <a:pathLst>
                              <a:path w="1485367" h="467271">
                                <a:moveTo>
                                  <a:pt x="742683" y="0"/>
                                </a:moveTo>
                                <a:cubicBezTo>
                                  <a:pt x="1153084" y="0"/>
                                  <a:pt x="1485367" y="104749"/>
                                  <a:pt x="1485367" y="233997"/>
                                </a:cubicBezTo>
                                <a:cubicBezTo>
                                  <a:pt x="1485367" y="362877"/>
                                  <a:pt x="1153084" y="467271"/>
                                  <a:pt x="742683" y="467271"/>
                                </a:cubicBezTo>
                                <a:cubicBezTo>
                                  <a:pt x="332283" y="467271"/>
                                  <a:pt x="0" y="362877"/>
                                  <a:pt x="0" y="233997"/>
                                </a:cubicBezTo>
                                <a:cubicBezTo>
                                  <a:pt x="0" y="104749"/>
                                  <a:pt x="332283" y="0"/>
                                  <a:pt x="742683" y="0"/>
                                </a:cubicBezTo>
                                <a:close/>
                              </a:path>
                            </a:pathLst>
                          </a:custGeom>
                          <a:ln w="0" cap="flat">
                            <a:miter lim="127000"/>
                          </a:ln>
                        </wps:spPr>
                        <wps:style>
                          <a:lnRef idx="0">
                            <a:srgbClr val="000000">
                              <a:alpha val="0"/>
                            </a:srgbClr>
                          </a:lnRef>
                          <a:fillRef idx="1">
                            <a:srgbClr val="7ACFF5"/>
                          </a:fillRef>
                          <a:effectRef idx="0">
                            <a:scrgbClr r="0" g="0" b="0"/>
                          </a:effectRef>
                          <a:fontRef idx="none"/>
                        </wps:style>
                        <wps:bodyPr/>
                      </wps:wsp>
                      <wps:wsp>
                        <wps:cNvPr id="718" name="Shape 807"/>
                        <wps:cNvSpPr/>
                        <wps:spPr>
                          <a:xfrm>
                            <a:off x="1135075" y="6140526"/>
                            <a:ext cx="1485367" cy="467271"/>
                          </a:xfrm>
                          <a:custGeom>
                            <a:avLst/>
                            <a:gdLst/>
                            <a:ahLst/>
                            <a:cxnLst/>
                            <a:rect l="0" t="0" r="0" b="0"/>
                            <a:pathLst>
                              <a:path w="1485367" h="467271">
                                <a:moveTo>
                                  <a:pt x="1485367" y="233997"/>
                                </a:moveTo>
                                <a:cubicBezTo>
                                  <a:pt x="1485367" y="362877"/>
                                  <a:pt x="1153084" y="467271"/>
                                  <a:pt x="742683" y="467271"/>
                                </a:cubicBezTo>
                                <a:cubicBezTo>
                                  <a:pt x="332283" y="467271"/>
                                  <a:pt x="0" y="362877"/>
                                  <a:pt x="0" y="233997"/>
                                </a:cubicBezTo>
                                <a:cubicBezTo>
                                  <a:pt x="0" y="104749"/>
                                  <a:pt x="332283" y="0"/>
                                  <a:pt x="742683" y="0"/>
                                </a:cubicBezTo>
                                <a:cubicBezTo>
                                  <a:pt x="1153084" y="0"/>
                                  <a:pt x="1485367" y="104749"/>
                                  <a:pt x="1485367" y="233997"/>
                                </a:cubicBezTo>
                                <a:close/>
                              </a:path>
                            </a:pathLst>
                          </a:custGeom>
                          <a:ln w="11520" cap="flat">
                            <a:round/>
                          </a:ln>
                        </wps:spPr>
                        <wps:style>
                          <a:lnRef idx="1">
                            <a:srgbClr val="000000"/>
                          </a:lnRef>
                          <a:fillRef idx="0">
                            <a:srgbClr val="000000">
                              <a:alpha val="0"/>
                            </a:srgbClr>
                          </a:fillRef>
                          <a:effectRef idx="0">
                            <a:scrgbClr r="0" g="0" b="0"/>
                          </a:effectRef>
                          <a:fontRef idx="none"/>
                        </wps:style>
                        <wps:bodyPr/>
                      </wps:wsp>
                      <wps:wsp>
                        <wps:cNvPr id="719" name="Rectangle 808"/>
                        <wps:cNvSpPr/>
                        <wps:spPr>
                          <a:xfrm>
                            <a:off x="1988998" y="479068"/>
                            <a:ext cx="701560" cy="190422"/>
                          </a:xfrm>
                          <a:prstGeom prst="rect">
                            <a:avLst/>
                          </a:prstGeom>
                          <a:ln>
                            <a:noFill/>
                          </a:ln>
                        </wps:spPr>
                        <wps:txbx>
                          <w:txbxContent>
                            <w:p w14:paraId="0F46DC03" w14:textId="77777777" w:rsidR="006118A4" w:rsidRDefault="006118A4" w:rsidP="00925720">
                              <w:r>
                                <w:rPr>
                                  <w:rFonts w:ascii="Liberation Sans" w:eastAsia="Liberation Sans" w:hAnsi="Liberation Sans" w:cs="Liberation Sans"/>
                                  <w:sz w:val="20"/>
                                </w:rPr>
                                <w:t>erweitern</w:t>
                              </w:r>
                            </w:p>
                          </w:txbxContent>
                        </wps:txbx>
                        <wps:bodyPr horzOverflow="overflow" vert="horz" lIns="0" tIns="0" rIns="0" bIns="0" rtlCol="0">
                          <a:noAutofit/>
                        </wps:bodyPr>
                      </wps:wsp>
                      <wps:wsp>
                        <wps:cNvPr id="720" name="Shape 809"/>
                        <wps:cNvSpPr/>
                        <wps:spPr>
                          <a:xfrm>
                            <a:off x="2783878" y="6140526"/>
                            <a:ext cx="1801444" cy="467271"/>
                          </a:xfrm>
                          <a:custGeom>
                            <a:avLst/>
                            <a:gdLst/>
                            <a:ahLst/>
                            <a:cxnLst/>
                            <a:rect l="0" t="0" r="0" b="0"/>
                            <a:pathLst>
                              <a:path w="1801444" h="467271">
                                <a:moveTo>
                                  <a:pt x="900367" y="0"/>
                                </a:moveTo>
                                <a:cubicBezTo>
                                  <a:pt x="1398245" y="0"/>
                                  <a:pt x="1801444" y="104749"/>
                                  <a:pt x="1801444" y="233997"/>
                                </a:cubicBezTo>
                                <a:cubicBezTo>
                                  <a:pt x="1801444" y="362877"/>
                                  <a:pt x="1398245" y="467271"/>
                                  <a:pt x="900367" y="467271"/>
                                </a:cubicBezTo>
                                <a:cubicBezTo>
                                  <a:pt x="403200" y="467271"/>
                                  <a:pt x="0" y="362877"/>
                                  <a:pt x="0" y="233997"/>
                                </a:cubicBezTo>
                                <a:cubicBezTo>
                                  <a:pt x="0" y="104749"/>
                                  <a:pt x="403200" y="0"/>
                                  <a:pt x="900367" y="0"/>
                                </a:cubicBezTo>
                                <a:close/>
                              </a:path>
                            </a:pathLst>
                          </a:custGeom>
                          <a:ln w="0" cap="flat">
                            <a:miter lim="127000"/>
                          </a:ln>
                        </wps:spPr>
                        <wps:style>
                          <a:lnRef idx="0">
                            <a:srgbClr val="000000">
                              <a:alpha val="0"/>
                            </a:srgbClr>
                          </a:lnRef>
                          <a:fillRef idx="1">
                            <a:srgbClr val="7ACFF5"/>
                          </a:fillRef>
                          <a:effectRef idx="0">
                            <a:scrgbClr r="0" g="0" b="0"/>
                          </a:effectRef>
                          <a:fontRef idx="none"/>
                        </wps:style>
                        <wps:bodyPr/>
                      </wps:wsp>
                      <wps:wsp>
                        <wps:cNvPr id="721" name="Shape 810"/>
                        <wps:cNvSpPr/>
                        <wps:spPr>
                          <a:xfrm>
                            <a:off x="2783878" y="6140526"/>
                            <a:ext cx="1801444" cy="467271"/>
                          </a:xfrm>
                          <a:custGeom>
                            <a:avLst/>
                            <a:gdLst/>
                            <a:ahLst/>
                            <a:cxnLst/>
                            <a:rect l="0" t="0" r="0" b="0"/>
                            <a:pathLst>
                              <a:path w="1801444" h="467271">
                                <a:moveTo>
                                  <a:pt x="1801444" y="233997"/>
                                </a:moveTo>
                                <a:cubicBezTo>
                                  <a:pt x="1801444" y="362877"/>
                                  <a:pt x="1398245" y="467271"/>
                                  <a:pt x="900367" y="467271"/>
                                </a:cubicBezTo>
                                <a:cubicBezTo>
                                  <a:pt x="403200" y="467271"/>
                                  <a:pt x="0" y="362877"/>
                                  <a:pt x="0" y="233997"/>
                                </a:cubicBezTo>
                                <a:cubicBezTo>
                                  <a:pt x="0" y="104749"/>
                                  <a:pt x="403200" y="0"/>
                                  <a:pt x="900367" y="0"/>
                                </a:cubicBezTo>
                                <a:cubicBezTo>
                                  <a:pt x="1398245" y="0"/>
                                  <a:pt x="1801444" y="104749"/>
                                  <a:pt x="1801444" y="233997"/>
                                </a:cubicBezTo>
                                <a:close/>
                              </a:path>
                            </a:pathLst>
                          </a:custGeom>
                          <a:ln w="11520" cap="flat">
                            <a:round/>
                          </a:ln>
                        </wps:spPr>
                        <wps:style>
                          <a:lnRef idx="1">
                            <a:srgbClr val="000000"/>
                          </a:lnRef>
                          <a:fillRef idx="0">
                            <a:srgbClr val="000000">
                              <a:alpha val="0"/>
                            </a:srgbClr>
                          </a:fillRef>
                          <a:effectRef idx="0">
                            <a:scrgbClr r="0" g="0" b="0"/>
                          </a:effectRef>
                          <a:fontRef idx="none"/>
                        </wps:style>
                        <wps:bodyPr/>
                      </wps:wsp>
                      <wps:wsp>
                        <wps:cNvPr id="722" name="Rectangle 811"/>
                        <wps:cNvSpPr/>
                        <wps:spPr>
                          <a:xfrm>
                            <a:off x="1192418" y="6287801"/>
                            <a:ext cx="1591464" cy="190422"/>
                          </a:xfrm>
                          <a:prstGeom prst="rect">
                            <a:avLst/>
                          </a:prstGeom>
                          <a:ln>
                            <a:noFill/>
                          </a:ln>
                        </wps:spPr>
                        <wps:txbx>
                          <w:txbxContent>
                            <w:p w14:paraId="2C732B5E" w14:textId="77777777" w:rsidR="006118A4" w:rsidRDefault="006118A4" w:rsidP="00925720">
                              <w:r>
                                <w:rPr>
                                  <w:rFonts w:ascii="Liberation Sans" w:eastAsia="Liberation Sans" w:hAnsi="Liberation Sans" w:cs="Liberation Sans"/>
                                  <w:sz w:val="20"/>
                                </w:rPr>
                                <w:t>Besitzhistorie ändern</w:t>
                              </w:r>
                            </w:p>
                          </w:txbxContent>
                        </wps:txbx>
                        <wps:bodyPr horzOverflow="overflow" vert="horz" lIns="0" tIns="0" rIns="0" bIns="0" rtlCol="0">
                          <a:noAutofit/>
                        </wps:bodyPr>
                      </wps:wsp>
                      <wps:wsp>
                        <wps:cNvPr id="723" name="Shape 812"/>
                        <wps:cNvSpPr/>
                        <wps:spPr>
                          <a:xfrm>
                            <a:off x="1637995" y="2241359"/>
                            <a:ext cx="2069999" cy="467284"/>
                          </a:xfrm>
                          <a:custGeom>
                            <a:avLst/>
                            <a:gdLst/>
                            <a:ahLst/>
                            <a:cxnLst/>
                            <a:rect l="0" t="0" r="0" b="0"/>
                            <a:pathLst>
                              <a:path w="2069999" h="467284">
                                <a:moveTo>
                                  <a:pt x="1034999" y="0"/>
                                </a:moveTo>
                                <a:cubicBezTo>
                                  <a:pt x="1606690" y="0"/>
                                  <a:pt x="2069999" y="104407"/>
                                  <a:pt x="2069999" y="233642"/>
                                </a:cubicBezTo>
                                <a:cubicBezTo>
                                  <a:pt x="2069999" y="362521"/>
                                  <a:pt x="1606690" y="467284"/>
                                  <a:pt x="1034999" y="467284"/>
                                </a:cubicBezTo>
                                <a:cubicBezTo>
                                  <a:pt x="463322" y="467284"/>
                                  <a:pt x="0" y="362521"/>
                                  <a:pt x="0" y="233642"/>
                                </a:cubicBezTo>
                                <a:cubicBezTo>
                                  <a:pt x="0" y="104407"/>
                                  <a:pt x="463322" y="0"/>
                                  <a:pt x="1034999" y="0"/>
                                </a:cubicBezTo>
                                <a:close/>
                              </a:path>
                            </a:pathLst>
                          </a:custGeom>
                          <a:ln w="0" cap="flat">
                            <a:miter lim="127000"/>
                          </a:ln>
                        </wps:spPr>
                        <wps:style>
                          <a:lnRef idx="0">
                            <a:srgbClr val="000000">
                              <a:alpha val="0"/>
                            </a:srgbClr>
                          </a:lnRef>
                          <a:fillRef idx="1">
                            <a:srgbClr val="7ACFF5"/>
                          </a:fillRef>
                          <a:effectRef idx="0">
                            <a:scrgbClr r="0" g="0" b="0"/>
                          </a:effectRef>
                          <a:fontRef idx="none"/>
                        </wps:style>
                        <wps:bodyPr/>
                      </wps:wsp>
                      <wps:wsp>
                        <wps:cNvPr id="1129711872" name="Shape 813"/>
                        <wps:cNvSpPr/>
                        <wps:spPr>
                          <a:xfrm>
                            <a:off x="1637995" y="2241359"/>
                            <a:ext cx="2069999" cy="467284"/>
                          </a:xfrm>
                          <a:custGeom>
                            <a:avLst/>
                            <a:gdLst/>
                            <a:ahLst/>
                            <a:cxnLst/>
                            <a:rect l="0" t="0" r="0" b="0"/>
                            <a:pathLst>
                              <a:path w="2069999" h="467284">
                                <a:moveTo>
                                  <a:pt x="2069999" y="233642"/>
                                </a:moveTo>
                                <a:cubicBezTo>
                                  <a:pt x="2069999" y="362521"/>
                                  <a:pt x="1606690" y="467284"/>
                                  <a:pt x="1034999" y="467284"/>
                                </a:cubicBezTo>
                                <a:cubicBezTo>
                                  <a:pt x="463322" y="467284"/>
                                  <a:pt x="0" y="362521"/>
                                  <a:pt x="0" y="233642"/>
                                </a:cubicBezTo>
                                <a:cubicBezTo>
                                  <a:pt x="0" y="104407"/>
                                  <a:pt x="463322" y="0"/>
                                  <a:pt x="1034999" y="0"/>
                                </a:cubicBezTo>
                                <a:cubicBezTo>
                                  <a:pt x="1606690" y="0"/>
                                  <a:pt x="2069999" y="104407"/>
                                  <a:pt x="2069999" y="233642"/>
                                </a:cubicBezTo>
                                <a:close/>
                              </a:path>
                            </a:pathLst>
                          </a:custGeom>
                          <a:ln w="11520" cap="flat">
                            <a:round/>
                          </a:ln>
                        </wps:spPr>
                        <wps:style>
                          <a:lnRef idx="1">
                            <a:srgbClr val="000000"/>
                          </a:lnRef>
                          <a:fillRef idx="0">
                            <a:srgbClr val="000000">
                              <a:alpha val="0"/>
                            </a:srgbClr>
                          </a:fillRef>
                          <a:effectRef idx="0">
                            <a:scrgbClr r="0" g="0" b="0"/>
                          </a:effectRef>
                          <a:fontRef idx="none"/>
                        </wps:style>
                        <wps:bodyPr/>
                      </wps:wsp>
                      <wps:wsp>
                        <wps:cNvPr id="1129711873" name="Rectangle 814"/>
                        <wps:cNvSpPr/>
                        <wps:spPr>
                          <a:xfrm>
                            <a:off x="2882432" y="6271016"/>
                            <a:ext cx="1970709" cy="190422"/>
                          </a:xfrm>
                          <a:prstGeom prst="rect">
                            <a:avLst/>
                          </a:prstGeom>
                          <a:ln>
                            <a:noFill/>
                          </a:ln>
                        </wps:spPr>
                        <wps:txbx>
                          <w:txbxContent>
                            <w:p w14:paraId="59538B8A" w14:textId="77777777" w:rsidR="006118A4" w:rsidRDefault="006118A4" w:rsidP="00925720">
                              <w:r>
                                <w:rPr>
                                  <w:rFonts w:ascii="Liberation Sans" w:eastAsia="Liberation Sans" w:hAnsi="Liberation Sans" w:cs="Liberation Sans"/>
                                  <w:sz w:val="20"/>
                                </w:rPr>
                                <w:t>Geschichtshistorie ändern</w:t>
                              </w:r>
                            </w:p>
                          </w:txbxContent>
                        </wps:txbx>
                        <wps:bodyPr horzOverflow="overflow" vert="horz" lIns="0" tIns="0" rIns="0" bIns="0" rtlCol="0">
                          <a:noAutofit/>
                        </wps:bodyPr>
                      </wps:wsp>
                      <wps:wsp>
                        <wps:cNvPr id="1129711874" name="Shape 815"/>
                        <wps:cNvSpPr/>
                        <wps:spPr>
                          <a:xfrm>
                            <a:off x="1474203" y="4109402"/>
                            <a:ext cx="2386076" cy="467284"/>
                          </a:xfrm>
                          <a:custGeom>
                            <a:avLst/>
                            <a:gdLst/>
                            <a:ahLst/>
                            <a:cxnLst/>
                            <a:rect l="0" t="0" r="0" b="0"/>
                            <a:pathLst>
                              <a:path w="2386076" h="467284">
                                <a:moveTo>
                                  <a:pt x="1192682" y="0"/>
                                </a:moveTo>
                                <a:cubicBezTo>
                                  <a:pt x="1851838" y="0"/>
                                  <a:pt x="2386076" y="104394"/>
                                  <a:pt x="2386076" y="233274"/>
                                </a:cubicBezTo>
                                <a:cubicBezTo>
                                  <a:pt x="2386076" y="362153"/>
                                  <a:pt x="1851838" y="467284"/>
                                  <a:pt x="1192682" y="467284"/>
                                </a:cubicBezTo>
                                <a:cubicBezTo>
                                  <a:pt x="533883" y="467284"/>
                                  <a:pt x="0" y="362153"/>
                                  <a:pt x="0" y="233274"/>
                                </a:cubicBezTo>
                                <a:cubicBezTo>
                                  <a:pt x="0" y="104394"/>
                                  <a:pt x="533883" y="0"/>
                                  <a:pt x="1192682" y="0"/>
                                </a:cubicBezTo>
                                <a:close/>
                              </a:path>
                            </a:pathLst>
                          </a:custGeom>
                          <a:ln w="0" cap="flat">
                            <a:miter lim="127000"/>
                          </a:ln>
                        </wps:spPr>
                        <wps:style>
                          <a:lnRef idx="0">
                            <a:srgbClr val="000000">
                              <a:alpha val="0"/>
                            </a:srgbClr>
                          </a:lnRef>
                          <a:fillRef idx="1">
                            <a:srgbClr val="7ACFF5"/>
                          </a:fillRef>
                          <a:effectRef idx="0">
                            <a:scrgbClr r="0" g="0" b="0"/>
                          </a:effectRef>
                          <a:fontRef idx="none"/>
                        </wps:style>
                        <wps:bodyPr/>
                      </wps:wsp>
                      <wps:wsp>
                        <wps:cNvPr id="1129711875" name="Shape 816"/>
                        <wps:cNvSpPr/>
                        <wps:spPr>
                          <a:xfrm>
                            <a:off x="1474203" y="4109402"/>
                            <a:ext cx="2386076" cy="467284"/>
                          </a:xfrm>
                          <a:custGeom>
                            <a:avLst/>
                            <a:gdLst/>
                            <a:ahLst/>
                            <a:cxnLst/>
                            <a:rect l="0" t="0" r="0" b="0"/>
                            <a:pathLst>
                              <a:path w="2386076" h="467284">
                                <a:moveTo>
                                  <a:pt x="2386076" y="233274"/>
                                </a:moveTo>
                                <a:cubicBezTo>
                                  <a:pt x="2386076" y="362153"/>
                                  <a:pt x="1851838" y="467284"/>
                                  <a:pt x="1192682" y="467284"/>
                                </a:cubicBezTo>
                                <a:cubicBezTo>
                                  <a:pt x="533883" y="467284"/>
                                  <a:pt x="0" y="362153"/>
                                  <a:pt x="0" y="233274"/>
                                </a:cubicBezTo>
                                <a:cubicBezTo>
                                  <a:pt x="0" y="104394"/>
                                  <a:pt x="533883" y="0"/>
                                  <a:pt x="1192682" y="0"/>
                                </a:cubicBezTo>
                                <a:cubicBezTo>
                                  <a:pt x="1851838" y="0"/>
                                  <a:pt x="2386076" y="104394"/>
                                  <a:pt x="2386076" y="233274"/>
                                </a:cubicBezTo>
                                <a:close/>
                              </a:path>
                            </a:pathLst>
                          </a:custGeom>
                          <a:ln w="11520" cap="flat">
                            <a:round/>
                          </a:ln>
                        </wps:spPr>
                        <wps:style>
                          <a:lnRef idx="1">
                            <a:srgbClr val="000000"/>
                          </a:lnRef>
                          <a:fillRef idx="0">
                            <a:srgbClr val="000000">
                              <a:alpha val="0"/>
                            </a:srgbClr>
                          </a:fillRef>
                          <a:effectRef idx="0">
                            <a:scrgbClr r="0" g="0" b="0"/>
                          </a:effectRef>
                          <a:fontRef idx="none"/>
                        </wps:style>
                        <wps:bodyPr/>
                      </wps:wsp>
                      <wps:wsp>
                        <wps:cNvPr id="1129711876" name="Rectangle 817"/>
                        <wps:cNvSpPr/>
                        <wps:spPr>
                          <a:xfrm>
                            <a:off x="1802156" y="2405785"/>
                            <a:ext cx="2264049" cy="190422"/>
                          </a:xfrm>
                          <a:prstGeom prst="rect">
                            <a:avLst/>
                          </a:prstGeom>
                          <a:ln>
                            <a:noFill/>
                          </a:ln>
                        </wps:spPr>
                        <wps:txbx>
                          <w:txbxContent>
                            <w:p w14:paraId="751D1787" w14:textId="77777777" w:rsidR="006118A4" w:rsidRDefault="006118A4" w:rsidP="00925720">
                              <w:r>
                                <w:rPr>
                                  <w:rFonts w:ascii="Liberation Sans" w:eastAsia="Liberation Sans" w:hAnsi="Liberation Sans" w:cs="Liberation Sans"/>
                                  <w:sz w:val="20"/>
                                </w:rPr>
                                <w:t>Besitzhistorieneintrag löschen</w:t>
                              </w:r>
                            </w:p>
                          </w:txbxContent>
                        </wps:txbx>
                        <wps:bodyPr horzOverflow="overflow" vert="horz" lIns="0" tIns="0" rIns="0" bIns="0" rtlCol="0">
                          <a:noAutofit/>
                        </wps:bodyPr>
                      </wps:wsp>
                      <wps:wsp>
                        <wps:cNvPr id="1129711877" name="Shape 818"/>
                        <wps:cNvSpPr/>
                        <wps:spPr>
                          <a:xfrm>
                            <a:off x="94323" y="3047035"/>
                            <a:ext cx="175679" cy="175323"/>
                          </a:xfrm>
                          <a:custGeom>
                            <a:avLst/>
                            <a:gdLst/>
                            <a:ahLst/>
                            <a:cxnLst/>
                            <a:rect l="0" t="0" r="0" b="0"/>
                            <a:pathLst>
                              <a:path w="175679" h="175323">
                                <a:moveTo>
                                  <a:pt x="87478" y="0"/>
                                </a:moveTo>
                                <a:cubicBezTo>
                                  <a:pt x="136081" y="0"/>
                                  <a:pt x="175679" y="39243"/>
                                  <a:pt x="175679" y="87490"/>
                                </a:cubicBezTo>
                                <a:cubicBezTo>
                                  <a:pt x="175679" y="136080"/>
                                  <a:pt x="136081" y="175323"/>
                                  <a:pt x="87478" y="175323"/>
                                </a:cubicBezTo>
                                <a:cubicBezTo>
                                  <a:pt x="39243" y="175323"/>
                                  <a:pt x="0" y="136080"/>
                                  <a:pt x="0" y="87490"/>
                                </a:cubicBezTo>
                                <a:cubicBezTo>
                                  <a:pt x="0" y="39243"/>
                                  <a:pt x="39243" y="0"/>
                                  <a:pt x="87478" y="0"/>
                                </a:cubicBezTo>
                                <a:close/>
                              </a:path>
                            </a:pathLst>
                          </a:custGeom>
                          <a:ln w="0" cap="flat">
                            <a:miter lim="127000"/>
                          </a:ln>
                        </wps:spPr>
                        <wps:style>
                          <a:lnRef idx="0">
                            <a:srgbClr val="000000">
                              <a:alpha val="0"/>
                            </a:srgbClr>
                          </a:lnRef>
                          <a:fillRef idx="1">
                            <a:srgbClr val="7ACFF5"/>
                          </a:fillRef>
                          <a:effectRef idx="0">
                            <a:scrgbClr r="0" g="0" b="0"/>
                          </a:effectRef>
                          <a:fontRef idx="none"/>
                        </wps:style>
                        <wps:bodyPr/>
                      </wps:wsp>
                      <wps:wsp>
                        <wps:cNvPr id="1129711878" name="Shape 819"/>
                        <wps:cNvSpPr/>
                        <wps:spPr>
                          <a:xfrm>
                            <a:off x="94323" y="3047035"/>
                            <a:ext cx="175679" cy="175323"/>
                          </a:xfrm>
                          <a:custGeom>
                            <a:avLst/>
                            <a:gdLst/>
                            <a:ahLst/>
                            <a:cxnLst/>
                            <a:rect l="0" t="0" r="0" b="0"/>
                            <a:pathLst>
                              <a:path w="175679" h="175323">
                                <a:moveTo>
                                  <a:pt x="175679" y="87490"/>
                                </a:moveTo>
                                <a:cubicBezTo>
                                  <a:pt x="175679" y="136080"/>
                                  <a:pt x="136081" y="175323"/>
                                  <a:pt x="87478" y="175323"/>
                                </a:cubicBezTo>
                                <a:cubicBezTo>
                                  <a:pt x="39243" y="175323"/>
                                  <a:pt x="0" y="136080"/>
                                  <a:pt x="0" y="87490"/>
                                </a:cubicBezTo>
                                <a:cubicBezTo>
                                  <a:pt x="0" y="39243"/>
                                  <a:pt x="39243" y="0"/>
                                  <a:pt x="87478" y="0"/>
                                </a:cubicBezTo>
                                <a:cubicBezTo>
                                  <a:pt x="136081" y="0"/>
                                  <a:pt x="175679" y="39243"/>
                                  <a:pt x="175679" y="87490"/>
                                </a:cubicBezTo>
                                <a:close/>
                              </a:path>
                            </a:pathLst>
                          </a:custGeom>
                          <a:ln w="11520" cap="flat">
                            <a:round/>
                          </a:ln>
                        </wps:spPr>
                        <wps:style>
                          <a:lnRef idx="1">
                            <a:srgbClr val="000000"/>
                          </a:lnRef>
                          <a:fillRef idx="0">
                            <a:srgbClr val="000000">
                              <a:alpha val="0"/>
                            </a:srgbClr>
                          </a:fillRef>
                          <a:effectRef idx="0">
                            <a:scrgbClr r="0" g="0" b="0"/>
                          </a:effectRef>
                          <a:fontRef idx="none"/>
                        </wps:style>
                        <wps:bodyPr/>
                      </wps:wsp>
                      <wps:wsp>
                        <wps:cNvPr id="1129711879" name="Shape 820"/>
                        <wps:cNvSpPr/>
                        <wps:spPr>
                          <a:xfrm>
                            <a:off x="187554" y="3222003"/>
                            <a:ext cx="0" cy="291960"/>
                          </a:xfrm>
                          <a:custGeom>
                            <a:avLst/>
                            <a:gdLst/>
                            <a:ahLst/>
                            <a:cxnLst/>
                            <a:rect l="0" t="0" r="0" b="0"/>
                            <a:pathLst>
                              <a:path h="291960">
                                <a:moveTo>
                                  <a:pt x="0" y="0"/>
                                </a:moveTo>
                                <a:lnTo>
                                  <a:pt x="0" y="291960"/>
                                </a:lnTo>
                              </a:path>
                            </a:pathLst>
                          </a:custGeom>
                          <a:ln w="11520" cap="flat">
                            <a:round/>
                          </a:ln>
                        </wps:spPr>
                        <wps:style>
                          <a:lnRef idx="1">
                            <a:srgbClr val="000000"/>
                          </a:lnRef>
                          <a:fillRef idx="0">
                            <a:srgbClr val="000000">
                              <a:alpha val="0"/>
                            </a:srgbClr>
                          </a:fillRef>
                          <a:effectRef idx="0">
                            <a:scrgbClr r="0" g="0" b="0"/>
                          </a:effectRef>
                          <a:fontRef idx="none"/>
                        </wps:style>
                        <wps:bodyPr/>
                      </wps:wsp>
                      <wps:wsp>
                        <wps:cNvPr id="1129711880" name="Shape 821"/>
                        <wps:cNvSpPr/>
                        <wps:spPr>
                          <a:xfrm>
                            <a:off x="12243" y="3327120"/>
                            <a:ext cx="351003" cy="0"/>
                          </a:xfrm>
                          <a:custGeom>
                            <a:avLst/>
                            <a:gdLst/>
                            <a:ahLst/>
                            <a:cxnLst/>
                            <a:rect l="0" t="0" r="0" b="0"/>
                            <a:pathLst>
                              <a:path w="351003">
                                <a:moveTo>
                                  <a:pt x="0" y="0"/>
                                </a:moveTo>
                                <a:lnTo>
                                  <a:pt x="351003" y="0"/>
                                </a:lnTo>
                              </a:path>
                            </a:pathLst>
                          </a:custGeom>
                          <a:ln w="11520" cap="flat">
                            <a:round/>
                          </a:ln>
                        </wps:spPr>
                        <wps:style>
                          <a:lnRef idx="1">
                            <a:srgbClr val="000000"/>
                          </a:lnRef>
                          <a:fillRef idx="0">
                            <a:srgbClr val="000000">
                              <a:alpha val="0"/>
                            </a:srgbClr>
                          </a:fillRef>
                          <a:effectRef idx="0">
                            <a:scrgbClr r="0" g="0" b="0"/>
                          </a:effectRef>
                          <a:fontRef idx="none"/>
                        </wps:style>
                        <wps:bodyPr/>
                      </wps:wsp>
                      <wps:wsp>
                        <wps:cNvPr id="1129711881" name="Shape 822"/>
                        <wps:cNvSpPr/>
                        <wps:spPr>
                          <a:xfrm>
                            <a:off x="12243" y="3513963"/>
                            <a:ext cx="175679" cy="233997"/>
                          </a:xfrm>
                          <a:custGeom>
                            <a:avLst/>
                            <a:gdLst/>
                            <a:ahLst/>
                            <a:cxnLst/>
                            <a:rect l="0" t="0" r="0" b="0"/>
                            <a:pathLst>
                              <a:path w="175679" h="233997">
                                <a:moveTo>
                                  <a:pt x="175679" y="0"/>
                                </a:moveTo>
                                <a:lnTo>
                                  <a:pt x="0" y="233997"/>
                                </a:lnTo>
                              </a:path>
                            </a:pathLst>
                          </a:custGeom>
                          <a:ln w="11520" cap="flat">
                            <a:round/>
                          </a:ln>
                        </wps:spPr>
                        <wps:style>
                          <a:lnRef idx="1">
                            <a:srgbClr val="000000"/>
                          </a:lnRef>
                          <a:fillRef idx="0">
                            <a:srgbClr val="000000">
                              <a:alpha val="0"/>
                            </a:srgbClr>
                          </a:fillRef>
                          <a:effectRef idx="0">
                            <a:scrgbClr r="0" g="0" b="0"/>
                          </a:effectRef>
                          <a:fontRef idx="none"/>
                        </wps:style>
                        <wps:bodyPr/>
                      </wps:wsp>
                      <wps:wsp>
                        <wps:cNvPr id="1129711882" name="Shape 823"/>
                        <wps:cNvSpPr/>
                        <wps:spPr>
                          <a:xfrm>
                            <a:off x="187554" y="3513963"/>
                            <a:ext cx="176047" cy="233997"/>
                          </a:xfrm>
                          <a:custGeom>
                            <a:avLst/>
                            <a:gdLst/>
                            <a:ahLst/>
                            <a:cxnLst/>
                            <a:rect l="0" t="0" r="0" b="0"/>
                            <a:pathLst>
                              <a:path w="176047" h="233997">
                                <a:moveTo>
                                  <a:pt x="0" y="0"/>
                                </a:moveTo>
                                <a:lnTo>
                                  <a:pt x="176047" y="233997"/>
                                </a:lnTo>
                              </a:path>
                            </a:pathLst>
                          </a:custGeom>
                          <a:ln w="11520" cap="flat">
                            <a:round/>
                          </a:ln>
                        </wps:spPr>
                        <wps:style>
                          <a:lnRef idx="1">
                            <a:srgbClr val="000000"/>
                          </a:lnRef>
                          <a:fillRef idx="0">
                            <a:srgbClr val="000000">
                              <a:alpha val="0"/>
                            </a:srgbClr>
                          </a:fillRef>
                          <a:effectRef idx="0">
                            <a:scrgbClr r="0" g="0" b="0"/>
                          </a:effectRef>
                          <a:fontRef idx="none"/>
                        </wps:style>
                        <wps:bodyPr/>
                      </wps:wsp>
                      <wps:wsp>
                        <wps:cNvPr id="1129711883" name="Shape 824"/>
                        <wps:cNvSpPr/>
                        <wps:spPr>
                          <a:xfrm>
                            <a:off x="94323" y="1400760"/>
                            <a:ext cx="175679" cy="175678"/>
                          </a:xfrm>
                          <a:custGeom>
                            <a:avLst/>
                            <a:gdLst/>
                            <a:ahLst/>
                            <a:cxnLst/>
                            <a:rect l="0" t="0" r="0" b="0"/>
                            <a:pathLst>
                              <a:path w="175679" h="175678">
                                <a:moveTo>
                                  <a:pt x="87478" y="0"/>
                                </a:moveTo>
                                <a:cubicBezTo>
                                  <a:pt x="136081" y="0"/>
                                  <a:pt x="175679" y="39598"/>
                                  <a:pt x="175679" y="87846"/>
                                </a:cubicBezTo>
                                <a:cubicBezTo>
                                  <a:pt x="175679" y="136436"/>
                                  <a:pt x="136081" y="175678"/>
                                  <a:pt x="87478" y="175678"/>
                                </a:cubicBezTo>
                                <a:cubicBezTo>
                                  <a:pt x="39243" y="175678"/>
                                  <a:pt x="0" y="136436"/>
                                  <a:pt x="0" y="87846"/>
                                </a:cubicBezTo>
                                <a:cubicBezTo>
                                  <a:pt x="0" y="39598"/>
                                  <a:pt x="39243" y="0"/>
                                  <a:pt x="87478" y="0"/>
                                </a:cubicBezTo>
                                <a:close/>
                              </a:path>
                            </a:pathLst>
                          </a:custGeom>
                          <a:ln w="0" cap="flat">
                            <a:miter lim="127000"/>
                          </a:ln>
                        </wps:spPr>
                        <wps:style>
                          <a:lnRef idx="0">
                            <a:srgbClr val="000000">
                              <a:alpha val="0"/>
                            </a:srgbClr>
                          </a:lnRef>
                          <a:fillRef idx="1">
                            <a:srgbClr val="7ACFF5"/>
                          </a:fillRef>
                          <a:effectRef idx="0">
                            <a:scrgbClr r="0" g="0" b="0"/>
                          </a:effectRef>
                          <a:fontRef idx="none"/>
                        </wps:style>
                        <wps:bodyPr/>
                      </wps:wsp>
                      <wps:wsp>
                        <wps:cNvPr id="1129711884" name="Shape 825"/>
                        <wps:cNvSpPr/>
                        <wps:spPr>
                          <a:xfrm>
                            <a:off x="94323" y="1400760"/>
                            <a:ext cx="175679" cy="175678"/>
                          </a:xfrm>
                          <a:custGeom>
                            <a:avLst/>
                            <a:gdLst/>
                            <a:ahLst/>
                            <a:cxnLst/>
                            <a:rect l="0" t="0" r="0" b="0"/>
                            <a:pathLst>
                              <a:path w="175679" h="175678">
                                <a:moveTo>
                                  <a:pt x="175679" y="87846"/>
                                </a:moveTo>
                                <a:cubicBezTo>
                                  <a:pt x="175679" y="136436"/>
                                  <a:pt x="136081" y="175678"/>
                                  <a:pt x="87478" y="175678"/>
                                </a:cubicBezTo>
                                <a:cubicBezTo>
                                  <a:pt x="39243" y="175678"/>
                                  <a:pt x="0" y="136436"/>
                                  <a:pt x="0" y="87846"/>
                                </a:cubicBezTo>
                                <a:cubicBezTo>
                                  <a:pt x="0" y="39598"/>
                                  <a:pt x="39243" y="0"/>
                                  <a:pt x="87478" y="0"/>
                                </a:cubicBezTo>
                                <a:cubicBezTo>
                                  <a:pt x="136081" y="0"/>
                                  <a:pt x="175679" y="39598"/>
                                  <a:pt x="175679" y="87846"/>
                                </a:cubicBezTo>
                                <a:close/>
                              </a:path>
                            </a:pathLst>
                          </a:custGeom>
                          <a:ln w="11520" cap="flat">
                            <a:round/>
                          </a:ln>
                        </wps:spPr>
                        <wps:style>
                          <a:lnRef idx="1">
                            <a:srgbClr val="000000"/>
                          </a:lnRef>
                          <a:fillRef idx="0">
                            <a:srgbClr val="000000">
                              <a:alpha val="0"/>
                            </a:srgbClr>
                          </a:fillRef>
                          <a:effectRef idx="0">
                            <a:scrgbClr r="0" g="0" b="0"/>
                          </a:effectRef>
                          <a:fontRef idx="none"/>
                        </wps:style>
                        <wps:bodyPr/>
                      </wps:wsp>
                      <wps:wsp>
                        <wps:cNvPr id="1129711885" name="Shape 826"/>
                        <wps:cNvSpPr/>
                        <wps:spPr>
                          <a:xfrm>
                            <a:off x="187554" y="1576083"/>
                            <a:ext cx="0" cy="291592"/>
                          </a:xfrm>
                          <a:custGeom>
                            <a:avLst/>
                            <a:gdLst/>
                            <a:ahLst/>
                            <a:cxnLst/>
                            <a:rect l="0" t="0" r="0" b="0"/>
                            <a:pathLst>
                              <a:path h="291592">
                                <a:moveTo>
                                  <a:pt x="0" y="0"/>
                                </a:moveTo>
                                <a:lnTo>
                                  <a:pt x="0" y="291592"/>
                                </a:lnTo>
                              </a:path>
                            </a:pathLst>
                          </a:custGeom>
                          <a:ln w="11520" cap="flat">
                            <a:round/>
                          </a:ln>
                        </wps:spPr>
                        <wps:style>
                          <a:lnRef idx="1">
                            <a:srgbClr val="000000"/>
                          </a:lnRef>
                          <a:fillRef idx="0">
                            <a:srgbClr val="000000">
                              <a:alpha val="0"/>
                            </a:srgbClr>
                          </a:fillRef>
                          <a:effectRef idx="0">
                            <a:scrgbClr r="0" g="0" b="0"/>
                          </a:effectRef>
                          <a:fontRef idx="none"/>
                        </wps:style>
                        <wps:bodyPr/>
                      </wps:wsp>
                      <wps:wsp>
                        <wps:cNvPr id="1129711886" name="Shape 827"/>
                        <wps:cNvSpPr/>
                        <wps:spPr>
                          <a:xfrm>
                            <a:off x="12243" y="1680845"/>
                            <a:ext cx="351003" cy="0"/>
                          </a:xfrm>
                          <a:custGeom>
                            <a:avLst/>
                            <a:gdLst/>
                            <a:ahLst/>
                            <a:cxnLst/>
                            <a:rect l="0" t="0" r="0" b="0"/>
                            <a:pathLst>
                              <a:path w="351003">
                                <a:moveTo>
                                  <a:pt x="0" y="0"/>
                                </a:moveTo>
                                <a:lnTo>
                                  <a:pt x="351003" y="0"/>
                                </a:lnTo>
                              </a:path>
                            </a:pathLst>
                          </a:custGeom>
                          <a:ln w="11520" cap="flat">
                            <a:round/>
                          </a:ln>
                        </wps:spPr>
                        <wps:style>
                          <a:lnRef idx="1">
                            <a:srgbClr val="000000"/>
                          </a:lnRef>
                          <a:fillRef idx="0">
                            <a:srgbClr val="000000">
                              <a:alpha val="0"/>
                            </a:srgbClr>
                          </a:fillRef>
                          <a:effectRef idx="0">
                            <a:scrgbClr r="0" g="0" b="0"/>
                          </a:effectRef>
                          <a:fontRef idx="none"/>
                        </wps:style>
                        <wps:bodyPr/>
                      </wps:wsp>
                      <wps:wsp>
                        <wps:cNvPr id="1129711887" name="Shape 828"/>
                        <wps:cNvSpPr/>
                        <wps:spPr>
                          <a:xfrm>
                            <a:off x="12243" y="1867674"/>
                            <a:ext cx="175679" cy="234011"/>
                          </a:xfrm>
                          <a:custGeom>
                            <a:avLst/>
                            <a:gdLst/>
                            <a:ahLst/>
                            <a:cxnLst/>
                            <a:rect l="0" t="0" r="0" b="0"/>
                            <a:pathLst>
                              <a:path w="175679" h="234011">
                                <a:moveTo>
                                  <a:pt x="175679" y="0"/>
                                </a:moveTo>
                                <a:lnTo>
                                  <a:pt x="0" y="234011"/>
                                </a:lnTo>
                              </a:path>
                            </a:pathLst>
                          </a:custGeom>
                          <a:ln w="11520" cap="flat">
                            <a:round/>
                          </a:ln>
                        </wps:spPr>
                        <wps:style>
                          <a:lnRef idx="1">
                            <a:srgbClr val="000000"/>
                          </a:lnRef>
                          <a:fillRef idx="0">
                            <a:srgbClr val="000000">
                              <a:alpha val="0"/>
                            </a:srgbClr>
                          </a:fillRef>
                          <a:effectRef idx="0">
                            <a:scrgbClr r="0" g="0" b="0"/>
                          </a:effectRef>
                          <a:fontRef idx="none"/>
                        </wps:style>
                        <wps:bodyPr/>
                      </wps:wsp>
                      <wps:wsp>
                        <wps:cNvPr id="1129711888" name="Shape 829"/>
                        <wps:cNvSpPr/>
                        <wps:spPr>
                          <a:xfrm>
                            <a:off x="187554" y="1867674"/>
                            <a:ext cx="176047" cy="234011"/>
                          </a:xfrm>
                          <a:custGeom>
                            <a:avLst/>
                            <a:gdLst/>
                            <a:ahLst/>
                            <a:cxnLst/>
                            <a:rect l="0" t="0" r="0" b="0"/>
                            <a:pathLst>
                              <a:path w="176047" h="234011">
                                <a:moveTo>
                                  <a:pt x="0" y="0"/>
                                </a:moveTo>
                                <a:lnTo>
                                  <a:pt x="176047" y="234011"/>
                                </a:lnTo>
                              </a:path>
                            </a:pathLst>
                          </a:custGeom>
                          <a:ln w="11520" cap="flat">
                            <a:round/>
                          </a:ln>
                        </wps:spPr>
                        <wps:style>
                          <a:lnRef idx="1">
                            <a:srgbClr val="000000"/>
                          </a:lnRef>
                          <a:fillRef idx="0">
                            <a:srgbClr val="000000">
                              <a:alpha val="0"/>
                            </a:srgbClr>
                          </a:fillRef>
                          <a:effectRef idx="0">
                            <a:scrgbClr r="0" g="0" b="0"/>
                          </a:effectRef>
                          <a:fontRef idx="none"/>
                        </wps:style>
                        <wps:bodyPr/>
                      </wps:wsp>
                      <wps:wsp>
                        <wps:cNvPr id="1129711889" name="Rectangle 830"/>
                        <wps:cNvSpPr/>
                        <wps:spPr>
                          <a:xfrm>
                            <a:off x="1562777" y="4247573"/>
                            <a:ext cx="2643123" cy="190421"/>
                          </a:xfrm>
                          <a:prstGeom prst="rect">
                            <a:avLst/>
                          </a:prstGeom>
                          <a:ln>
                            <a:noFill/>
                          </a:ln>
                        </wps:spPr>
                        <wps:txbx>
                          <w:txbxContent>
                            <w:p w14:paraId="781C938B" w14:textId="77777777" w:rsidR="006118A4" w:rsidRDefault="006118A4" w:rsidP="00925720">
                              <w:r>
                                <w:rPr>
                                  <w:rFonts w:ascii="Liberation Sans" w:eastAsia="Liberation Sans" w:hAnsi="Liberation Sans" w:cs="Liberation Sans"/>
                                  <w:sz w:val="20"/>
                                </w:rPr>
                                <w:t>Geschichtshistorieneintrag löschen</w:t>
                              </w:r>
                            </w:p>
                          </w:txbxContent>
                        </wps:txbx>
                        <wps:bodyPr horzOverflow="overflow" vert="horz" lIns="0" tIns="0" rIns="0" bIns="0" rtlCol="0">
                          <a:noAutofit/>
                        </wps:bodyPr>
                      </wps:wsp>
                      <wps:wsp>
                        <wps:cNvPr id="1129711890" name="Rectangle 831"/>
                        <wps:cNvSpPr/>
                        <wps:spPr>
                          <a:xfrm>
                            <a:off x="47155" y="3770908"/>
                            <a:ext cx="360155" cy="190421"/>
                          </a:xfrm>
                          <a:prstGeom prst="rect">
                            <a:avLst/>
                          </a:prstGeom>
                          <a:ln>
                            <a:noFill/>
                          </a:ln>
                        </wps:spPr>
                        <wps:txbx>
                          <w:txbxContent>
                            <w:p w14:paraId="7B554549" w14:textId="77777777" w:rsidR="006118A4" w:rsidRDefault="006118A4" w:rsidP="00925720">
                              <w:r>
                                <w:rPr>
                                  <w:rFonts w:ascii="Liberation Sans" w:eastAsia="Liberation Sans" w:hAnsi="Liberation Sans" w:cs="Liberation Sans"/>
                                  <w:sz w:val="20"/>
                                </w:rPr>
                                <w:t>User</w:t>
                              </w:r>
                            </w:p>
                          </w:txbxContent>
                        </wps:txbx>
                        <wps:bodyPr horzOverflow="overflow" vert="horz" lIns="0" tIns="0" rIns="0" bIns="0" rtlCol="0">
                          <a:noAutofit/>
                        </wps:bodyPr>
                      </wps:wsp>
                      <wps:wsp>
                        <wps:cNvPr id="1129711891" name="Shape 832"/>
                        <wps:cNvSpPr/>
                        <wps:spPr>
                          <a:xfrm>
                            <a:off x="3906724" y="1751038"/>
                            <a:ext cx="1275118" cy="1751406"/>
                          </a:xfrm>
                          <a:custGeom>
                            <a:avLst/>
                            <a:gdLst/>
                            <a:ahLst/>
                            <a:cxnLst/>
                            <a:rect l="0" t="0" r="0" b="0"/>
                            <a:pathLst>
                              <a:path w="1275118" h="1751406">
                                <a:moveTo>
                                  <a:pt x="0" y="0"/>
                                </a:moveTo>
                                <a:lnTo>
                                  <a:pt x="1275118" y="1751406"/>
                                </a:lnTo>
                              </a:path>
                            </a:pathLst>
                          </a:custGeom>
                          <a:ln w="11520" cap="flat">
                            <a:round/>
                          </a:ln>
                        </wps:spPr>
                        <wps:style>
                          <a:lnRef idx="1">
                            <a:srgbClr val="000000"/>
                          </a:lnRef>
                          <a:fillRef idx="0">
                            <a:srgbClr val="000000">
                              <a:alpha val="0"/>
                            </a:srgbClr>
                          </a:fillRef>
                          <a:effectRef idx="0">
                            <a:scrgbClr r="0" g="0" b="0"/>
                          </a:effectRef>
                          <a:fontRef idx="none"/>
                        </wps:style>
                        <wps:bodyPr/>
                      </wps:wsp>
                      <wps:wsp>
                        <wps:cNvPr id="1129711892" name="Shape 833"/>
                        <wps:cNvSpPr/>
                        <wps:spPr>
                          <a:xfrm>
                            <a:off x="5157724" y="3350527"/>
                            <a:ext cx="24117" cy="151918"/>
                          </a:xfrm>
                          <a:custGeom>
                            <a:avLst/>
                            <a:gdLst/>
                            <a:ahLst/>
                            <a:cxnLst/>
                            <a:rect l="0" t="0" r="0" b="0"/>
                            <a:pathLst>
                              <a:path w="24117" h="151918">
                                <a:moveTo>
                                  <a:pt x="24117" y="151918"/>
                                </a:moveTo>
                                <a:lnTo>
                                  <a:pt x="0" y="0"/>
                                </a:lnTo>
                              </a:path>
                            </a:pathLst>
                          </a:custGeom>
                          <a:ln w="11520" cap="flat">
                            <a:round/>
                          </a:ln>
                        </wps:spPr>
                        <wps:style>
                          <a:lnRef idx="1">
                            <a:srgbClr val="000000"/>
                          </a:lnRef>
                          <a:fillRef idx="0">
                            <a:srgbClr val="000000">
                              <a:alpha val="0"/>
                            </a:srgbClr>
                          </a:fillRef>
                          <a:effectRef idx="0">
                            <a:scrgbClr r="0" g="0" b="0"/>
                          </a:effectRef>
                          <a:fontRef idx="none"/>
                        </wps:style>
                        <wps:bodyPr/>
                      </wps:wsp>
                      <wps:wsp>
                        <wps:cNvPr id="1129711893" name="Shape 834"/>
                        <wps:cNvSpPr/>
                        <wps:spPr>
                          <a:xfrm>
                            <a:off x="5041075" y="3432239"/>
                            <a:ext cx="140767" cy="70206"/>
                          </a:xfrm>
                          <a:custGeom>
                            <a:avLst/>
                            <a:gdLst/>
                            <a:ahLst/>
                            <a:cxnLst/>
                            <a:rect l="0" t="0" r="0" b="0"/>
                            <a:pathLst>
                              <a:path w="140767" h="70206">
                                <a:moveTo>
                                  <a:pt x="140767" y="70206"/>
                                </a:moveTo>
                                <a:lnTo>
                                  <a:pt x="0" y="0"/>
                                </a:lnTo>
                              </a:path>
                            </a:pathLst>
                          </a:custGeom>
                          <a:ln w="11520" cap="flat">
                            <a:round/>
                          </a:ln>
                        </wps:spPr>
                        <wps:style>
                          <a:lnRef idx="1">
                            <a:srgbClr val="000000"/>
                          </a:lnRef>
                          <a:fillRef idx="0">
                            <a:srgbClr val="000000">
                              <a:alpha val="0"/>
                            </a:srgbClr>
                          </a:fillRef>
                          <a:effectRef idx="0">
                            <a:scrgbClr r="0" g="0" b="0"/>
                          </a:effectRef>
                          <a:fontRef idx="none"/>
                        </wps:style>
                        <wps:bodyPr/>
                      </wps:wsp>
                      <wps:wsp>
                        <wps:cNvPr id="1129711894" name="Shape 835"/>
                        <wps:cNvSpPr/>
                        <wps:spPr>
                          <a:xfrm>
                            <a:off x="3789718" y="3735718"/>
                            <a:ext cx="1403642" cy="1401483"/>
                          </a:xfrm>
                          <a:custGeom>
                            <a:avLst/>
                            <a:gdLst/>
                            <a:ahLst/>
                            <a:cxnLst/>
                            <a:rect l="0" t="0" r="0" b="0"/>
                            <a:pathLst>
                              <a:path w="1403642" h="1401483">
                                <a:moveTo>
                                  <a:pt x="0" y="1401483"/>
                                </a:moveTo>
                                <a:lnTo>
                                  <a:pt x="1403642" y="0"/>
                                </a:lnTo>
                              </a:path>
                            </a:pathLst>
                          </a:custGeom>
                          <a:ln w="11520" cap="flat">
                            <a:round/>
                          </a:ln>
                        </wps:spPr>
                        <wps:style>
                          <a:lnRef idx="1">
                            <a:srgbClr val="000000"/>
                          </a:lnRef>
                          <a:fillRef idx="0">
                            <a:srgbClr val="000000">
                              <a:alpha val="0"/>
                            </a:srgbClr>
                          </a:fillRef>
                          <a:effectRef idx="0">
                            <a:scrgbClr r="0" g="0" b="0"/>
                          </a:effectRef>
                          <a:fontRef idx="none"/>
                        </wps:style>
                        <wps:bodyPr/>
                      </wps:wsp>
                      <wps:wsp>
                        <wps:cNvPr id="1129711895" name="Shape 836"/>
                        <wps:cNvSpPr/>
                        <wps:spPr>
                          <a:xfrm>
                            <a:off x="5041075" y="3735718"/>
                            <a:ext cx="152286" cy="35281"/>
                          </a:xfrm>
                          <a:custGeom>
                            <a:avLst/>
                            <a:gdLst/>
                            <a:ahLst/>
                            <a:cxnLst/>
                            <a:rect l="0" t="0" r="0" b="0"/>
                            <a:pathLst>
                              <a:path w="152286" h="35281">
                                <a:moveTo>
                                  <a:pt x="152286" y="0"/>
                                </a:moveTo>
                                <a:lnTo>
                                  <a:pt x="0" y="35281"/>
                                </a:lnTo>
                              </a:path>
                            </a:pathLst>
                          </a:custGeom>
                          <a:ln w="11520" cap="flat">
                            <a:round/>
                          </a:ln>
                        </wps:spPr>
                        <wps:style>
                          <a:lnRef idx="1">
                            <a:srgbClr val="000000"/>
                          </a:lnRef>
                          <a:fillRef idx="0">
                            <a:srgbClr val="000000">
                              <a:alpha val="0"/>
                            </a:srgbClr>
                          </a:fillRef>
                          <a:effectRef idx="0">
                            <a:scrgbClr r="0" g="0" b="0"/>
                          </a:effectRef>
                          <a:fontRef idx="none"/>
                        </wps:style>
                        <wps:bodyPr/>
                      </wps:wsp>
                      <wps:wsp>
                        <wps:cNvPr id="1129711896" name="Shape 837"/>
                        <wps:cNvSpPr/>
                        <wps:spPr>
                          <a:xfrm>
                            <a:off x="5146206" y="3735718"/>
                            <a:ext cx="47155" cy="140398"/>
                          </a:xfrm>
                          <a:custGeom>
                            <a:avLst/>
                            <a:gdLst/>
                            <a:ahLst/>
                            <a:cxnLst/>
                            <a:rect l="0" t="0" r="0" b="0"/>
                            <a:pathLst>
                              <a:path w="47155" h="140398">
                                <a:moveTo>
                                  <a:pt x="47155" y="0"/>
                                </a:moveTo>
                                <a:lnTo>
                                  <a:pt x="0" y="140398"/>
                                </a:lnTo>
                              </a:path>
                            </a:pathLst>
                          </a:custGeom>
                          <a:ln w="11520" cap="flat">
                            <a:round/>
                          </a:ln>
                        </wps:spPr>
                        <wps:style>
                          <a:lnRef idx="1">
                            <a:srgbClr val="000000"/>
                          </a:lnRef>
                          <a:fillRef idx="0">
                            <a:srgbClr val="000000">
                              <a:alpha val="0"/>
                            </a:srgbClr>
                          </a:fillRef>
                          <a:effectRef idx="0">
                            <a:scrgbClr r="0" g="0" b="0"/>
                          </a:effectRef>
                          <a:fontRef idx="none"/>
                        </wps:style>
                        <wps:bodyPr/>
                      </wps:wsp>
                      <wps:wsp>
                        <wps:cNvPr id="1129711897" name="Shape 838"/>
                        <wps:cNvSpPr/>
                        <wps:spPr>
                          <a:xfrm>
                            <a:off x="374764" y="1762557"/>
                            <a:ext cx="1064514" cy="1413002"/>
                          </a:xfrm>
                          <a:custGeom>
                            <a:avLst/>
                            <a:gdLst/>
                            <a:ahLst/>
                            <a:cxnLst/>
                            <a:rect l="0" t="0" r="0" b="0"/>
                            <a:pathLst>
                              <a:path w="1064514" h="1413002">
                                <a:moveTo>
                                  <a:pt x="0" y="1413002"/>
                                </a:moveTo>
                                <a:lnTo>
                                  <a:pt x="1064514" y="0"/>
                                </a:lnTo>
                              </a:path>
                            </a:pathLst>
                          </a:custGeom>
                          <a:ln w="11520" cap="flat">
                            <a:round/>
                          </a:ln>
                        </wps:spPr>
                        <wps:style>
                          <a:lnRef idx="1">
                            <a:srgbClr val="000000"/>
                          </a:lnRef>
                          <a:fillRef idx="0">
                            <a:srgbClr val="000000">
                              <a:alpha val="0"/>
                            </a:srgbClr>
                          </a:fillRef>
                          <a:effectRef idx="0">
                            <a:scrgbClr r="0" g="0" b="0"/>
                          </a:effectRef>
                          <a:fontRef idx="none"/>
                        </wps:style>
                        <wps:bodyPr/>
                      </wps:wsp>
                      <wps:wsp>
                        <wps:cNvPr id="1129711898" name="Shape 839"/>
                        <wps:cNvSpPr/>
                        <wps:spPr>
                          <a:xfrm>
                            <a:off x="1298524" y="1762557"/>
                            <a:ext cx="140754" cy="59042"/>
                          </a:xfrm>
                          <a:custGeom>
                            <a:avLst/>
                            <a:gdLst/>
                            <a:ahLst/>
                            <a:cxnLst/>
                            <a:rect l="0" t="0" r="0" b="0"/>
                            <a:pathLst>
                              <a:path w="140754" h="59042">
                                <a:moveTo>
                                  <a:pt x="140754" y="0"/>
                                </a:moveTo>
                                <a:lnTo>
                                  <a:pt x="0" y="59042"/>
                                </a:lnTo>
                              </a:path>
                            </a:pathLst>
                          </a:custGeom>
                          <a:ln w="11520" cap="flat">
                            <a:round/>
                          </a:ln>
                        </wps:spPr>
                        <wps:style>
                          <a:lnRef idx="1">
                            <a:srgbClr val="000000"/>
                          </a:lnRef>
                          <a:fillRef idx="0">
                            <a:srgbClr val="000000">
                              <a:alpha val="0"/>
                            </a:srgbClr>
                          </a:fillRef>
                          <a:effectRef idx="0">
                            <a:scrgbClr r="0" g="0" b="0"/>
                          </a:effectRef>
                          <a:fontRef idx="none"/>
                        </wps:style>
                        <wps:bodyPr/>
                      </wps:wsp>
                      <wps:wsp>
                        <wps:cNvPr id="1129711899" name="Shape 840"/>
                        <wps:cNvSpPr/>
                        <wps:spPr>
                          <a:xfrm>
                            <a:off x="1415517" y="1762557"/>
                            <a:ext cx="23762" cy="140767"/>
                          </a:xfrm>
                          <a:custGeom>
                            <a:avLst/>
                            <a:gdLst/>
                            <a:ahLst/>
                            <a:cxnLst/>
                            <a:rect l="0" t="0" r="0" b="0"/>
                            <a:pathLst>
                              <a:path w="23762" h="140767">
                                <a:moveTo>
                                  <a:pt x="23762" y="0"/>
                                </a:moveTo>
                                <a:lnTo>
                                  <a:pt x="0" y="140767"/>
                                </a:lnTo>
                              </a:path>
                            </a:pathLst>
                          </a:custGeom>
                          <a:ln w="11520" cap="flat">
                            <a:round/>
                          </a:ln>
                        </wps:spPr>
                        <wps:style>
                          <a:lnRef idx="1">
                            <a:srgbClr val="000000"/>
                          </a:lnRef>
                          <a:fillRef idx="0">
                            <a:srgbClr val="000000">
                              <a:alpha val="0"/>
                            </a:srgbClr>
                          </a:fillRef>
                          <a:effectRef idx="0">
                            <a:scrgbClr r="0" g="0" b="0"/>
                          </a:effectRef>
                          <a:fontRef idx="none"/>
                        </wps:style>
                        <wps:bodyPr/>
                      </wps:wsp>
                      <wps:wsp>
                        <wps:cNvPr id="1129711900" name="Shape 841"/>
                        <wps:cNvSpPr/>
                        <wps:spPr>
                          <a:xfrm>
                            <a:off x="468363" y="3945966"/>
                            <a:ext cx="1064514" cy="1202753"/>
                          </a:xfrm>
                          <a:custGeom>
                            <a:avLst/>
                            <a:gdLst/>
                            <a:ahLst/>
                            <a:cxnLst/>
                            <a:rect l="0" t="0" r="0" b="0"/>
                            <a:pathLst>
                              <a:path w="1064514" h="1202753">
                                <a:moveTo>
                                  <a:pt x="0" y="0"/>
                                </a:moveTo>
                                <a:lnTo>
                                  <a:pt x="1064514" y="1202753"/>
                                </a:lnTo>
                              </a:path>
                            </a:pathLst>
                          </a:custGeom>
                          <a:ln w="11520" cap="flat">
                            <a:round/>
                          </a:ln>
                        </wps:spPr>
                        <wps:style>
                          <a:lnRef idx="1">
                            <a:srgbClr val="000000"/>
                          </a:lnRef>
                          <a:fillRef idx="0">
                            <a:srgbClr val="000000">
                              <a:alpha val="0"/>
                            </a:srgbClr>
                          </a:fillRef>
                          <a:effectRef idx="0">
                            <a:scrgbClr r="0" g="0" b="0"/>
                          </a:effectRef>
                          <a:fontRef idx="none"/>
                        </wps:style>
                        <wps:bodyPr/>
                      </wps:wsp>
                      <wps:wsp>
                        <wps:cNvPr id="1129711901" name="Shape 842"/>
                        <wps:cNvSpPr/>
                        <wps:spPr>
                          <a:xfrm>
                            <a:off x="1497597" y="4996447"/>
                            <a:ext cx="35281" cy="152273"/>
                          </a:xfrm>
                          <a:custGeom>
                            <a:avLst/>
                            <a:gdLst/>
                            <a:ahLst/>
                            <a:cxnLst/>
                            <a:rect l="0" t="0" r="0" b="0"/>
                            <a:pathLst>
                              <a:path w="35281" h="152273">
                                <a:moveTo>
                                  <a:pt x="35281" y="152273"/>
                                </a:moveTo>
                                <a:lnTo>
                                  <a:pt x="0" y="0"/>
                                </a:lnTo>
                              </a:path>
                            </a:pathLst>
                          </a:custGeom>
                          <a:ln w="11520" cap="flat">
                            <a:round/>
                          </a:ln>
                        </wps:spPr>
                        <wps:style>
                          <a:lnRef idx="1">
                            <a:srgbClr val="000000"/>
                          </a:lnRef>
                          <a:fillRef idx="0">
                            <a:srgbClr val="000000">
                              <a:alpha val="0"/>
                            </a:srgbClr>
                          </a:fillRef>
                          <a:effectRef idx="0">
                            <a:scrgbClr r="0" g="0" b="0"/>
                          </a:effectRef>
                          <a:fontRef idx="none"/>
                        </wps:style>
                        <wps:bodyPr/>
                      </wps:wsp>
                      <wps:wsp>
                        <wps:cNvPr id="1129711902" name="Shape 843"/>
                        <wps:cNvSpPr/>
                        <wps:spPr>
                          <a:xfrm>
                            <a:off x="1380604" y="5078159"/>
                            <a:ext cx="152273" cy="70561"/>
                          </a:xfrm>
                          <a:custGeom>
                            <a:avLst/>
                            <a:gdLst/>
                            <a:ahLst/>
                            <a:cxnLst/>
                            <a:rect l="0" t="0" r="0" b="0"/>
                            <a:pathLst>
                              <a:path w="152273" h="70561">
                                <a:moveTo>
                                  <a:pt x="152273" y="70561"/>
                                </a:moveTo>
                                <a:lnTo>
                                  <a:pt x="0" y="0"/>
                                </a:lnTo>
                              </a:path>
                            </a:pathLst>
                          </a:custGeom>
                          <a:ln w="11520" cap="flat">
                            <a:round/>
                          </a:ln>
                        </wps:spPr>
                        <wps:style>
                          <a:lnRef idx="1">
                            <a:srgbClr val="000000"/>
                          </a:lnRef>
                          <a:fillRef idx="0">
                            <a:srgbClr val="000000">
                              <a:alpha val="0"/>
                            </a:srgbClr>
                          </a:fillRef>
                          <a:effectRef idx="0">
                            <a:scrgbClr r="0" g="0" b="0"/>
                          </a:effectRef>
                          <a:fontRef idx="none"/>
                        </wps:style>
                        <wps:bodyPr/>
                      </wps:wsp>
                      <wps:wsp>
                        <wps:cNvPr id="1129711903" name="Shape 844"/>
                        <wps:cNvSpPr/>
                        <wps:spPr>
                          <a:xfrm>
                            <a:off x="363245" y="3408845"/>
                            <a:ext cx="771830" cy="0"/>
                          </a:xfrm>
                          <a:custGeom>
                            <a:avLst/>
                            <a:gdLst/>
                            <a:ahLst/>
                            <a:cxnLst/>
                            <a:rect l="0" t="0" r="0" b="0"/>
                            <a:pathLst>
                              <a:path w="771830">
                                <a:moveTo>
                                  <a:pt x="0" y="0"/>
                                </a:moveTo>
                                <a:lnTo>
                                  <a:pt x="771830" y="0"/>
                                </a:lnTo>
                              </a:path>
                            </a:pathLst>
                          </a:custGeom>
                          <a:ln w="11520" cap="flat">
                            <a:round/>
                          </a:ln>
                        </wps:spPr>
                        <wps:style>
                          <a:lnRef idx="1">
                            <a:srgbClr val="000000"/>
                          </a:lnRef>
                          <a:fillRef idx="0">
                            <a:srgbClr val="000000">
                              <a:alpha val="0"/>
                            </a:srgbClr>
                          </a:fillRef>
                          <a:effectRef idx="0">
                            <a:scrgbClr r="0" g="0" b="0"/>
                          </a:effectRef>
                          <a:fontRef idx="none"/>
                        </wps:style>
                        <wps:bodyPr/>
                      </wps:wsp>
                      <wps:wsp>
                        <wps:cNvPr id="1129711904" name="Shape 845"/>
                        <wps:cNvSpPr/>
                        <wps:spPr>
                          <a:xfrm>
                            <a:off x="994677" y="3338640"/>
                            <a:ext cx="140767" cy="70561"/>
                          </a:xfrm>
                          <a:custGeom>
                            <a:avLst/>
                            <a:gdLst/>
                            <a:ahLst/>
                            <a:cxnLst/>
                            <a:rect l="0" t="0" r="0" b="0"/>
                            <a:pathLst>
                              <a:path w="140767" h="70561">
                                <a:moveTo>
                                  <a:pt x="140767" y="70561"/>
                                </a:moveTo>
                                <a:lnTo>
                                  <a:pt x="0" y="0"/>
                                </a:lnTo>
                              </a:path>
                            </a:pathLst>
                          </a:custGeom>
                          <a:ln w="11520" cap="flat">
                            <a:round/>
                          </a:ln>
                        </wps:spPr>
                        <wps:style>
                          <a:lnRef idx="1">
                            <a:srgbClr val="000000"/>
                          </a:lnRef>
                          <a:fillRef idx="0">
                            <a:srgbClr val="000000">
                              <a:alpha val="0"/>
                            </a:srgbClr>
                          </a:fillRef>
                          <a:effectRef idx="0">
                            <a:scrgbClr r="0" g="0" b="0"/>
                          </a:effectRef>
                          <a:fontRef idx="none"/>
                        </wps:style>
                        <wps:bodyPr/>
                      </wps:wsp>
                      <wps:wsp>
                        <wps:cNvPr id="1129711905" name="Shape 846"/>
                        <wps:cNvSpPr/>
                        <wps:spPr>
                          <a:xfrm>
                            <a:off x="994677" y="3408845"/>
                            <a:ext cx="140767" cy="70193"/>
                          </a:xfrm>
                          <a:custGeom>
                            <a:avLst/>
                            <a:gdLst/>
                            <a:ahLst/>
                            <a:cxnLst/>
                            <a:rect l="0" t="0" r="0" b="0"/>
                            <a:pathLst>
                              <a:path w="140767" h="70193">
                                <a:moveTo>
                                  <a:pt x="140767" y="0"/>
                                </a:moveTo>
                                <a:lnTo>
                                  <a:pt x="0" y="70193"/>
                                </a:lnTo>
                              </a:path>
                            </a:pathLst>
                          </a:custGeom>
                          <a:ln w="11520" cap="flat">
                            <a:round/>
                          </a:ln>
                        </wps:spPr>
                        <wps:style>
                          <a:lnRef idx="1">
                            <a:srgbClr val="000000"/>
                          </a:lnRef>
                          <a:fillRef idx="0">
                            <a:srgbClr val="000000">
                              <a:alpha val="0"/>
                            </a:srgbClr>
                          </a:fillRef>
                          <a:effectRef idx="0">
                            <a:scrgbClr r="0" g="0" b="0"/>
                          </a:effectRef>
                          <a:fontRef idx="none"/>
                        </wps:style>
                        <wps:bodyPr/>
                      </wps:wsp>
                      <wps:wsp>
                        <wps:cNvPr id="1129711906" name="Shape 847"/>
                        <wps:cNvSpPr/>
                        <wps:spPr>
                          <a:xfrm>
                            <a:off x="2257565" y="688683"/>
                            <a:ext cx="0" cy="478434"/>
                          </a:xfrm>
                          <a:custGeom>
                            <a:avLst/>
                            <a:gdLst/>
                            <a:ahLst/>
                            <a:cxnLst/>
                            <a:rect l="0" t="0" r="0" b="0"/>
                            <a:pathLst>
                              <a:path h="478434">
                                <a:moveTo>
                                  <a:pt x="0" y="0"/>
                                </a:moveTo>
                                <a:lnTo>
                                  <a:pt x="0" y="478434"/>
                                </a:lnTo>
                              </a:path>
                            </a:pathLst>
                          </a:custGeom>
                          <a:ln w="11520" cap="flat">
                            <a:round/>
                          </a:ln>
                        </wps:spPr>
                        <wps:style>
                          <a:lnRef idx="1">
                            <a:srgbClr val="000000"/>
                          </a:lnRef>
                          <a:fillRef idx="0">
                            <a:srgbClr val="000000">
                              <a:alpha val="0"/>
                            </a:srgbClr>
                          </a:fillRef>
                          <a:effectRef idx="0">
                            <a:scrgbClr r="0" g="0" b="0"/>
                          </a:effectRef>
                          <a:fontRef idx="none"/>
                        </wps:style>
                        <wps:bodyPr/>
                      </wps:wsp>
                      <wps:wsp>
                        <wps:cNvPr id="1129711907" name="Shape 848"/>
                        <wps:cNvSpPr/>
                        <wps:spPr>
                          <a:xfrm>
                            <a:off x="2257565" y="1027087"/>
                            <a:ext cx="70561" cy="140398"/>
                          </a:xfrm>
                          <a:custGeom>
                            <a:avLst/>
                            <a:gdLst/>
                            <a:ahLst/>
                            <a:cxnLst/>
                            <a:rect l="0" t="0" r="0" b="0"/>
                            <a:pathLst>
                              <a:path w="70561" h="140398">
                                <a:moveTo>
                                  <a:pt x="0" y="140398"/>
                                </a:moveTo>
                                <a:lnTo>
                                  <a:pt x="70561" y="0"/>
                                </a:lnTo>
                              </a:path>
                            </a:pathLst>
                          </a:custGeom>
                          <a:ln w="11520" cap="flat">
                            <a:round/>
                          </a:ln>
                        </wps:spPr>
                        <wps:style>
                          <a:lnRef idx="1">
                            <a:srgbClr val="000000"/>
                          </a:lnRef>
                          <a:fillRef idx="0">
                            <a:srgbClr val="000000">
                              <a:alpha val="0"/>
                            </a:srgbClr>
                          </a:fillRef>
                          <a:effectRef idx="0">
                            <a:scrgbClr r="0" g="0" b="0"/>
                          </a:effectRef>
                          <a:fontRef idx="none"/>
                        </wps:style>
                        <wps:bodyPr/>
                      </wps:wsp>
                      <wps:wsp>
                        <wps:cNvPr id="1129711908" name="Shape 849"/>
                        <wps:cNvSpPr/>
                        <wps:spPr>
                          <a:xfrm>
                            <a:off x="2187359" y="1027087"/>
                            <a:ext cx="70561" cy="140398"/>
                          </a:xfrm>
                          <a:custGeom>
                            <a:avLst/>
                            <a:gdLst/>
                            <a:ahLst/>
                            <a:cxnLst/>
                            <a:rect l="0" t="0" r="0" b="0"/>
                            <a:pathLst>
                              <a:path w="70561" h="140398">
                                <a:moveTo>
                                  <a:pt x="70561" y="140398"/>
                                </a:moveTo>
                                <a:lnTo>
                                  <a:pt x="0" y="0"/>
                                </a:lnTo>
                              </a:path>
                            </a:pathLst>
                          </a:custGeom>
                          <a:ln w="11520" cap="flat">
                            <a:round/>
                          </a:ln>
                        </wps:spPr>
                        <wps:style>
                          <a:lnRef idx="1">
                            <a:srgbClr val="000000"/>
                          </a:lnRef>
                          <a:fillRef idx="0">
                            <a:srgbClr val="000000">
                              <a:alpha val="0"/>
                            </a:srgbClr>
                          </a:fillRef>
                          <a:effectRef idx="0">
                            <a:scrgbClr r="0" g="0" b="0"/>
                          </a:effectRef>
                          <a:fontRef idx="none"/>
                        </wps:style>
                        <wps:bodyPr/>
                      </wps:wsp>
                      <wps:wsp>
                        <wps:cNvPr id="1129711909" name="Shape 850"/>
                        <wps:cNvSpPr/>
                        <wps:spPr>
                          <a:xfrm>
                            <a:off x="3988435" y="758875"/>
                            <a:ext cx="0" cy="665290"/>
                          </a:xfrm>
                          <a:custGeom>
                            <a:avLst/>
                            <a:gdLst/>
                            <a:ahLst/>
                            <a:cxnLst/>
                            <a:rect l="0" t="0" r="0" b="0"/>
                            <a:pathLst>
                              <a:path h="665290">
                                <a:moveTo>
                                  <a:pt x="0" y="0"/>
                                </a:moveTo>
                                <a:lnTo>
                                  <a:pt x="0" y="665290"/>
                                </a:lnTo>
                              </a:path>
                            </a:pathLst>
                          </a:custGeom>
                          <a:ln w="11520" cap="flat">
                            <a:round/>
                          </a:ln>
                        </wps:spPr>
                        <wps:style>
                          <a:lnRef idx="1">
                            <a:srgbClr val="000000"/>
                          </a:lnRef>
                          <a:fillRef idx="0">
                            <a:srgbClr val="000000">
                              <a:alpha val="0"/>
                            </a:srgbClr>
                          </a:fillRef>
                          <a:effectRef idx="0">
                            <a:scrgbClr r="0" g="0" b="0"/>
                          </a:effectRef>
                          <a:fontRef idx="none"/>
                        </wps:style>
                        <wps:bodyPr/>
                      </wps:wsp>
                      <wps:wsp>
                        <wps:cNvPr id="1129711910" name="Shape 851"/>
                        <wps:cNvSpPr/>
                        <wps:spPr>
                          <a:xfrm>
                            <a:off x="3988435" y="1284122"/>
                            <a:ext cx="70561" cy="140398"/>
                          </a:xfrm>
                          <a:custGeom>
                            <a:avLst/>
                            <a:gdLst/>
                            <a:ahLst/>
                            <a:cxnLst/>
                            <a:rect l="0" t="0" r="0" b="0"/>
                            <a:pathLst>
                              <a:path w="70561" h="140398">
                                <a:moveTo>
                                  <a:pt x="0" y="140398"/>
                                </a:moveTo>
                                <a:lnTo>
                                  <a:pt x="70561" y="0"/>
                                </a:lnTo>
                              </a:path>
                            </a:pathLst>
                          </a:custGeom>
                          <a:ln w="11520" cap="flat">
                            <a:round/>
                          </a:ln>
                        </wps:spPr>
                        <wps:style>
                          <a:lnRef idx="1">
                            <a:srgbClr val="000000"/>
                          </a:lnRef>
                          <a:fillRef idx="0">
                            <a:srgbClr val="000000">
                              <a:alpha val="0"/>
                            </a:srgbClr>
                          </a:fillRef>
                          <a:effectRef idx="0">
                            <a:scrgbClr r="0" g="0" b="0"/>
                          </a:effectRef>
                          <a:fontRef idx="none"/>
                        </wps:style>
                        <wps:bodyPr/>
                      </wps:wsp>
                      <wps:wsp>
                        <wps:cNvPr id="1129711911" name="Shape 852"/>
                        <wps:cNvSpPr/>
                        <wps:spPr>
                          <a:xfrm>
                            <a:off x="3918242" y="1284122"/>
                            <a:ext cx="70561" cy="140398"/>
                          </a:xfrm>
                          <a:custGeom>
                            <a:avLst/>
                            <a:gdLst/>
                            <a:ahLst/>
                            <a:cxnLst/>
                            <a:rect l="0" t="0" r="0" b="0"/>
                            <a:pathLst>
                              <a:path w="70561" h="140398">
                                <a:moveTo>
                                  <a:pt x="70561" y="140398"/>
                                </a:moveTo>
                                <a:lnTo>
                                  <a:pt x="0" y="0"/>
                                </a:lnTo>
                              </a:path>
                            </a:pathLst>
                          </a:custGeom>
                          <a:ln w="11520" cap="flat">
                            <a:round/>
                          </a:ln>
                        </wps:spPr>
                        <wps:style>
                          <a:lnRef idx="1">
                            <a:srgbClr val="000000"/>
                          </a:lnRef>
                          <a:fillRef idx="0">
                            <a:srgbClr val="000000">
                              <a:alpha val="0"/>
                            </a:srgbClr>
                          </a:fillRef>
                          <a:effectRef idx="0">
                            <a:scrgbClr r="0" g="0" b="0"/>
                          </a:effectRef>
                          <a:fontRef idx="none"/>
                        </wps:style>
                        <wps:bodyPr/>
                      </wps:wsp>
                      <wps:wsp>
                        <wps:cNvPr id="1129711912" name="Shape 853"/>
                        <wps:cNvSpPr/>
                        <wps:spPr>
                          <a:xfrm>
                            <a:off x="1918437" y="5697004"/>
                            <a:ext cx="0" cy="443522"/>
                          </a:xfrm>
                          <a:custGeom>
                            <a:avLst/>
                            <a:gdLst/>
                            <a:ahLst/>
                            <a:cxnLst/>
                            <a:rect l="0" t="0" r="0" b="0"/>
                            <a:pathLst>
                              <a:path h="443522">
                                <a:moveTo>
                                  <a:pt x="0" y="443522"/>
                                </a:moveTo>
                                <a:lnTo>
                                  <a:pt x="0" y="0"/>
                                </a:lnTo>
                              </a:path>
                            </a:pathLst>
                          </a:custGeom>
                          <a:ln w="11520" cap="flat">
                            <a:round/>
                          </a:ln>
                        </wps:spPr>
                        <wps:style>
                          <a:lnRef idx="1">
                            <a:srgbClr val="000000"/>
                          </a:lnRef>
                          <a:fillRef idx="0">
                            <a:srgbClr val="000000">
                              <a:alpha val="0"/>
                            </a:srgbClr>
                          </a:fillRef>
                          <a:effectRef idx="0">
                            <a:scrgbClr r="0" g="0" b="0"/>
                          </a:effectRef>
                          <a:fontRef idx="none"/>
                        </wps:style>
                        <wps:bodyPr/>
                      </wps:wsp>
                      <wps:wsp>
                        <wps:cNvPr id="1129711913" name="Shape 854"/>
                        <wps:cNvSpPr/>
                        <wps:spPr>
                          <a:xfrm>
                            <a:off x="1848244" y="5697004"/>
                            <a:ext cx="70561" cy="140399"/>
                          </a:xfrm>
                          <a:custGeom>
                            <a:avLst/>
                            <a:gdLst/>
                            <a:ahLst/>
                            <a:cxnLst/>
                            <a:rect l="0" t="0" r="0" b="0"/>
                            <a:pathLst>
                              <a:path w="70561" h="140399">
                                <a:moveTo>
                                  <a:pt x="70561" y="0"/>
                                </a:moveTo>
                                <a:lnTo>
                                  <a:pt x="0" y="140399"/>
                                </a:lnTo>
                              </a:path>
                            </a:pathLst>
                          </a:custGeom>
                          <a:ln w="11520" cap="flat">
                            <a:round/>
                          </a:ln>
                        </wps:spPr>
                        <wps:style>
                          <a:lnRef idx="1">
                            <a:srgbClr val="000000"/>
                          </a:lnRef>
                          <a:fillRef idx="0">
                            <a:srgbClr val="000000">
                              <a:alpha val="0"/>
                            </a:srgbClr>
                          </a:fillRef>
                          <a:effectRef idx="0">
                            <a:scrgbClr r="0" g="0" b="0"/>
                          </a:effectRef>
                          <a:fontRef idx="none"/>
                        </wps:style>
                        <wps:bodyPr/>
                      </wps:wsp>
                      <wps:wsp>
                        <wps:cNvPr id="1129711914" name="Shape 855"/>
                        <wps:cNvSpPr/>
                        <wps:spPr>
                          <a:xfrm>
                            <a:off x="1918437" y="5697004"/>
                            <a:ext cx="70561" cy="140399"/>
                          </a:xfrm>
                          <a:custGeom>
                            <a:avLst/>
                            <a:gdLst/>
                            <a:ahLst/>
                            <a:cxnLst/>
                            <a:rect l="0" t="0" r="0" b="0"/>
                            <a:pathLst>
                              <a:path w="70561" h="140399">
                                <a:moveTo>
                                  <a:pt x="0" y="0"/>
                                </a:moveTo>
                                <a:lnTo>
                                  <a:pt x="70561" y="140399"/>
                                </a:lnTo>
                              </a:path>
                            </a:pathLst>
                          </a:custGeom>
                          <a:ln w="11520" cap="flat">
                            <a:round/>
                          </a:ln>
                        </wps:spPr>
                        <wps:style>
                          <a:lnRef idx="1">
                            <a:srgbClr val="000000"/>
                          </a:lnRef>
                          <a:fillRef idx="0">
                            <a:srgbClr val="000000">
                              <a:alpha val="0"/>
                            </a:srgbClr>
                          </a:fillRef>
                          <a:effectRef idx="0">
                            <a:scrgbClr r="0" g="0" b="0"/>
                          </a:effectRef>
                          <a:fontRef idx="none"/>
                        </wps:style>
                        <wps:bodyPr/>
                      </wps:wsp>
                      <wps:wsp>
                        <wps:cNvPr id="1129711916" name="Shape 856"/>
                        <wps:cNvSpPr/>
                        <wps:spPr>
                          <a:xfrm>
                            <a:off x="3672726" y="5626799"/>
                            <a:ext cx="0" cy="513728"/>
                          </a:xfrm>
                          <a:custGeom>
                            <a:avLst/>
                            <a:gdLst/>
                            <a:ahLst/>
                            <a:cxnLst/>
                            <a:rect l="0" t="0" r="0" b="0"/>
                            <a:pathLst>
                              <a:path h="513728">
                                <a:moveTo>
                                  <a:pt x="0" y="513728"/>
                                </a:moveTo>
                                <a:lnTo>
                                  <a:pt x="0" y="0"/>
                                </a:lnTo>
                              </a:path>
                            </a:pathLst>
                          </a:custGeom>
                          <a:ln w="11520" cap="flat">
                            <a:round/>
                          </a:ln>
                        </wps:spPr>
                        <wps:style>
                          <a:lnRef idx="1">
                            <a:srgbClr val="000000"/>
                          </a:lnRef>
                          <a:fillRef idx="0">
                            <a:srgbClr val="000000">
                              <a:alpha val="0"/>
                            </a:srgbClr>
                          </a:fillRef>
                          <a:effectRef idx="0">
                            <a:scrgbClr r="0" g="0" b="0"/>
                          </a:effectRef>
                          <a:fontRef idx="none"/>
                        </wps:style>
                        <wps:bodyPr/>
                      </wps:wsp>
                      <wps:wsp>
                        <wps:cNvPr id="1129711917" name="Shape 857"/>
                        <wps:cNvSpPr/>
                        <wps:spPr>
                          <a:xfrm>
                            <a:off x="3602521" y="5626799"/>
                            <a:ext cx="70561" cy="140767"/>
                          </a:xfrm>
                          <a:custGeom>
                            <a:avLst/>
                            <a:gdLst/>
                            <a:ahLst/>
                            <a:cxnLst/>
                            <a:rect l="0" t="0" r="0" b="0"/>
                            <a:pathLst>
                              <a:path w="70561" h="140767">
                                <a:moveTo>
                                  <a:pt x="70561" y="0"/>
                                </a:moveTo>
                                <a:lnTo>
                                  <a:pt x="0" y="140767"/>
                                </a:lnTo>
                              </a:path>
                            </a:pathLst>
                          </a:custGeom>
                          <a:ln w="11520" cap="flat">
                            <a:round/>
                          </a:ln>
                        </wps:spPr>
                        <wps:style>
                          <a:lnRef idx="1">
                            <a:srgbClr val="000000"/>
                          </a:lnRef>
                          <a:fillRef idx="0">
                            <a:srgbClr val="000000">
                              <a:alpha val="0"/>
                            </a:srgbClr>
                          </a:fillRef>
                          <a:effectRef idx="0">
                            <a:scrgbClr r="0" g="0" b="0"/>
                          </a:effectRef>
                          <a:fontRef idx="none"/>
                        </wps:style>
                        <wps:bodyPr/>
                      </wps:wsp>
                      <wps:wsp>
                        <wps:cNvPr id="1129711918" name="Shape 858"/>
                        <wps:cNvSpPr/>
                        <wps:spPr>
                          <a:xfrm>
                            <a:off x="3672726" y="5626799"/>
                            <a:ext cx="70548" cy="140767"/>
                          </a:xfrm>
                          <a:custGeom>
                            <a:avLst/>
                            <a:gdLst/>
                            <a:ahLst/>
                            <a:cxnLst/>
                            <a:rect l="0" t="0" r="0" b="0"/>
                            <a:pathLst>
                              <a:path w="70548" h="140767">
                                <a:moveTo>
                                  <a:pt x="0" y="0"/>
                                </a:moveTo>
                                <a:lnTo>
                                  <a:pt x="70548" y="140767"/>
                                </a:lnTo>
                              </a:path>
                            </a:pathLst>
                          </a:custGeom>
                          <a:ln w="11520" cap="flat">
                            <a:round/>
                          </a:ln>
                        </wps:spPr>
                        <wps:style>
                          <a:lnRef idx="1">
                            <a:srgbClr val="000000"/>
                          </a:lnRef>
                          <a:fillRef idx="0">
                            <a:srgbClr val="000000">
                              <a:alpha val="0"/>
                            </a:srgbClr>
                          </a:fillRef>
                          <a:effectRef idx="0">
                            <a:scrgbClr r="0" g="0" b="0"/>
                          </a:effectRef>
                          <a:fontRef idx="none"/>
                        </wps:style>
                        <wps:bodyPr/>
                      </wps:wsp>
                      <wps:wsp>
                        <wps:cNvPr id="1129711919" name="Shape 859"/>
                        <wps:cNvSpPr/>
                        <wps:spPr>
                          <a:xfrm>
                            <a:off x="2666886" y="3840835"/>
                            <a:ext cx="0" cy="268567"/>
                          </a:xfrm>
                          <a:custGeom>
                            <a:avLst/>
                            <a:gdLst/>
                            <a:ahLst/>
                            <a:cxnLst/>
                            <a:rect l="0" t="0" r="0" b="0"/>
                            <a:pathLst>
                              <a:path h="268567">
                                <a:moveTo>
                                  <a:pt x="0" y="268567"/>
                                </a:moveTo>
                                <a:lnTo>
                                  <a:pt x="0" y="0"/>
                                </a:lnTo>
                              </a:path>
                            </a:pathLst>
                          </a:custGeom>
                          <a:ln w="11520" cap="flat">
                            <a:round/>
                          </a:ln>
                        </wps:spPr>
                        <wps:style>
                          <a:lnRef idx="1">
                            <a:srgbClr val="000000"/>
                          </a:lnRef>
                          <a:fillRef idx="0">
                            <a:srgbClr val="000000">
                              <a:alpha val="0"/>
                            </a:srgbClr>
                          </a:fillRef>
                          <a:effectRef idx="0">
                            <a:scrgbClr r="0" g="0" b="0"/>
                          </a:effectRef>
                          <a:fontRef idx="none"/>
                        </wps:style>
                        <wps:bodyPr/>
                      </wps:wsp>
                      <wps:wsp>
                        <wps:cNvPr id="1129711920" name="Shape 860"/>
                        <wps:cNvSpPr/>
                        <wps:spPr>
                          <a:xfrm>
                            <a:off x="2596680" y="3840835"/>
                            <a:ext cx="70561" cy="140411"/>
                          </a:xfrm>
                          <a:custGeom>
                            <a:avLst/>
                            <a:gdLst/>
                            <a:ahLst/>
                            <a:cxnLst/>
                            <a:rect l="0" t="0" r="0" b="0"/>
                            <a:pathLst>
                              <a:path w="70561" h="140411">
                                <a:moveTo>
                                  <a:pt x="70561" y="0"/>
                                </a:moveTo>
                                <a:lnTo>
                                  <a:pt x="0" y="140411"/>
                                </a:lnTo>
                              </a:path>
                            </a:pathLst>
                          </a:custGeom>
                          <a:ln w="11520" cap="flat">
                            <a:round/>
                          </a:ln>
                        </wps:spPr>
                        <wps:style>
                          <a:lnRef idx="1">
                            <a:srgbClr val="000000"/>
                          </a:lnRef>
                          <a:fillRef idx="0">
                            <a:srgbClr val="000000">
                              <a:alpha val="0"/>
                            </a:srgbClr>
                          </a:fillRef>
                          <a:effectRef idx="0">
                            <a:scrgbClr r="0" g="0" b="0"/>
                          </a:effectRef>
                          <a:fontRef idx="none"/>
                        </wps:style>
                        <wps:bodyPr/>
                      </wps:wsp>
                      <wps:wsp>
                        <wps:cNvPr id="1129711921" name="Shape 861"/>
                        <wps:cNvSpPr/>
                        <wps:spPr>
                          <a:xfrm>
                            <a:off x="2666886" y="3840835"/>
                            <a:ext cx="70549" cy="140411"/>
                          </a:xfrm>
                          <a:custGeom>
                            <a:avLst/>
                            <a:gdLst/>
                            <a:ahLst/>
                            <a:cxnLst/>
                            <a:rect l="0" t="0" r="0" b="0"/>
                            <a:pathLst>
                              <a:path w="70549" h="140411">
                                <a:moveTo>
                                  <a:pt x="0" y="0"/>
                                </a:moveTo>
                                <a:lnTo>
                                  <a:pt x="70549" y="140411"/>
                                </a:lnTo>
                              </a:path>
                            </a:pathLst>
                          </a:custGeom>
                          <a:ln w="11520" cap="flat">
                            <a:round/>
                          </a:ln>
                        </wps:spPr>
                        <wps:style>
                          <a:lnRef idx="1">
                            <a:srgbClr val="000000"/>
                          </a:lnRef>
                          <a:fillRef idx="0">
                            <a:srgbClr val="000000">
                              <a:alpha val="0"/>
                            </a:srgbClr>
                          </a:fillRef>
                          <a:effectRef idx="0">
                            <a:scrgbClr r="0" g="0" b="0"/>
                          </a:effectRef>
                          <a:fontRef idx="none"/>
                        </wps:style>
                        <wps:bodyPr/>
                      </wps:wsp>
                      <wps:wsp>
                        <wps:cNvPr id="1129711922" name="Shape 862"/>
                        <wps:cNvSpPr/>
                        <wps:spPr>
                          <a:xfrm>
                            <a:off x="164160" y="2299678"/>
                            <a:ext cx="0" cy="735483"/>
                          </a:xfrm>
                          <a:custGeom>
                            <a:avLst/>
                            <a:gdLst/>
                            <a:ahLst/>
                            <a:cxnLst/>
                            <a:rect l="0" t="0" r="0" b="0"/>
                            <a:pathLst>
                              <a:path h="735483">
                                <a:moveTo>
                                  <a:pt x="0" y="735483"/>
                                </a:moveTo>
                                <a:lnTo>
                                  <a:pt x="0" y="0"/>
                                </a:lnTo>
                              </a:path>
                            </a:pathLst>
                          </a:custGeom>
                          <a:ln w="11520" cap="flat">
                            <a:round/>
                          </a:ln>
                        </wps:spPr>
                        <wps:style>
                          <a:lnRef idx="1">
                            <a:srgbClr val="000000"/>
                          </a:lnRef>
                          <a:fillRef idx="0">
                            <a:srgbClr val="000000">
                              <a:alpha val="0"/>
                            </a:srgbClr>
                          </a:fillRef>
                          <a:effectRef idx="0">
                            <a:scrgbClr r="0" g="0" b="0"/>
                          </a:effectRef>
                          <a:fontRef idx="none"/>
                        </wps:style>
                        <wps:bodyPr/>
                      </wps:wsp>
                      <wps:wsp>
                        <wps:cNvPr id="1129711923" name="Shape 863"/>
                        <wps:cNvSpPr/>
                        <wps:spPr>
                          <a:xfrm>
                            <a:off x="94323" y="2895117"/>
                            <a:ext cx="140399" cy="140398"/>
                          </a:xfrm>
                          <a:custGeom>
                            <a:avLst/>
                            <a:gdLst/>
                            <a:ahLst/>
                            <a:cxnLst/>
                            <a:rect l="0" t="0" r="0" b="0"/>
                            <a:pathLst>
                              <a:path w="140399" h="140398">
                                <a:moveTo>
                                  <a:pt x="0" y="0"/>
                                </a:moveTo>
                                <a:lnTo>
                                  <a:pt x="140399" y="0"/>
                                </a:lnTo>
                                <a:lnTo>
                                  <a:pt x="70193" y="140398"/>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29711924" name="Shape 864"/>
                        <wps:cNvSpPr/>
                        <wps:spPr>
                          <a:xfrm>
                            <a:off x="94323" y="2895117"/>
                            <a:ext cx="140399" cy="140398"/>
                          </a:xfrm>
                          <a:custGeom>
                            <a:avLst/>
                            <a:gdLst/>
                            <a:ahLst/>
                            <a:cxnLst/>
                            <a:rect l="0" t="0" r="0" b="0"/>
                            <a:pathLst>
                              <a:path w="140399" h="140398">
                                <a:moveTo>
                                  <a:pt x="70193" y="140398"/>
                                </a:moveTo>
                                <a:lnTo>
                                  <a:pt x="140399" y="0"/>
                                </a:lnTo>
                                <a:lnTo>
                                  <a:pt x="0" y="0"/>
                                </a:lnTo>
                                <a:lnTo>
                                  <a:pt x="70193" y="140398"/>
                                </a:lnTo>
                                <a:close/>
                              </a:path>
                            </a:pathLst>
                          </a:custGeom>
                          <a:ln w="11520" cap="flat">
                            <a:round/>
                          </a:ln>
                        </wps:spPr>
                        <wps:style>
                          <a:lnRef idx="1">
                            <a:srgbClr val="000000"/>
                          </a:lnRef>
                          <a:fillRef idx="0">
                            <a:srgbClr val="000000">
                              <a:alpha val="0"/>
                            </a:srgbClr>
                          </a:fillRef>
                          <a:effectRef idx="0">
                            <a:scrgbClr r="0" g="0" b="0"/>
                          </a:effectRef>
                          <a:fontRef idx="none"/>
                        </wps:style>
                        <wps:bodyPr/>
                      </wps:wsp>
                      <wps:wsp>
                        <wps:cNvPr id="1129711925" name="Shape 865"/>
                        <wps:cNvSpPr/>
                        <wps:spPr>
                          <a:xfrm>
                            <a:off x="2666886" y="2708275"/>
                            <a:ext cx="0" cy="268567"/>
                          </a:xfrm>
                          <a:custGeom>
                            <a:avLst/>
                            <a:gdLst/>
                            <a:ahLst/>
                            <a:cxnLst/>
                            <a:rect l="0" t="0" r="0" b="0"/>
                            <a:pathLst>
                              <a:path h="268567">
                                <a:moveTo>
                                  <a:pt x="0" y="0"/>
                                </a:moveTo>
                                <a:lnTo>
                                  <a:pt x="0" y="268567"/>
                                </a:lnTo>
                              </a:path>
                            </a:pathLst>
                          </a:custGeom>
                          <a:ln w="11520" cap="flat">
                            <a:round/>
                          </a:ln>
                        </wps:spPr>
                        <wps:style>
                          <a:lnRef idx="1">
                            <a:srgbClr val="000000"/>
                          </a:lnRef>
                          <a:fillRef idx="0">
                            <a:srgbClr val="000000">
                              <a:alpha val="0"/>
                            </a:srgbClr>
                          </a:fillRef>
                          <a:effectRef idx="0">
                            <a:scrgbClr r="0" g="0" b="0"/>
                          </a:effectRef>
                          <a:fontRef idx="none"/>
                        </wps:style>
                        <wps:bodyPr/>
                      </wps:wsp>
                      <wps:wsp>
                        <wps:cNvPr id="1129711926" name="Shape 866"/>
                        <wps:cNvSpPr/>
                        <wps:spPr>
                          <a:xfrm>
                            <a:off x="2666886" y="2836799"/>
                            <a:ext cx="70549" cy="140398"/>
                          </a:xfrm>
                          <a:custGeom>
                            <a:avLst/>
                            <a:gdLst/>
                            <a:ahLst/>
                            <a:cxnLst/>
                            <a:rect l="0" t="0" r="0" b="0"/>
                            <a:pathLst>
                              <a:path w="70549" h="140398">
                                <a:moveTo>
                                  <a:pt x="0" y="140398"/>
                                </a:moveTo>
                                <a:lnTo>
                                  <a:pt x="70549" y="0"/>
                                </a:lnTo>
                              </a:path>
                            </a:pathLst>
                          </a:custGeom>
                          <a:ln w="11520" cap="flat">
                            <a:round/>
                          </a:ln>
                        </wps:spPr>
                        <wps:style>
                          <a:lnRef idx="1">
                            <a:srgbClr val="000000"/>
                          </a:lnRef>
                          <a:fillRef idx="0">
                            <a:srgbClr val="000000">
                              <a:alpha val="0"/>
                            </a:srgbClr>
                          </a:fillRef>
                          <a:effectRef idx="0">
                            <a:scrgbClr r="0" g="0" b="0"/>
                          </a:effectRef>
                          <a:fontRef idx="none"/>
                        </wps:style>
                        <wps:bodyPr/>
                      </wps:wsp>
                      <wps:wsp>
                        <wps:cNvPr id="1129711927" name="Shape 867"/>
                        <wps:cNvSpPr/>
                        <wps:spPr>
                          <a:xfrm>
                            <a:off x="2596680" y="2836799"/>
                            <a:ext cx="70561" cy="140398"/>
                          </a:xfrm>
                          <a:custGeom>
                            <a:avLst/>
                            <a:gdLst/>
                            <a:ahLst/>
                            <a:cxnLst/>
                            <a:rect l="0" t="0" r="0" b="0"/>
                            <a:pathLst>
                              <a:path w="70561" h="140398">
                                <a:moveTo>
                                  <a:pt x="70561" y="140398"/>
                                </a:moveTo>
                                <a:lnTo>
                                  <a:pt x="0" y="0"/>
                                </a:lnTo>
                              </a:path>
                            </a:pathLst>
                          </a:custGeom>
                          <a:ln w="11520" cap="flat">
                            <a:round/>
                          </a:ln>
                        </wps:spPr>
                        <wps:style>
                          <a:lnRef idx="1">
                            <a:srgbClr val="000000"/>
                          </a:lnRef>
                          <a:fillRef idx="0">
                            <a:srgbClr val="000000">
                              <a:alpha val="0"/>
                            </a:srgbClr>
                          </a:fillRef>
                          <a:effectRef idx="0">
                            <a:scrgbClr r="0" g="0" b="0"/>
                          </a:effectRef>
                          <a:fontRef idx="none"/>
                        </wps:style>
                        <wps:bodyPr/>
                      </wps:wsp>
                      <wps:wsp>
                        <wps:cNvPr id="1129711928" name="Rectangle 868"/>
                        <wps:cNvSpPr/>
                        <wps:spPr>
                          <a:xfrm>
                            <a:off x="0" y="2124987"/>
                            <a:ext cx="484240" cy="190422"/>
                          </a:xfrm>
                          <a:prstGeom prst="rect">
                            <a:avLst/>
                          </a:prstGeom>
                          <a:ln>
                            <a:noFill/>
                          </a:ln>
                        </wps:spPr>
                        <wps:txbx>
                          <w:txbxContent>
                            <w:p w14:paraId="11500339" w14:textId="77777777" w:rsidR="006118A4" w:rsidRDefault="006118A4" w:rsidP="00925720">
                              <w:r>
                                <w:rPr>
                                  <w:rFonts w:ascii="Liberation Sans" w:eastAsia="Liberation Sans" w:hAnsi="Liberation Sans" w:cs="Liberation Sans"/>
                                  <w:sz w:val="20"/>
                                </w:rPr>
                                <w:t>Admin</w:t>
                              </w:r>
                            </w:p>
                          </w:txbxContent>
                        </wps:txbx>
                        <wps:bodyPr horzOverflow="overflow" vert="horz" lIns="0" tIns="0" rIns="0" bIns="0" rtlCol="0">
                          <a:noAutofit/>
                        </wps:bodyPr>
                      </wps:wsp>
                      <wps:wsp>
                        <wps:cNvPr id="1129711929" name="Rectangle 41720"/>
                        <wps:cNvSpPr/>
                        <wps:spPr>
                          <a:xfrm>
                            <a:off x="2923566" y="2756419"/>
                            <a:ext cx="198741" cy="190422"/>
                          </a:xfrm>
                          <a:prstGeom prst="rect">
                            <a:avLst/>
                          </a:prstGeom>
                          <a:ln>
                            <a:noFill/>
                          </a:ln>
                        </wps:spPr>
                        <wps:txbx>
                          <w:txbxContent>
                            <w:p w14:paraId="4598655E" w14:textId="77777777" w:rsidR="006118A4" w:rsidRDefault="006118A4" w:rsidP="00925720">
                              <w:r>
                                <w:rPr>
                                  <w:rFonts w:ascii="Liberation Sans" w:eastAsia="Liberation Sans" w:hAnsi="Liberation Sans" w:cs="Liberation Sans"/>
                                  <w:sz w:val="20"/>
                                </w:rPr>
                                <w:t>&lt;&lt;</w:t>
                              </w:r>
                            </w:p>
                          </w:txbxContent>
                        </wps:txbx>
                        <wps:bodyPr horzOverflow="overflow" vert="horz" lIns="0" tIns="0" rIns="0" bIns="0" rtlCol="0">
                          <a:noAutofit/>
                        </wps:bodyPr>
                      </wps:wsp>
                      <wps:wsp>
                        <wps:cNvPr id="1129711930" name="Rectangle 41724"/>
                        <wps:cNvSpPr/>
                        <wps:spPr>
                          <a:xfrm>
                            <a:off x="3072995" y="2756419"/>
                            <a:ext cx="529579" cy="190422"/>
                          </a:xfrm>
                          <a:prstGeom prst="rect">
                            <a:avLst/>
                          </a:prstGeom>
                          <a:ln>
                            <a:noFill/>
                          </a:ln>
                        </wps:spPr>
                        <wps:txbx>
                          <w:txbxContent>
                            <w:p w14:paraId="0275A1D1" w14:textId="77777777" w:rsidR="006118A4" w:rsidRDefault="006118A4" w:rsidP="00925720">
                              <w:r>
                                <w:rPr>
                                  <w:rFonts w:ascii="Liberation Sans" w:eastAsia="Liberation Sans" w:hAnsi="Liberation Sans" w:cs="Liberation Sans"/>
                                  <w:sz w:val="20"/>
                                </w:rPr>
                                <w:t>Extend</w:t>
                              </w:r>
                            </w:p>
                          </w:txbxContent>
                        </wps:txbx>
                        <wps:bodyPr horzOverflow="overflow" vert="horz" lIns="0" tIns="0" rIns="0" bIns="0" rtlCol="0">
                          <a:noAutofit/>
                        </wps:bodyPr>
                      </wps:wsp>
                      <wps:wsp>
                        <wps:cNvPr id="1129711931" name="Rectangle 41722"/>
                        <wps:cNvSpPr/>
                        <wps:spPr>
                          <a:xfrm>
                            <a:off x="3541711" y="2748022"/>
                            <a:ext cx="237066" cy="198511"/>
                          </a:xfrm>
                          <a:prstGeom prst="rect">
                            <a:avLst/>
                          </a:prstGeom>
                          <a:ln>
                            <a:noFill/>
                          </a:ln>
                        </wps:spPr>
                        <wps:txbx>
                          <w:txbxContent>
                            <w:p w14:paraId="75CD7A28" w14:textId="77777777" w:rsidR="006118A4" w:rsidRDefault="006118A4" w:rsidP="00925720">
                              <w:r>
                                <w:rPr>
                                  <w:rFonts w:ascii="Liberation Sans" w:eastAsia="Liberation Sans" w:hAnsi="Liberation Sans" w:cs="Liberation Sans"/>
                                  <w:sz w:val="20"/>
                                </w:rPr>
                                <w:t>&gt;&gt;</w:t>
                              </w:r>
                            </w:p>
                          </w:txbxContent>
                        </wps:txbx>
                        <wps:bodyPr horzOverflow="overflow" vert="horz" lIns="0" tIns="0" rIns="0" bIns="0" rtlCol="0">
                          <a:noAutofit/>
                        </wps:bodyPr>
                      </wps:wsp>
                      <wps:wsp>
                        <wps:cNvPr id="1129711932" name="Rectangle 41732"/>
                        <wps:cNvSpPr/>
                        <wps:spPr>
                          <a:xfrm>
                            <a:off x="3097112" y="3923549"/>
                            <a:ext cx="528215" cy="190421"/>
                          </a:xfrm>
                          <a:prstGeom prst="rect">
                            <a:avLst/>
                          </a:prstGeom>
                          <a:ln>
                            <a:noFill/>
                          </a:ln>
                        </wps:spPr>
                        <wps:txbx>
                          <w:txbxContent>
                            <w:p w14:paraId="66D44951" w14:textId="77777777" w:rsidR="006118A4" w:rsidRDefault="006118A4" w:rsidP="00925720">
                              <w:r>
                                <w:rPr>
                                  <w:rFonts w:ascii="Liberation Sans" w:eastAsia="Liberation Sans" w:hAnsi="Liberation Sans" w:cs="Liberation Sans"/>
                                  <w:sz w:val="20"/>
                                </w:rPr>
                                <w:t>Extend</w:t>
                              </w:r>
                            </w:p>
                          </w:txbxContent>
                        </wps:txbx>
                        <wps:bodyPr horzOverflow="overflow" vert="horz" lIns="0" tIns="0" rIns="0" bIns="0" rtlCol="0">
                          <a:noAutofit/>
                        </wps:bodyPr>
                      </wps:wsp>
                      <wps:wsp>
                        <wps:cNvPr id="1129711933" name="Rectangle 41731"/>
                        <wps:cNvSpPr/>
                        <wps:spPr>
                          <a:xfrm>
                            <a:off x="3567497" y="3918981"/>
                            <a:ext cx="198741" cy="190421"/>
                          </a:xfrm>
                          <a:prstGeom prst="rect">
                            <a:avLst/>
                          </a:prstGeom>
                          <a:ln>
                            <a:noFill/>
                          </a:ln>
                        </wps:spPr>
                        <wps:txbx>
                          <w:txbxContent>
                            <w:p w14:paraId="790D91D9" w14:textId="77777777" w:rsidR="006118A4" w:rsidRDefault="006118A4" w:rsidP="00925720">
                              <w:r>
                                <w:rPr>
                                  <w:rFonts w:ascii="Liberation Sans" w:eastAsia="Liberation Sans" w:hAnsi="Liberation Sans" w:cs="Liberation Sans"/>
                                  <w:sz w:val="20"/>
                                </w:rPr>
                                <w:t>&gt;&gt;</w:t>
                              </w:r>
                            </w:p>
                          </w:txbxContent>
                        </wps:txbx>
                        <wps:bodyPr horzOverflow="overflow" vert="horz" lIns="0" tIns="0" rIns="0" bIns="0" rtlCol="0">
                          <a:noAutofit/>
                        </wps:bodyPr>
                      </wps:wsp>
                      <wps:wsp>
                        <wps:cNvPr id="1129711934" name="Rectangle 41729"/>
                        <wps:cNvSpPr/>
                        <wps:spPr>
                          <a:xfrm>
                            <a:off x="2947683" y="3923549"/>
                            <a:ext cx="198741" cy="190421"/>
                          </a:xfrm>
                          <a:prstGeom prst="rect">
                            <a:avLst/>
                          </a:prstGeom>
                          <a:ln>
                            <a:noFill/>
                          </a:ln>
                        </wps:spPr>
                        <wps:txbx>
                          <w:txbxContent>
                            <w:p w14:paraId="18A1217A" w14:textId="77777777" w:rsidR="006118A4" w:rsidRDefault="006118A4" w:rsidP="00925720">
                              <w:r>
                                <w:rPr>
                                  <w:rFonts w:ascii="Liberation Sans" w:eastAsia="Liberation Sans" w:hAnsi="Liberation Sans" w:cs="Liberation Sans"/>
                                  <w:sz w:val="20"/>
                                </w:rPr>
                                <w:t>&lt;&lt;</w:t>
                              </w:r>
                            </w:p>
                          </w:txbxContent>
                        </wps:txbx>
                        <wps:bodyPr horzOverflow="overflow" vert="horz" lIns="0" tIns="0" rIns="0" bIns="0" rtlCol="0">
                          <a:noAutofit/>
                        </wps:bodyPr>
                      </wps:wsp>
                      <wps:wsp>
                        <wps:cNvPr id="1129711935" name="Rectangle 41739"/>
                        <wps:cNvSpPr/>
                        <wps:spPr>
                          <a:xfrm>
                            <a:off x="3754438" y="5872949"/>
                            <a:ext cx="198741" cy="190421"/>
                          </a:xfrm>
                          <a:prstGeom prst="rect">
                            <a:avLst/>
                          </a:prstGeom>
                          <a:ln>
                            <a:noFill/>
                          </a:ln>
                        </wps:spPr>
                        <wps:txbx>
                          <w:txbxContent>
                            <w:p w14:paraId="788E11AB" w14:textId="77777777" w:rsidR="006118A4" w:rsidRDefault="006118A4" w:rsidP="00925720">
                              <w:r>
                                <w:rPr>
                                  <w:rFonts w:ascii="Liberation Sans" w:eastAsia="Liberation Sans" w:hAnsi="Liberation Sans" w:cs="Liberation Sans"/>
                                  <w:sz w:val="20"/>
                                </w:rPr>
                                <w:t>&lt;&lt;</w:t>
                              </w:r>
                            </w:p>
                          </w:txbxContent>
                        </wps:txbx>
                        <wps:bodyPr horzOverflow="overflow" vert="horz" lIns="0" tIns="0" rIns="0" bIns="0" rtlCol="0">
                          <a:noAutofit/>
                        </wps:bodyPr>
                      </wps:wsp>
                      <wps:wsp>
                        <wps:cNvPr id="832" name="Rectangle 41741"/>
                        <wps:cNvSpPr/>
                        <wps:spPr>
                          <a:xfrm>
                            <a:off x="3903867" y="5872949"/>
                            <a:ext cx="529579" cy="190421"/>
                          </a:xfrm>
                          <a:prstGeom prst="rect">
                            <a:avLst/>
                          </a:prstGeom>
                          <a:ln>
                            <a:noFill/>
                          </a:ln>
                        </wps:spPr>
                        <wps:txbx>
                          <w:txbxContent>
                            <w:p w14:paraId="7D48D0D7" w14:textId="77777777" w:rsidR="006118A4" w:rsidRDefault="006118A4" w:rsidP="00925720">
                              <w:r>
                                <w:rPr>
                                  <w:rFonts w:ascii="Liberation Sans" w:eastAsia="Liberation Sans" w:hAnsi="Liberation Sans" w:cs="Liberation Sans"/>
                                  <w:sz w:val="20"/>
                                </w:rPr>
                                <w:t>Extend</w:t>
                              </w:r>
                            </w:p>
                          </w:txbxContent>
                        </wps:txbx>
                        <wps:bodyPr horzOverflow="overflow" vert="horz" lIns="0" tIns="0" rIns="0" bIns="0" rtlCol="0">
                          <a:noAutofit/>
                        </wps:bodyPr>
                      </wps:wsp>
                      <wps:wsp>
                        <wps:cNvPr id="833" name="Rectangle 41740"/>
                        <wps:cNvSpPr/>
                        <wps:spPr>
                          <a:xfrm>
                            <a:off x="4359709" y="5872949"/>
                            <a:ext cx="198741" cy="190421"/>
                          </a:xfrm>
                          <a:prstGeom prst="rect">
                            <a:avLst/>
                          </a:prstGeom>
                          <a:ln>
                            <a:noFill/>
                          </a:ln>
                        </wps:spPr>
                        <wps:txbx>
                          <w:txbxContent>
                            <w:p w14:paraId="6D80D4E5" w14:textId="77777777" w:rsidR="006118A4" w:rsidRDefault="006118A4" w:rsidP="00925720">
                              <w:r>
                                <w:rPr>
                                  <w:rFonts w:ascii="Liberation Sans" w:eastAsia="Liberation Sans" w:hAnsi="Liberation Sans" w:cs="Liberation Sans"/>
                                  <w:sz w:val="20"/>
                                </w:rPr>
                                <w:t>&gt;&gt;</w:t>
                              </w:r>
                            </w:p>
                          </w:txbxContent>
                        </wps:txbx>
                        <wps:bodyPr horzOverflow="overflow" vert="horz" lIns="0" tIns="0" rIns="0" bIns="0" rtlCol="0">
                          <a:noAutofit/>
                        </wps:bodyPr>
                      </wps:wsp>
                      <wps:wsp>
                        <wps:cNvPr id="834" name="Rectangle 41736"/>
                        <wps:cNvSpPr/>
                        <wps:spPr>
                          <a:xfrm>
                            <a:off x="1046961" y="5902066"/>
                            <a:ext cx="198741" cy="190421"/>
                          </a:xfrm>
                          <a:prstGeom prst="rect">
                            <a:avLst/>
                          </a:prstGeom>
                          <a:ln>
                            <a:noFill/>
                          </a:ln>
                        </wps:spPr>
                        <wps:txbx>
                          <w:txbxContent>
                            <w:p w14:paraId="02743AB9" w14:textId="77777777" w:rsidR="006118A4" w:rsidRDefault="006118A4" w:rsidP="00925720">
                              <w:r>
                                <w:rPr>
                                  <w:rFonts w:ascii="Liberation Sans" w:eastAsia="Liberation Sans" w:hAnsi="Liberation Sans" w:cs="Liberation Sans"/>
                                  <w:sz w:val="20"/>
                                </w:rPr>
                                <w:t>&lt;&lt;</w:t>
                              </w:r>
                            </w:p>
                          </w:txbxContent>
                        </wps:txbx>
                        <wps:bodyPr horzOverflow="overflow" vert="horz" lIns="0" tIns="0" rIns="0" bIns="0" rtlCol="0">
                          <a:noAutofit/>
                        </wps:bodyPr>
                      </wps:wsp>
                      <wps:wsp>
                        <wps:cNvPr id="835" name="Rectangle 41738"/>
                        <wps:cNvSpPr/>
                        <wps:spPr>
                          <a:xfrm>
                            <a:off x="1215694" y="5895631"/>
                            <a:ext cx="529579" cy="190421"/>
                          </a:xfrm>
                          <a:prstGeom prst="rect">
                            <a:avLst/>
                          </a:prstGeom>
                          <a:ln>
                            <a:noFill/>
                          </a:ln>
                        </wps:spPr>
                        <wps:txbx>
                          <w:txbxContent>
                            <w:p w14:paraId="3FFD837A" w14:textId="77777777" w:rsidR="006118A4" w:rsidRDefault="006118A4" w:rsidP="00925720">
                              <w:r>
                                <w:rPr>
                                  <w:rFonts w:ascii="Liberation Sans" w:eastAsia="Liberation Sans" w:hAnsi="Liberation Sans" w:cs="Liberation Sans"/>
                                  <w:sz w:val="20"/>
                                </w:rPr>
                                <w:t>Extend</w:t>
                              </w:r>
                            </w:p>
                          </w:txbxContent>
                        </wps:txbx>
                        <wps:bodyPr horzOverflow="overflow" vert="horz" lIns="0" tIns="0" rIns="0" bIns="0" rtlCol="0">
                          <a:noAutofit/>
                        </wps:bodyPr>
                      </wps:wsp>
                      <wps:wsp>
                        <wps:cNvPr id="836" name="Rectangle 41737"/>
                        <wps:cNvSpPr/>
                        <wps:spPr>
                          <a:xfrm>
                            <a:off x="1658667" y="5895631"/>
                            <a:ext cx="198741" cy="190421"/>
                          </a:xfrm>
                          <a:prstGeom prst="rect">
                            <a:avLst/>
                          </a:prstGeom>
                          <a:ln>
                            <a:noFill/>
                          </a:ln>
                        </wps:spPr>
                        <wps:txbx>
                          <w:txbxContent>
                            <w:p w14:paraId="7BA9C8F8" w14:textId="77777777" w:rsidR="006118A4" w:rsidRDefault="006118A4" w:rsidP="00925720">
                              <w:r>
                                <w:rPr>
                                  <w:rFonts w:ascii="Liberation Sans" w:eastAsia="Liberation Sans" w:hAnsi="Liberation Sans" w:cs="Liberation Sans"/>
                                  <w:sz w:val="20"/>
                                </w:rPr>
                                <w:t>&gt;&gt;</w:t>
                              </w:r>
                            </w:p>
                          </w:txbxContent>
                        </wps:txbx>
                        <wps:bodyPr horzOverflow="overflow" vert="horz" lIns="0" tIns="0" rIns="0" bIns="0" rtlCol="0">
                          <a:noAutofit/>
                        </wps:bodyPr>
                      </wps:wsp>
                      <wps:wsp>
                        <wps:cNvPr id="837" name="Rectangle 41702"/>
                        <wps:cNvSpPr/>
                        <wps:spPr>
                          <a:xfrm>
                            <a:off x="3190688" y="957870"/>
                            <a:ext cx="198741" cy="190422"/>
                          </a:xfrm>
                          <a:prstGeom prst="rect">
                            <a:avLst/>
                          </a:prstGeom>
                          <a:ln>
                            <a:noFill/>
                          </a:ln>
                        </wps:spPr>
                        <wps:txbx>
                          <w:txbxContent>
                            <w:p w14:paraId="3B8FC748" w14:textId="77777777" w:rsidR="006118A4" w:rsidRDefault="006118A4" w:rsidP="00925720">
                              <w:r>
                                <w:rPr>
                                  <w:rFonts w:ascii="Liberation Sans" w:eastAsia="Liberation Sans" w:hAnsi="Liberation Sans" w:cs="Liberation Sans"/>
                                  <w:sz w:val="20"/>
                                </w:rPr>
                                <w:t>&lt;&lt;</w:t>
                              </w:r>
                            </w:p>
                          </w:txbxContent>
                        </wps:txbx>
                        <wps:bodyPr horzOverflow="overflow" vert="horz" lIns="0" tIns="0" rIns="0" bIns="0" rtlCol="0">
                          <a:noAutofit/>
                        </wps:bodyPr>
                      </wps:wsp>
                      <wps:wsp>
                        <wps:cNvPr id="838" name="Rectangle 41706"/>
                        <wps:cNvSpPr/>
                        <wps:spPr>
                          <a:xfrm>
                            <a:off x="3344380" y="944998"/>
                            <a:ext cx="529749" cy="190422"/>
                          </a:xfrm>
                          <a:prstGeom prst="rect">
                            <a:avLst/>
                          </a:prstGeom>
                          <a:ln>
                            <a:noFill/>
                          </a:ln>
                        </wps:spPr>
                        <wps:txbx>
                          <w:txbxContent>
                            <w:p w14:paraId="15DCF24C" w14:textId="77777777" w:rsidR="006118A4" w:rsidRDefault="006118A4" w:rsidP="00925720">
                              <w:r>
                                <w:rPr>
                                  <w:rFonts w:ascii="Liberation Sans" w:eastAsia="Liberation Sans" w:hAnsi="Liberation Sans" w:cs="Liberation Sans"/>
                                  <w:sz w:val="20"/>
                                </w:rPr>
                                <w:t>Extend</w:t>
                              </w:r>
                            </w:p>
                          </w:txbxContent>
                        </wps:txbx>
                        <wps:bodyPr horzOverflow="overflow" vert="horz" lIns="0" tIns="0" rIns="0" bIns="0" rtlCol="0">
                          <a:noAutofit/>
                        </wps:bodyPr>
                      </wps:wsp>
                      <wps:wsp>
                        <wps:cNvPr id="839" name="Rectangle 41705"/>
                        <wps:cNvSpPr/>
                        <wps:spPr>
                          <a:xfrm>
                            <a:off x="3787480" y="957870"/>
                            <a:ext cx="198741" cy="190422"/>
                          </a:xfrm>
                          <a:prstGeom prst="rect">
                            <a:avLst/>
                          </a:prstGeom>
                          <a:ln>
                            <a:noFill/>
                          </a:ln>
                        </wps:spPr>
                        <wps:txbx>
                          <w:txbxContent>
                            <w:p w14:paraId="5847F89E" w14:textId="77777777" w:rsidR="006118A4" w:rsidRDefault="006118A4" w:rsidP="00925720">
                              <w:r>
                                <w:rPr>
                                  <w:rFonts w:ascii="Liberation Sans" w:eastAsia="Liberation Sans" w:hAnsi="Liberation Sans" w:cs="Liberation Sans"/>
                                  <w:sz w:val="20"/>
                                </w:rPr>
                                <w:t>&gt;&gt;</w:t>
                              </w:r>
                            </w:p>
                          </w:txbxContent>
                        </wps:txbx>
                        <wps:bodyPr horzOverflow="overflow" vert="horz" lIns="0" tIns="0" rIns="0" bIns="0" rtlCol="0">
                          <a:noAutofit/>
                        </wps:bodyPr>
                      </wps:wsp>
                      <wps:wsp>
                        <wps:cNvPr id="840" name="Rectangle 41693"/>
                        <wps:cNvSpPr/>
                        <wps:spPr>
                          <a:xfrm>
                            <a:off x="1412409" y="818183"/>
                            <a:ext cx="198741" cy="190422"/>
                          </a:xfrm>
                          <a:prstGeom prst="rect">
                            <a:avLst/>
                          </a:prstGeom>
                          <a:ln>
                            <a:noFill/>
                          </a:ln>
                        </wps:spPr>
                        <wps:txbx>
                          <w:txbxContent>
                            <w:p w14:paraId="5C19A947" w14:textId="77777777" w:rsidR="006118A4" w:rsidRDefault="006118A4" w:rsidP="00925720">
                              <w:r>
                                <w:rPr>
                                  <w:rFonts w:ascii="Liberation Sans" w:eastAsia="Liberation Sans" w:hAnsi="Liberation Sans" w:cs="Liberation Sans"/>
                                  <w:sz w:val="20"/>
                                </w:rPr>
                                <w:t>&lt;&lt;</w:t>
                              </w:r>
                            </w:p>
                          </w:txbxContent>
                        </wps:txbx>
                        <wps:bodyPr horzOverflow="overflow" vert="horz" lIns="0" tIns="0" rIns="0" bIns="0" rtlCol="0">
                          <a:noAutofit/>
                        </wps:bodyPr>
                      </wps:wsp>
                      <wps:wsp>
                        <wps:cNvPr id="841" name="Rectangle 41698"/>
                        <wps:cNvSpPr/>
                        <wps:spPr>
                          <a:xfrm>
                            <a:off x="1571153" y="818183"/>
                            <a:ext cx="529750" cy="190422"/>
                          </a:xfrm>
                          <a:prstGeom prst="rect">
                            <a:avLst/>
                          </a:prstGeom>
                          <a:ln>
                            <a:noFill/>
                          </a:ln>
                        </wps:spPr>
                        <wps:txbx>
                          <w:txbxContent>
                            <w:p w14:paraId="5F7FE780" w14:textId="77777777" w:rsidR="006118A4" w:rsidRDefault="006118A4" w:rsidP="00925720">
                              <w:r>
                                <w:rPr>
                                  <w:rFonts w:ascii="Liberation Sans" w:eastAsia="Liberation Sans" w:hAnsi="Liberation Sans" w:cs="Liberation Sans"/>
                                  <w:sz w:val="20"/>
                                </w:rPr>
                                <w:t>Extend</w:t>
                              </w:r>
                            </w:p>
                          </w:txbxContent>
                        </wps:txbx>
                        <wps:bodyPr horzOverflow="overflow" vert="horz" lIns="0" tIns="0" rIns="0" bIns="0" rtlCol="0">
                          <a:noAutofit/>
                        </wps:bodyPr>
                      </wps:wsp>
                      <wps:wsp>
                        <wps:cNvPr id="842" name="Rectangle 41696"/>
                        <wps:cNvSpPr/>
                        <wps:spPr>
                          <a:xfrm>
                            <a:off x="2033559" y="818183"/>
                            <a:ext cx="198741" cy="190422"/>
                          </a:xfrm>
                          <a:prstGeom prst="rect">
                            <a:avLst/>
                          </a:prstGeom>
                          <a:ln>
                            <a:noFill/>
                          </a:ln>
                        </wps:spPr>
                        <wps:txbx>
                          <w:txbxContent>
                            <w:p w14:paraId="48E10A1E" w14:textId="77777777" w:rsidR="006118A4" w:rsidRDefault="006118A4" w:rsidP="00925720">
                              <w:r>
                                <w:rPr>
                                  <w:rFonts w:ascii="Liberation Sans" w:eastAsia="Liberation Sans" w:hAnsi="Liberation Sans" w:cs="Liberation Sans"/>
                                  <w:sz w:val="20"/>
                                </w:rPr>
                                <w:t>&gt;&gt;</w:t>
                              </w:r>
                            </w:p>
                          </w:txbxContent>
                        </wps:txbx>
                        <wps:bodyPr horzOverflow="overflow" vert="horz" lIns="0" tIns="0" rIns="0" bIns="0" rtlCol="0">
                          <a:noAutofit/>
                        </wps:bodyPr>
                      </wps:wsp>
                      <wps:wsp>
                        <wps:cNvPr id="843" name="Rectangle 41735"/>
                        <wps:cNvSpPr/>
                        <wps:spPr>
                          <a:xfrm>
                            <a:off x="3475051" y="4699396"/>
                            <a:ext cx="548158" cy="190421"/>
                          </a:xfrm>
                          <a:prstGeom prst="rect">
                            <a:avLst/>
                          </a:prstGeom>
                          <a:ln>
                            <a:noFill/>
                          </a:ln>
                        </wps:spPr>
                        <wps:txbx>
                          <w:txbxContent>
                            <w:p w14:paraId="7C4DFAF5" w14:textId="77777777" w:rsidR="006118A4" w:rsidRDefault="006118A4" w:rsidP="00925720">
                              <w:r>
                                <w:rPr>
                                  <w:rFonts w:ascii="Liberation Sans" w:eastAsia="Liberation Sans" w:hAnsi="Liberation Sans" w:cs="Liberation Sans"/>
                                  <w:sz w:val="20"/>
                                </w:rPr>
                                <w:t>Include</w:t>
                              </w:r>
                            </w:p>
                          </w:txbxContent>
                        </wps:txbx>
                        <wps:bodyPr horzOverflow="overflow" vert="horz" lIns="0" tIns="0" rIns="0" bIns="0" rtlCol="0">
                          <a:noAutofit/>
                        </wps:bodyPr>
                      </wps:wsp>
                      <wps:wsp>
                        <wps:cNvPr id="844" name="Rectangle 41734"/>
                        <wps:cNvSpPr/>
                        <wps:spPr>
                          <a:xfrm>
                            <a:off x="3954760" y="4705832"/>
                            <a:ext cx="198741" cy="190421"/>
                          </a:xfrm>
                          <a:prstGeom prst="rect">
                            <a:avLst/>
                          </a:prstGeom>
                          <a:ln>
                            <a:noFill/>
                          </a:ln>
                        </wps:spPr>
                        <wps:txbx>
                          <w:txbxContent>
                            <w:p w14:paraId="56A195F1" w14:textId="77777777" w:rsidR="006118A4" w:rsidRDefault="006118A4" w:rsidP="00925720">
                              <w:r>
                                <w:rPr>
                                  <w:rFonts w:ascii="Liberation Sans" w:eastAsia="Liberation Sans" w:hAnsi="Liberation Sans" w:cs="Liberation Sans"/>
                                  <w:sz w:val="20"/>
                                </w:rPr>
                                <w:t>&gt;&gt;</w:t>
                              </w:r>
                            </w:p>
                          </w:txbxContent>
                        </wps:txbx>
                        <wps:bodyPr horzOverflow="overflow" vert="horz" lIns="0" tIns="0" rIns="0" bIns="0" rtlCol="0">
                          <a:noAutofit/>
                        </wps:bodyPr>
                      </wps:wsp>
                      <wps:wsp>
                        <wps:cNvPr id="845" name="Rectangle 41733"/>
                        <wps:cNvSpPr/>
                        <wps:spPr>
                          <a:xfrm>
                            <a:off x="3308624" y="4699396"/>
                            <a:ext cx="198741" cy="190421"/>
                          </a:xfrm>
                          <a:prstGeom prst="rect">
                            <a:avLst/>
                          </a:prstGeom>
                          <a:ln>
                            <a:noFill/>
                          </a:ln>
                        </wps:spPr>
                        <wps:txbx>
                          <w:txbxContent>
                            <w:p w14:paraId="10023205" w14:textId="77777777" w:rsidR="006118A4" w:rsidRDefault="006118A4" w:rsidP="00925720">
                              <w:r>
                                <w:rPr>
                                  <w:rFonts w:ascii="Liberation Sans" w:eastAsia="Liberation Sans" w:hAnsi="Liberation Sans" w:cs="Liberation Sans"/>
                                  <w:sz w:val="20"/>
                                </w:rPr>
                                <w:t>&lt;&lt;</w:t>
                              </w:r>
                            </w:p>
                          </w:txbxContent>
                        </wps:txbx>
                        <wps:bodyPr horzOverflow="overflow" vert="horz" lIns="0" tIns="0" rIns="0" bIns="0" rtlCol="0">
                          <a:noAutofit/>
                        </wps:bodyPr>
                      </wps:wsp>
                      <wps:wsp>
                        <wps:cNvPr id="846" name="Rectangle 41716"/>
                        <wps:cNvSpPr/>
                        <wps:spPr>
                          <a:xfrm>
                            <a:off x="4737240" y="1890399"/>
                            <a:ext cx="198741" cy="190422"/>
                          </a:xfrm>
                          <a:prstGeom prst="rect">
                            <a:avLst/>
                          </a:prstGeom>
                          <a:ln>
                            <a:noFill/>
                          </a:ln>
                        </wps:spPr>
                        <wps:txbx>
                          <w:txbxContent>
                            <w:p w14:paraId="3F4599C5" w14:textId="77777777" w:rsidR="006118A4" w:rsidRDefault="006118A4" w:rsidP="00925720">
                              <w:r>
                                <w:rPr>
                                  <w:rFonts w:ascii="Liberation Sans" w:eastAsia="Liberation Sans" w:hAnsi="Liberation Sans" w:cs="Liberation Sans"/>
                                  <w:sz w:val="20"/>
                                </w:rPr>
                                <w:t>&gt;&gt;</w:t>
                              </w:r>
                            </w:p>
                          </w:txbxContent>
                        </wps:txbx>
                        <wps:bodyPr horzOverflow="overflow" vert="horz" lIns="0" tIns="0" rIns="0" bIns="0" rtlCol="0">
                          <a:noAutofit/>
                        </wps:bodyPr>
                      </wps:wsp>
                      <wps:wsp>
                        <wps:cNvPr id="847" name="Rectangle 41717"/>
                        <wps:cNvSpPr/>
                        <wps:spPr>
                          <a:xfrm>
                            <a:off x="4266360" y="1877519"/>
                            <a:ext cx="549862" cy="190422"/>
                          </a:xfrm>
                          <a:prstGeom prst="rect">
                            <a:avLst/>
                          </a:prstGeom>
                          <a:ln>
                            <a:noFill/>
                          </a:ln>
                        </wps:spPr>
                        <wps:txbx>
                          <w:txbxContent>
                            <w:p w14:paraId="6C28FDFE" w14:textId="77777777" w:rsidR="006118A4" w:rsidRDefault="006118A4" w:rsidP="00925720">
                              <w:r>
                                <w:rPr>
                                  <w:rFonts w:ascii="Liberation Sans" w:eastAsia="Liberation Sans" w:hAnsi="Liberation Sans" w:cs="Liberation Sans"/>
                                  <w:sz w:val="20"/>
                                </w:rPr>
                                <w:t>Include</w:t>
                              </w:r>
                            </w:p>
                          </w:txbxContent>
                        </wps:txbx>
                        <wps:bodyPr horzOverflow="overflow" vert="horz" lIns="0" tIns="0" rIns="0" bIns="0" rtlCol="0">
                          <a:noAutofit/>
                        </wps:bodyPr>
                      </wps:wsp>
                      <wps:wsp>
                        <wps:cNvPr id="848" name="Rectangle 41713"/>
                        <wps:cNvSpPr/>
                        <wps:spPr>
                          <a:xfrm>
                            <a:off x="4105213" y="1890390"/>
                            <a:ext cx="197208" cy="190422"/>
                          </a:xfrm>
                          <a:prstGeom prst="rect">
                            <a:avLst/>
                          </a:prstGeom>
                          <a:ln>
                            <a:noFill/>
                          </a:ln>
                        </wps:spPr>
                        <wps:txbx>
                          <w:txbxContent>
                            <w:p w14:paraId="7BA4FAE5" w14:textId="77777777" w:rsidR="006118A4" w:rsidRDefault="006118A4" w:rsidP="00925720">
                              <w:r>
                                <w:rPr>
                                  <w:rFonts w:ascii="Liberation Sans" w:eastAsia="Liberation Sans" w:hAnsi="Liberation Sans" w:cs="Liberation Sans"/>
                                  <w:sz w:val="20"/>
                                </w:rPr>
                                <w:t>&lt;&lt;</w:t>
                              </w:r>
                            </w:p>
                          </w:txbxContent>
                        </wps:txbx>
                        <wps:bodyPr horzOverflow="overflow" vert="horz" lIns="0" tIns="0" rIns="0" bIns="0" rtlCol="0">
                          <a:noAutofit/>
                        </wps:bodyPr>
                      </wps:wsp>
                    </wpg:wgp>
                  </a:graphicData>
                </a:graphic>
              </wp:inline>
            </w:drawing>
          </mc:Choice>
          <mc:Fallback>
            <w:pict>
              <v:group w14:anchorId="7ACFF168" id="Group 41973" o:spid="_x0000_s1199" style="width:459.9pt;height:460.75pt;mso-position-horizontal-relative:char;mso-position-vertical-relative:line" coordsize="67006,671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">
                <v:shape id="Shape 45914" o:spid="_x0000_s1200" style="position:absolute;left:7721;width:41523;height:67129;visibility:visible;mso-wrap-style:square;v-text-anchor:top" coordsize="4152240,67129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" path="m,l4152240,r,6712915l,6712915,,e" fillcolor="#cf9" stroked="f" strokeweight="0">
                  <v:stroke miterlimit="83231f" joinstyle="miter"/>
                  <v:path arrowok="t" textboxrect="0,0,4152240,6712915"/>
                </v:shape>
                <v:shape id="Shape 773" o:spid="_x0000_s1201" style="position:absolute;left:7721;width:41523;height:67129;visibility:visible;mso-wrap-style:square;v-text-anchor:top" coordsize="4152240,67129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" path="m,l4152240,r,6712915l,6712915,,xe" filled="f" strokeweight=".32mm">
                  <v:path arrowok="t" textboxrect="0,0,4152240,6712915"/>
                </v:shape>
                <v:shape id="Shape 774" o:spid="_x0000_s1202" style="position:absolute;left:50878;top:33739;width:15207;height:4673;visibility:visible;mso-wrap-style:square;v-text-anchor:top" coordsize="1520647,4672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" path="m759968,v419760,,760679,104407,760679,233642c1520647,362522,1179728,467284,759968,467284,340208,467284,,362522,,233642,,104407,340208,,759968,xe" fillcolor="#7acff5" stroked="f" strokeweight="0">
                  <v:stroke miterlimit="83231f" joinstyle="miter"/>
                  <v:path arrowok="t" textboxrect="0,0,1520647,467284"/>
                </v:shape>
                <v:shape id="Shape 775" o:spid="_x0000_s1203" style="position:absolute;left:50878;top:33739;width:15207;height:4673;visibility:visible;mso-wrap-style:square;v-text-anchor:top" coordsize="1520647,4672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" path="m1520647,233642v,128880,-340919,233642,-760679,233642c340208,467284,,362522,,233642,,104407,340208,,759968,v419760,,760679,104407,760679,233642xe" filled="f" strokeweight=".32mm">
                  <v:path arrowok="t" textboxrect="0,0,1520647,467284"/>
                </v:shape>
                <v:rect id="Rectangle 776" o:spid="_x0000_s1204" style="position:absolute;left:24094;top:32921;width:11581;height:1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" filled="f" stroked="f">
                  <v:textbox inset="0,0,0,0">
                    <w:txbxContent>
                      <w:p w14:paraId="095BEEFD" w14:textId="77777777" w:rsidR="006118A4" w:rsidRDefault="006118A4" w:rsidP="00925720">
                        <w:r>
                          <w:rPr>
                            <w:rFonts w:ascii="Liberation Sans" w:eastAsia="Liberation Sans" w:hAnsi="Liberation Sans" w:cs="Liberation Sans"/>
                            <w:sz w:val="20"/>
                          </w:rPr>
                          <w:t>Historie ändern</w:t>
                        </w:r>
                      </w:p>
                    </w:txbxContent>
                  </v:textbox>
                </v:rect>
                <v:shape id="Shape 777" o:spid="_x0000_s1205" style="position:absolute;left:12751;top:11555;width:27954;height:8176;visibility:visible;mso-wrap-style:square;v-text-anchor:top" coordsize="2795397,8175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" path="m1397521,v771842,,1397876,182880,1397876,408597c2795397,634682,2169363,817563,1397521,817563,626047,817563,,634682,,408597,,182880,626047,,1397521,xe" fillcolor="#7acff5" stroked="f" strokeweight="0">
                  <v:stroke miterlimit="83231f" joinstyle="miter"/>
                  <v:path arrowok="t" textboxrect="0,0,2795397,817563"/>
                </v:shape>
                <v:shape id="Shape 778" o:spid="_x0000_s1206" style="position:absolute;left:12751;top:11555;width:27954;height:8176;visibility:visible;mso-wrap-style:square;v-text-anchor:top" coordsize="2795397,8175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" path="m2795397,408597v,226085,-626034,408966,-1397876,408966c626047,817563,,634682,,408597,,182880,626047,,1397521,v771842,,1397876,182880,1397876,408597xe" filled="f" strokeweight=".32mm">
                  <v:path arrowok="t" textboxrect="0,0,2795397,817563"/>
                </v:shape>
                <v:shape id="Shape 779" o:spid="_x0000_s1207" style="position:absolute;left:15210;top:13309;width:22802;height:0;visibility:visible;mso-wrap-style:square;v-text-anchor:top" coordsize="22802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" path="m,l2280234,e" filled="f" strokeweight=".32mm">
                  <v:path arrowok="t" textboxrect="0,0,2280234,0"/>
                </v:shape>
                <v:rect id="Rectangle 780" o:spid="_x0000_s1208" style="position:absolute;left:51933;top:35177;width:1507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" filled="f" stroked="f">
                  <v:textbox inset="0,0,0,0">
                    <w:txbxContent>
                      <w:p w14:paraId="26EC1D94" w14:textId="77777777" w:rsidR="006118A4" w:rsidRDefault="006118A4" w:rsidP="00925720">
                        <w:r>
                          <w:rPr>
                            <w:rFonts w:ascii="Liberation Sans" w:eastAsia="Liberation Sans" w:hAnsi="Liberation Sans" w:cs="Liberation Sans"/>
                            <w:sz w:val="20"/>
                          </w:rPr>
                          <w:t>Personen verwalten</w:t>
                        </w:r>
                      </w:p>
                    </w:txbxContent>
                  </v:textbox>
                </v:rect>
                <v:rect id="Rectangle 781" o:spid="_x0000_s1209" style="position:absolute;left:18272;top:16772;width:21395;height:1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" filled="f" stroked="f">
                  <v:textbox inset="0,0,0,0">
                    <w:txbxContent>
                      <w:p w14:paraId="4B377D0C" w14:textId="77777777" w:rsidR="006118A4" w:rsidRDefault="006118A4" w:rsidP="00925720">
                        <w:r>
                          <w:rPr>
                            <w:rFonts w:ascii="Liberation Sans" w:eastAsia="Liberation Sans" w:hAnsi="Liberation Sans" w:cs="Liberation Sans"/>
                            <w:sz w:val="20"/>
                          </w:rPr>
                          <w:t>Geschichtshistorie erweitern</w:t>
                        </w:r>
                      </w:p>
                    </w:txbxContent>
                  </v:textbox>
                </v:rect>
                <v:rect id="Rectangle 782" o:spid="_x0000_s1210" style="position:absolute;left:19581;top:15427;width:17617;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" filled="f" stroked="f">
                  <v:textbox inset="0,0,0,0">
                    <w:txbxContent>
                      <w:p w14:paraId="2AC51DBC" w14:textId="77777777" w:rsidR="006118A4" w:rsidRDefault="006118A4" w:rsidP="00925720">
                        <w:r>
                          <w:rPr>
                            <w:rFonts w:ascii="Liberation Sans" w:eastAsia="Liberation Sans" w:hAnsi="Liberation Sans" w:cs="Liberation Sans"/>
                            <w:sz w:val="20"/>
                          </w:rPr>
                          <w:t>Besitzhistorie erweitern</w:t>
                        </w:r>
                      </w:p>
                    </w:txbxContent>
                  </v:textbox>
                </v:rect>
                <v:rect id="Rectangle 783" o:spid="_x0000_s1211" style="position:absolute;left:21286;top:13707;width:13464;height:1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" filled="f" stroked="f">
                  <v:textbox inset="0,0,0,0">
                    <w:txbxContent>
                      <w:p w14:paraId="6712901C" w14:textId="77777777" w:rsidR="006118A4" w:rsidRDefault="006118A4" w:rsidP="00925720">
                        <w:r>
                          <w:rPr>
                            <w:rFonts w:ascii="Liberation Sans" w:eastAsia="Liberation Sans" w:hAnsi="Liberation Sans" w:cs="Liberation Sans"/>
                            <w:b/>
                            <w:sz w:val="20"/>
                          </w:rPr>
                          <w:t>extension points</w:t>
                        </w:r>
                      </w:p>
                    </w:txbxContent>
                  </v:textbox>
                </v:rect>
                <v:shape id="Shape 784" o:spid="_x0000_s1212" style="position:absolute;left:13571;top:49500;width:26198;height:8175;visibility:visible;mso-wrap-style:square;v-text-anchor:top" coordsize="2619718,8175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" path="m1309688,v723595,,1310030,182880,1310030,408242c2619718,633959,2033283,817563,1309688,817563,586435,817563,,633959,,408242,,182880,586435,,1309688,xe" fillcolor="#7acff5" stroked="f" strokeweight="0">
                  <v:stroke miterlimit="83231f" joinstyle="miter"/>
                  <v:path arrowok="t" textboxrect="0,0,2619718,817563"/>
                </v:shape>
                <v:shape id="Shape 785" o:spid="_x0000_s1213" style="position:absolute;left:13571;top:49500;width:26198;height:8175;visibility:visible;mso-wrap-style:square;v-text-anchor:top" coordsize="2619718,8175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" path="m2619718,408242v,225717,-586435,409321,-1310030,409321c586435,817563,,633959,,408242,,182880,586435,,1309688,v723595,,1310030,182880,1310030,408242xe" filled="f" strokeweight=".32mm">
                  <v:path arrowok="t" textboxrect="0,0,2619718,817563"/>
                </v:shape>
                <v:shape id="Shape 786" o:spid="_x0000_s1214" style="position:absolute;left:15908;top:51249;width:21402;height:0;visibility:visible;mso-wrap-style:square;v-text-anchor:top" coordsize="21402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" path="m,l2140204,e" filled="f" strokeweight=".32mm">
                  <v:path arrowok="t" textboxrect="0,0,2140204,0"/>
                </v:shape>
                <v:rect id="Rectangle 787" o:spid="_x0000_s1215" style="position:absolute;left:21286;top:11803;width:14209;height:1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" filled="f" stroked="f">
                  <v:textbox inset="0,0,0,0">
                    <w:txbxContent>
                      <w:p w14:paraId="4E2F61B4" w14:textId="77777777" w:rsidR="006118A4" w:rsidRDefault="006118A4" w:rsidP="00925720">
                        <w:r>
                          <w:rPr>
                            <w:rFonts w:ascii="Liberation Sans" w:eastAsia="Liberation Sans" w:hAnsi="Liberation Sans" w:cs="Liberation Sans"/>
                            <w:sz w:val="20"/>
                          </w:rPr>
                          <w:t>Eintrag hinzufügen</w:t>
                        </w:r>
                      </w:p>
                    </w:txbxContent>
                  </v:textbox>
                </v:rect>
                <v:rect id="Rectangle 788" o:spid="_x0000_s1216" style="position:absolute;left:19191;top:55453;width:19692;height:1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" filled="f" stroked="f">
                  <v:textbox inset="0,0,0,0">
                    <w:txbxContent>
                      <w:p w14:paraId="0AC426F0" w14:textId="77777777" w:rsidR="006118A4" w:rsidRDefault="006118A4" w:rsidP="00925720">
                        <w:r>
                          <w:rPr>
                            <w:rFonts w:ascii="Liberation Sans" w:eastAsia="Liberation Sans" w:hAnsi="Liberation Sans" w:cs="Liberation Sans"/>
                            <w:sz w:val="20"/>
                          </w:rPr>
                          <w:t>Geschichtshistorie ändern</w:t>
                        </w:r>
                      </w:p>
                    </w:txbxContent>
                  </v:textbox>
                </v:rect>
                <v:rect id="Rectangle 789" o:spid="_x0000_s1217" style="position:absolute;left:20703;top:53711;width:15913;height:1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" filled="f" stroked="f">
                  <v:textbox inset="0,0,0,0">
                    <w:txbxContent>
                      <w:p w14:paraId="221671EC" w14:textId="77777777" w:rsidR="006118A4" w:rsidRDefault="006118A4" w:rsidP="00925720">
                        <w:r>
                          <w:rPr>
                            <w:rFonts w:ascii="Liberation Sans" w:eastAsia="Liberation Sans" w:hAnsi="Liberation Sans" w:cs="Liberation Sans"/>
                            <w:sz w:val="20"/>
                          </w:rPr>
                          <w:t>Besitzhistorie ändern</w:t>
                        </w:r>
                      </w:p>
                    </w:txbxContent>
                  </v:textbox>
                </v:rect>
                <v:rect id="Rectangle 790" o:spid="_x0000_s1218" style="position:absolute;left:21528;top:51961;width:13463;height:1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" filled="f" stroked="f">
                  <v:textbox inset="0,0,0,0">
                    <w:txbxContent>
                      <w:p w14:paraId="521D2F11" w14:textId="77777777" w:rsidR="006118A4" w:rsidRDefault="006118A4" w:rsidP="00925720">
                        <w:r>
                          <w:rPr>
                            <w:rFonts w:ascii="Liberation Sans" w:eastAsia="Liberation Sans" w:hAnsi="Liberation Sans" w:cs="Liberation Sans"/>
                            <w:b/>
                            <w:sz w:val="20"/>
                          </w:rPr>
                          <w:t>extension points</w:t>
                        </w:r>
                      </w:p>
                    </w:txbxContent>
                  </v:textbox>
                </v:rect>
                <v:shape id="Shape 791" o:spid="_x0000_s1219" style="position:absolute;left:11350;top:29768;width:30643;height:8644;visibility:visible;mso-wrap-style:square;v-text-anchor:top" coordsize="3064319,8643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" path="m1531810,v845998,,1532509,193320,1532509,432003c3064319,671043,2377808,864362,1531810,864362,685800,864362,,671043,,432003,,193320,685800,,1531810,xe" fillcolor="#7acff5" stroked="f" strokeweight="0">
                  <v:stroke miterlimit="83231f" joinstyle="miter"/>
                  <v:path arrowok="t" textboxrect="0,0,3064319,864362"/>
                </v:shape>
                <v:shape id="Shape 792" o:spid="_x0000_s1220" style="position:absolute;left:11350;top:29768;width:30643;height:8644;visibility:visible;mso-wrap-style:square;v-text-anchor:top" coordsize="3064319,8643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" path="m3064319,432003v,239040,-686511,432359,-1532509,432359c685800,864362,,671043,,432003,,193320,685800,,1531810,v845998,,1532509,193320,1532509,432003xe" filled="f" strokeweight=".32mm">
                  <v:path arrowok="t" textboxrect="0,0,3064319,864362"/>
                </v:shape>
                <v:shape id="Shape 793" o:spid="_x0000_s1221" style="position:absolute;left:13219;top:31985;width:26780;height:0;visibility:visible;mso-wrap-style:square;v-text-anchor:top" coordsize="26780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" path="m,l2678037,e" filled="f" strokeweight=".32mm">
                  <v:path arrowok="t" textboxrect="0,0,2678037,0"/>
                </v:shape>
                <v:rect id="Rectangle 794" o:spid="_x0000_s1222" style="position:absolute;left:21412;top:49736;width:13928;height:1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" filled="f" stroked="f">
                  <v:textbox inset="0,0,0,0">
                    <w:txbxContent>
                      <w:p w14:paraId="44A39231" w14:textId="77777777" w:rsidR="006118A4" w:rsidRDefault="006118A4" w:rsidP="00925720">
                        <w:r>
                          <w:rPr>
                            <w:rFonts w:ascii="Liberation Sans" w:eastAsia="Liberation Sans" w:hAnsi="Liberation Sans" w:cs="Liberation Sans"/>
                            <w:sz w:val="20"/>
                          </w:rPr>
                          <w:t>Eintrag bearbeiten</w:t>
                        </w:r>
                      </w:p>
                    </w:txbxContent>
                  </v:textbox>
                </v:rect>
                <v:rect id="Rectangle 795" o:spid="_x0000_s1223" style="position:absolute;left:16907;top:35948;width:22640;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" filled="f" stroked="f">
                  <v:textbox inset="0,0,0,0">
                    <w:txbxContent>
                      <w:p w14:paraId="522C34AC" w14:textId="77777777" w:rsidR="006118A4" w:rsidRDefault="006118A4" w:rsidP="00925720">
                        <w:r>
                          <w:rPr>
                            <w:rFonts w:ascii="Liberation Sans" w:eastAsia="Liberation Sans" w:hAnsi="Liberation Sans" w:cs="Liberation Sans"/>
                            <w:sz w:val="20"/>
                          </w:rPr>
                          <w:t>Besitzhistorieneintrag löschen</w:t>
                        </w:r>
                      </w:p>
                    </w:txbxContent>
                  </v:textbox>
                </v:rect>
                <v:rect id="Rectangle 796" o:spid="_x0000_s1224" style="position:absolute;left:15900;top:34447;width:26431;height:1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" filled="f" stroked="f">
                  <v:textbox inset="0,0,0,0">
                    <w:txbxContent>
                      <w:p w14:paraId="04ED8048" w14:textId="77777777" w:rsidR="006118A4" w:rsidRDefault="006118A4" w:rsidP="00925720">
                        <w:r>
                          <w:rPr>
                            <w:rFonts w:ascii="Liberation Sans" w:eastAsia="Liberation Sans" w:hAnsi="Liberation Sans" w:cs="Liberation Sans"/>
                            <w:sz w:val="20"/>
                          </w:rPr>
                          <w:t>Geschichtshistorieneintrag löschen</w:t>
                        </w:r>
                      </w:p>
                    </w:txbxContent>
                  </v:textbox>
                </v:rect>
                <v:rect id="Rectangle 797" o:spid="_x0000_s1225" style="position:absolute;left:21412;top:32694;width:13464;height:1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" filled="f" stroked="f">
                  <v:textbox inset="0,0,0,0">
                    <w:txbxContent>
                      <w:p w14:paraId="265EFCCF" w14:textId="77777777" w:rsidR="006118A4" w:rsidRDefault="006118A4" w:rsidP="00925720">
                        <w:r>
                          <w:rPr>
                            <w:rFonts w:ascii="Liberation Sans" w:eastAsia="Liberation Sans" w:hAnsi="Liberation Sans" w:cs="Liberation Sans"/>
                            <w:b/>
                            <w:sz w:val="20"/>
                          </w:rPr>
                          <w:t>extension points</w:t>
                        </w:r>
                      </w:p>
                    </w:txbxContent>
                  </v:textbox>
                </v:rect>
                <v:shape id="Shape 798" o:spid="_x0000_s1226" style="position:absolute;left:32634;top:2916;width:14738;height:4676;visibility:visible;mso-wrap-style:square;v-text-anchor:top" coordsize="1473835,467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" path="m736549,v407162,,737286,105118,737286,233997c1473835,362877,1143711,467640,736549,467640,329755,467640,,362877,,233997,,105118,329755,,736549,xe" fillcolor="#7acff5" stroked="f" strokeweight="0">
                  <v:stroke miterlimit="83231f" joinstyle="miter"/>
                  <v:path arrowok="t" textboxrect="0,0,1473835,467640"/>
                </v:shape>
                <v:shape id="Shape 799" o:spid="_x0000_s1227" style="position:absolute;left:32634;top:2916;width:14738;height:4676;visibility:visible;mso-wrap-style:square;v-text-anchor:top" coordsize="1473835,467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" path="m1473835,233997v,128880,-330124,233643,-737286,233643c329755,467640,,362877,,233997,,105118,329755,,736549,v407162,,737286,105118,737286,233997xe" filled="f" strokeweight=".32mm">
                  <v:path arrowok="t" textboxrect="0,0,1473835,467640"/>
                </v:shape>
                <v:rect id="Rectangle 800" o:spid="_x0000_s1228" style="position:absolute;left:22226;top:30242;width:11752;height:1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" filled="f" stroked="f">
                  <v:textbox inset="0,0,0,0">
                    <w:txbxContent>
                      <w:p w14:paraId="251562F3" w14:textId="77777777" w:rsidR="006118A4" w:rsidRDefault="006118A4" w:rsidP="00925720">
                        <w:r>
                          <w:rPr>
                            <w:rFonts w:ascii="Liberation Sans" w:eastAsia="Liberation Sans" w:hAnsi="Liberation Sans" w:cs="Liberation Sans"/>
                            <w:sz w:val="20"/>
                          </w:rPr>
                          <w:t>Eintrag löschen</w:t>
                        </w:r>
                      </w:p>
                    </w:txbxContent>
                  </v:textbox>
                </v:rect>
                <v:rect id="Rectangle 801" o:spid="_x0000_s1229" style="position:absolute;left:34621;top:3739;width:13910;height:1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" filled="f" stroked="f">
                  <v:textbox inset="0,0,0,0">
                    <w:txbxContent>
                      <w:p w14:paraId="4081BE46" w14:textId="77777777" w:rsidR="006118A4" w:rsidRDefault="006118A4" w:rsidP="00925720">
                        <w:r>
                          <w:rPr>
                            <w:rFonts w:ascii="Liberation Sans" w:eastAsia="Liberation Sans" w:hAnsi="Liberation Sans" w:cs="Liberation Sans"/>
                            <w:sz w:val="20"/>
                          </w:rPr>
                          <w:t>Geschichtshistorie</w:t>
                        </w:r>
                      </w:p>
                    </w:txbxContent>
                  </v:textbox>
                </v:rect>
                <v:shape id="Shape 802" o:spid="_x0000_s1230" style="position:absolute;left:16729;top:2217;width:11815;height:4673;visibility:visible;mso-wrap-style:square;v-text-anchor:top" coordsize="1181519,4672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" path="m590398,v326517,,591121,104762,591121,233642c1181519,362889,916915,467284,590398,467284,264605,467284,,362889,,233642,,104762,264605,,590398,xe" fillcolor="#7acff5" stroked="f" strokeweight="0">
                  <v:stroke miterlimit="83231f" joinstyle="miter"/>
                  <v:path arrowok="t" textboxrect="0,0,1181519,467284"/>
                </v:shape>
                <v:shape id="Shape 803" o:spid="_x0000_s1231" style="position:absolute;left:16729;top:2217;width:11815;height:4673;visibility:visible;mso-wrap-style:square;v-text-anchor:top" coordsize="1181519,4672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" path="m1181519,233642v,129247,-264604,233642,-591121,233642c264605,467284,,362889,,233642,,104762,264605,,590398,v326517,,591121,104762,591121,233642xe" filled="f" strokeweight=".32mm">
                  <v:path arrowok="t" textboxrect="0,0,1181519,467284"/>
                </v:shape>
                <v:rect id="Rectangle 804" o:spid="_x0000_s1232" style="position:absolute;left:37198;top:5489;width:7016;height:1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" filled="f" stroked="f">
                  <v:textbox inset="0,0,0,0">
                    <w:txbxContent>
                      <w:p w14:paraId="4C6D4D89" w14:textId="77777777" w:rsidR="006118A4" w:rsidRDefault="006118A4" w:rsidP="00925720">
                        <w:r>
                          <w:rPr>
                            <w:rFonts w:ascii="Liberation Sans" w:eastAsia="Liberation Sans" w:hAnsi="Liberation Sans" w:cs="Liberation Sans"/>
                            <w:sz w:val="20"/>
                          </w:rPr>
                          <w:t>erweitern</w:t>
                        </w:r>
                      </w:p>
                    </w:txbxContent>
                  </v:textbox>
                </v:rect>
                <v:rect id="Rectangle 805" o:spid="_x0000_s1233" style="position:absolute;left:18720;top:3041;width:10133;height:1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" filled="f" stroked="f">
                  <v:textbox inset="0,0,0,0">
                    <w:txbxContent>
                      <w:p w14:paraId="18444CE6" w14:textId="77777777" w:rsidR="006118A4" w:rsidRDefault="006118A4" w:rsidP="00925720">
                        <w:r>
                          <w:rPr>
                            <w:rFonts w:ascii="Liberation Sans" w:eastAsia="Liberation Sans" w:hAnsi="Liberation Sans" w:cs="Liberation Sans"/>
                            <w:sz w:val="20"/>
                          </w:rPr>
                          <w:t>Besitzhistorie</w:t>
                        </w:r>
                      </w:p>
                    </w:txbxContent>
                  </v:textbox>
                </v:rect>
                <v:shape id="Shape 806" o:spid="_x0000_s1234" style="position:absolute;left:11350;top:61405;width:14854;height:4672;visibility:visible;mso-wrap-style:square;v-text-anchor:top" coordsize="1485367,4672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" path="m742683,v410401,,742684,104749,742684,233997c1485367,362877,1153084,467271,742683,467271,332283,467271,,362877,,233997,,104749,332283,,742683,xe" fillcolor="#7acff5" stroked="f" strokeweight="0">
                  <v:stroke miterlimit="83231f" joinstyle="miter"/>
                  <v:path arrowok="t" textboxrect="0,0,1485367,467271"/>
                </v:shape>
                <v:shape id="Shape 807" o:spid="_x0000_s1235" style="position:absolute;left:11350;top:61405;width:14854;height:4672;visibility:visible;mso-wrap-style:square;v-text-anchor:top" coordsize="1485367,4672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" path="m1485367,233997v,128880,-332283,233274,-742684,233274c332283,467271,,362877,,233997,,104749,332283,,742683,v410401,,742684,104749,742684,233997xe" filled="f" strokeweight=".32mm">
                  <v:path arrowok="t" textboxrect="0,0,1485367,467271"/>
                </v:shape>
                <v:rect id="Rectangle 808" o:spid="_x0000_s1236" style="position:absolute;left:19889;top:4790;width:7016;height:1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" filled="f" stroked="f">
                  <v:textbox inset="0,0,0,0">
                    <w:txbxContent>
                      <w:p w14:paraId="0F46DC03" w14:textId="77777777" w:rsidR="006118A4" w:rsidRDefault="006118A4" w:rsidP="00925720">
                        <w:r>
                          <w:rPr>
                            <w:rFonts w:ascii="Liberation Sans" w:eastAsia="Liberation Sans" w:hAnsi="Liberation Sans" w:cs="Liberation Sans"/>
                            <w:sz w:val="20"/>
                          </w:rPr>
                          <w:t>erweitern</w:t>
                        </w:r>
                      </w:p>
                    </w:txbxContent>
                  </v:textbox>
                </v:rect>
                <v:shape id="Shape 809" o:spid="_x0000_s1237" style="position:absolute;left:27838;top:61405;width:18015;height:4672;visibility:visible;mso-wrap-style:square;v-text-anchor:top" coordsize="1801444,4672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" path="m900367,v497878,,901077,104749,901077,233997c1801444,362877,1398245,467271,900367,467271,403200,467271,,362877,,233997,,104749,403200,,900367,xe" fillcolor="#7acff5" stroked="f" strokeweight="0">
                  <v:stroke miterlimit="83231f" joinstyle="miter"/>
                  <v:path arrowok="t" textboxrect="0,0,1801444,467271"/>
                </v:shape>
                <v:shape id="Shape 810" o:spid="_x0000_s1238" style="position:absolute;left:27838;top:61405;width:18015;height:4672;visibility:visible;mso-wrap-style:square;v-text-anchor:top" coordsize="1801444,4672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" path="m1801444,233997v,128880,-403199,233274,-901077,233274c403200,467271,,362877,,233997,,104749,403200,,900367,v497878,,901077,104749,901077,233997xe" filled="f" strokeweight=".32mm">
                  <v:path arrowok="t" textboxrect="0,0,1801444,467271"/>
                </v:shape>
                <v:rect id="Rectangle 811" o:spid="_x0000_s1239" style="position:absolute;left:11924;top:62878;width:15914;height:1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" filled="f" stroked="f">
                  <v:textbox inset="0,0,0,0">
                    <w:txbxContent>
                      <w:p w14:paraId="2C732B5E" w14:textId="77777777" w:rsidR="006118A4" w:rsidRDefault="006118A4" w:rsidP="00925720">
                        <w:r>
                          <w:rPr>
                            <w:rFonts w:ascii="Liberation Sans" w:eastAsia="Liberation Sans" w:hAnsi="Liberation Sans" w:cs="Liberation Sans"/>
                            <w:sz w:val="20"/>
                          </w:rPr>
                          <w:t>Besitzhistorie ändern</w:t>
                        </w:r>
                      </w:p>
                    </w:txbxContent>
                  </v:textbox>
                </v:rect>
                <v:shape id="Shape 812" o:spid="_x0000_s1240" style="position:absolute;left:16379;top:22413;width:20700;height:4673;visibility:visible;mso-wrap-style:square;v-text-anchor:top" coordsize="2069999,4672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" path="m1034999,v571691,,1035000,104407,1035000,233642c2069999,362521,1606690,467284,1034999,467284,463322,467284,,362521,,233642,,104407,463322,,1034999,xe" fillcolor="#7acff5" stroked="f" strokeweight="0">
                  <v:stroke miterlimit="83231f" joinstyle="miter"/>
                  <v:path arrowok="t" textboxrect="0,0,2069999,467284"/>
                </v:shape>
                <v:shape id="Shape 813" o:spid="_x0000_s1241" style="position:absolute;left:16379;top:22413;width:20700;height:4673;visibility:visible;mso-wrap-style:square;v-text-anchor:top" coordsize="2069999,4672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" path="m2069999,233642v,128879,-463309,233642,-1035000,233642c463322,467284,,362521,,233642,,104407,463322,,1034999,v571691,,1035000,104407,1035000,233642xe" filled="f" strokeweight=".32mm">
                  <v:path arrowok="t" textboxrect="0,0,2069999,467284"/>
                </v:shape>
                <v:rect id="Rectangle 814" o:spid="_x0000_s1242" style="position:absolute;left:28824;top:62710;width:19707;height:1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" filled="f" stroked="f">
                  <v:textbox inset="0,0,0,0">
                    <w:txbxContent>
                      <w:p w14:paraId="59538B8A" w14:textId="77777777" w:rsidR="006118A4" w:rsidRDefault="006118A4" w:rsidP="00925720">
                        <w:r>
                          <w:rPr>
                            <w:rFonts w:ascii="Liberation Sans" w:eastAsia="Liberation Sans" w:hAnsi="Liberation Sans" w:cs="Liberation Sans"/>
                            <w:sz w:val="20"/>
                          </w:rPr>
                          <w:t>Geschichtshistorie ändern</w:t>
                        </w:r>
                      </w:p>
                    </w:txbxContent>
                  </v:textbox>
                </v:rect>
                <v:shape id="Shape 815" o:spid="_x0000_s1243" style="position:absolute;left:14742;top:41094;width:23860;height:4672;visibility:visible;mso-wrap-style:square;v-text-anchor:top" coordsize="2386076,4672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" path="m1192682,v659156,,1193394,104394,1193394,233274c2386076,362153,1851838,467284,1192682,467284,533883,467284,,362153,,233274,,104394,533883,,1192682,xe" fillcolor="#7acff5" stroked="f" strokeweight="0">
                  <v:stroke miterlimit="83231f" joinstyle="miter"/>
                  <v:path arrowok="t" textboxrect="0,0,2386076,467284"/>
                </v:shape>
                <v:shape id="Shape 816" o:spid="_x0000_s1244" style="position:absolute;left:14742;top:41094;width:23860;height:4672;visibility:visible;mso-wrap-style:square;v-text-anchor:top" coordsize="2386076,4672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" path="m2386076,233274v,128879,-534238,234010,-1193394,234010c533883,467284,,362153,,233274,,104394,533883,,1192682,v659156,,1193394,104394,1193394,233274xe" filled="f" strokeweight=".32mm">
                  <v:path arrowok="t" textboxrect="0,0,2386076,467284"/>
                </v:shape>
                <v:rect id="Rectangle 817" o:spid="_x0000_s1245" style="position:absolute;left:18021;top:24057;width:22641;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" filled="f" stroked="f">
                  <v:textbox inset="0,0,0,0">
                    <w:txbxContent>
                      <w:p w14:paraId="751D1787" w14:textId="77777777" w:rsidR="006118A4" w:rsidRDefault="006118A4" w:rsidP="00925720">
                        <w:r>
                          <w:rPr>
                            <w:rFonts w:ascii="Liberation Sans" w:eastAsia="Liberation Sans" w:hAnsi="Liberation Sans" w:cs="Liberation Sans"/>
                            <w:sz w:val="20"/>
                          </w:rPr>
                          <w:t>Besitzhistorieneintrag löschen</w:t>
                        </w:r>
                      </w:p>
                    </w:txbxContent>
                  </v:textbox>
                </v:rect>
                <v:shape id="Shape 818" o:spid="_x0000_s1246" style="position:absolute;left:943;top:30470;width:1757;height:1753;visibility:visible;mso-wrap-style:square;v-text-anchor:top" coordsize="175679,175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" path="m87478,v48603,,88201,39243,88201,87490c175679,136080,136081,175323,87478,175323,39243,175323,,136080,,87490,,39243,39243,,87478,xe" fillcolor="#7acff5" stroked="f" strokeweight="0">
                  <v:stroke miterlimit="83231f" joinstyle="miter"/>
                  <v:path arrowok="t" textboxrect="0,0,175679,175323"/>
                </v:shape>
                <v:shape id="Shape 819" o:spid="_x0000_s1247" style="position:absolute;left:943;top:30470;width:1757;height:1753;visibility:visible;mso-wrap-style:square;v-text-anchor:top" coordsize="175679,175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" path="m175679,87490v,48590,-39598,87833,-88201,87833c39243,175323,,136080,,87490,,39243,39243,,87478,v48603,,88201,39243,88201,87490xe" filled="f" strokeweight=".32mm">
                  <v:path arrowok="t" textboxrect="0,0,175679,175323"/>
                </v:shape>
                <v:shape id="Shape 820" o:spid="_x0000_s1248" style="position:absolute;left:1875;top:32220;width:0;height:2919;visibility:visible;mso-wrap-style:square;v-text-anchor:top" coordsize="0,291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" path="m,l,291960e" filled="f" strokeweight=".32mm">
                  <v:path arrowok="t" textboxrect="0,0,0,291960"/>
                </v:shape>
                <v:shape id="Shape 821" o:spid="_x0000_s1249" style="position:absolute;left:122;top:33271;width:3510;height:0;visibility:visible;mso-wrap-style:square;v-text-anchor:top" coordsize="3510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" path="m,l351003,e" filled="f" strokeweight=".32mm">
                  <v:path arrowok="t" textboxrect="0,0,351003,0"/>
                </v:shape>
                <v:shape id="Shape 822" o:spid="_x0000_s1250" style="position:absolute;left:122;top:35139;width:1757;height:2340;visibility:visible;mso-wrap-style:square;v-text-anchor:top" coordsize="175679,23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" path="m175679,l,233997e" filled="f" strokeweight=".32mm">
                  <v:path arrowok="t" textboxrect="0,0,175679,233997"/>
                </v:shape>
                <v:shape id="Shape 823" o:spid="_x0000_s1251" style="position:absolute;left:1875;top:35139;width:1761;height:2340;visibility:visible;mso-wrap-style:square;v-text-anchor:top" coordsize="176047,23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" path="m,l176047,233997e" filled="f" strokeweight=".32mm">
                  <v:path arrowok="t" textboxrect="0,0,176047,233997"/>
                </v:shape>
                <v:shape id="Shape 824" o:spid="_x0000_s1252" style="position:absolute;left:943;top:14007;width:1757;height:1757;visibility:visible;mso-wrap-style:square;v-text-anchor:top" coordsize="175679,1756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" path="m87478,v48603,,88201,39598,88201,87846c175679,136436,136081,175678,87478,175678,39243,175678,,136436,,87846,,39598,39243,,87478,xe" fillcolor="#7acff5" stroked="f" strokeweight="0">
                  <v:stroke miterlimit="83231f" joinstyle="miter"/>
                  <v:path arrowok="t" textboxrect="0,0,175679,175678"/>
                </v:shape>
                <v:shape id="Shape 825" o:spid="_x0000_s1253" style="position:absolute;left:943;top:14007;width:1757;height:1757;visibility:visible;mso-wrap-style:square;v-text-anchor:top" coordsize="175679,1756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" path="m175679,87846v,48590,-39598,87832,-88201,87832c39243,175678,,136436,,87846,,39598,39243,,87478,v48603,,88201,39598,88201,87846xe" filled="f" strokeweight=".32mm">
                  <v:path arrowok="t" textboxrect="0,0,175679,175678"/>
                </v:shape>
                <v:shape id="Shape 826" o:spid="_x0000_s1254" style="position:absolute;left:1875;top:15760;width:0;height:2916;visibility:visible;mso-wrap-style:square;v-text-anchor:top" coordsize="0,2915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" path="m,l,291592e" filled="f" strokeweight=".32mm">
                  <v:path arrowok="t" textboxrect="0,0,0,291592"/>
                </v:shape>
                <v:shape id="Shape 827" o:spid="_x0000_s1255" style="position:absolute;left:122;top:16808;width:3510;height:0;visibility:visible;mso-wrap-style:square;v-text-anchor:top" coordsize="3510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" path="m,l351003,e" filled="f" strokeweight=".32mm">
                  <v:path arrowok="t" textboxrect="0,0,351003,0"/>
                </v:shape>
                <v:shape id="Shape 828" o:spid="_x0000_s1256" style="position:absolute;left:122;top:18676;width:1757;height:2340;visibility:visible;mso-wrap-style:square;v-text-anchor:top" coordsize="175679,2340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" path="m175679,l,234011e" filled="f" strokeweight=".32mm">
                  <v:path arrowok="t" textboxrect="0,0,175679,234011"/>
                </v:shape>
                <v:shape id="Shape 829" o:spid="_x0000_s1257" style="position:absolute;left:1875;top:18676;width:1761;height:2340;visibility:visible;mso-wrap-style:square;v-text-anchor:top" coordsize="176047,2340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" path="m,l176047,234011e" filled="f" strokeweight=".32mm">
                  <v:path arrowok="t" textboxrect="0,0,176047,234011"/>
                </v:shape>
                <v:rect id="Rectangle 830" o:spid="_x0000_s1258" style="position:absolute;left:15627;top:42475;width:26432;height:1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" filled="f" stroked="f">
                  <v:textbox inset="0,0,0,0">
                    <w:txbxContent>
                      <w:p w14:paraId="781C938B" w14:textId="77777777" w:rsidR="006118A4" w:rsidRDefault="006118A4" w:rsidP="00925720">
                        <w:r>
                          <w:rPr>
                            <w:rFonts w:ascii="Liberation Sans" w:eastAsia="Liberation Sans" w:hAnsi="Liberation Sans" w:cs="Liberation Sans"/>
                            <w:sz w:val="20"/>
                          </w:rPr>
                          <w:t>Geschichtshistorieneintrag löschen</w:t>
                        </w:r>
                      </w:p>
                    </w:txbxContent>
                  </v:textbox>
                </v:rect>
                <v:rect id="Rectangle 831" o:spid="_x0000_s1259" style="position:absolute;left:471;top:37709;width:3602;height:1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" filled="f" stroked="f">
                  <v:textbox inset="0,0,0,0">
                    <w:txbxContent>
                      <w:p w14:paraId="7B554549" w14:textId="77777777" w:rsidR="006118A4" w:rsidRDefault="006118A4" w:rsidP="00925720">
                        <w:r>
                          <w:rPr>
                            <w:rFonts w:ascii="Liberation Sans" w:eastAsia="Liberation Sans" w:hAnsi="Liberation Sans" w:cs="Liberation Sans"/>
                            <w:sz w:val="20"/>
                          </w:rPr>
                          <w:t>User</w:t>
                        </w:r>
                      </w:p>
                    </w:txbxContent>
                  </v:textbox>
                </v:rect>
                <v:shape id="Shape 832" o:spid="_x0000_s1260" style="position:absolute;left:39067;top:17510;width:12751;height:17514;visibility:visible;mso-wrap-style:square;v-text-anchor:top" coordsize="1275118,17514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" path="m,l1275118,1751406e" filled="f" strokeweight=".32mm">
                  <v:path arrowok="t" textboxrect="0,0,1275118,1751406"/>
                </v:shape>
                <v:shape id="Shape 833" o:spid="_x0000_s1261" style="position:absolute;left:51577;top:33505;width:241;height:1519;visibility:visible;mso-wrap-style:square;v-text-anchor:top" coordsize="24117,1519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" path="m24117,151918l,e" filled="f" strokeweight=".32mm">
                  <v:path arrowok="t" textboxrect="0,0,24117,151918"/>
                </v:shape>
                <v:shape id="Shape 834" o:spid="_x0000_s1262" style="position:absolute;left:50410;top:34322;width:1408;height:702;visibility:visible;mso-wrap-style:square;v-text-anchor:top" coordsize="140767,702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" path="m140767,70206l,e" filled="f" strokeweight=".32mm">
                  <v:path arrowok="t" textboxrect="0,0,140767,70206"/>
                </v:shape>
                <v:shape id="Shape 835" o:spid="_x0000_s1263" style="position:absolute;left:37897;top:37357;width:14036;height:14015;visibility:visible;mso-wrap-style:square;v-text-anchor:top" coordsize="1403642,14014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" path="m,1401483l1403642,e" filled="f" strokeweight=".32mm">
                  <v:path arrowok="t" textboxrect="0,0,1403642,1401483"/>
                </v:shape>
                <v:shape id="Shape 836" o:spid="_x0000_s1264" style="position:absolute;left:50410;top:37357;width:1523;height:352;visibility:visible;mso-wrap-style:square;v-text-anchor:top" coordsize="152286,352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" path="m152286,l,35281e" filled="f" strokeweight=".32mm">
                  <v:path arrowok="t" textboxrect="0,0,152286,35281"/>
                </v:shape>
                <v:shape id="Shape 837" o:spid="_x0000_s1265" style="position:absolute;left:51462;top:37357;width:471;height:1404;visibility:visible;mso-wrap-style:square;v-text-anchor:top" coordsize="47155,1403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" path="m47155,l,140398e" filled="f" strokeweight=".32mm">
                  <v:path arrowok="t" textboxrect="0,0,47155,140398"/>
                </v:shape>
                <v:shape id="Shape 838" o:spid="_x0000_s1266" style="position:absolute;left:3747;top:17625;width:10645;height:14130;visibility:visible;mso-wrap-style:square;v-text-anchor:top" coordsize="1064514,14130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" path="m,1413002l1064514,e" filled="f" strokeweight=".32mm">
                  <v:path arrowok="t" textboxrect="0,0,1064514,1413002"/>
                </v:shape>
                <v:shape id="Shape 839" o:spid="_x0000_s1267" style="position:absolute;left:12985;top:17625;width:1407;height:590;visibility:visible;mso-wrap-style:square;v-text-anchor:top" coordsize="140754,590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" path="m140754,l,59042e" filled="f" strokeweight=".32mm">
                  <v:path arrowok="t" textboxrect="0,0,140754,59042"/>
                </v:shape>
                <v:shape id="Shape 840" o:spid="_x0000_s1268" style="position:absolute;left:14155;top:17625;width:237;height:1408;visibility:visible;mso-wrap-style:square;v-text-anchor:top" coordsize="23762,1407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" path="m23762,l,140767e" filled="f" strokeweight=".32mm">
                  <v:path arrowok="t" textboxrect="0,0,23762,140767"/>
                </v:shape>
                <v:shape id="Shape 841" o:spid="_x0000_s1269" style="position:absolute;left:4683;top:39459;width:10645;height:12028;visibility:visible;mso-wrap-style:square;v-text-anchor:top" coordsize="1064514,12027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" path="m,l1064514,1202753e" filled="f" strokeweight=".32mm">
                  <v:path arrowok="t" textboxrect="0,0,1064514,1202753"/>
                </v:shape>
                <v:shape id="Shape 842" o:spid="_x0000_s1270" style="position:absolute;left:14975;top:49964;width:353;height:1523;visibility:visible;mso-wrap-style:square;v-text-anchor:top" coordsize="35281,1522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" path="m35281,152273l,e" filled="f" strokeweight=".32mm">
                  <v:path arrowok="t" textboxrect="0,0,35281,152273"/>
                </v:shape>
                <v:shape id="Shape 843" o:spid="_x0000_s1271" style="position:absolute;left:13806;top:50781;width:1522;height:706;visibility:visible;mso-wrap-style:square;v-text-anchor:top" coordsize="152273,705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" path="m152273,70561l,e" filled="f" strokeweight=".32mm">
                  <v:path arrowok="t" textboxrect="0,0,152273,70561"/>
                </v:shape>
                <v:shape id="Shape 844" o:spid="_x0000_s1272" style="position:absolute;left:3632;top:34088;width:7718;height:0;visibility:visible;mso-wrap-style:square;v-text-anchor:top" coordsize="7718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" path="m,l771830,e" filled="f" strokeweight=".32mm">
                  <v:path arrowok="t" textboxrect="0,0,771830,0"/>
                </v:shape>
                <v:shape id="Shape 845" o:spid="_x0000_s1273" style="position:absolute;left:9946;top:33386;width:1408;height:706;visibility:visible;mso-wrap-style:square;v-text-anchor:top" coordsize="140767,705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" path="m140767,70561l,e" filled="f" strokeweight=".32mm">
                  <v:path arrowok="t" textboxrect="0,0,140767,70561"/>
                </v:shape>
                <v:shape id="Shape 846" o:spid="_x0000_s1274" style="position:absolute;left:9946;top:34088;width:1408;height:702;visibility:visible;mso-wrap-style:square;v-text-anchor:top" coordsize="140767,701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" path="m140767,l,70193e" filled="f" strokeweight=".32mm">
                  <v:path arrowok="t" textboxrect="0,0,140767,70193"/>
                </v:shape>
                <v:shape id="Shape 847" o:spid="_x0000_s1275" style="position:absolute;left:22575;top:6886;width:0;height:4785;visibility:visible;mso-wrap-style:square;v-text-anchor:top" coordsize="0,4784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" path="m,l,478434e" filled="f" strokeweight=".32mm">
                  <v:path arrowok="t" textboxrect="0,0,0,478434"/>
                </v:shape>
                <v:shape id="Shape 848" o:spid="_x0000_s1276" style="position:absolute;left:22575;top:10270;width:706;height:1404;visibility:visible;mso-wrap-style:square;v-text-anchor:top" coordsize="70561,1403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" path="m,140398l70561,e" filled="f" strokeweight=".32mm">
                  <v:path arrowok="t" textboxrect="0,0,70561,140398"/>
                </v:shape>
                <v:shape id="Shape 849" o:spid="_x0000_s1277" style="position:absolute;left:21873;top:10270;width:706;height:1404;visibility:visible;mso-wrap-style:square;v-text-anchor:top" coordsize="70561,1403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" path="m70561,140398l,e" filled="f" strokeweight=".32mm">
                  <v:path arrowok="t" textboxrect="0,0,70561,140398"/>
                </v:shape>
                <v:shape id="Shape 850" o:spid="_x0000_s1278" style="position:absolute;left:39884;top:7588;width:0;height:6653;visibility:visible;mso-wrap-style:square;v-text-anchor:top" coordsize="0,665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" path="m,l,665290e" filled="f" strokeweight=".32mm">
                  <v:path arrowok="t" textboxrect="0,0,0,665290"/>
                </v:shape>
                <v:shape id="Shape 851" o:spid="_x0000_s1279" style="position:absolute;left:39884;top:12841;width:705;height:1404;visibility:visible;mso-wrap-style:square;v-text-anchor:top" coordsize="70561,1403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" path="m,140398l70561,e" filled="f" strokeweight=".32mm">
                  <v:path arrowok="t" textboxrect="0,0,70561,140398"/>
                </v:shape>
                <v:shape id="Shape 852" o:spid="_x0000_s1280" style="position:absolute;left:39182;top:12841;width:706;height:1404;visibility:visible;mso-wrap-style:square;v-text-anchor:top" coordsize="70561,1403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" path="m70561,140398l,e" filled="f" strokeweight=".32mm">
                  <v:path arrowok="t" textboxrect="0,0,70561,140398"/>
                </v:shape>
                <v:shape id="Shape 853" o:spid="_x0000_s1281" style="position:absolute;left:19184;top:56970;width:0;height:4435;visibility:visible;mso-wrap-style:square;v-text-anchor:top" coordsize="0,4435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" path="m,443522l,e" filled="f" strokeweight=".32mm">
                  <v:path arrowok="t" textboxrect="0,0,0,443522"/>
                </v:shape>
                <v:shape id="Shape 854" o:spid="_x0000_s1282" style="position:absolute;left:18482;top:56970;width:706;height:1404;visibility:visible;mso-wrap-style:square;v-text-anchor:top" coordsize="70561,1403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" path="m70561,l,140399e" filled="f" strokeweight=".32mm">
                  <v:path arrowok="t" textboxrect="0,0,70561,140399"/>
                </v:shape>
                <v:shape id="Shape 855" o:spid="_x0000_s1283" style="position:absolute;left:19184;top:56970;width:705;height:1404;visibility:visible;mso-wrap-style:square;v-text-anchor:top" coordsize="70561,1403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" path="m,l70561,140399e" filled="f" strokeweight=".32mm">
                  <v:path arrowok="t" textboxrect="0,0,70561,140399"/>
                </v:shape>
                <v:shape id="Shape 856" o:spid="_x0000_s1284" style="position:absolute;left:36727;top:56267;width:0;height:5138;visibility:visible;mso-wrap-style:square;v-text-anchor:top" coordsize="0,5137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" path="m,513728l,e" filled="f" strokeweight=".32mm">
                  <v:path arrowok="t" textboxrect="0,0,0,513728"/>
                </v:shape>
                <v:shape id="Shape 857" o:spid="_x0000_s1285" style="position:absolute;left:36025;top:56267;width:705;height:1408;visibility:visible;mso-wrap-style:square;v-text-anchor:top" coordsize="70561,1407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" path="m70561,l,140767e" filled="f" strokeweight=".32mm">
                  <v:path arrowok="t" textboxrect="0,0,70561,140767"/>
                </v:shape>
                <v:shape id="Shape 858" o:spid="_x0000_s1286" style="position:absolute;left:36727;top:56267;width:705;height:1408;visibility:visible;mso-wrap-style:square;v-text-anchor:top" coordsize="70548,1407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" path="m,l70548,140767e" filled="f" strokeweight=".32mm">
                  <v:path arrowok="t" textboxrect="0,0,70548,140767"/>
                </v:shape>
                <v:shape id="Shape 859" o:spid="_x0000_s1287" style="position:absolute;left:26668;top:38408;width:0;height:2686;visibility:visible;mso-wrap-style:square;v-text-anchor:top" coordsize="0,2685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" path="m,268567l,e" filled="f" strokeweight=".32mm">
                  <v:path arrowok="t" textboxrect="0,0,0,268567"/>
                </v:shape>
                <v:shape id="Shape 860" o:spid="_x0000_s1288" style="position:absolute;left:25966;top:38408;width:706;height:1404;visibility:visible;mso-wrap-style:square;v-text-anchor:top" coordsize="70561,1404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" path="m70561,l,140411e" filled="f" strokeweight=".32mm">
                  <v:path arrowok="t" textboxrect="0,0,70561,140411"/>
                </v:shape>
                <v:shape id="Shape 861" o:spid="_x0000_s1289" style="position:absolute;left:26668;top:38408;width:706;height:1404;visibility:visible;mso-wrap-style:square;v-text-anchor:top" coordsize="70549,1404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" path="m,l70549,140411e" filled="f" strokeweight=".32mm">
                  <v:path arrowok="t" textboxrect="0,0,70549,140411"/>
                </v:shape>
                <v:shape id="Shape 862" o:spid="_x0000_s1290" style="position:absolute;left:1641;top:22996;width:0;height:7355;visibility:visible;mso-wrap-style:square;v-text-anchor:top" coordsize="0,7354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" path="m,735483l,e" filled="f" strokeweight=".32mm">
                  <v:path arrowok="t" textboxrect="0,0,0,735483"/>
                </v:shape>
                <v:shape id="Shape 863" o:spid="_x0000_s1291" style="position:absolute;left:943;top:28951;width:1404;height:1404;visibility:visible;mso-wrap-style:square;v-text-anchor:top" coordsize="140399,1403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" path="m,l140399,,70193,140398,,xe" stroked="f" strokeweight="0">
                  <v:stroke miterlimit="83231f" joinstyle="miter"/>
                  <v:path arrowok="t" textboxrect="0,0,140399,140398"/>
                </v:shape>
                <v:shape id="Shape 864" o:spid="_x0000_s1292" style="position:absolute;left:943;top:28951;width:1404;height:1404;visibility:visible;mso-wrap-style:square;v-text-anchor:top" coordsize="140399,1403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" path="m70193,140398l140399,,,,70193,140398xe" filled="f" strokeweight=".32mm">
                  <v:path arrowok="t" textboxrect="0,0,140399,140398"/>
                </v:shape>
                <v:shape id="Shape 865" o:spid="_x0000_s1293" style="position:absolute;left:26668;top:27082;width:0;height:2686;visibility:visible;mso-wrap-style:square;v-text-anchor:top" coordsize="0,2685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" path="m,l,268567e" filled="f" strokeweight=".32mm">
                  <v:path arrowok="t" textboxrect="0,0,0,268567"/>
                </v:shape>
                <v:shape id="Shape 866" o:spid="_x0000_s1294" style="position:absolute;left:26668;top:28367;width:706;height:1404;visibility:visible;mso-wrap-style:square;v-text-anchor:top" coordsize="70549,1403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" path="m,140398l70549,e" filled="f" strokeweight=".32mm">
                  <v:path arrowok="t" textboxrect="0,0,70549,140398"/>
                </v:shape>
                <v:shape id="Shape 867" o:spid="_x0000_s1295" style="position:absolute;left:25966;top:28367;width:706;height:1404;visibility:visible;mso-wrap-style:square;v-text-anchor:top" coordsize="70561,1403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" path="m70561,140398l,e" filled="f" strokeweight=".32mm">
                  <v:path arrowok="t" textboxrect="0,0,70561,140398"/>
                </v:shape>
                <v:rect id="Rectangle 868" o:spid="_x0000_s1296" style="position:absolute;top:21249;width:4842;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" filled="f" stroked="f">
                  <v:textbox inset="0,0,0,0">
                    <w:txbxContent>
                      <w:p w14:paraId="11500339" w14:textId="77777777" w:rsidR="006118A4" w:rsidRDefault="006118A4" w:rsidP="00925720">
                        <w:r>
                          <w:rPr>
                            <w:rFonts w:ascii="Liberation Sans" w:eastAsia="Liberation Sans" w:hAnsi="Liberation Sans" w:cs="Liberation Sans"/>
                            <w:sz w:val="20"/>
                          </w:rPr>
                          <w:t>Admin</w:t>
                        </w:r>
                      </w:p>
                    </w:txbxContent>
                  </v:textbox>
                </v:rect>
                <v:rect id="Rectangle 41720" o:spid="_x0000_s1297" style="position:absolute;left:29235;top:27564;width:1988;height:1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" filled="f" stroked="f">
                  <v:textbox inset="0,0,0,0">
                    <w:txbxContent>
                      <w:p w14:paraId="4598655E" w14:textId="77777777" w:rsidR="006118A4" w:rsidRDefault="006118A4" w:rsidP="00925720">
                        <w:r>
                          <w:rPr>
                            <w:rFonts w:ascii="Liberation Sans" w:eastAsia="Liberation Sans" w:hAnsi="Liberation Sans" w:cs="Liberation Sans"/>
                            <w:sz w:val="20"/>
                          </w:rPr>
                          <w:t>&lt;&lt;</w:t>
                        </w:r>
                      </w:p>
                    </w:txbxContent>
                  </v:textbox>
                </v:rect>
                <v:rect id="Rectangle 41724" o:spid="_x0000_s1298" style="position:absolute;left:30729;top:27564;width:5296;height:1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" filled="f" stroked="f">
                  <v:textbox inset="0,0,0,0">
                    <w:txbxContent>
                      <w:p w14:paraId="0275A1D1" w14:textId="77777777" w:rsidR="006118A4" w:rsidRDefault="006118A4" w:rsidP="00925720">
                        <w:r>
                          <w:rPr>
                            <w:rFonts w:ascii="Liberation Sans" w:eastAsia="Liberation Sans" w:hAnsi="Liberation Sans" w:cs="Liberation Sans"/>
                            <w:sz w:val="20"/>
                          </w:rPr>
                          <w:t>Extend</w:t>
                        </w:r>
                      </w:p>
                    </w:txbxContent>
                  </v:textbox>
                </v:rect>
                <v:rect id="Rectangle 41722" o:spid="_x0000_s1299" style="position:absolute;left:35417;top:27480;width:2370;height:1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" filled="f" stroked="f">
                  <v:textbox inset="0,0,0,0">
                    <w:txbxContent>
                      <w:p w14:paraId="75CD7A28" w14:textId="77777777" w:rsidR="006118A4" w:rsidRDefault="006118A4" w:rsidP="00925720">
                        <w:r>
                          <w:rPr>
                            <w:rFonts w:ascii="Liberation Sans" w:eastAsia="Liberation Sans" w:hAnsi="Liberation Sans" w:cs="Liberation Sans"/>
                            <w:sz w:val="20"/>
                          </w:rPr>
                          <w:t>&gt;&gt;</w:t>
                        </w:r>
                      </w:p>
                    </w:txbxContent>
                  </v:textbox>
                </v:rect>
                <v:rect id="Rectangle 41732" o:spid="_x0000_s1300" style="position:absolute;left:30971;top:39235;width:5282;height:1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" filled="f" stroked="f">
                  <v:textbox inset="0,0,0,0">
                    <w:txbxContent>
                      <w:p w14:paraId="66D44951" w14:textId="77777777" w:rsidR="006118A4" w:rsidRDefault="006118A4" w:rsidP="00925720">
                        <w:r>
                          <w:rPr>
                            <w:rFonts w:ascii="Liberation Sans" w:eastAsia="Liberation Sans" w:hAnsi="Liberation Sans" w:cs="Liberation Sans"/>
                            <w:sz w:val="20"/>
                          </w:rPr>
                          <w:t>Extend</w:t>
                        </w:r>
                      </w:p>
                    </w:txbxContent>
                  </v:textbox>
                </v:rect>
                <v:rect id="Rectangle 41731" o:spid="_x0000_s1301" style="position:absolute;left:35674;top:39189;width:1988;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" filled="f" stroked="f">
                  <v:textbox inset="0,0,0,0">
                    <w:txbxContent>
                      <w:p w14:paraId="790D91D9" w14:textId="77777777" w:rsidR="006118A4" w:rsidRDefault="006118A4" w:rsidP="00925720">
                        <w:r>
                          <w:rPr>
                            <w:rFonts w:ascii="Liberation Sans" w:eastAsia="Liberation Sans" w:hAnsi="Liberation Sans" w:cs="Liberation Sans"/>
                            <w:sz w:val="20"/>
                          </w:rPr>
                          <w:t>&gt;&gt;</w:t>
                        </w:r>
                      </w:p>
                    </w:txbxContent>
                  </v:textbox>
                </v:rect>
                <v:rect id="Rectangle 41729" o:spid="_x0000_s1302" style="position:absolute;left:29476;top:39235;width:1988;height:1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" filled="f" stroked="f">
                  <v:textbox inset="0,0,0,0">
                    <w:txbxContent>
                      <w:p w14:paraId="18A1217A" w14:textId="77777777" w:rsidR="006118A4" w:rsidRDefault="006118A4" w:rsidP="00925720">
                        <w:r>
                          <w:rPr>
                            <w:rFonts w:ascii="Liberation Sans" w:eastAsia="Liberation Sans" w:hAnsi="Liberation Sans" w:cs="Liberation Sans"/>
                            <w:sz w:val="20"/>
                          </w:rPr>
                          <w:t>&lt;&lt;</w:t>
                        </w:r>
                      </w:p>
                    </w:txbxContent>
                  </v:textbox>
                </v:rect>
                <v:rect id="Rectangle 41739" o:spid="_x0000_s1303" style="position:absolute;left:37544;top:58729;width:1987;height:1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" filled="f" stroked="f">
                  <v:textbox inset="0,0,0,0">
                    <w:txbxContent>
                      <w:p w14:paraId="788E11AB" w14:textId="77777777" w:rsidR="006118A4" w:rsidRDefault="006118A4" w:rsidP="00925720">
                        <w:r>
                          <w:rPr>
                            <w:rFonts w:ascii="Liberation Sans" w:eastAsia="Liberation Sans" w:hAnsi="Liberation Sans" w:cs="Liberation Sans"/>
                            <w:sz w:val="20"/>
                          </w:rPr>
                          <w:t>&lt;&lt;</w:t>
                        </w:r>
                      </w:p>
                    </w:txbxContent>
                  </v:textbox>
                </v:rect>
                <v:rect id="Rectangle 41741" o:spid="_x0000_s1304" style="position:absolute;left:39038;top:58729;width:5296;height:1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" filled="f" stroked="f">
                  <v:textbox inset="0,0,0,0">
                    <w:txbxContent>
                      <w:p w14:paraId="7D48D0D7" w14:textId="77777777" w:rsidR="006118A4" w:rsidRDefault="006118A4" w:rsidP="00925720">
                        <w:r>
                          <w:rPr>
                            <w:rFonts w:ascii="Liberation Sans" w:eastAsia="Liberation Sans" w:hAnsi="Liberation Sans" w:cs="Liberation Sans"/>
                            <w:sz w:val="20"/>
                          </w:rPr>
                          <w:t>Extend</w:t>
                        </w:r>
                      </w:p>
                    </w:txbxContent>
                  </v:textbox>
                </v:rect>
                <v:rect id="Rectangle 41740" o:spid="_x0000_s1305" style="position:absolute;left:43597;top:58729;width:1987;height:1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" filled="f" stroked="f">
                  <v:textbox inset="0,0,0,0">
                    <w:txbxContent>
                      <w:p w14:paraId="6D80D4E5" w14:textId="77777777" w:rsidR="006118A4" w:rsidRDefault="006118A4" w:rsidP="00925720">
                        <w:r>
                          <w:rPr>
                            <w:rFonts w:ascii="Liberation Sans" w:eastAsia="Liberation Sans" w:hAnsi="Liberation Sans" w:cs="Liberation Sans"/>
                            <w:sz w:val="20"/>
                          </w:rPr>
                          <w:t>&gt;&gt;</w:t>
                        </w:r>
                      </w:p>
                    </w:txbxContent>
                  </v:textbox>
                </v:rect>
                <v:rect id="Rectangle 41736" o:spid="_x0000_s1306" style="position:absolute;left:10469;top:59020;width:1988;height:1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" filled="f" stroked="f">
                  <v:textbox inset="0,0,0,0">
                    <w:txbxContent>
                      <w:p w14:paraId="02743AB9" w14:textId="77777777" w:rsidR="006118A4" w:rsidRDefault="006118A4" w:rsidP="00925720">
                        <w:r>
                          <w:rPr>
                            <w:rFonts w:ascii="Liberation Sans" w:eastAsia="Liberation Sans" w:hAnsi="Liberation Sans" w:cs="Liberation Sans"/>
                            <w:sz w:val="20"/>
                          </w:rPr>
                          <w:t>&lt;&lt;</w:t>
                        </w:r>
                      </w:p>
                    </w:txbxContent>
                  </v:textbox>
                </v:rect>
                <v:rect id="Rectangle 41738" o:spid="_x0000_s1307" style="position:absolute;left:12156;top:58956;width:5296;height:1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" filled="f" stroked="f">
                  <v:textbox inset="0,0,0,0">
                    <w:txbxContent>
                      <w:p w14:paraId="3FFD837A" w14:textId="77777777" w:rsidR="006118A4" w:rsidRDefault="006118A4" w:rsidP="00925720">
                        <w:r>
                          <w:rPr>
                            <w:rFonts w:ascii="Liberation Sans" w:eastAsia="Liberation Sans" w:hAnsi="Liberation Sans" w:cs="Liberation Sans"/>
                            <w:sz w:val="20"/>
                          </w:rPr>
                          <w:t>Extend</w:t>
                        </w:r>
                      </w:p>
                    </w:txbxContent>
                  </v:textbox>
                </v:rect>
                <v:rect id="Rectangle 41737" o:spid="_x0000_s1308" style="position:absolute;left:16586;top:58956;width:1988;height:1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" filled="f" stroked="f">
                  <v:textbox inset="0,0,0,0">
                    <w:txbxContent>
                      <w:p w14:paraId="7BA9C8F8" w14:textId="77777777" w:rsidR="006118A4" w:rsidRDefault="006118A4" w:rsidP="00925720">
                        <w:r>
                          <w:rPr>
                            <w:rFonts w:ascii="Liberation Sans" w:eastAsia="Liberation Sans" w:hAnsi="Liberation Sans" w:cs="Liberation Sans"/>
                            <w:sz w:val="20"/>
                          </w:rPr>
                          <w:t>&gt;&gt;</w:t>
                        </w:r>
                      </w:p>
                    </w:txbxContent>
                  </v:textbox>
                </v:rect>
                <v:rect id="Rectangle 41702" o:spid="_x0000_s1309" style="position:absolute;left:31906;top:9578;width:1988;height:1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" filled="f" stroked="f">
                  <v:textbox inset="0,0,0,0">
                    <w:txbxContent>
                      <w:p w14:paraId="3B8FC748" w14:textId="77777777" w:rsidR="006118A4" w:rsidRDefault="006118A4" w:rsidP="00925720">
                        <w:r>
                          <w:rPr>
                            <w:rFonts w:ascii="Liberation Sans" w:eastAsia="Liberation Sans" w:hAnsi="Liberation Sans" w:cs="Liberation Sans"/>
                            <w:sz w:val="20"/>
                          </w:rPr>
                          <w:t>&lt;&lt;</w:t>
                        </w:r>
                      </w:p>
                    </w:txbxContent>
                  </v:textbox>
                </v:rect>
                <v:rect id="Rectangle 41706" o:spid="_x0000_s1310" style="position:absolute;left:33443;top:9449;width:5298;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" filled="f" stroked="f">
                  <v:textbox inset="0,0,0,0">
                    <w:txbxContent>
                      <w:p w14:paraId="15DCF24C" w14:textId="77777777" w:rsidR="006118A4" w:rsidRDefault="006118A4" w:rsidP="00925720">
                        <w:r>
                          <w:rPr>
                            <w:rFonts w:ascii="Liberation Sans" w:eastAsia="Liberation Sans" w:hAnsi="Liberation Sans" w:cs="Liberation Sans"/>
                            <w:sz w:val="20"/>
                          </w:rPr>
                          <w:t>Extend</w:t>
                        </w:r>
                      </w:p>
                    </w:txbxContent>
                  </v:textbox>
                </v:rect>
                <v:rect id="Rectangle 41705" o:spid="_x0000_s1311" style="position:absolute;left:37874;top:9578;width:1988;height:1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" filled="f" stroked="f">
                  <v:textbox inset="0,0,0,0">
                    <w:txbxContent>
                      <w:p w14:paraId="5847F89E" w14:textId="77777777" w:rsidR="006118A4" w:rsidRDefault="006118A4" w:rsidP="00925720">
                        <w:r>
                          <w:rPr>
                            <w:rFonts w:ascii="Liberation Sans" w:eastAsia="Liberation Sans" w:hAnsi="Liberation Sans" w:cs="Liberation Sans"/>
                            <w:sz w:val="20"/>
                          </w:rPr>
                          <w:t>&gt;&gt;</w:t>
                        </w:r>
                      </w:p>
                    </w:txbxContent>
                  </v:textbox>
                </v:rect>
                <v:rect id="Rectangle 41693" o:spid="_x0000_s1312" style="position:absolute;left:14124;top:8181;width:1987;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" filled="f" stroked="f">
                  <v:textbox inset="0,0,0,0">
                    <w:txbxContent>
                      <w:p w14:paraId="5C19A947" w14:textId="77777777" w:rsidR="006118A4" w:rsidRDefault="006118A4" w:rsidP="00925720">
                        <w:r>
                          <w:rPr>
                            <w:rFonts w:ascii="Liberation Sans" w:eastAsia="Liberation Sans" w:hAnsi="Liberation Sans" w:cs="Liberation Sans"/>
                            <w:sz w:val="20"/>
                          </w:rPr>
                          <w:t>&lt;&lt;</w:t>
                        </w:r>
                      </w:p>
                    </w:txbxContent>
                  </v:textbox>
                </v:rect>
                <v:rect id="Rectangle 41698" o:spid="_x0000_s1313" style="position:absolute;left:15711;top:8181;width:5298;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" filled="f" stroked="f">
                  <v:textbox inset="0,0,0,0">
                    <w:txbxContent>
                      <w:p w14:paraId="5F7FE780" w14:textId="77777777" w:rsidR="006118A4" w:rsidRDefault="006118A4" w:rsidP="00925720">
                        <w:r>
                          <w:rPr>
                            <w:rFonts w:ascii="Liberation Sans" w:eastAsia="Liberation Sans" w:hAnsi="Liberation Sans" w:cs="Liberation Sans"/>
                            <w:sz w:val="20"/>
                          </w:rPr>
                          <w:t>Extend</w:t>
                        </w:r>
                      </w:p>
                    </w:txbxContent>
                  </v:textbox>
                </v:rect>
                <v:rect id="Rectangle 41696" o:spid="_x0000_s1314" style="position:absolute;left:20335;top:8181;width:1988;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" filled="f" stroked="f">
                  <v:textbox inset="0,0,0,0">
                    <w:txbxContent>
                      <w:p w14:paraId="48E10A1E" w14:textId="77777777" w:rsidR="006118A4" w:rsidRDefault="006118A4" w:rsidP="00925720">
                        <w:r>
                          <w:rPr>
                            <w:rFonts w:ascii="Liberation Sans" w:eastAsia="Liberation Sans" w:hAnsi="Liberation Sans" w:cs="Liberation Sans"/>
                            <w:sz w:val="20"/>
                          </w:rPr>
                          <w:t>&gt;&gt;</w:t>
                        </w:r>
                      </w:p>
                    </w:txbxContent>
                  </v:textbox>
                </v:rect>
                <v:rect id="Rectangle 41735" o:spid="_x0000_s1315" style="position:absolute;left:34750;top:46993;width:5482;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" filled="f" stroked="f">
                  <v:textbox inset="0,0,0,0">
                    <w:txbxContent>
                      <w:p w14:paraId="7C4DFAF5" w14:textId="77777777" w:rsidR="006118A4" w:rsidRDefault="006118A4" w:rsidP="00925720">
                        <w:r>
                          <w:rPr>
                            <w:rFonts w:ascii="Liberation Sans" w:eastAsia="Liberation Sans" w:hAnsi="Liberation Sans" w:cs="Liberation Sans"/>
                            <w:sz w:val="20"/>
                          </w:rPr>
                          <w:t>Include</w:t>
                        </w:r>
                      </w:p>
                    </w:txbxContent>
                  </v:textbox>
                </v:rect>
                <v:rect id="Rectangle 41734" o:spid="_x0000_s1316" style="position:absolute;left:39547;top:47058;width:1988;height:1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" filled="f" stroked="f">
                  <v:textbox inset="0,0,0,0">
                    <w:txbxContent>
                      <w:p w14:paraId="56A195F1" w14:textId="77777777" w:rsidR="006118A4" w:rsidRDefault="006118A4" w:rsidP="00925720">
                        <w:r>
                          <w:rPr>
                            <w:rFonts w:ascii="Liberation Sans" w:eastAsia="Liberation Sans" w:hAnsi="Liberation Sans" w:cs="Liberation Sans"/>
                            <w:sz w:val="20"/>
                          </w:rPr>
                          <w:t>&gt;&gt;</w:t>
                        </w:r>
                      </w:p>
                    </w:txbxContent>
                  </v:textbox>
                </v:rect>
                <v:rect id="Rectangle 41733" o:spid="_x0000_s1317" style="position:absolute;left:33086;top:46993;width:1987;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" filled="f" stroked="f">
                  <v:textbox inset="0,0,0,0">
                    <w:txbxContent>
                      <w:p w14:paraId="10023205" w14:textId="77777777" w:rsidR="006118A4" w:rsidRDefault="006118A4" w:rsidP="00925720">
                        <w:r>
                          <w:rPr>
                            <w:rFonts w:ascii="Liberation Sans" w:eastAsia="Liberation Sans" w:hAnsi="Liberation Sans" w:cs="Liberation Sans"/>
                            <w:sz w:val="20"/>
                          </w:rPr>
                          <w:t>&lt;&lt;</w:t>
                        </w:r>
                      </w:p>
                    </w:txbxContent>
                  </v:textbox>
                </v:rect>
                <v:rect id="Rectangle 41716" o:spid="_x0000_s1318" style="position:absolute;left:47372;top:18903;width:1987;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" filled="f" stroked="f">
                  <v:textbox inset="0,0,0,0">
                    <w:txbxContent>
                      <w:p w14:paraId="3F4599C5" w14:textId="77777777" w:rsidR="006118A4" w:rsidRDefault="006118A4" w:rsidP="00925720">
                        <w:r>
                          <w:rPr>
                            <w:rFonts w:ascii="Liberation Sans" w:eastAsia="Liberation Sans" w:hAnsi="Liberation Sans" w:cs="Liberation Sans"/>
                            <w:sz w:val="20"/>
                          </w:rPr>
                          <w:t>&gt;&gt;</w:t>
                        </w:r>
                      </w:p>
                    </w:txbxContent>
                  </v:textbox>
                </v:rect>
                <v:rect id="Rectangle 41717" o:spid="_x0000_s1319" style="position:absolute;left:42663;top:18775;width:5499;height:1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" filled="f" stroked="f">
                  <v:textbox inset="0,0,0,0">
                    <w:txbxContent>
                      <w:p w14:paraId="6C28FDFE" w14:textId="77777777" w:rsidR="006118A4" w:rsidRDefault="006118A4" w:rsidP="00925720">
                        <w:r>
                          <w:rPr>
                            <w:rFonts w:ascii="Liberation Sans" w:eastAsia="Liberation Sans" w:hAnsi="Liberation Sans" w:cs="Liberation Sans"/>
                            <w:sz w:val="20"/>
                          </w:rPr>
                          <w:t>Include</w:t>
                        </w:r>
                      </w:p>
                    </w:txbxContent>
                  </v:textbox>
                </v:rect>
                <v:rect id="Rectangle 41713" o:spid="_x0000_s1320" style="position:absolute;left:41052;top:18903;width:1972;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" filled="f" stroked="f">
                  <v:textbox inset="0,0,0,0">
                    <w:txbxContent>
                      <w:p w14:paraId="7BA4FAE5" w14:textId="77777777" w:rsidR="006118A4" w:rsidRDefault="006118A4" w:rsidP="00925720">
                        <w:r>
                          <w:rPr>
                            <w:rFonts w:ascii="Liberation Sans" w:eastAsia="Liberation Sans" w:hAnsi="Liberation Sans" w:cs="Liberation Sans"/>
                            <w:sz w:val="20"/>
                          </w:rPr>
                          <w:t>&lt;&lt;</w:t>
                        </w:r>
                      </w:p>
                    </w:txbxContent>
                  </v:textbox>
                </v:rect>
                <w10:anchorlock/>
              </v:group>
            </w:pict>
          </mc:Fallback>
        </mc:AlternateContent>
      </w:r>
    </w:p>
    <w:p w14:paraId="1615127E" w14:textId="77777777" w:rsidR="00925720" w:rsidRPr="00C50B0B" w:rsidRDefault="00925720" w:rsidP="00925720">
      <w:pPr>
        <w:pStyle w:val="Beschriftung"/>
        <w:rPr>
          <w:rFonts w:cs="Arial"/>
        </w:rPr>
      </w:pPr>
      <w:r w:rsidRPr="00C50B0B">
        <w:rPr>
          <w:rFonts w:cs="Arial"/>
        </w:rPr>
        <w:t xml:space="preserve">Abbildung </w:t>
      </w:r>
      <w:r w:rsidRPr="00C50B0B">
        <w:rPr>
          <w:rFonts w:cs="Arial"/>
        </w:rPr>
        <w:fldChar w:fldCharType="begin"/>
      </w:r>
      <w:r w:rsidRPr="00C50B0B">
        <w:rPr>
          <w:rFonts w:cs="Arial"/>
        </w:rPr>
        <w:instrText xml:space="preserve"> SEQ Abbildung \* ARABIC </w:instrText>
      </w:r>
      <w:r w:rsidRPr="00C50B0B">
        <w:rPr>
          <w:rFonts w:cs="Arial"/>
        </w:rPr>
        <w:fldChar w:fldCharType="separate"/>
      </w:r>
      <w:r w:rsidRPr="00C50B0B">
        <w:rPr>
          <w:rFonts w:cs="Arial"/>
          <w:noProof/>
        </w:rPr>
        <w:t>8</w:t>
      </w:r>
      <w:r w:rsidRPr="00C50B0B">
        <w:rPr>
          <w:rFonts w:cs="Arial"/>
        </w:rPr>
        <w:fldChar w:fldCharType="end"/>
      </w:r>
      <w:r w:rsidRPr="00C50B0B">
        <w:rPr>
          <w:rFonts w:cs="Arial"/>
        </w:rPr>
        <w:t xml:space="preserve">: </w:t>
      </w:r>
      <w:proofErr w:type="spellStart"/>
      <w:r w:rsidRPr="00C50B0B">
        <w:rPr>
          <w:rFonts w:cs="Arial"/>
        </w:rPr>
        <w:t>UseCase</w:t>
      </w:r>
      <w:proofErr w:type="spellEnd"/>
      <w:r w:rsidRPr="00C50B0B">
        <w:rPr>
          <w:rFonts w:cs="Arial"/>
        </w:rPr>
        <w:t>-Diagramm - Historie ändern</w:t>
      </w:r>
    </w:p>
    <w:p w14:paraId="1298C220" w14:textId="73B31190" w:rsidR="00925720" w:rsidRPr="00C50B0B" w:rsidRDefault="00925720" w:rsidP="00925720">
      <w:pPr>
        <w:rPr>
          <w:rFonts w:cs="Arial"/>
        </w:rPr>
      </w:pPr>
      <w:r w:rsidRPr="00C50B0B">
        <w:rPr>
          <w:rFonts w:cs="Arial"/>
        </w:rPr>
        <w:t>Das Exponat hat drei Historien, die Fördererhistorie ist allerdings erst später hinzugekommen und hier deshalb noch nicht berücksichtigt. Historien bestehen bei uns auch chronologischen Einträgen die der User bearbeiten, löschen oder hinzufügen kann. Die Historien zu bearbeiten ist eine Unterfunktion von „Personen verwalten“.</w:t>
      </w:r>
    </w:p>
    <w:p w14:paraId="3A4F90BF" w14:textId="77777777" w:rsidR="00925720" w:rsidRPr="00C50B0B" w:rsidRDefault="00925720" w:rsidP="00925720">
      <w:pPr>
        <w:pStyle w:val="berschrift3"/>
        <w:rPr>
          <w:rFonts w:cs="Arial"/>
        </w:rPr>
      </w:pPr>
      <w:bookmarkStart w:id="166" w:name="_Toc44320809"/>
      <w:r w:rsidRPr="00C50B0B">
        <w:rPr>
          <w:rFonts w:cs="Arial"/>
        </w:rPr>
        <w:lastRenderedPageBreak/>
        <w:t>Räume verwalten</w:t>
      </w:r>
      <w:bookmarkEnd w:id="166"/>
    </w:p>
    <w:p w14:paraId="1970CE53" w14:textId="77777777" w:rsidR="00925720" w:rsidRPr="00C50B0B" w:rsidRDefault="00925720" w:rsidP="00925720">
      <w:pPr>
        <w:keepNext/>
        <w:rPr>
          <w:rFonts w:cs="Arial"/>
        </w:rPr>
      </w:pPr>
      <w:r w:rsidRPr="00C50B0B">
        <w:rPr>
          <w:rFonts w:cs="Arial"/>
          <w:noProof/>
        </w:rPr>
        <mc:AlternateContent>
          <mc:Choice Requires="wpg">
            <w:drawing>
              <wp:inline distT="0" distB="0" distL="0" distR="0" wp14:anchorId="65A9C785" wp14:editId="3D582224">
                <wp:extent cx="4762792" cy="4813923"/>
                <wp:effectExtent l="0" t="0" r="0" b="0"/>
                <wp:docPr id="1068" name="Group 42277"/>
                <wp:cNvGraphicFramePr/>
                <a:graphic xmlns:a="http://schemas.openxmlformats.org/drawingml/2006/main">
                  <a:graphicData uri="http://schemas.microsoft.com/office/word/2010/wordprocessingGroup">
                    <wpg:wgp>
                      <wpg:cNvGrpSpPr/>
                      <wpg:grpSpPr>
                        <a:xfrm>
                          <a:off x="0" y="0"/>
                          <a:ext cx="4762792" cy="4813923"/>
                          <a:chOff x="0" y="0"/>
                          <a:chExt cx="4762792" cy="4813923"/>
                        </a:xfrm>
                      </wpg:grpSpPr>
                      <wps:wsp>
                        <wps:cNvPr id="1070" name="Shape 45928"/>
                        <wps:cNvSpPr/>
                        <wps:spPr>
                          <a:xfrm>
                            <a:off x="685800" y="0"/>
                            <a:ext cx="2756154" cy="3581997"/>
                          </a:xfrm>
                          <a:custGeom>
                            <a:avLst/>
                            <a:gdLst/>
                            <a:ahLst/>
                            <a:cxnLst/>
                            <a:rect l="0" t="0" r="0" b="0"/>
                            <a:pathLst>
                              <a:path w="2756154" h="3581997">
                                <a:moveTo>
                                  <a:pt x="0" y="0"/>
                                </a:moveTo>
                                <a:lnTo>
                                  <a:pt x="2756154" y="0"/>
                                </a:lnTo>
                                <a:lnTo>
                                  <a:pt x="2756154" y="3581997"/>
                                </a:lnTo>
                                <a:lnTo>
                                  <a:pt x="0" y="3581997"/>
                                </a:lnTo>
                                <a:lnTo>
                                  <a:pt x="0" y="0"/>
                                </a:lnTo>
                              </a:path>
                            </a:pathLst>
                          </a:custGeom>
                          <a:ln w="0" cap="flat">
                            <a:miter lim="127000"/>
                          </a:ln>
                        </wps:spPr>
                        <wps:style>
                          <a:lnRef idx="0">
                            <a:srgbClr val="000000">
                              <a:alpha val="0"/>
                            </a:srgbClr>
                          </a:lnRef>
                          <a:fillRef idx="1">
                            <a:srgbClr val="FFE0C0"/>
                          </a:fillRef>
                          <a:effectRef idx="0">
                            <a:scrgbClr r="0" g="0" b="0"/>
                          </a:effectRef>
                          <a:fontRef idx="none"/>
                        </wps:style>
                        <wps:bodyPr/>
                      </wps:wsp>
                      <wps:wsp>
                        <wps:cNvPr id="1072" name="Shape 1871"/>
                        <wps:cNvSpPr/>
                        <wps:spPr>
                          <a:xfrm>
                            <a:off x="685800" y="0"/>
                            <a:ext cx="2756154" cy="3581997"/>
                          </a:xfrm>
                          <a:custGeom>
                            <a:avLst/>
                            <a:gdLst/>
                            <a:ahLst/>
                            <a:cxnLst/>
                            <a:rect l="0" t="0" r="0" b="0"/>
                            <a:pathLst>
                              <a:path w="2756154" h="3581997">
                                <a:moveTo>
                                  <a:pt x="0" y="0"/>
                                </a:moveTo>
                                <a:lnTo>
                                  <a:pt x="2756154" y="0"/>
                                </a:lnTo>
                                <a:lnTo>
                                  <a:pt x="2756154" y="3581997"/>
                                </a:lnTo>
                                <a:lnTo>
                                  <a:pt x="0" y="3581997"/>
                                </a:lnTo>
                                <a:lnTo>
                                  <a:pt x="0" y="0"/>
                                </a:lnTo>
                                <a:close/>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1079" name="Shape 1872"/>
                        <wps:cNvSpPr/>
                        <wps:spPr>
                          <a:xfrm>
                            <a:off x="101511" y="2337118"/>
                            <a:ext cx="190805" cy="190805"/>
                          </a:xfrm>
                          <a:custGeom>
                            <a:avLst/>
                            <a:gdLst/>
                            <a:ahLst/>
                            <a:cxnLst/>
                            <a:rect l="0" t="0" r="0" b="0"/>
                            <a:pathLst>
                              <a:path w="190805" h="190805">
                                <a:moveTo>
                                  <a:pt x="95771" y="0"/>
                                </a:moveTo>
                                <a:cubicBezTo>
                                  <a:pt x="148323" y="0"/>
                                  <a:pt x="190805" y="42837"/>
                                  <a:pt x="190805" y="95403"/>
                                </a:cubicBezTo>
                                <a:cubicBezTo>
                                  <a:pt x="190805" y="147955"/>
                                  <a:pt x="148323" y="190805"/>
                                  <a:pt x="95771" y="190805"/>
                                </a:cubicBezTo>
                                <a:cubicBezTo>
                                  <a:pt x="42850" y="190805"/>
                                  <a:pt x="0" y="147955"/>
                                  <a:pt x="0" y="95403"/>
                                </a:cubicBezTo>
                                <a:cubicBezTo>
                                  <a:pt x="0" y="42837"/>
                                  <a:pt x="42850" y="0"/>
                                  <a:pt x="95771" y="0"/>
                                </a:cubicBezTo>
                                <a:close/>
                              </a:path>
                            </a:pathLst>
                          </a:custGeom>
                          <a:ln w="0" cap="flat">
                            <a:miter lim="127000"/>
                          </a:ln>
                        </wps:spPr>
                        <wps:style>
                          <a:lnRef idx="0">
                            <a:srgbClr val="000000">
                              <a:alpha val="0"/>
                            </a:srgbClr>
                          </a:lnRef>
                          <a:fillRef idx="1">
                            <a:srgbClr val="7ACFF5"/>
                          </a:fillRef>
                          <a:effectRef idx="0">
                            <a:scrgbClr r="0" g="0" b="0"/>
                          </a:effectRef>
                          <a:fontRef idx="none"/>
                        </wps:style>
                        <wps:bodyPr/>
                      </wps:wsp>
                      <wps:wsp>
                        <wps:cNvPr id="1086" name="Shape 1873"/>
                        <wps:cNvSpPr/>
                        <wps:spPr>
                          <a:xfrm>
                            <a:off x="101511" y="2337118"/>
                            <a:ext cx="190805" cy="190805"/>
                          </a:xfrm>
                          <a:custGeom>
                            <a:avLst/>
                            <a:gdLst/>
                            <a:ahLst/>
                            <a:cxnLst/>
                            <a:rect l="0" t="0" r="0" b="0"/>
                            <a:pathLst>
                              <a:path w="190805" h="190805">
                                <a:moveTo>
                                  <a:pt x="190805" y="95403"/>
                                </a:moveTo>
                                <a:cubicBezTo>
                                  <a:pt x="190805" y="147955"/>
                                  <a:pt x="148323" y="190805"/>
                                  <a:pt x="95771" y="190805"/>
                                </a:cubicBezTo>
                                <a:cubicBezTo>
                                  <a:pt x="42850" y="190805"/>
                                  <a:pt x="0" y="147955"/>
                                  <a:pt x="0" y="95403"/>
                                </a:cubicBezTo>
                                <a:cubicBezTo>
                                  <a:pt x="0" y="42837"/>
                                  <a:pt x="42850" y="0"/>
                                  <a:pt x="95771" y="0"/>
                                </a:cubicBezTo>
                                <a:cubicBezTo>
                                  <a:pt x="148323" y="0"/>
                                  <a:pt x="190805" y="42837"/>
                                  <a:pt x="190805" y="95403"/>
                                </a:cubicBezTo>
                                <a:close/>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1089" name="Shape 1874"/>
                        <wps:cNvSpPr/>
                        <wps:spPr>
                          <a:xfrm>
                            <a:off x="203035" y="2527554"/>
                            <a:ext cx="0" cy="317526"/>
                          </a:xfrm>
                          <a:custGeom>
                            <a:avLst/>
                            <a:gdLst/>
                            <a:ahLst/>
                            <a:cxnLst/>
                            <a:rect l="0" t="0" r="0" b="0"/>
                            <a:pathLst>
                              <a:path h="317526">
                                <a:moveTo>
                                  <a:pt x="0" y="0"/>
                                </a:moveTo>
                                <a:lnTo>
                                  <a:pt x="0" y="317526"/>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1092" name="Shape 1875"/>
                        <wps:cNvSpPr/>
                        <wps:spPr>
                          <a:xfrm>
                            <a:off x="12598" y="2641677"/>
                            <a:ext cx="380873" cy="0"/>
                          </a:xfrm>
                          <a:custGeom>
                            <a:avLst/>
                            <a:gdLst/>
                            <a:ahLst/>
                            <a:cxnLst/>
                            <a:rect l="0" t="0" r="0" b="0"/>
                            <a:pathLst>
                              <a:path w="380873">
                                <a:moveTo>
                                  <a:pt x="0" y="0"/>
                                </a:moveTo>
                                <a:lnTo>
                                  <a:pt x="380873" y="0"/>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1095" name="Shape 1876"/>
                        <wps:cNvSpPr/>
                        <wps:spPr>
                          <a:xfrm>
                            <a:off x="12598" y="2845080"/>
                            <a:ext cx="190792" cy="254152"/>
                          </a:xfrm>
                          <a:custGeom>
                            <a:avLst/>
                            <a:gdLst/>
                            <a:ahLst/>
                            <a:cxnLst/>
                            <a:rect l="0" t="0" r="0" b="0"/>
                            <a:pathLst>
                              <a:path w="190792" h="254152">
                                <a:moveTo>
                                  <a:pt x="190792" y="0"/>
                                </a:moveTo>
                                <a:lnTo>
                                  <a:pt x="0" y="254152"/>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1097" name="Shape 1877"/>
                        <wps:cNvSpPr/>
                        <wps:spPr>
                          <a:xfrm>
                            <a:off x="203035" y="2845080"/>
                            <a:ext cx="190805" cy="254152"/>
                          </a:xfrm>
                          <a:custGeom>
                            <a:avLst/>
                            <a:gdLst/>
                            <a:ahLst/>
                            <a:cxnLst/>
                            <a:rect l="0" t="0" r="0" b="0"/>
                            <a:pathLst>
                              <a:path w="190805" h="254152">
                                <a:moveTo>
                                  <a:pt x="0" y="0"/>
                                </a:moveTo>
                                <a:lnTo>
                                  <a:pt x="190805" y="254152"/>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1100" name="Shape 1878"/>
                        <wps:cNvSpPr/>
                        <wps:spPr>
                          <a:xfrm>
                            <a:off x="101511" y="470154"/>
                            <a:ext cx="190805" cy="190805"/>
                          </a:xfrm>
                          <a:custGeom>
                            <a:avLst/>
                            <a:gdLst/>
                            <a:ahLst/>
                            <a:cxnLst/>
                            <a:rect l="0" t="0" r="0" b="0"/>
                            <a:pathLst>
                              <a:path w="190805" h="190805">
                                <a:moveTo>
                                  <a:pt x="95771" y="0"/>
                                </a:moveTo>
                                <a:cubicBezTo>
                                  <a:pt x="148323" y="0"/>
                                  <a:pt x="190805" y="42482"/>
                                  <a:pt x="190805" y="95047"/>
                                </a:cubicBezTo>
                                <a:cubicBezTo>
                                  <a:pt x="190805" y="147600"/>
                                  <a:pt x="148323" y="190805"/>
                                  <a:pt x="95771" y="190805"/>
                                </a:cubicBezTo>
                                <a:cubicBezTo>
                                  <a:pt x="42850" y="190805"/>
                                  <a:pt x="0" y="147600"/>
                                  <a:pt x="0" y="95047"/>
                                </a:cubicBezTo>
                                <a:cubicBezTo>
                                  <a:pt x="0" y="42482"/>
                                  <a:pt x="42850" y="0"/>
                                  <a:pt x="95771" y="0"/>
                                </a:cubicBezTo>
                                <a:close/>
                              </a:path>
                            </a:pathLst>
                          </a:custGeom>
                          <a:ln w="0" cap="flat">
                            <a:miter lim="127000"/>
                          </a:ln>
                        </wps:spPr>
                        <wps:style>
                          <a:lnRef idx="0">
                            <a:srgbClr val="000000">
                              <a:alpha val="0"/>
                            </a:srgbClr>
                          </a:lnRef>
                          <a:fillRef idx="1">
                            <a:srgbClr val="7ACFF5"/>
                          </a:fillRef>
                          <a:effectRef idx="0">
                            <a:scrgbClr r="0" g="0" b="0"/>
                          </a:effectRef>
                          <a:fontRef idx="none"/>
                        </wps:style>
                        <wps:bodyPr/>
                      </wps:wsp>
                      <wps:wsp>
                        <wps:cNvPr id="1102" name="Shape 1879"/>
                        <wps:cNvSpPr/>
                        <wps:spPr>
                          <a:xfrm>
                            <a:off x="101511" y="470154"/>
                            <a:ext cx="190805" cy="190805"/>
                          </a:xfrm>
                          <a:custGeom>
                            <a:avLst/>
                            <a:gdLst/>
                            <a:ahLst/>
                            <a:cxnLst/>
                            <a:rect l="0" t="0" r="0" b="0"/>
                            <a:pathLst>
                              <a:path w="190805" h="190805">
                                <a:moveTo>
                                  <a:pt x="190805" y="95047"/>
                                </a:moveTo>
                                <a:cubicBezTo>
                                  <a:pt x="190805" y="147600"/>
                                  <a:pt x="148323" y="190805"/>
                                  <a:pt x="95771" y="190805"/>
                                </a:cubicBezTo>
                                <a:cubicBezTo>
                                  <a:pt x="42850" y="190805"/>
                                  <a:pt x="0" y="147600"/>
                                  <a:pt x="0" y="95047"/>
                                </a:cubicBezTo>
                                <a:cubicBezTo>
                                  <a:pt x="0" y="42482"/>
                                  <a:pt x="42850" y="0"/>
                                  <a:pt x="95771" y="0"/>
                                </a:cubicBezTo>
                                <a:cubicBezTo>
                                  <a:pt x="148323" y="0"/>
                                  <a:pt x="190805" y="42482"/>
                                  <a:pt x="190805" y="95047"/>
                                </a:cubicBezTo>
                                <a:close/>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1105" name="Shape 1880"/>
                        <wps:cNvSpPr/>
                        <wps:spPr>
                          <a:xfrm>
                            <a:off x="203035" y="660604"/>
                            <a:ext cx="0" cy="317512"/>
                          </a:xfrm>
                          <a:custGeom>
                            <a:avLst/>
                            <a:gdLst/>
                            <a:ahLst/>
                            <a:cxnLst/>
                            <a:rect l="0" t="0" r="0" b="0"/>
                            <a:pathLst>
                              <a:path h="317512">
                                <a:moveTo>
                                  <a:pt x="0" y="0"/>
                                </a:moveTo>
                                <a:lnTo>
                                  <a:pt x="0" y="317512"/>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1107" name="Shape 1881"/>
                        <wps:cNvSpPr/>
                        <wps:spPr>
                          <a:xfrm>
                            <a:off x="12598" y="774713"/>
                            <a:ext cx="380873" cy="0"/>
                          </a:xfrm>
                          <a:custGeom>
                            <a:avLst/>
                            <a:gdLst/>
                            <a:ahLst/>
                            <a:cxnLst/>
                            <a:rect l="0" t="0" r="0" b="0"/>
                            <a:pathLst>
                              <a:path w="380873">
                                <a:moveTo>
                                  <a:pt x="0" y="0"/>
                                </a:moveTo>
                                <a:lnTo>
                                  <a:pt x="380873" y="0"/>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1109" name="Shape 1882"/>
                        <wps:cNvSpPr/>
                        <wps:spPr>
                          <a:xfrm>
                            <a:off x="12598" y="978116"/>
                            <a:ext cx="190792" cy="254165"/>
                          </a:xfrm>
                          <a:custGeom>
                            <a:avLst/>
                            <a:gdLst/>
                            <a:ahLst/>
                            <a:cxnLst/>
                            <a:rect l="0" t="0" r="0" b="0"/>
                            <a:pathLst>
                              <a:path w="190792" h="254165">
                                <a:moveTo>
                                  <a:pt x="190792" y="0"/>
                                </a:moveTo>
                                <a:lnTo>
                                  <a:pt x="0" y="254165"/>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1111" name="Shape 1883"/>
                        <wps:cNvSpPr/>
                        <wps:spPr>
                          <a:xfrm>
                            <a:off x="203035" y="978116"/>
                            <a:ext cx="190805" cy="254165"/>
                          </a:xfrm>
                          <a:custGeom>
                            <a:avLst/>
                            <a:gdLst/>
                            <a:ahLst/>
                            <a:cxnLst/>
                            <a:rect l="0" t="0" r="0" b="0"/>
                            <a:pathLst>
                              <a:path w="190805" h="254165">
                                <a:moveTo>
                                  <a:pt x="0" y="0"/>
                                </a:moveTo>
                                <a:lnTo>
                                  <a:pt x="190805" y="254165"/>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1112" name="Shape 1884"/>
                        <wps:cNvSpPr/>
                        <wps:spPr>
                          <a:xfrm>
                            <a:off x="3670199" y="1117804"/>
                            <a:ext cx="1016279" cy="508317"/>
                          </a:xfrm>
                          <a:custGeom>
                            <a:avLst/>
                            <a:gdLst/>
                            <a:ahLst/>
                            <a:cxnLst/>
                            <a:rect l="0" t="0" r="0" b="0"/>
                            <a:pathLst>
                              <a:path w="1016279" h="508317">
                                <a:moveTo>
                                  <a:pt x="508317" y="0"/>
                                </a:moveTo>
                                <a:cubicBezTo>
                                  <a:pt x="788759" y="0"/>
                                  <a:pt x="1016279" y="113754"/>
                                  <a:pt x="1016279" y="253796"/>
                                </a:cubicBezTo>
                                <a:cubicBezTo>
                                  <a:pt x="1016279" y="394550"/>
                                  <a:pt x="788759" y="508317"/>
                                  <a:pt x="508317" y="508317"/>
                                </a:cubicBezTo>
                                <a:cubicBezTo>
                                  <a:pt x="227521" y="508317"/>
                                  <a:pt x="0" y="394550"/>
                                  <a:pt x="0" y="253796"/>
                                </a:cubicBezTo>
                                <a:cubicBezTo>
                                  <a:pt x="0" y="113754"/>
                                  <a:pt x="227521" y="0"/>
                                  <a:pt x="508317" y="0"/>
                                </a:cubicBezTo>
                                <a:close/>
                              </a:path>
                            </a:pathLst>
                          </a:custGeom>
                          <a:ln w="0" cap="flat">
                            <a:miter lim="127000"/>
                          </a:ln>
                        </wps:spPr>
                        <wps:style>
                          <a:lnRef idx="0">
                            <a:srgbClr val="000000">
                              <a:alpha val="0"/>
                            </a:srgbClr>
                          </a:lnRef>
                          <a:fillRef idx="1">
                            <a:srgbClr val="C0C0FF"/>
                          </a:fillRef>
                          <a:effectRef idx="0">
                            <a:scrgbClr r="0" g="0" b="0"/>
                          </a:effectRef>
                          <a:fontRef idx="none"/>
                        </wps:style>
                        <wps:bodyPr/>
                      </wps:wsp>
                      <wps:wsp>
                        <wps:cNvPr id="1113" name="Shape 1885"/>
                        <wps:cNvSpPr/>
                        <wps:spPr>
                          <a:xfrm>
                            <a:off x="3670199" y="1117804"/>
                            <a:ext cx="1016279" cy="508317"/>
                          </a:xfrm>
                          <a:custGeom>
                            <a:avLst/>
                            <a:gdLst/>
                            <a:ahLst/>
                            <a:cxnLst/>
                            <a:rect l="0" t="0" r="0" b="0"/>
                            <a:pathLst>
                              <a:path w="1016279" h="508317">
                                <a:moveTo>
                                  <a:pt x="1016279" y="253796"/>
                                </a:moveTo>
                                <a:cubicBezTo>
                                  <a:pt x="1016279" y="394550"/>
                                  <a:pt x="788759" y="508317"/>
                                  <a:pt x="508317" y="508317"/>
                                </a:cubicBezTo>
                                <a:cubicBezTo>
                                  <a:pt x="227521" y="508317"/>
                                  <a:pt x="0" y="394550"/>
                                  <a:pt x="0" y="253796"/>
                                </a:cubicBezTo>
                                <a:cubicBezTo>
                                  <a:pt x="0" y="113754"/>
                                  <a:pt x="227521" y="0"/>
                                  <a:pt x="508317" y="0"/>
                                </a:cubicBezTo>
                                <a:cubicBezTo>
                                  <a:pt x="788759" y="0"/>
                                  <a:pt x="1016279" y="113754"/>
                                  <a:pt x="1016279" y="253796"/>
                                </a:cubicBezTo>
                                <a:close/>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1117" name="Rectangle 1886"/>
                        <wps:cNvSpPr/>
                        <wps:spPr>
                          <a:xfrm>
                            <a:off x="1498676" y="26198"/>
                            <a:ext cx="1478893" cy="207536"/>
                          </a:xfrm>
                          <a:prstGeom prst="rect">
                            <a:avLst/>
                          </a:prstGeom>
                          <a:ln>
                            <a:noFill/>
                          </a:ln>
                        </wps:spPr>
                        <wps:txbx>
                          <w:txbxContent>
                            <w:p w14:paraId="186D651B" w14:textId="77777777" w:rsidR="006118A4" w:rsidRDefault="006118A4" w:rsidP="00925720">
                              <w:r>
                                <w:rPr>
                                  <w:rFonts w:ascii="Liberation Sans" w:eastAsia="Liberation Sans" w:hAnsi="Liberation Sans" w:cs="Liberation Sans"/>
                                </w:rPr>
                                <w:t>Räume Verwalten</w:t>
                              </w:r>
                            </w:p>
                          </w:txbxContent>
                        </wps:txbx>
                        <wps:bodyPr horzOverflow="overflow" vert="horz" lIns="0" tIns="0" rIns="0" bIns="0" rtlCol="0">
                          <a:noAutofit/>
                        </wps:bodyPr>
                      </wps:wsp>
                      <wps:wsp>
                        <wps:cNvPr id="1122" name="Rectangle 1887"/>
                        <wps:cNvSpPr/>
                        <wps:spPr>
                          <a:xfrm>
                            <a:off x="3873602" y="1207349"/>
                            <a:ext cx="787282" cy="207536"/>
                          </a:xfrm>
                          <a:prstGeom prst="rect">
                            <a:avLst/>
                          </a:prstGeom>
                          <a:ln>
                            <a:noFill/>
                          </a:ln>
                        </wps:spPr>
                        <wps:txbx>
                          <w:txbxContent>
                            <w:p w14:paraId="37CC7275" w14:textId="77777777" w:rsidR="006118A4" w:rsidRDefault="006118A4" w:rsidP="00925720">
                              <w:r>
                                <w:rPr>
                                  <w:rFonts w:ascii="Liberation Sans" w:eastAsia="Liberation Sans" w:hAnsi="Liberation Sans" w:cs="Liberation Sans"/>
                                </w:rPr>
                                <w:t>Exponate</w:t>
                              </w:r>
                            </w:p>
                          </w:txbxContent>
                        </wps:txbx>
                        <wps:bodyPr horzOverflow="overflow" vert="horz" lIns="0" tIns="0" rIns="0" bIns="0" rtlCol="0">
                          <a:noAutofit/>
                        </wps:bodyPr>
                      </wps:wsp>
                      <wps:wsp>
                        <wps:cNvPr id="1126" name="Shape 1888"/>
                        <wps:cNvSpPr/>
                        <wps:spPr>
                          <a:xfrm>
                            <a:off x="3746513" y="190792"/>
                            <a:ext cx="1016279" cy="508330"/>
                          </a:xfrm>
                          <a:custGeom>
                            <a:avLst/>
                            <a:gdLst/>
                            <a:ahLst/>
                            <a:cxnLst/>
                            <a:rect l="0" t="0" r="0" b="0"/>
                            <a:pathLst>
                              <a:path w="1016279" h="508330">
                                <a:moveTo>
                                  <a:pt x="508317" y="0"/>
                                </a:moveTo>
                                <a:cubicBezTo>
                                  <a:pt x="788759" y="0"/>
                                  <a:pt x="1016279" y="113411"/>
                                  <a:pt x="1016279" y="254165"/>
                                </a:cubicBezTo>
                                <a:cubicBezTo>
                                  <a:pt x="1016279" y="394564"/>
                                  <a:pt x="788759" y="508330"/>
                                  <a:pt x="508317" y="508330"/>
                                </a:cubicBezTo>
                                <a:cubicBezTo>
                                  <a:pt x="227165" y="508330"/>
                                  <a:pt x="0" y="394564"/>
                                  <a:pt x="0" y="254165"/>
                                </a:cubicBezTo>
                                <a:cubicBezTo>
                                  <a:pt x="0" y="113411"/>
                                  <a:pt x="227165" y="0"/>
                                  <a:pt x="508317" y="0"/>
                                </a:cubicBezTo>
                                <a:close/>
                              </a:path>
                            </a:pathLst>
                          </a:custGeom>
                          <a:ln w="0" cap="flat">
                            <a:miter lim="127000"/>
                          </a:ln>
                        </wps:spPr>
                        <wps:style>
                          <a:lnRef idx="0">
                            <a:srgbClr val="000000">
                              <a:alpha val="0"/>
                            </a:srgbClr>
                          </a:lnRef>
                          <a:fillRef idx="1">
                            <a:srgbClr val="FFC0FF"/>
                          </a:fillRef>
                          <a:effectRef idx="0">
                            <a:scrgbClr r="0" g="0" b="0"/>
                          </a:effectRef>
                          <a:fontRef idx="none"/>
                        </wps:style>
                        <wps:bodyPr/>
                      </wps:wsp>
                      <wps:wsp>
                        <wps:cNvPr id="1127" name="Shape 1889"/>
                        <wps:cNvSpPr/>
                        <wps:spPr>
                          <a:xfrm>
                            <a:off x="3746513" y="190792"/>
                            <a:ext cx="1016279" cy="508330"/>
                          </a:xfrm>
                          <a:custGeom>
                            <a:avLst/>
                            <a:gdLst/>
                            <a:ahLst/>
                            <a:cxnLst/>
                            <a:rect l="0" t="0" r="0" b="0"/>
                            <a:pathLst>
                              <a:path w="1016279" h="508330">
                                <a:moveTo>
                                  <a:pt x="1016279" y="254165"/>
                                </a:moveTo>
                                <a:cubicBezTo>
                                  <a:pt x="1016279" y="394564"/>
                                  <a:pt x="788759" y="508330"/>
                                  <a:pt x="508317" y="508330"/>
                                </a:cubicBezTo>
                                <a:cubicBezTo>
                                  <a:pt x="227165" y="508330"/>
                                  <a:pt x="0" y="394564"/>
                                  <a:pt x="0" y="254165"/>
                                </a:cubicBezTo>
                                <a:cubicBezTo>
                                  <a:pt x="0" y="113411"/>
                                  <a:pt x="227165" y="0"/>
                                  <a:pt x="508317" y="0"/>
                                </a:cubicBezTo>
                                <a:cubicBezTo>
                                  <a:pt x="788759" y="0"/>
                                  <a:pt x="1016279" y="113411"/>
                                  <a:pt x="1016279" y="254165"/>
                                </a:cubicBezTo>
                                <a:close/>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1131" name="Rectangle 1890"/>
                        <wps:cNvSpPr/>
                        <wps:spPr>
                          <a:xfrm>
                            <a:off x="3873602" y="1397798"/>
                            <a:ext cx="795269" cy="207536"/>
                          </a:xfrm>
                          <a:prstGeom prst="rect">
                            <a:avLst/>
                          </a:prstGeom>
                          <a:ln>
                            <a:noFill/>
                          </a:ln>
                        </wps:spPr>
                        <wps:txbx>
                          <w:txbxContent>
                            <w:p w14:paraId="394FCE71" w14:textId="77777777" w:rsidR="006118A4" w:rsidRDefault="006118A4" w:rsidP="00925720">
                              <w:r>
                                <w:rPr>
                                  <w:rFonts w:ascii="Liberation Sans" w:eastAsia="Liberation Sans" w:hAnsi="Liberation Sans" w:cs="Liberation Sans"/>
                                </w:rPr>
                                <w:t>verwalten</w:t>
                              </w:r>
                            </w:p>
                          </w:txbxContent>
                        </wps:txbx>
                        <wps:bodyPr horzOverflow="overflow" vert="horz" lIns="0" tIns="0" rIns="0" bIns="0" rtlCol="0">
                          <a:noAutofit/>
                        </wps:bodyPr>
                      </wps:wsp>
                      <wps:wsp>
                        <wps:cNvPr id="1132" name="Shape 1891"/>
                        <wps:cNvSpPr/>
                        <wps:spPr>
                          <a:xfrm>
                            <a:off x="330111" y="3746513"/>
                            <a:ext cx="2629091" cy="1067409"/>
                          </a:xfrm>
                          <a:custGeom>
                            <a:avLst/>
                            <a:gdLst/>
                            <a:ahLst/>
                            <a:cxnLst/>
                            <a:rect l="0" t="0" r="0" b="0"/>
                            <a:pathLst>
                              <a:path w="2629091" h="1067409">
                                <a:moveTo>
                                  <a:pt x="1314730" y="0"/>
                                </a:moveTo>
                                <a:cubicBezTo>
                                  <a:pt x="2040839" y="0"/>
                                  <a:pt x="2629091" y="239039"/>
                                  <a:pt x="2629091" y="533527"/>
                                </a:cubicBezTo>
                                <a:cubicBezTo>
                                  <a:pt x="2629091" y="828370"/>
                                  <a:pt x="2040839" y="1067409"/>
                                  <a:pt x="1314730" y="1067409"/>
                                </a:cubicBezTo>
                                <a:cubicBezTo>
                                  <a:pt x="588963" y="1067409"/>
                                  <a:pt x="0" y="828370"/>
                                  <a:pt x="0" y="533527"/>
                                </a:cubicBezTo>
                                <a:cubicBezTo>
                                  <a:pt x="0" y="239039"/>
                                  <a:pt x="588963" y="0"/>
                                  <a:pt x="1314730" y="0"/>
                                </a:cubicBezTo>
                                <a:close/>
                              </a:path>
                            </a:pathLst>
                          </a:custGeom>
                          <a:ln w="0" cap="flat">
                            <a:miter lim="127000"/>
                          </a:ln>
                        </wps:spPr>
                        <wps:style>
                          <a:lnRef idx="0">
                            <a:srgbClr val="000000">
                              <a:alpha val="0"/>
                            </a:srgbClr>
                          </a:lnRef>
                          <a:fillRef idx="1">
                            <a:srgbClr val="C0FFC0"/>
                          </a:fillRef>
                          <a:effectRef idx="0">
                            <a:scrgbClr r="0" g="0" b="0"/>
                          </a:effectRef>
                          <a:fontRef idx="none"/>
                        </wps:style>
                        <wps:bodyPr/>
                      </wps:wsp>
                      <wps:wsp>
                        <wps:cNvPr id="1137" name="Shape 1892"/>
                        <wps:cNvSpPr/>
                        <wps:spPr>
                          <a:xfrm>
                            <a:off x="330111" y="3746513"/>
                            <a:ext cx="2629091" cy="1067409"/>
                          </a:xfrm>
                          <a:custGeom>
                            <a:avLst/>
                            <a:gdLst/>
                            <a:ahLst/>
                            <a:cxnLst/>
                            <a:rect l="0" t="0" r="0" b="0"/>
                            <a:pathLst>
                              <a:path w="2629091" h="1067409">
                                <a:moveTo>
                                  <a:pt x="2629091" y="533527"/>
                                </a:moveTo>
                                <a:cubicBezTo>
                                  <a:pt x="2629091" y="828370"/>
                                  <a:pt x="2040839" y="1067409"/>
                                  <a:pt x="1314730" y="1067409"/>
                                </a:cubicBezTo>
                                <a:cubicBezTo>
                                  <a:pt x="588963" y="1067409"/>
                                  <a:pt x="0" y="828370"/>
                                  <a:pt x="0" y="533527"/>
                                </a:cubicBezTo>
                                <a:cubicBezTo>
                                  <a:pt x="0" y="239039"/>
                                  <a:pt x="588963" y="0"/>
                                  <a:pt x="1314730" y="0"/>
                                </a:cubicBezTo>
                                <a:cubicBezTo>
                                  <a:pt x="2040839" y="0"/>
                                  <a:pt x="2629091" y="239039"/>
                                  <a:pt x="2629091" y="533527"/>
                                </a:cubicBezTo>
                                <a:close/>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1138" name="Shape 1893"/>
                        <wps:cNvSpPr/>
                        <wps:spPr>
                          <a:xfrm>
                            <a:off x="635038" y="3937318"/>
                            <a:ext cx="1993684" cy="0"/>
                          </a:xfrm>
                          <a:custGeom>
                            <a:avLst/>
                            <a:gdLst/>
                            <a:ahLst/>
                            <a:cxnLst/>
                            <a:rect l="0" t="0" r="0" b="0"/>
                            <a:pathLst>
                              <a:path w="1993684">
                                <a:moveTo>
                                  <a:pt x="0" y="0"/>
                                </a:moveTo>
                                <a:lnTo>
                                  <a:pt x="1993684" y="0"/>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1139" name="Rectangle 1894"/>
                        <wps:cNvSpPr/>
                        <wps:spPr>
                          <a:xfrm>
                            <a:off x="3936962" y="369276"/>
                            <a:ext cx="828522" cy="207536"/>
                          </a:xfrm>
                          <a:prstGeom prst="rect">
                            <a:avLst/>
                          </a:prstGeom>
                          <a:ln>
                            <a:noFill/>
                          </a:ln>
                        </wps:spPr>
                        <wps:txbx>
                          <w:txbxContent>
                            <w:p w14:paraId="45AF9A05" w14:textId="77777777" w:rsidR="006118A4" w:rsidRDefault="006118A4" w:rsidP="00925720">
                              <w:r>
                                <w:rPr>
                                  <w:rFonts w:ascii="Liberation Sans" w:eastAsia="Liberation Sans" w:hAnsi="Liberation Sans" w:cs="Liberation Sans"/>
                                </w:rPr>
                                <w:t>importiern</w:t>
                              </w:r>
                            </w:p>
                          </w:txbxContent>
                        </wps:txbx>
                        <wps:bodyPr horzOverflow="overflow" vert="horz" lIns="0" tIns="0" rIns="0" bIns="0" rtlCol="0">
                          <a:noAutofit/>
                        </wps:bodyPr>
                      </wps:wsp>
                      <wps:wsp>
                        <wps:cNvPr id="1140" name="Rectangle 1895"/>
                        <wps:cNvSpPr/>
                        <wps:spPr>
                          <a:xfrm>
                            <a:off x="1206716" y="4585600"/>
                            <a:ext cx="1148227" cy="207537"/>
                          </a:xfrm>
                          <a:prstGeom prst="rect">
                            <a:avLst/>
                          </a:prstGeom>
                          <a:ln>
                            <a:noFill/>
                          </a:ln>
                        </wps:spPr>
                        <wps:txbx>
                          <w:txbxContent>
                            <w:p w14:paraId="7CB48AE7" w14:textId="77777777" w:rsidR="006118A4" w:rsidRDefault="006118A4" w:rsidP="00925720">
                              <w:r>
                                <w:rPr>
                                  <w:rFonts w:ascii="Liberation Sans" w:eastAsia="Liberation Sans" w:hAnsi="Liberation Sans" w:cs="Liberation Sans"/>
                                </w:rPr>
                                <w:t>Raum suchen</w:t>
                              </w:r>
                            </w:p>
                          </w:txbxContent>
                        </wps:txbx>
                        <wps:bodyPr horzOverflow="overflow" vert="horz" lIns="0" tIns="0" rIns="0" bIns="0" rtlCol="0">
                          <a:noAutofit/>
                        </wps:bodyPr>
                      </wps:wsp>
                      <wps:wsp>
                        <wps:cNvPr id="1141" name="Rectangle 1896"/>
                        <wps:cNvSpPr/>
                        <wps:spPr>
                          <a:xfrm>
                            <a:off x="1143000" y="4395151"/>
                            <a:ext cx="1336038" cy="207537"/>
                          </a:xfrm>
                          <a:prstGeom prst="rect">
                            <a:avLst/>
                          </a:prstGeom>
                          <a:ln>
                            <a:noFill/>
                          </a:ln>
                        </wps:spPr>
                        <wps:txbx>
                          <w:txbxContent>
                            <w:p w14:paraId="3541BEFF" w14:textId="77777777" w:rsidR="006118A4" w:rsidRDefault="006118A4" w:rsidP="00925720">
                              <w:r>
                                <w:rPr>
                                  <w:rFonts w:ascii="Liberation Sans" w:eastAsia="Liberation Sans" w:hAnsi="Liberation Sans" w:cs="Liberation Sans"/>
                                </w:rPr>
                                <w:t>Exponat suchen</w:t>
                              </w:r>
                            </w:p>
                          </w:txbxContent>
                        </wps:txbx>
                        <wps:bodyPr horzOverflow="overflow" vert="horz" lIns="0" tIns="0" rIns="0" bIns="0" rtlCol="0">
                          <a:noAutofit/>
                        </wps:bodyPr>
                      </wps:wsp>
                      <wps:wsp>
                        <wps:cNvPr id="1142" name="Rectangle 1897"/>
                        <wps:cNvSpPr/>
                        <wps:spPr>
                          <a:xfrm>
                            <a:off x="1130402" y="4204714"/>
                            <a:ext cx="1376535" cy="207537"/>
                          </a:xfrm>
                          <a:prstGeom prst="rect">
                            <a:avLst/>
                          </a:prstGeom>
                          <a:ln>
                            <a:noFill/>
                          </a:ln>
                        </wps:spPr>
                        <wps:txbx>
                          <w:txbxContent>
                            <w:p w14:paraId="364918E0" w14:textId="77777777" w:rsidR="006118A4" w:rsidRDefault="006118A4" w:rsidP="00925720">
                              <w:r>
                                <w:rPr>
                                  <w:rFonts w:ascii="Liberation Sans" w:eastAsia="Liberation Sans" w:hAnsi="Liberation Sans" w:cs="Liberation Sans"/>
                                </w:rPr>
                                <w:t>Personen Suche</w:t>
                              </w:r>
                            </w:p>
                          </w:txbxContent>
                        </wps:txbx>
                        <wps:bodyPr horzOverflow="overflow" vert="horz" lIns="0" tIns="0" rIns="0" bIns="0" rtlCol="0">
                          <a:noAutofit/>
                        </wps:bodyPr>
                      </wps:wsp>
                      <wps:wsp>
                        <wps:cNvPr id="1143" name="Rectangle 1898"/>
                        <wps:cNvSpPr/>
                        <wps:spPr>
                          <a:xfrm>
                            <a:off x="1079640" y="4013909"/>
                            <a:ext cx="1480193" cy="207537"/>
                          </a:xfrm>
                          <a:prstGeom prst="rect">
                            <a:avLst/>
                          </a:prstGeom>
                          <a:ln>
                            <a:noFill/>
                          </a:ln>
                        </wps:spPr>
                        <wps:txbx>
                          <w:txbxContent>
                            <w:p w14:paraId="2D4C13DB" w14:textId="77777777" w:rsidR="006118A4" w:rsidRDefault="006118A4" w:rsidP="00925720">
                              <w:r>
                                <w:rPr>
                                  <w:rFonts w:ascii="Liberation Sans" w:eastAsia="Liberation Sans" w:hAnsi="Liberation Sans" w:cs="Liberation Sans"/>
                                  <w:b/>
                                </w:rPr>
                                <w:t>extension points</w:t>
                              </w:r>
                            </w:p>
                          </w:txbxContent>
                        </wps:txbx>
                        <wps:bodyPr horzOverflow="overflow" vert="horz" lIns="0" tIns="0" rIns="0" bIns="0" rtlCol="0">
                          <a:noAutofit/>
                        </wps:bodyPr>
                      </wps:wsp>
                      <wps:wsp>
                        <wps:cNvPr id="1144" name="Shape 1899"/>
                        <wps:cNvSpPr/>
                        <wps:spPr>
                          <a:xfrm>
                            <a:off x="914400" y="1955877"/>
                            <a:ext cx="1486078" cy="508317"/>
                          </a:xfrm>
                          <a:custGeom>
                            <a:avLst/>
                            <a:gdLst/>
                            <a:ahLst/>
                            <a:cxnLst/>
                            <a:rect l="0" t="0" r="0" b="0"/>
                            <a:pathLst>
                              <a:path w="1486078" h="508317">
                                <a:moveTo>
                                  <a:pt x="742671" y="0"/>
                                </a:moveTo>
                                <a:cubicBezTo>
                                  <a:pt x="1153439" y="0"/>
                                  <a:pt x="1486078" y="113767"/>
                                  <a:pt x="1486078" y="254165"/>
                                </a:cubicBezTo>
                                <a:cubicBezTo>
                                  <a:pt x="1486078" y="394564"/>
                                  <a:pt x="1153439" y="508317"/>
                                  <a:pt x="742671" y="508317"/>
                                </a:cubicBezTo>
                                <a:cubicBezTo>
                                  <a:pt x="332638" y="508317"/>
                                  <a:pt x="0" y="394564"/>
                                  <a:pt x="0" y="254165"/>
                                </a:cubicBezTo>
                                <a:cubicBezTo>
                                  <a:pt x="0" y="113767"/>
                                  <a:pt x="332638" y="0"/>
                                  <a:pt x="742671" y="0"/>
                                </a:cubicBezTo>
                                <a:close/>
                              </a:path>
                            </a:pathLst>
                          </a:custGeom>
                          <a:ln w="0" cap="flat">
                            <a:miter lim="127000"/>
                          </a:ln>
                        </wps:spPr>
                        <wps:style>
                          <a:lnRef idx="0">
                            <a:srgbClr val="000000">
                              <a:alpha val="0"/>
                            </a:srgbClr>
                          </a:lnRef>
                          <a:fillRef idx="1">
                            <a:srgbClr val="7ACFF5"/>
                          </a:fillRef>
                          <a:effectRef idx="0">
                            <a:scrgbClr r="0" g="0" b="0"/>
                          </a:effectRef>
                          <a:fontRef idx="none"/>
                        </wps:style>
                        <wps:bodyPr/>
                      </wps:wsp>
                      <wps:wsp>
                        <wps:cNvPr id="1145" name="Shape 1900"/>
                        <wps:cNvSpPr/>
                        <wps:spPr>
                          <a:xfrm>
                            <a:off x="914400" y="1955877"/>
                            <a:ext cx="1486078" cy="508317"/>
                          </a:xfrm>
                          <a:custGeom>
                            <a:avLst/>
                            <a:gdLst/>
                            <a:ahLst/>
                            <a:cxnLst/>
                            <a:rect l="0" t="0" r="0" b="0"/>
                            <a:pathLst>
                              <a:path w="1486078" h="508317">
                                <a:moveTo>
                                  <a:pt x="1486078" y="254165"/>
                                </a:moveTo>
                                <a:cubicBezTo>
                                  <a:pt x="1486078" y="394564"/>
                                  <a:pt x="1153439" y="508317"/>
                                  <a:pt x="742671" y="508317"/>
                                </a:cubicBezTo>
                                <a:cubicBezTo>
                                  <a:pt x="332638" y="508317"/>
                                  <a:pt x="0" y="394564"/>
                                  <a:pt x="0" y="254165"/>
                                </a:cubicBezTo>
                                <a:cubicBezTo>
                                  <a:pt x="0" y="113767"/>
                                  <a:pt x="332638" y="0"/>
                                  <a:pt x="742671" y="0"/>
                                </a:cubicBezTo>
                                <a:cubicBezTo>
                                  <a:pt x="1153439" y="0"/>
                                  <a:pt x="1486078" y="113767"/>
                                  <a:pt x="1486078" y="254165"/>
                                </a:cubicBezTo>
                                <a:close/>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1146" name="Rectangle 1901"/>
                        <wps:cNvSpPr/>
                        <wps:spPr>
                          <a:xfrm>
                            <a:off x="1104837" y="3772711"/>
                            <a:ext cx="1438767" cy="207536"/>
                          </a:xfrm>
                          <a:prstGeom prst="rect">
                            <a:avLst/>
                          </a:prstGeom>
                          <a:ln>
                            <a:noFill/>
                          </a:ln>
                        </wps:spPr>
                        <wps:txbx>
                          <w:txbxContent>
                            <w:p w14:paraId="5AA2812A" w14:textId="77777777" w:rsidR="006118A4" w:rsidRDefault="006118A4" w:rsidP="00925720">
                              <w:r>
                                <w:rPr>
                                  <w:rFonts w:ascii="Liberation Sans" w:eastAsia="Liberation Sans" w:hAnsi="Liberation Sans" w:cs="Liberation Sans"/>
                                </w:rPr>
                                <w:t>Elemente suchen</w:t>
                              </w:r>
                            </w:p>
                          </w:txbxContent>
                        </wps:txbx>
                        <wps:bodyPr horzOverflow="overflow" vert="horz" lIns="0" tIns="0" rIns="0" bIns="0" rtlCol="0">
                          <a:noAutofit/>
                        </wps:bodyPr>
                      </wps:wsp>
                      <wps:wsp>
                        <wps:cNvPr id="1147" name="Shape 1902"/>
                        <wps:cNvSpPr/>
                        <wps:spPr>
                          <a:xfrm>
                            <a:off x="1079271" y="279718"/>
                            <a:ext cx="1143368" cy="508318"/>
                          </a:xfrm>
                          <a:custGeom>
                            <a:avLst/>
                            <a:gdLst/>
                            <a:ahLst/>
                            <a:cxnLst/>
                            <a:rect l="0" t="0" r="0" b="0"/>
                            <a:pathLst>
                              <a:path w="1143368" h="508318">
                                <a:moveTo>
                                  <a:pt x="572046" y="0"/>
                                </a:moveTo>
                                <a:cubicBezTo>
                                  <a:pt x="887400" y="0"/>
                                  <a:pt x="1143368" y="113754"/>
                                  <a:pt x="1143368" y="254165"/>
                                </a:cubicBezTo>
                                <a:cubicBezTo>
                                  <a:pt x="1143368" y="394564"/>
                                  <a:pt x="887400" y="508318"/>
                                  <a:pt x="572046" y="508318"/>
                                </a:cubicBezTo>
                                <a:cubicBezTo>
                                  <a:pt x="256324" y="508318"/>
                                  <a:pt x="0" y="394564"/>
                                  <a:pt x="0" y="254165"/>
                                </a:cubicBezTo>
                                <a:cubicBezTo>
                                  <a:pt x="0" y="113754"/>
                                  <a:pt x="256324" y="0"/>
                                  <a:pt x="572046" y="0"/>
                                </a:cubicBezTo>
                                <a:close/>
                              </a:path>
                            </a:pathLst>
                          </a:custGeom>
                          <a:ln w="0" cap="flat">
                            <a:miter lim="127000"/>
                          </a:ln>
                        </wps:spPr>
                        <wps:style>
                          <a:lnRef idx="0">
                            <a:srgbClr val="000000">
                              <a:alpha val="0"/>
                            </a:srgbClr>
                          </a:lnRef>
                          <a:fillRef idx="1">
                            <a:srgbClr val="7ACFF5"/>
                          </a:fillRef>
                          <a:effectRef idx="0">
                            <a:scrgbClr r="0" g="0" b="0"/>
                          </a:effectRef>
                          <a:fontRef idx="none"/>
                        </wps:style>
                        <wps:bodyPr/>
                      </wps:wsp>
                      <wps:wsp>
                        <wps:cNvPr id="1148" name="Shape 1903"/>
                        <wps:cNvSpPr/>
                        <wps:spPr>
                          <a:xfrm>
                            <a:off x="1079271" y="279718"/>
                            <a:ext cx="1143368" cy="508318"/>
                          </a:xfrm>
                          <a:custGeom>
                            <a:avLst/>
                            <a:gdLst/>
                            <a:ahLst/>
                            <a:cxnLst/>
                            <a:rect l="0" t="0" r="0" b="0"/>
                            <a:pathLst>
                              <a:path w="1143368" h="508318">
                                <a:moveTo>
                                  <a:pt x="1143368" y="254165"/>
                                </a:moveTo>
                                <a:cubicBezTo>
                                  <a:pt x="1143368" y="394564"/>
                                  <a:pt x="887400" y="508318"/>
                                  <a:pt x="572046" y="508318"/>
                                </a:cubicBezTo>
                                <a:cubicBezTo>
                                  <a:pt x="256324" y="508318"/>
                                  <a:pt x="0" y="394564"/>
                                  <a:pt x="0" y="254165"/>
                                </a:cubicBezTo>
                                <a:cubicBezTo>
                                  <a:pt x="0" y="113754"/>
                                  <a:pt x="256324" y="0"/>
                                  <a:pt x="572046" y="0"/>
                                </a:cubicBezTo>
                                <a:cubicBezTo>
                                  <a:pt x="887400" y="0"/>
                                  <a:pt x="1143368" y="113754"/>
                                  <a:pt x="1143368" y="254165"/>
                                </a:cubicBezTo>
                                <a:close/>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1149" name="Rectangle 1904"/>
                        <wps:cNvSpPr/>
                        <wps:spPr>
                          <a:xfrm>
                            <a:off x="1041476" y="2134361"/>
                            <a:ext cx="1594069" cy="207536"/>
                          </a:xfrm>
                          <a:prstGeom prst="rect">
                            <a:avLst/>
                          </a:prstGeom>
                          <a:ln>
                            <a:noFill/>
                          </a:ln>
                        </wps:spPr>
                        <wps:txbx>
                          <w:txbxContent>
                            <w:p w14:paraId="27420279" w14:textId="77777777" w:rsidR="006118A4" w:rsidRDefault="006118A4" w:rsidP="00925720">
                              <w:r>
                                <w:rPr>
                                  <w:rFonts w:ascii="Liberation Sans" w:eastAsia="Liberation Sans" w:hAnsi="Liberation Sans" w:cs="Liberation Sans"/>
                                </w:rPr>
                                <w:t>Raumdaten ändern</w:t>
                              </w:r>
                            </w:p>
                          </w:txbxContent>
                        </wps:txbx>
                        <wps:bodyPr horzOverflow="overflow" vert="horz" lIns="0" tIns="0" rIns="0" bIns="0" rtlCol="0">
                          <a:noAutofit/>
                        </wps:bodyPr>
                      </wps:wsp>
                      <wps:wsp>
                        <wps:cNvPr id="1150" name="Shape 1905"/>
                        <wps:cNvSpPr/>
                        <wps:spPr>
                          <a:xfrm>
                            <a:off x="1092238" y="914400"/>
                            <a:ext cx="1117803" cy="508674"/>
                          </a:xfrm>
                          <a:custGeom>
                            <a:avLst/>
                            <a:gdLst/>
                            <a:ahLst/>
                            <a:cxnLst/>
                            <a:rect l="0" t="0" r="0" b="0"/>
                            <a:pathLst>
                              <a:path w="1117803" h="508674">
                                <a:moveTo>
                                  <a:pt x="559079" y="0"/>
                                </a:moveTo>
                                <a:cubicBezTo>
                                  <a:pt x="867601" y="0"/>
                                  <a:pt x="1117803" y="113754"/>
                                  <a:pt x="1117803" y="254153"/>
                                </a:cubicBezTo>
                                <a:cubicBezTo>
                                  <a:pt x="1117803" y="394564"/>
                                  <a:pt x="867601" y="508674"/>
                                  <a:pt x="559079" y="508674"/>
                                </a:cubicBezTo>
                                <a:cubicBezTo>
                                  <a:pt x="250558" y="508674"/>
                                  <a:pt x="0" y="394564"/>
                                  <a:pt x="0" y="254153"/>
                                </a:cubicBezTo>
                                <a:cubicBezTo>
                                  <a:pt x="0" y="113754"/>
                                  <a:pt x="250558" y="0"/>
                                  <a:pt x="559079" y="0"/>
                                </a:cubicBezTo>
                                <a:close/>
                              </a:path>
                            </a:pathLst>
                          </a:custGeom>
                          <a:ln w="0" cap="flat">
                            <a:miter lim="127000"/>
                          </a:ln>
                        </wps:spPr>
                        <wps:style>
                          <a:lnRef idx="0">
                            <a:srgbClr val="000000">
                              <a:alpha val="0"/>
                            </a:srgbClr>
                          </a:lnRef>
                          <a:fillRef idx="1">
                            <a:srgbClr val="7ACFF5"/>
                          </a:fillRef>
                          <a:effectRef idx="0">
                            <a:scrgbClr r="0" g="0" b="0"/>
                          </a:effectRef>
                          <a:fontRef idx="none"/>
                        </wps:style>
                        <wps:bodyPr/>
                      </wps:wsp>
                      <wps:wsp>
                        <wps:cNvPr id="1151" name="Shape 1906"/>
                        <wps:cNvSpPr/>
                        <wps:spPr>
                          <a:xfrm>
                            <a:off x="1092238" y="914400"/>
                            <a:ext cx="1117803" cy="508674"/>
                          </a:xfrm>
                          <a:custGeom>
                            <a:avLst/>
                            <a:gdLst/>
                            <a:ahLst/>
                            <a:cxnLst/>
                            <a:rect l="0" t="0" r="0" b="0"/>
                            <a:pathLst>
                              <a:path w="1117803" h="508674">
                                <a:moveTo>
                                  <a:pt x="1117803" y="254153"/>
                                </a:moveTo>
                                <a:cubicBezTo>
                                  <a:pt x="1117803" y="394564"/>
                                  <a:pt x="867601" y="508674"/>
                                  <a:pt x="559079" y="508674"/>
                                </a:cubicBezTo>
                                <a:cubicBezTo>
                                  <a:pt x="250558" y="508674"/>
                                  <a:pt x="0" y="394564"/>
                                  <a:pt x="0" y="254153"/>
                                </a:cubicBezTo>
                                <a:cubicBezTo>
                                  <a:pt x="0" y="113754"/>
                                  <a:pt x="250558" y="0"/>
                                  <a:pt x="559079" y="0"/>
                                </a:cubicBezTo>
                                <a:cubicBezTo>
                                  <a:pt x="867601" y="0"/>
                                  <a:pt x="1117803" y="113754"/>
                                  <a:pt x="1117803" y="254153"/>
                                </a:cubicBezTo>
                                <a:close/>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12969664" name="Rectangle 1907"/>
                        <wps:cNvSpPr/>
                        <wps:spPr>
                          <a:xfrm>
                            <a:off x="1193762" y="458188"/>
                            <a:ext cx="1209345" cy="207536"/>
                          </a:xfrm>
                          <a:prstGeom prst="rect">
                            <a:avLst/>
                          </a:prstGeom>
                          <a:ln>
                            <a:noFill/>
                          </a:ln>
                        </wps:spPr>
                        <wps:txbx>
                          <w:txbxContent>
                            <w:p w14:paraId="2A65AA1C" w14:textId="77777777" w:rsidR="006118A4" w:rsidRDefault="006118A4" w:rsidP="00925720">
                              <w:r>
                                <w:rPr>
                                  <w:rFonts w:ascii="Liberation Sans" w:eastAsia="Liberation Sans" w:hAnsi="Liberation Sans" w:cs="Liberation Sans"/>
                                </w:rPr>
                                <w:t>Raum anlegen</w:t>
                              </w:r>
                            </w:p>
                          </w:txbxContent>
                        </wps:txbx>
                        <wps:bodyPr horzOverflow="overflow" vert="horz" lIns="0" tIns="0" rIns="0" bIns="0" rtlCol="0">
                          <a:noAutofit/>
                        </wps:bodyPr>
                      </wps:wsp>
                      <wps:wsp>
                        <wps:cNvPr id="12969665" name="Shape 1908"/>
                        <wps:cNvSpPr/>
                        <wps:spPr>
                          <a:xfrm>
                            <a:off x="1066673" y="2718004"/>
                            <a:ext cx="1143368" cy="508317"/>
                          </a:xfrm>
                          <a:custGeom>
                            <a:avLst/>
                            <a:gdLst/>
                            <a:ahLst/>
                            <a:cxnLst/>
                            <a:rect l="0" t="0" r="0" b="0"/>
                            <a:pathLst>
                              <a:path w="1143368" h="508317">
                                <a:moveTo>
                                  <a:pt x="572046" y="0"/>
                                </a:moveTo>
                                <a:cubicBezTo>
                                  <a:pt x="887400" y="0"/>
                                  <a:pt x="1143368" y="113754"/>
                                  <a:pt x="1143368" y="254152"/>
                                </a:cubicBezTo>
                                <a:cubicBezTo>
                                  <a:pt x="1143368" y="394550"/>
                                  <a:pt x="887400" y="508317"/>
                                  <a:pt x="572046" y="508317"/>
                                </a:cubicBezTo>
                                <a:cubicBezTo>
                                  <a:pt x="256324" y="508317"/>
                                  <a:pt x="0" y="394550"/>
                                  <a:pt x="0" y="254152"/>
                                </a:cubicBezTo>
                                <a:cubicBezTo>
                                  <a:pt x="0" y="113754"/>
                                  <a:pt x="256324" y="0"/>
                                  <a:pt x="572046" y="0"/>
                                </a:cubicBezTo>
                                <a:close/>
                              </a:path>
                            </a:pathLst>
                          </a:custGeom>
                          <a:ln w="0" cap="flat">
                            <a:miter lim="127000"/>
                          </a:ln>
                        </wps:spPr>
                        <wps:style>
                          <a:lnRef idx="0">
                            <a:srgbClr val="000000">
                              <a:alpha val="0"/>
                            </a:srgbClr>
                          </a:lnRef>
                          <a:fillRef idx="1">
                            <a:srgbClr val="7ACFF5"/>
                          </a:fillRef>
                          <a:effectRef idx="0">
                            <a:scrgbClr r="0" g="0" b="0"/>
                          </a:effectRef>
                          <a:fontRef idx="none"/>
                        </wps:style>
                        <wps:bodyPr/>
                      </wps:wsp>
                      <wps:wsp>
                        <wps:cNvPr id="12969666" name="Shape 1909"/>
                        <wps:cNvSpPr/>
                        <wps:spPr>
                          <a:xfrm>
                            <a:off x="1066673" y="2718004"/>
                            <a:ext cx="1143368" cy="508317"/>
                          </a:xfrm>
                          <a:custGeom>
                            <a:avLst/>
                            <a:gdLst/>
                            <a:ahLst/>
                            <a:cxnLst/>
                            <a:rect l="0" t="0" r="0" b="0"/>
                            <a:pathLst>
                              <a:path w="1143368" h="508317">
                                <a:moveTo>
                                  <a:pt x="1143368" y="254152"/>
                                </a:moveTo>
                                <a:cubicBezTo>
                                  <a:pt x="1143368" y="394550"/>
                                  <a:pt x="887400" y="508317"/>
                                  <a:pt x="572046" y="508317"/>
                                </a:cubicBezTo>
                                <a:cubicBezTo>
                                  <a:pt x="256324" y="508317"/>
                                  <a:pt x="0" y="394550"/>
                                  <a:pt x="0" y="254152"/>
                                </a:cubicBezTo>
                                <a:cubicBezTo>
                                  <a:pt x="0" y="113754"/>
                                  <a:pt x="256324" y="0"/>
                                  <a:pt x="572046" y="0"/>
                                </a:cubicBezTo>
                                <a:cubicBezTo>
                                  <a:pt x="887400" y="0"/>
                                  <a:pt x="1143368" y="113754"/>
                                  <a:pt x="1143368" y="254152"/>
                                </a:cubicBezTo>
                                <a:close/>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12969667" name="Rectangle 1910"/>
                        <wps:cNvSpPr/>
                        <wps:spPr>
                          <a:xfrm>
                            <a:off x="1193762" y="1093240"/>
                            <a:ext cx="1188910" cy="207536"/>
                          </a:xfrm>
                          <a:prstGeom prst="rect">
                            <a:avLst/>
                          </a:prstGeom>
                          <a:ln>
                            <a:noFill/>
                          </a:ln>
                        </wps:spPr>
                        <wps:txbx>
                          <w:txbxContent>
                            <w:p w14:paraId="193BB8F5" w14:textId="77777777" w:rsidR="006118A4" w:rsidRDefault="006118A4" w:rsidP="00925720">
                              <w:r>
                                <w:rPr>
                                  <w:rFonts w:ascii="Liberation Sans" w:eastAsia="Liberation Sans" w:hAnsi="Liberation Sans" w:cs="Liberation Sans"/>
                                </w:rPr>
                                <w:t>Raum löschen</w:t>
                              </w:r>
                            </w:p>
                          </w:txbxContent>
                        </wps:txbx>
                        <wps:bodyPr horzOverflow="overflow" vert="horz" lIns="0" tIns="0" rIns="0" bIns="0" rtlCol="0">
                          <a:noAutofit/>
                        </wps:bodyPr>
                      </wps:wsp>
                      <wps:wsp>
                        <wps:cNvPr id="12969668" name="Rectangle 1911"/>
                        <wps:cNvSpPr/>
                        <wps:spPr>
                          <a:xfrm>
                            <a:off x="1206716" y="2896474"/>
                            <a:ext cx="1148227" cy="207536"/>
                          </a:xfrm>
                          <a:prstGeom prst="rect">
                            <a:avLst/>
                          </a:prstGeom>
                          <a:ln>
                            <a:noFill/>
                          </a:ln>
                        </wps:spPr>
                        <wps:txbx>
                          <w:txbxContent>
                            <w:p w14:paraId="23335F1B" w14:textId="77777777" w:rsidR="006118A4" w:rsidRDefault="006118A4" w:rsidP="00925720">
                              <w:r>
                                <w:rPr>
                                  <w:rFonts w:ascii="Liberation Sans" w:eastAsia="Liberation Sans" w:hAnsi="Liberation Sans" w:cs="Liberation Sans"/>
                                </w:rPr>
                                <w:t>Raum suchen</w:t>
                              </w:r>
                            </w:p>
                          </w:txbxContent>
                        </wps:txbx>
                        <wps:bodyPr horzOverflow="overflow" vert="horz" lIns="0" tIns="0" rIns="0" bIns="0" rtlCol="0">
                          <a:noAutofit/>
                        </wps:bodyPr>
                      </wps:wsp>
                      <wps:wsp>
                        <wps:cNvPr id="12969669" name="Rectangle 1912"/>
                        <wps:cNvSpPr/>
                        <wps:spPr>
                          <a:xfrm>
                            <a:off x="50762" y="3125074"/>
                            <a:ext cx="391226" cy="207536"/>
                          </a:xfrm>
                          <a:prstGeom prst="rect">
                            <a:avLst/>
                          </a:prstGeom>
                          <a:ln>
                            <a:noFill/>
                          </a:ln>
                        </wps:spPr>
                        <wps:txbx>
                          <w:txbxContent>
                            <w:p w14:paraId="04D448F5" w14:textId="77777777" w:rsidR="006118A4" w:rsidRDefault="006118A4" w:rsidP="00925720">
                              <w:r>
                                <w:rPr>
                                  <w:rFonts w:ascii="Liberation Sans" w:eastAsia="Liberation Sans" w:hAnsi="Liberation Sans" w:cs="Liberation Sans"/>
                                </w:rPr>
                                <w:t>User</w:t>
                              </w:r>
                            </w:p>
                          </w:txbxContent>
                        </wps:txbx>
                        <wps:bodyPr horzOverflow="overflow" vert="horz" lIns="0" tIns="0" rIns="0" bIns="0" rtlCol="0">
                          <a:noAutofit/>
                        </wps:bodyPr>
                      </wps:wsp>
                      <wps:wsp>
                        <wps:cNvPr id="12969670" name="Shape 1913"/>
                        <wps:cNvSpPr/>
                        <wps:spPr>
                          <a:xfrm>
                            <a:off x="393471" y="533515"/>
                            <a:ext cx="685800" cy="0"/>
                          </a:xfrm>
                          <a:custGeom>
                            <a:avLst/>
                            <a:gdLst/>
                            <a:ahLst/>
                            <a:cxnLst/>
                            <a:rect l="0" t="0" r="0" b="0"/>
                            <a:pathLst>
                              <a:path w="685800">
                                <a:moveTo>
                                  <a:pt x="685800" y="0"/>
                                </a:moveTo>
                                <a:lnTo>
                                  <a:pt x="0" y="0"/>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12969671" name="Shape 1914"/>
                        <wps:cNvSpPr/>
                        <wps:spPr>
                          <a:xfrm>
                            <a:off x="926998" y="457200"/>
                            <a:ext cx="152641" cy="76683"/>
                          </a:xfrm>
                          <a:custGeom>
                            <a:avLst/>
                            <a:gdLst/>
                            <a:ahLst/>
                            <a:cxnLst/>
                            <a:rect l="0" t="0" r="0" b="0"/>
                            <a:pathLst>
                              <a:path w="152641" h="76683">
                                <a:moveTo>
                                  <a:pt x="152641" y="76683"/>
                                </a:moveTo>
                                <a:lnTo>
                                  <a:pt x="0" y="0"/>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12969672" name="Shape 1915"/>
                        <wps:cNvSpPr/>
                        <wps:spPr>
                          <a:xfrm>
                            <a:off x="926998" y="533515"/>
                            <a:ext cx="152641" cy="76682"/>
                          </a:xfrm>
                          <a:custGeom>
                            <a:avLst/>
                            <a:gdLst/>
                            <a:ahLst/>
                            <a:cxnLst/>
                            <a:rect l="0" t="0" r="0" b="0"/>
                            <a:pathLst>
                              <a:path w="152641" h="76682">
                                <a:moveTo>
                                  <a:pt x="152641" y="0"/>
                                </a:moveTo>
                                <a:lnTo>
                                  <a:pt x="0" y="76682"/>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12969673" name="Shape 1916"/>
                        <wps:cNvSpPr/>
                        <wps:spPr>
                          <a:xfrm>
                            <a:off x="393471" y="2349716"/>
                            <a:ext cx="635051" cy="0"/>
                          </a:xfrm>
                          <a:custGeom>
                            <a:avLst/>
                            <a:gdLst/>
                            <a:ahLst/>
                            <a:cxnLst/>
                            <a:rect l="0" t="0" r="0" b="0"/>
                            <a:pathLst>
                              <a:path w="635051">
                                <a:moveTo>
                                  <a:pt x="635051" y="0"/>
                                </a:moveTo>
                                <a:lnTo>
                                  <a:pt x="0" y="0"/>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12969674" name="Shape 1917"/>
                        <wps:cNvSpPr/>
                        <wps:spPr>
                          <a:xfrm>
                            <a:off x="876236" y="2273402"/>
                            <a:ext cx="152641" cy="76671"/>
                          </a:xfrm>
                          <a:custGeom>
                            <a:avLst/>
                            <a:gdLst/>
                            <a:ahLst/>
                            <a:cxnLst/>
                            <a:rect l="0" t="0" r="0" b="0"/>
                            <a:pathLst>
                              <a:path w="152641" h="76671">
                                <a:moveTo>
                                  <a:pt x="152641" y="76671"/>
                                </a:moveTo>
                                <a:lnTo>
                                  <a:pt x="0" y="0"/>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12969675" name="Shape 1918"/>
                        <wps:cNvSpPr/>
                        <wps:spPr>
                          <a:xfrm>
                            <a:off x="876236" y="2349716"/>
                            <a:ext cx="152641" cy="76327"/>
                          </a:xfrm>
                          <a:custGeom>
                            <a:avLst/>
                            <a:gdLst/>
                            <a:ahLst/>
                            <a:cxnLst/>
                            <a:rect l="0" t="0" r="0" b="0"/>
                            <a:pathLst>
                              <a:path w="152641" h="76327">
                                <a:moveTo>
                                  <a:pt x="152641" y="0"/>
                                </a:moveTo>
                                <a:lnTo>
                                  <a:pt x="0" y="76327"/>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12969676" name="Shape 1919"/>
                        <wps:cNvSpPr/>
                        <wps:spPr>
                          <a:xfrm>
                            <a:off x="393471" y="1168553"/>
                            <a:ext cx="698767" cy="0"/>
                          </a:xfrm>
                          <a:custGeom>
                            <a:avLst/>
                            <a:gdLst/>
                            <a:ahLst/>
                            <a:cxnLst/>
                            <a:rect l="0" t="0" r="0" b="0"/>
                            <a:pathLst>
                              <a:path w="698767">
                                <a:moveTo>
                                  <a:pt x="0" y="0"/>
                                </a:moveTo>
                                <a:lnTo>
                                  <a:pt x="698767" y="0"/>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12969677" name="Shape 1920"/>
                        <wps:cNvSpPr/>
                        <wps:spPr>
                          <a:xfrm>
                            <a:off x="939597" y="1092239"/>
                            <a:ext cx="152997" cy="76682"/>
                          </a:xfrm>
                          <a:custGeom>
                            <a:avLst/>
                            <a:gdLst/>
                            <a:ahLst/>
                            <a:cxnLst/>
                            <a:rect l="0" t="0" r="0" b="0"/>
                            <a:pathLst>
                              <a:path w="152997" h="76682">
                                <a:moveTo>
                                  <a:pt x="152997" y="76682"/>
                                </a:moveTo>
                                <a:lnTo>
                                  <a:pt x="0" y="0"/>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12969678" name="Shape 1921"/>
                        <wps:cNvSpPr/>
                        <wps:spPr>
                          <a:xfrm>
                            <a:off x="939597" y="1168553"/>
                            <a:ext cx="152997" cy="76683"/>
                          </a:xfrm>
                          <a:custGeom>
                            <a:avLst/>
                            <a:gdLst/>
                            <a:ahLst/>
                            <a:cxnLst/>
                            <a:rect l="0" t="0" r="0" b="0"/>
                            <a:pathLst>
                              <a:path w="152997" h="76683">
                                <a:moveTo>
                                  <a:pt x="152997" y="0"/>
                                </a:moveTo>
                                <a:lnTo>
                                  <a:pt x="0" y="76683"/>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12969679" name="Shape 1922"/>
                        <wps:cNvSpPr/>
                        <wps:spPr>
                          <a:xfrm>
                            <a:off x="1638351" y="3225953"/>
                            <a:ext cx="0" cy="520560"/>
                          </a:xfrm>
                          <a:custGeom>
                            <a:avLst/>
                            <a:gdLst/>
                            <a:ahLst/>
                            <a:cxnLst/>
                            <a:rect l="0" t="0" r="0" b="0"/>
                            <a:pathLst>
                              <a:path h="520560">
                                <a:moveTo>
                                  <a:pt x="0" y="0"/>
                                </a:moveTo>
                                <a:lnTo>
                                  <a:pt x="0" y="520560"/>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12969680" name="Shape 1923"/>
                        <wps:cNvSpPr/>
                        <wps:spPr>
                          <a:xfrm>
                            <a:off x="1638351" y="3594240"/>
                            <a:ext cx="76327" cy="152641"/>
                          </a:xfrm>
                          <a:custGeom>
                            <a:avLst/>
                            <a:gdLst/>
                            <a:ahLst/>
                            <a:cxnLst/>
                            <a:rect l="0" t="0" r="0" b="0"/>
                            <a:pathLst>
                              <a:path w="76327" h="152641">
                                <a:moveTo>
                                  <a:pt x="0" y="152641"/>
                                </a:moveTo>
                                <a:lnTo>
                                  <a:pt x="76327" y="0"/>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12969681" name="Shape 1924"/>
                        <wps:cNvSpPr/>
                        <wps:spPr>
                          <a:xfrm>
                            <a:off x="1562037" y="3594240"/>
                            <a:ext cx="76683" cy="152641"/>
                          </a:xfrm>
                          <a:custGeom>
                            <a:avLst/>
                            <a:gdLst/>
                            <a:ahLst/>
                            <a:cxnLst/>
                            <a:rect l="0" t="0" r="0" b="0"/>
                            <a:pathLst>
                              <a:path w="76683" h="152641">
                                <a:moveTo>
                                  <a:pt x="76683" y="152641"/>
                                </a:moveTo>
                                <a:lnTo>
                                  <a:pt x="0" y="0"/>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12969682" name="Shape 1925"/>
                        <wps:cNvSpPr/>
                        <wps:spPr>
                          <a:xfrm>
                            <a:off x="393471" y="2971800"/>
                            <a:ext cx="673202" cy="0"/>
                          </a:xfrm>
                          <a:custGeom>
                            <a:avLst/>
                            <a:gdLst/>
                            <a:ahLst/>
                            <a:cxnLst/>
                            <a:rect l="0" t="0" r="0" b="0"/>
                            <a:pathLst>
                              <a:path w="673202">
                                <a:moveTo>
                                  <a:pt x="0" y="0"/>
                                </a:moveTo>
                                <a:lnTo>
                                  <a:pt x="673202" y="0"/>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12969683" name="Shape 1926"/>
                        <wps:cNvSpPr/>
                        <wps:spPr>
                          <a:xfrm>
                            <a:off x="914400" y="2895842"/>
                            <a:ext cx="152641" cy="76314"/>
                          </a:xfrm>
                          <a:custGeom>
                            <a:avLst/>
                            <a:gdLst/>
                            <a:ahLst/>
                            <a:cxnLst/>
                            <a:rect l="0" t="0" r="0" b="0"/>
                            <a:pathLst>
                              <a:path w="152641" h="76314">
                                <a:moveTo>
                                  <a:pt x="152641" y="76314"/>
                                </a:moveTo>
                                <a:lnTo>
                                  <a:pt x="0" y="0"/>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12969684" name="Shape 1927"/>
                        <wps:cNvSpPr/>
                        <wps:spPr>
                          <a:xfrm>
                            <a:off x="914400" y="2971800"/>
                            <a:ext cx="152641" cy="76683"/>
                          </a:xfrm>
                          <a:custGeom>
                            <a:avLst/>
                            <a:gdLst/>
                            <a:ahLst/>
                            <a:cxnLst/>
                            <a:rect l="0" t="0" r="0" b="0"/>
                            <a:pathLst>
                              <a:path w="152641" h="76683">
                                <a:moveTo>
                                  <a:pt x="152641" y="0"/>
                                </a:moveTo>
                                <a:lnTo>
                                  <a:pt x="0" y="76683"/>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12969685" name="Shape 1928"/>
                        <wps:cNvSpPr/>
                        <wps:spPr>
                          <a:xfrm>
                            <a:off x="2158911" y="1575004"/>
                            <a:ext cx="1676883" cy="444957"/>
                          </a:xfrm>
                          <a:custGeom>
                            <a:avLst/>
                            <a:gdLst/>
                            <a:ahLst/>
                            <a:cxnLst/>
                            <a:rect l="0" t="0" r="0" b="0"/>
                            <a:pathLst>
                              <a:path w="1676883" h="444957">
                                <a:moveTo>
                                  <a:pt x="0" y="444957"/>
                                </a:moveTo>
                                <a:lnTo>
                                  <a:pt x="1676883" y="0"/>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12969686" name="Shape 1929"/>
                        <wps:cNvSpPr/>
                        <wps:spPr>
                          <a:xfrm>
                            <a:off x="3670199" y="1536840"/>
                            <a:ext cx="165595" cy="38519"/>
                          </a:xfrm>
                          <a:custGeom>
                            <a:avLst/>
                            <a:gdLst/>
                            <a:ahLst/>
                            <a:cxnLst/>
                            <a:rect l="0" t="0" r="0" b="0"/>
                            <a:pathLst>
                              <a:path w="165595" h="38519">
                                <a:moveTo>
                                  <a:pt x="165595" y="38519"/>
                                </a:moveTo>
                                <a:lnTo>
                                  <a:pt x="0" y="0"/>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12969687" name="Shape 1930"/>
                        <wps:cNvSpPr/>
                        <wps:spPr>
                          <a:xfrm>
                            <a:off x="3708362" y="1575004"/>
                            <a:ext cx="127432" cy="101879"/>
                          </a:xfrm>
                          <a:custGeom>
                            <a:avLst/>
                            <a:gdLst/>
                            <a:ahLst/>
                            <a:cxnLst/>
                            <a:rect l="0" t="0" r="0" b="0"/>
                            <a:pathLst>
                              <a:path w="127432" h="101879">
                                <a:moveTo>
                                  <a:pt x="127432" y="0"/>
                                </a:moveTo>
                                <a:lnTo>
                                  <a:pt x="0" y="101879"/>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12969688" name="Shape 1931"/>
                        <wps:cNvSpPr/>
                        <wps:spPr>
                          <a:xfrm>
                            <a:off x="2006638" y="736918"/>
                            <a:ext cx="1841754" cy="432003"/>
                          </a:xfrm>
                          <a:custGeom>
                            <a:avLst/>
                            <a:gdLst/>
                            <a:ahLst/>
                            <a:cxnLst/>
                            <a:rect l="0" t="0" r="0" b="0"/>
                            <a:pathLst>
                              <a:path w="1841754" h="432003">
                                <a:moveTo>
                                  <a:pt x="0" y="0"/>
                                </a:moveTo>
                                <a:lnTo>
                                  <a:pt x="1841754" y="432003"/>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12969689" name="Shape 1932"/>
                        <wps:cNvSpPr/>
                        <wps:spPr>
                          <a:xfrm>
                            <a:off x="3720961" y="1054075"/>
                            <a:ext cx="127432" cy="114846"/>
                          </a:xfrm>
                          <a:custGeom>
                            <a:avLst/>
                            <a:gdLst/>
                            <a:ahLst/>
                            <a:cxnLst/>
                            <a:rect l="0" t="0" r="0" b="0"/>
                            <a:pathLst>
                              <a:path w="127432" h="114846">
                                <a:moveTo>
                                  <a:pt x="127432" y="114846"/>
                                </a:moveTo>
                                <a:lnTo>
                                  <a:pt x="0" y="0"/>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12969690" name="Shape 1933"/>
                        <wps:cNvSpPr/>
                        <wps:spPr>
                          <a:xfrm>
                            <a:off x="3682797" y="1168553"/>
                            <a:ext cx="165595" cy="38519"/>
                          </a:xfrm>
                          <a:custGeom>
                            <a:avLst/>
                            <a:gdLst/>
                            <a:ahLst/>
                            <a:cxnLst/>
                            <a:rect l="0" t="0" r="0" b="0"/>
                            <a:pathLst>
                              <a:path w="165595" h="38519">
                                <a:moveTo>
                                  <a:pt x="165595" y="0"/>
                                </a:moveTo>
                                <a:lnTo>
                                  <a:pt x="0" y="38519"/>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12969691" name="Shape 1934"/>
                        <wps:cNvSpPr/>
                        <wps:spPr>
                          <a:xfrm>
                            <a:off x="2171522" y="419392"/>
                            <a:ext cx="1574991" cy="0"/>
                          </a:xfrm>
                          <a:custGeom>
                            <a:avLst/>
                            <a:gdLst/>
                            <a:ahLst/>
                            <a:cxnLst/>
                            <a:rect l="0" t="0" r="0" b="0"/>
                            <a:pathLst>
                              <a:path w="1574991">
                                <a:moveTo>
                                  <a:pt x="0" y="0"/>
                                </a:moveTo>
                                <a:lnTo>
                                  <a:pt x="1574991" y="0"/>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12969692" name="Shape 1935"/>
                        <wps:cNvSpPr/>
                        <wps:spPr>
                          <a:xfrm>
                            <a:off x="3593872" y="343078"/>
                            <a:ext cx="153009" cy="76682"/>
                          </a:xfrm>
                          <a:custGeom>
                            <a:avLst/>
                            <a:gdLst/>
                            <a:ahLst/>
                            <a:cxnLst/>
                            <a:rect l="0" t="0" r="0" b="0"/>
                            <a:pathLst>
                              <a:path w="153009" h="76682">
                                <a:moveTo>
                                  <a:pt x="153009" y="76682"/>
                                </a:moveTo>
                                <a:lnTo>
                                  <a:pt x="0" y="0"/>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12969693" name="Shape 1936"/>
                        <wps:cNvSpPr/>
                        <wps:spPr>
                          <a:xfrm>
                            <a:off x="3593872" y="419392"/>
                            <a:ext cx="153009" cy="76327"/>
                          </a:xfrm>
                          <a:custGeom>
                            <a:avLst/>
                            <a:gdLst/>
                            <a:ahLst/>
                            <a:cxnLst/>
                            <a:rect l="0" t="0" r="0" b="0"/>
                            <a:pathLst>
                              <a:path w="153009" h="76327">
                                <a:moveTo>
                                  <a:pt x="153009" y="0"/>
                                </a:moveTo>
                                <a:lnTo>
                                  <a:pt x="0" y="76327"/>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12969694" name="Shape 1937"/>
                        <wps:cNvSpPr/>
                        <wps:spPr>
                          <a:xfrm>
                            <a:off x="203035" y="1435316"/>
                            <a:ext cx="0" cy="888847"/>
                          </a:xfrm>
                          <a:custGeom>
                            <a:avLst/>
                            <a:gdLst/>
                            <a:ahLst/>
                            <a:cxnLst/>
                            <a:rect l="0" t="0" r="0" b="0"/>
                            <a:pathLst>
                              <a:path h="888847">
                                <a:moveTo>
                                  <a:pt x="0" y="888847"/>
                                </a:moveTo>
                                <a:lnTo>
                                  <a:pt x="0" y="0"/>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12969695" name="Shape 1938"/>
                        <wps:cNvSpPr/>
                        <wps:spPr>
                          <a:xfrm>
                            <a:off x="127076" y="2171878"/>
                            <a:ext cx="152641" cy="152641"/>
                          </a:xfrm>
                          <a:custGeom>
                            <a:avLst/>
                            <a:gdLst/>
                            <a:ahLst/>
                            <a:cxnLst/>
                            <a:rect l="0" t="0" r="0" b="0"/>
                            <a:pathLst>
                              <a:path w="152641" h="152641">
                                <a:moveTo>
                                  <a:pt x="0" y="0"/>
                                </a:moveTo>
                                <a:lnTo>
                                  <a:pt x="152641" y="0"/>
                                </a:lnTo>
                                <a:lnTo>
                                  <a:pt x="75959" y="152641"/>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969696" name="Shape 1939"/>
                        <wps:cNvSpPr/>
                        <wps:spPr>
                          <a:xfrm>
                            <a:off x="127076" y="2171878"/>
                            <a:ext cx="152641" cy="152641"/>
                          </a:xfrm>
                          <a:custGeom>
                            <a:avLst/>
                            <a:gdLst/>
                            <a:ahLst/>
                            <a:cxnLst/>
                            <a:rect l="0" t="0" r="0" b="0"/>
                            <a:pathLst>
                              <a:path w="152641" h="152641">
                                <a:moveTo>
                                  <a:pt x="75959" y="152641"/>
                                </a:moveTo>
                                <a:lnTo>
                                  <a:pt x="152641" y="0"/>
                                </a:lnTo>
                                <a:lnTo>
                                  <a:pt x="0" y="0"/>
                                </a:lnTo>
                                <a:lnTo>
                                  <a:pt x="75959" y="152641"/>
                                </a:lnTo>
                                <a:close/>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12969697" name="Rectangle 1940"/>
                        <wps:cNvSpPr/>
                        <wps:spPr>
                          <a:xfrm>
                            <a:off x="0" y="1258111"/>
                            <a:ext cx="527022" cy="207536"/>
                          </a:xfrm>
                          <a:prstGeom prst="rect">
                            <a:avLst/>
                          </a:prstGeom>
                          <a:ln>
                            <a:noFill/>
                          </a:ln>
                        </wps:spPr>
                        <wps:txbx>
                          <w:txbxContent>
                            <w:p w14:paraId="5EFF90AE" w14:textId="77777777" w:rsidR="006118A4" w:rsidRDefault="006118A4" w:rsidP="00925720">
                              <w:r>
                                <w:rPr>
                                  <w:rFonts w:ascii="Liberation Sans" w:eastAsia="Liberation Sans" w:hAnsi="Liberation Sans" w:cs="Liberation Sans"/>
                                </w:rPr>
                                <w:t>Admin</w:t>
                              </w:r>
                            </w:p>
                          </w:txbxContent>
                        </wps:txbx>
                        <wps:bodyPr horzOverflow="overflow" vert="horz" lIns="0" tIns="0" rIns="0" bIns="0" rtlCol="0">
                          <a:noAutofit/>
                        </wps:bodyPr>
                      </wps:wsp>
                      <wps:wsp>
                        <wps:cNvPr id="12969698" name="Rectangle 42176"/>
                        <wps:cNvSpPr/>
                        <wps:spPr>
                          <a:xfrm>
                            <a:off x="2425675" y="534160"/>
                            <a:ext cx="217905" cy="207536"/>
                          </a:xfrm>
                          <a:prstGeom prst="rect">
                            <a:avLst/>
                          </a:prstGeom>
                          <a:ln>
                            <a:noFill/>
                          </a:ln>
                        </wps:spPr>
                        <wps:txbx>
                          <w:txbxContent>
                            <w:p w14:paraId="0D5E4D76" w14:textId="77777777" w:rsidR="006118A4" w:rsidRDefault="006118A4" w:rsidP="00925720">
                              <w:r>
                                <w:rPr>
                                  <w:rFonts w:ascii="Liberation Sans" w:eastAsia="Liberation Sans" w:hAnsi="Liberation Sans" w:cs="Liberation Sans"/>
                                </w:rPr>
                                <w:t>&lt;&lt;</w:t>
                              </w:r>
                            </w:p>
                          </w:txbxContent>
                        </wps:txbx>
                        <wps:bodyPr horzOverflow="overflow" vert="horz" lIns="0" tIns="0" rIns="0" bIns="0" rtlCol="0">
                          <a:noAutofit/>
                        </wps:bodyPr>
                      </wps:wsp>
                      <wps:wsp>
                        <wps:cNvPr id="12969699" name="Rectangle 42178"/>
                        <wps:cNvSpPr/>
                        <wps:spPr>
                          <a:xfrm>
                            <a:off x="2589373" y="534160"/>
                            <a:ext cx="599842" cy="207536"/>
                          </a:xfrm>
                          <a:prstGeom prst="rect">
                            <a:avLst/>
                          </a:prstGeom>
                          <a:ln>
                            <a:noFill/>
                          </a:ln>
                        </wps:spPr>
                        <wps:txbx>
                          <w:txbxContent>
                            <w:p w14:paraId="75CE7112" w14:textId="77777777" w:rsidR="006118A4" w:rsidRDefault="006118A4" w:rsidP="00925720">
                              <w:r>
                                <w:rPr>
                                  <w:rFonts w:ascii="Liberation Sans" w:eastAsia="Liberation Sans" w:hAnsi="Liberation Sans" w:cs="Liberation Sans"/>
                                </w:rPr>
                                <w:t>Include</w:t>
                              </w:r>
                            </w:p>
                          </w:txbxContent>
                        </wps:txbx>
                        <wps:bodyPr horzOverflow="overflow" vert="horz" lIns="0" tIns="0" rIns="0" bIns="0" rtlCol="0">
                          <a:noAutofit/>
                        </wps:bodyPr>
                      </wps:wsp>
                      <wps:wsp>
                        <wps:cNvPr id="12969700" name="Rectangle 42177"/>
                        <wps:cNvSpPr/>
                        <wps:spPr>
                          <a:xfrm>
                            <a:off x="3041360" y="534160"/>
                            <a:ext cx="217905" cy="207536"/>
                          </a:xfrm>
                          <a:prstGeom prst="rect">
                            <a:avLst/>
                          </a:prstGeom>
                          <a:ln>
                            <a:noFill/>
                          </a:ln>
                        </wps:spPr>
                        <wps:txbx>
                          <w:txbxContent>
                            <w:p w14:paraId="0BD4AB24" w14:textId="77777777" w:rsidR="006118A4" w:rsidRDefault="006118A4" w:rsidP="00925720">
                              <w:r>
                                <w:rPr>
                                  <w:rFonts w:ascii="Liberation Sans" w:eastAsia="Liberation Sans" w:hAnsi="Liberation Sans" w:cs="Liberation Sans"/>
                                </w:rPr>
                                <w:t>&gt;&gt;</w:t>
                              </w:r>
                            </w:p>
                          </w:txbxContent>
                        </wps:txbx>
                        <wps:bodyPr horzOverflow="overflow" vert="horz" lIns="0" tIns="0" rIns="0" bIns="0" rtlCol="0">
                          <a:noAutofit/>
                        </wps:bodyPr>
                      </wps:wsp>
                      <wps:wsp>
                        <wps:cNvPr id="12969701" name="Rectangle 42179"/>
                        <wps:cNvSpPr/>
                        <wps:spPr>
                          <a:xfrm>
                            <a:off x="2425675" y="1093240"/>
                            <a:ext cx="217905" cy="207536"/>
                          </a:xfrm>
                          <a:prstGeom prst="rect">
                            <a:avLst/>
                          </a:prstGeom>
                          <a:ln>
                            <a:noFill/>
                          </a:ln>
                        </wps:spPr>
                        <wps:txbx>
                          <w:txbxContent>
                            <w:p w14:paraId="78B63142" w14:textId="77777777" w:rsidR="006118A4" w:rsidRDefault="006118A4" w:rsidP="00925720">
                              <w:r>
                                <w:rPr>
                                  <w:rFonts w:ascii="Liberation Sans" w:eastAsia="Liberation Sans" w:hAnsi="Liberation Sans" w:cs="Liberation Sans"/>
                                </w:rPr>
                                <w:t>&lt;&lt;</w:t>
                              </w:r>
                            </w:p>
                          </w:txbxContent>
                        </wps:txbx>
                        <wps:bodyPr horzOverflow="overflow" vert="horz" lIns="0" tIns="0" rIns="0" bIns="0" rtlCol="0">
                          <a:noAutofit/>
                        </wps:bodyPr>
                      </wps:wsp>
                      <wps:wsp>
                        <wps:cNvPr id="12969702" name="Rectangle 42181"/>
                        <wps:cNvSpPr/>
                        <wps:spPr>
                          <a:xfrm>
                            <a:off x="2589373" y="1093240"/>
                            <a:ext cx="599842" cy="207536"/>
                          </a:xfrm>
                          <a:prstGeom prst="rect">
                            <a:avLst/>
                          </a:prstGeom>
                          <a:ln>
                            <a:noFill/>
                          </a:ln>
                        </wps:spPr>
                        <wps:txbx>
                          <w:txbxContent>
                            <w:p w14:paraId="008C9F20" w14:textId="77777777" w:rsidR="006118A4" w:rsidRDefault="006118A4" w:rsidP="00925720">
                              <w:r>
                                <w:rPr>
                                  <w:rFonts w:ascii="Liberation Sans" w:eastAsia="Liberation Sans" w:hAnsi="Liberation Sans" w:cs="Liberation Sans"/>
                                </w:rPr>
                                <w:t>Include</w:t>
                              </w:r>
                            </w:p>
                          </w:txbxContent>
                        </wps:txbx>
                        <wps:bodyPr horzOverflow="overflow" vert="horz" lIns="0" tIns="0" rIns="0" bIns="0" rtlCol="0">
                          <a:noAutofit/>
                        </wps:bodyPr>
                      </wps:wsp>
                      <wps:wsp>
                        <wps:cNvPr id="12969703" name="Rectangle 42180"/>
                        <wps:cNvSpPr/>
                        <wps:spPr>
                          <a:xfrm>
                            <a:off x="3041360" y="1093240"/>
                            <a:ext cx="217905" cy="207536"/>
                          </a:xfrm>
                          <a:prstGeom prst="rect">
                            <a:avLst/>
                          </a:prstGeom>
                          <a:ln>
                            <a:noFill/>
                          </a:ln>
                        </wps:spPr>
                        <wps:txbx>
                          <w:txbxContent>
                            <w:p w14:paraId="2DC142B4" w14:textId="77777777" w:rsidR="006118A4" w:rsidRDefault="006118A4" w:rsidP="00925720">
                              <w:r>
                                <w:rPr>
                                  <w:rFonts w:ascii="Liberation Sans" w:eastAsia="Liberation Sans" w:hAnsi="Liberation Sans" w:cs="Liberation Sans"/>
                                </w:rPr>
                                <w:t>&gt;&gt;</w:t>
                              </w:r>
                            </w:p>
                          </w:txbxContent>
                        </wps:txbx>
                        <wps:bodyPr horzOverflow="overflow" vert="horz" lIns="0" tIns="0" rIns="0" bIns="0" rtlCol="0">
                          <a:noAutofit/>
                        </wps:bodyPr>
                      </wps:wsp>
                      <wps:wsp>
                        <wps:cNvPr id="12969704" name="Rectangle 42182"/>
                        <wps:cNvSpPr/>
                        <wps:spPr>
                          <a:xfrm>
                            <a:off x="2616111" y="1994673"/>
                            <a:ext cx="217905" cy="207536"/>
                          </a:xfrm>
                          <a:prstGeom prst="rect">
                            <a:avLst/>
                          </a:prstGeom>
                          <a:ln>
                            <a:noFill/>
                          </a:ln>
                        </wps:spPr>
                        <wps:txbx>
                          <w:txbxContent>
                            <w:p w14:paraId="6A28B015" w14:textId="77777777" w:rsidR="006118A4" w:rsidRDefault="006118A4" w:rsidP="00925720">
                              <w:r>
                                <w:rPr>
                                  <w:rFonts w:ascii="Liberation Sans" w:eastAsia="Liberation Sans" w:hAnsi="Liberation Sans" w:cs="Liberation Sans"/>
                                </w:rPr>
                                <w:t>&lt;&lt;</w:t>
                              </w:r>
                            </w:p>
                          </w:txbxContent>
                        </wps:txbx>
                        <wps:bodyPr horzOverflow="overflow" vert="horz" lIns="0" tIns="0" rIns="0" bIns="0" rtlCol="0">
                          <a:noAutofit/>
                        </wps:bodyPr>
                      </wps:wsp>
                      <wps:wsp>
                        <wps:cNvPr id="12969705" name="Rectangle 42184"/>
                        <wps:cNvSpPr/>
                        <wps:spPr>
                          <a:xfrm>
                            <a:off x="2779810" y="1994673"/>
                            <a:ext cx="599842" cy="207536"/>
                          </a:xfrm>
                          <a:prstGeom prst="rect">
                            <a:avLst/>
                          </a:prstGeom>
                          <a:ln>
                            <a:noFill/>
                          </a:ln>
                        </wps:spPr>
                        <wps:txbx>
                          <w:txbxContent>
                            <w:p w14:paraId="35F7FFEA" w14:textId="77777777" w:rsidR="006118A4" w:rsidRDefault="006118A4" w:rsidP="00925720">
                              <w:r>
                                <w:rPr>
                                  <w:rFonts w:ascii="Liberation Sans" w:eastAsia="Liberation Sans" w:hAnsi="Liberation Sans" w:cs="Liberation Sans"/>
                                </w:rPr>
                                <w:t>Include</w:t>
                              </w:r>
                            </w:p>
                          </w:txbxContent>
                        </wps:txbx>
                        <wps:bodyPr horzOverflow="overflow" vert="horz" lIns="0" tIns="0" rIns="0" bIns="0" rtlCol="0">
                          <a:noAutofit/>
                        </wps:bodyPr>
                      </wps:wsp>
                      <wps:wsp>
                        <wps:cNvPr id="12969706" name="Rectangle 42183"/>
                        <wps:cNvSpPr/>
                        <wps:spPr>
                          <a:xfrm>
                            <a:off x="3231797" y="1994673"/>
                            <a:ext cx="217905" cy="207536"/>
                          </a:xfrm>
                          <a:prstGeom prst="rect">
                            <a:avLst/>
                          </a:prstGeom>
                          <a:ln>
                            <a:noFill/>
                          </a:ln>
                        </wps:spPr>
                        <wps:txbx>
                          <w:txbxContent>
                            <w:p w14:paraId="062193EB" w14:textId="77777777" w:rsidR="006118A4" w:rsidRDefault="006118A4" w:rsidP="00925720">
                              <w:r>
                                <w:rPr>
                                  <w:rFonts w:ascii="Liberation Sans" w:eastAsia="Liberation Sans" w:hAnsi="Liberation Sans" w:cs="Liberation Sans"/>
                                </w:rPr>
                                <w:t>&gt;&gt;</w:t>
                              </w:r>
                            </w:p>
                          </w:txbxContent>
                        </wps:txbx>
                        <wps:bodyPr horzOverflow="overflow" vert="horz" lIns="0" tIns="0" rIns="0" bIns="0" rtlCol="0">
                          <a:noAutofit/>
                        </wps:bodyPr>
                      </wps:wsp>
                      <wps:wsp>
                        <wps:cNvPr id="12969707" name="Rectangle 42185"/>
                        <wps:cNvSpPr/>
                        <wps:spPr>
                          <a:xfrm>
                            <a:off x="1968475" y="3302912"/>
                            <a:ext cx="217905" cy="207536"/>
                          </a:xfrm>
                          <a:prstGeom prst="rect">
                            <a:avLst/>
                          </a:prstGeom>
                          <a:ln>
                            <a:noFill/>
                          </a:ln>
                        </wps:spPr>
                        <wps:txbx>
                          <w:txbxContent>
                            <w:p w14:paraId="51346507" w14:textId="77777777" w:rsidR="006118A4" w:rsidRDefault="006118A4" w:rsidP="00925720">
                              <w:r>
                                <w:rPr>
                                  <w:rFonts w:ascii="Liberation Sans" w:eastAsia="Liberation Sans" w:hAnsi="Liberation Sans" w:cs="Liberation Sans"/>
                                </w:rPr>
                                <w:t>&lt;&lt;</w:t>
                              </w:r>
                            </w:p>
                          </w:txbxContent>
                        </wps:txbx>
                        <wps:bodyPr horzOverflow="overflow" vert="horz" lIns="0" tIns="0" rIns="0" bIns="0" rtlCol="0">
                          <a:noAutofit/>
                        </wps:bodyPr>
                      </wps:wsp>
                      <wps:wsp>
                        <wps:cNvPr id="12969708" name="Rectangle 42186"/>
                        <wps:cNvSpPr/>
                        <wps:spPr>
                          <a:xfrm>
                            <a:off x="2568796" y="3302912"/>
                            <a:ext cx="217905" cy="207536"/>
                          </a:xfrm>
                          <a:prstGeom prst="rect">
                            <a:avLst/>
                          </a:prstGeom>
                          <a:ln>
                            <a:noFill/>
                          </a:ln>
                        </wps:spPr>
                        <wps:txbx>
                          <w:txbxContent>
                            <w:p w14:paraId="6214A265" w14:textId="77777777" w:rsidR="006118A4" w:rsidRDefault="006118A4" w:rsidP="00925720">
                              <w:r>
                                <w:rPr>
                                  <w:rFonts w:ascii="Liberation Sans" w:eastAsia="Liberation Sans" w:hAnsi="Liberation Sans" w:cs="Liberation Sans"/>
                                </w:rPr>
                                <w:t>&gt;&gt;</w:t>
                              </w:r>
                            </w:p>
                          </w:txbxContent>
                        </wps:txbx>
                        <wps:bodyPr horzOverflow="overflow" vert="horz" lIns="0" tIns="0" rIns="0" bIns="0" rtlCol="0">
                          <a:noAutofit/>
                        </wps:bodyPr>
                      </wps:wsp>
                      <wps:wsp>
                        <wps:cNvPr id="12969709" name="Rectangle 42187"/>
                        <wps:cNvSpPr/>
                        <wps:spPr>
                          <a:xfrm>
                            <a:off x="2132173" y="3302912"/>
                            <a:ext cx="580894" cy="207536"/>
                          </a:xfrm>
                          <a:prstGeom prst="rect">
                            <a:avLst/>
                          </a:prstGeom>
                          <a:ln>
                            <a:noFill/>
                          </a:ln>
                        </wps:spPr>
                        <wps:txbx>
                          <w:txbxContent>
                            <w:p w14:paraId="4CA6E943" w14:textId="77777777" w:rsidR="006118A4" w:rsidRDefault="006118A4" w:rsidP="00925720">
                              <w:r>
                                <w:rPr>
                                  <w:rFonts w:ascii="Liberation Sans" w:eastAsia="Liberation Sans" w:hAnsi="Liberation Sans" w:cs="Liberation Sans"/>
                                </w:rPr>
                                <w:t>Extend</w:t>
                              </w:r>
                            </w:p>
                          </w:txbxContent>
                        </wps:txbx>
                        <wps:bodyPr horzOverflow="overflow" vert="horz" lIns="0" tIns="0" rIns="0" bIns="0" rtlCol="0">
                          <a:noAutofit/>
                        </wps:bodyPr>
                      </wps:wsp>
                    </wpg:wgp>
                  </a:graphicData>
                </a:graphic>
              </wp:inline>
            </w:drawing>
          </mc:Choice>
          <mc:Fallback>
            <w:pict>
              <v:group w14:anchorId="65A9C785" id="Group 42277" o:spid="_x0000_s1321" style="width:375pt;height:379.05pt;mso-position-horizontal-relative:char;mso-position-vertical-relative:line" coordsize="47627,481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">
                <v:shape id="Shape 45928" o:spid="_x0000_s1322" style="position:absolute;left:6858;width:27561;height:35819;visibility:visible;mso-wrap-style:square;v-text-anchor:top" coordsize="2756154,3581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" path="m,l2756154,r,3581997l,3581997,,e" fillcolor="#ffe0c0" stroked="f" strokeweight="0">
                  <v:stroke miterlimit="83231f" joinstyle="miter"/>
                  <v:path arrowok="t" textboxrect="0,0,2756154,3581997"/>
                </v:shape>
                <v:shape id="Shape 1871" o:spid="_x0000_s1323" style="position:absolute;left:6858;width:27561;height:35819;visibility:visible;mso-wrap-style:square;v-text-anchor:top" coordsize="2756154,3581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" path="m,l2756154,r,3581997l,3581997,,xe" filled="f" strokeweight=".35mm">
                  <v:path arrowok="t" textboxrect="0,0,2756154,3581997"/>
                </v:shape>
                <v:shape id="Shape 1872" o:spid="_x0000_s1324" style="position:absolute;left:1015;top:23371;width:1908;height:1908;visibility:visible;mso-wrap-style:square;v-text-anchor:top" coordsize="190805,1908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" path="m95771,v52552,,95034,42837,95034,95403c190805,147955,148323,190805,95771,190805,42850,190805,,147955,,95403,,42837,42850,,95771,xe" fillcolor="#7acff5" stroked="f" strokeweight="0">
                  <v:stroke miterlimit="83231f" joinstyle="miter"/>
                  <v:path arrowok="t" textboxrect="0,0,190805,190805"/>
                </v:shape>
                <v:shape id="Shape 1873" o:spid="_x0000_s1325" style="position:absolute;left:1015;top:23371;width:1908;height:1908;visibility:visible;mso-wrap-style:square;v-text-anchor:top" coordsize="190805,1908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" path="m190805,95403v,52552,-42482,95402,-95034,95402c42850,190805,,147955,,95403,,42837,42850,,95771,v52552,,95034,42837,95034,95403xe" filled="f" strokeweight=".35mm">
                  <v:path arrowok="t" textboxrect="0,0,190805,190805"/>
                </v:shape>
                <v:shape id="Shape 1874" o:spid="_x0000_s1326" style="position:absolute;left:2030;top:25275;width:0;height:3175;visibility:visible;mso-wrap-style:square;v-text-anchor:top" coordsize="0,3175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" path="m,l,317526e" filled="f" strokeweight=".35mm">
                  <v:path arrowok="t" textboxrect="0,0,0,317526"/>
                </v:shape>
                <v:shape id="Shape 1875" o:spid="_x0000_s1327" style="position:absolute;left:125;top:26416;width:3809;height:0;visibility:visible;mso-wrap-style:square;v-text-anchor:top" coordsize="3808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" path="m,l380873,e" filled="f" strokeweight=".35mm">
                  <v:path arrowok="t" textboxrect="0,0,380873,0"/>
                </v:shape>
                <v:shape id="Shape 1876" o:spid="_x0000_s1328" style="position:absolute;left:125;top:28450;width:1908;height:2542;visibility:visible;mso-wrap-style:square;v-text-anchor:top" coordsize="190792,254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" path="m190792,l,254152e" filled="f" strokeweight=".35mm">
                  <v:path arrowok="t" textboxrect="0,0,190792,254152"/>
                </v:shape>
                <v:shape id="Shape 1877" o:spid="_x0000_s1329" style="position:absolute;left:2030;top:28450;width:1908;height:2542;visibility:visible;mso-wrap-style:square;v-text-anchor:top" coordsize="190805,254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" path="m,l190805,254152e" filled="f" strokeweight=".35mm">
                  <v:path arrowok="t" textboxrect="0,0,190805,254152"/>
                </v:shape>
                <v:shape id="Shape 1878" o:spid="_x0000_s1330" style="position:absolute;left:1015;top:4701;width:1908;height:1908;visibility:visible;mso-wrap-style:square;v-text-anchor:top" coordsize="190805,1908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" path="m95771,v52552,,95034,42482,95034,95047c190805,147600,148323,190805,95771,190805,42850,190805,,147600,,95047,,42482,42850,,95771,xe" fillcolor="#7acff5" stroked="f" strokeweight="0">
                  <v:stroke miterlimit="83231f" joinstyle="miter"/>
                  <v:path arrowok="t" textboxrect="0,0,190805,190805"/>
                </v:shape>
                <v:shape id="Shape 1879" o:spid="_x0000_s1331" style="position:absolute;left:1015;top:4701;width:1908;height:1908;visibility:visible;mso-wrap-style:square;v-text-anchor:top" coordsize="190805,1908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" path="m190805,95047v,52553,-42482,95758,-95034,95758c42850,190805,,147600,,95047,,42482,42850,,95771,v52552,,95034,42482,95034,95047xe" filled="f" strokeweight=".35mm">
                  <v:path arrowok="t" textboxrect="0,0,190805,190805"/>
                </v:shape>
                <v:shape id="Shape 1880" o:spid="_x0000_s1332" style="position:absolute;left:2030;top:6606;width:0;height:3175;visibility:visible;mso-wrap-style:square;v-text-anchor:top" coordsize="0,3175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" path="m,l,317512e" filled="f" strokeweight=".35mm">
                  <v:path arrowok="t" textboxrect="0,0,0,317512"/>
                </v:shape>
                <v:shape id="Shape 1881" o:spid="_x0000_s1333" style="position:absolute;left:125;top:7747;width:3809;height:0;visibility:visible;mso-wrap-style:square;v-text-anchor:top" coordsize="3808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" path="m,l380873,e" filled="f" strokeweight=".35mm">
                  <v:path arrowok="t" textboxrect="0,0,380873,0"/>
                </v:shape>
                <v:shape id="Shape 1882" o:spid="_x0000_s1334" style="position:absolute;left:125;top:9781;width:1908;height:2541;visibility:visible;mso-wrap-style:square;v-text-anchor:top" coordsize="190792,254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" path="m190792,l,254165e" filled="f" strokeweight=".35mm">
                  <v:path arrowok="t" textboxrect="0,0,190792,254165"/>
                </v:shape>
                <v:shape id="Shape 1883" o:spid="_x0000_s1335" style="position:absolute;left:2030;top:9781;width:1908;height:2541;visibility:visible;mso-wrap-style:square;v-text-anchor:top" coordsize="190805,254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" path="m,l190805,254165e" filled="f" strokeweight=".35mm">
                  <v:path arrowok="t" textboxrect="0,0,190805,254165"/>
                </v:shape>
                <v:shape id="Shape 1884" o:spid="_x0000_s1336" style="position:absolute;left:36701;top:11178;width:10163;height:5083;visibility:visible;mso-wrap-style:square;v-text-anchor:top" coordsize="1016279,50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" path="m508317,v280442,,507962,113754,507962,253796c1016279,394550,788759,508317,508317,508317,227521,508317,,394550,,253796,,113754,227521,,508317,xe" fillcolor="#c0c0ff" stroked="f" strokeweight="0">
                  <v:stroke miterlimit="83231f" joinstyle="miter"/>
                  <v:path arrowok="t" textboxrect="0,0,1016279,508317"/>
                </v:shape>
                <v:shape id="Shape 1885" o:spid="_x0000_s1337" style="position:absolute;left:36701;top:11178;width:10163;height:5083;visibility:visible;mso-wrap-style:square;v-text-anchor:top" coordsize="1016279,50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" path="m1016279,253796v,140754,-227520,254521,-507962,254521c227521,508317,,394550,,253796,,113754,227521,,508317,v280442,,507962,113754,507962,253796xe" filled="f" strokeweight=".35mm">
                  <v:path arrowok="t" textboxrect="0,0,1016279,508317"/>
                </v:shape>
                <v:rect id="Rectangle 1886" o:spid="_x0000_s1338" style="position:absolute;left:14986;top:261;width:14789;height:2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" filled="f" stroked="f">
                  <v:textbox inset="0,0,0,0">
                    <w:txbxContent>
                      <w:p w14:paraId="186D651B" w14:textId="77777777" w:rsidR="006118A4" w:rsidRDefault="006118A4" w:rsidP="00925720">
                        <w:r>
                          <w:rPr>
                            <w:rFonts w:ascii="Liberation Sans" w:eastAsia="Liberation Sans" w:hAnsi="Liberation Sans" w:cs="Liberation Sans"/>
                          </w:rPr>
                          <w:t>Räume Verwalten</w:t>
                        </w:r>
                      </w:p>
                    </w:txbxContent>
                  </v:textbox>
                </v:rect>
                <v:rect id="Rectangle 1887" o:spid="_x0000_s1339" style="position:absolute;left:38736;top:12073;width:7872;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" filled="f" stroked="f">
                  <v:textbox inset="0,0,0,0">
                    <w:txbxContent>
                      <w:p w14:paraId="37CC7275" w14:textId="77777777" w:rsidR="006118A4" w:rsidRDefault="006118A4" w:rsidP="00925720">
                        <w:r>
                          <w:rPr>
                            <w:rFonts w:ascii="Liberation Sans" w:eastAsia="Liberation Sans" w:hAnsi="Liberation Sans" w:cs="Liberation Sans"/>
                          </w:rPr>
                          <w:t>Exponate</w:t>
                        </w:r>
                      </w:p>
                    </w:txbxContent>
                  </v:textbox>
                </v:rect>
                <v:shape id="Shape 1888" o:spid="_x0000_s1340" style="position:absolute;left:37465;top:1907;width:10162;height:5084;visibility:visible;mso-wrap-style:square;v-text-anchor:top" coordsize="1016279,508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" path="m508317,v280442,,507962,113411,507962,254165c1016279,394564,788759,508330,508317,508330,227165,508330,,394564,,254165,,113411,227165,,508317,xe" fillcolor="#ffc0ff" stroked="f" strokeweight="0">
                  <v:stroke miterlimit="83231f" joinstyle="miter"/>
                  <v:path arrowok="t" textboxrect="0,0,1016279,508330"/>
                </v:shape>
                <v:shape id="Shape 1889" o:spid="_x0000_s1341" style="position:absolute;left:37465;top:1907;width:10162;height:5084;visibility:visible;mso-wrap-style:square;v-text-anchor:top" coordsize="1016279,508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" path="m1016279,254165v,140399,-227520,254165,-507962,254165c227165,508330,,394564,,254165,,113411,227165,,508317,v280442,,507962,113411,507962,254165xe" filled="f" strokeweight=".35mm">
                  <v:path arrowok="t" textboxrect="0,0,1016279,508330"/>
                </v:shape>
                <v:rect id="Rectangle 1890" o:spid="_x0000_s1342" style="position:absolute;left:38736;top:13977;width:7952;height:2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" filled="f" stroked="f">
                  <v:textbox inset="0,0,0,0">
                    <w:txbxContent>
                      <w:p w14:paraId="394FCE71" w14:textId="77777777" w:rsidR="006118A4" w:rsidRDefault="006118A4" w:rsidP="00925720">
                        <w:r>
                          <w:rPr>
                            <w:rFonts w:ascii="Liberation Sans" w:eastAsia="Liberation Sans" w:hAnsi="Liberation Sans" w:cs="Liberation Sans"/>
                          </w:rPr>
                          <w:t>verwalten</w:t>
                        </w:r>
                      </w:p>
                    </w:txbxContent>
                  </v:textbox>
                </v:rect>
                <v:shape id="Shape 1891" o:spid="_x0000_s1343" style="position:absolute;left:3301;top:37465;width:26291;height:10674;visibility:visible;mso-wrap-style:square;v-text-anchor:top" coordsize="2629091,10674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" path="m1314730,v726109,,1314361,239039,1314361,533527c2629091,828370,2040839,1067409,1314730,1067409,588963,1067409,,828370,,533527,,239039,588963,,1314730,xe" fillcolor="#c0ffc0" stroked="f" strokeweight="0">
                  <v:stroke miterlimit="83231f" joinstyle="miter"/>
                  <v:path arrowok="t" textboxrect="0,0,2629091,1067409"/>
                </v:shape>
                <v:shape id="Shape 1892" o:spid="_x0000_s1344" style="position:absolute;left:3301;top:37465;width:26291;height:10674;visibility:visible;mso-wrap-style:square;v-text-anchor:top" coordsize="2629091,10674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" path="m2629091,533527v,294843,-588252,533882,-1314361,533882c588963,1067409,,828370,,533527,,239039,588963,,1314730,v726109,,1314361,239039,1314361,533527xe" filled="f" strokeweight=".35mm">
                  <v:path arrowok="t" textboxrect="0,0,2629091,1067409"/>
                </v:shape>
                <v:shape id="Shape 1893" o:spid="_x0000_s1345" style="position:absolute;left:6350;top:39373;width:19937;height:0;visibility:visible;mso-wrap-style:square;v-text-anchor:top" coordsize="19936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" path="m,l1993684,e" filled="f" strokeweight=".35mm">
                  <v:path arrowok="t" textboxrect="0,0,1993684,0"/>
                </v:shape>
                <v:rect id="Rectangle 1894" o:spid="_x0000_s1346" style="position:absolute;left:39369;top:3692;width:8285;height:2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" filled="f" stroked="f">
                  <v:textbox inset="0,0,0,0">
                    <w:txbxContent>
                      <w:p w14:paraId="45AF9A05" w14:textId="77777777" w:rsidR="006118A4" w:rsidRDefault="006118A4" w:rsidP="00925720">
                        <w:r>
                          <w:rPr>
                            <w:rFonts w:ascii="Liberation Sans" w:eastAsia="Liberation Sans" w:hAnsi="Liberation Sans" w:cs="Liberation Sans"/>
                          </w:rPr>
                          <w:t>importiern</w:t>
                        </w:r>
                      </w:p>
                    </w:txbxContent>
                  </v:textbox>
                </v:rect>
                <v:rect id="Rectangle 1895" o:spid="_x0000_s1347" style="position:absolute;left:12067;top:45856;width:11482;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" filled="f" stroked="f">
                  <v:textbox inset="0,0,0,0">
                    <w:txbxContent>
                      <w:p w14:paraId="7CB48AE7" w14:textId="77777777" w:rsidR="006118A4" w:rsidRDefault="006118A4" w:rsidP="00925720">
                        <w:r>
                          <w:rPr>
                            <w:rFonts w:ascii="Liberation Sans" w:eastAsia="Liberation Sans" w:hAnsi="Liberation Sans" w:cs="Liberation Sans"/>
                          </w:rPr>
                          <w:t>Raum suchen</w:t>
                        </w:r>
                      </w:p>
                    </w:txbxContent>
                  </v:textbox>
                </v:rect>
                <v:rect id="Rectangle 1896" o:spid="_x0000_s1348" style="position:absolute;left:11430;top:43951;width:13360;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" filled="f" stroked="f">
                  <v:textbox inset="0,0,0,0">
                    <w:txbxContent>
                      <w:p w14:paraId="3541BEFF" w14:textId="77777777" w:rsidR="006118A4" w:rsidRDefault="006118A4" w:rsidP="00925720">
                        <w:r>
                          <w:rPr>
                            <w:rFonts w:ascii="Liberation Sans" w:eastAsia="Liberation Sans" w:hAnsi="Liberation Sans" w:cs="Liberation Sans"/>
                          </w:rPr>
                          <w:t>Exponat suchen</w:t>
                        </w:r>
                      </w:p>
                    </w:txbxContent>
                  </v:textbox>
                </v:rect>
                <v:rect id="Rectangle 1897" o:spid="_x0000_s1349" style="position:absolute;left:11304;top:42047;width:13765;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" filled="f" stroked="f">
                  <v:textbox inset="0,0,0,0">
                    <w:txbxContent>
                      <w:p w14:paraId="364918E0" w14:textId="77777777" w:rsidR="006118A4" w:rsidRDefault="006118A4" w:rsidP="00925720">
                        <w:r>
                          <w:rPr>
                            <w:rFonts w:ascii="Liberation Sans" w:eastAsia="Liberation Sans" w:hAnsi="Liberation Sans" w:cs="Liberation Sans"/>
                          </w:rPr>
                          <w:t>Personen Suche</w:t>
                        </w:r>
                      </w:p>
                    </w:txbxContent>
                  </v:textbox>
                </v:rect>
                <v:rect id="Rectangle 1898" o:spid="_x0000_s1350" style="position:absolute;left:10796;top:40139;width:14802;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" filled="f" stroked="f">
                  <v:textbox inset="0,0,0,0">
                    <w:txbxContent>
                      <w:p w14:paraId="2D4C13DB" w14:textId="77777777" w:rsidR="006118A4" w:rsidRDefault="006118A4" w:rsidP="00925720">
                        <w:r>
                          <w:rPr>
                            <w:rFonts w:ascii="Liberation Sans" w:eastAsia="Liberation Sans" w:hAnsi="Liberation Sans" w:cs="Liberation Sans"/>
                            <w:b/>
                          </w:rPr>
                          <w:t>extension points</w:t>
                        </w:r>
                      </w:p>
                    </w:txbxContent>
                  </v:textbox>
                </v:rect>
                <v:shape id="Shape 1899" o:spid="_x0000_s1351" style="position:absolute;left:9144;top:19558;width:14860;height:5083;visibility:visible;mso-wrap-style:square;v-text-anchor:top" coordsize="1486078,50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" path="m742671,v410768,,743407,113767,743407,254165c1486078,394564,1153439,508317,742671,508317,332638,508317,,394564,,254165,,113767,332638,,742671,xe" fillcolor="#7acff5" stroked="f" strokeweight="0">
                  <v:stroke miterlimit="83231f" joinstyle="miter"/>
                  <v:path arrowok="t" textboxrect="0,0,1486078,508317"/>
                </v:shape>
                <v:shape id="Shape 1900" o:spid="_x0000_s1352" style="position:absolute;left:9144;top:19558;width:14860;height:5083;visibility:visible;mso-wrap-style:square;v-text-anchor:top" coordsize="1486078,50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" path="m1486078,254165v,140399,-332639,254152,-743407,254152c332638,508317,,394564,,254165,,113767,332638,,742671,v410768,,743407,113767,743407,254165xe" filled="f" strokeweight=".35mm">
                  <v:path arrowok="t" textboxrect="0,0,1486078,508317"/>
                </v:shape>
                <v:rect id="Rectangle 1901" o:spid="_x0000_s1353" style="position:absolute;left:11048;top:37727;width:14388;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" filled="f" stroked="f">
                  <v:textbox inset="0,0,0,0">
                    <w:txbxContent>
                      <w:p w14:paraId="5AA2812A" w14:textId="77777777" w:rsidR="006118A4" w:rsidRDefault="006118A4" w:rsidP="00925720">
                        <w:r>
                          <w:rPr>
                            <w:rFonts w:ascii="Liberation Sans" w:eastAsia="Liberation Sans" w:hAnsi="Liberation Sans" w:cs="Liberation Sans"/>
                          </w:rPr>
                          <w:t>Elemente suchen</w:t>
                        </w:r>
                      </w:p>
                    </w:txbxContent>
                  </v:textbox>
                </v:rect>
                <v:shape id="Shape 1902" o:spid="_x0000_s1354" style="position:absolute;left:10792;top:2797;width:11434;height:5083;visibility:visible;mso-wrap-style:square;v-text-anchor:top" coordsize="1143368,5083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" path="m572046,v315354,,571322,113754,571322,254165c1143368,394564,887400,508318,572046,508318,256324,508318,,394564,,254165,,113754,256324,,572046,xe" fillcolor="#7acff5" stroked="f" strokeweight="0">
                  <v:stroke miterlimit="83231f" joinstyle="miter"/>
                  <v:path arrowok="t" textboxrect="0,0,1143368,508318"/>
                </v:shape>
                <v:shape id="Shape 1903" o:spid="_x0000_s1355" style="position:absolute;left:10792;top:2797;width:11434;height:5083;visibility:visible;mso-wrap-style:square;v-text-anchor:top" coordsize="1143368,5083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" path="m1143368,254165v,140399,-255968,254153,-571322,254153c256324,508318,,394564,,254165,,113754,256324,,572046,v315354,,571322,113754,571322,254165xe" filled="f" strokeweight=".35mm">
                  <v:path arrowok="t" textboxrect="0,0,1143368,508318"/>
                </v:shape>
                <v:rect id="Rectangle 1904" o:spid="_x0000_s1356" style="position:absolute;left:10414;top:21343;width:15941;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" filled="f" stroked="f">
                  <v:textbox inset="0,0,0,0">
                    <w:txbxContent>
                      <w:p w14:paraId="27420279" w14:textId="77777777" w:rsidR="006118A4" w:rsidRDefault="006118A4" w:rsidP="00925720">
                        <w:r>
                          <w:rPr>
                            <w:rFonts w:ascii="Liberation Sans" w:eastAsia="Liberation Sans" w:hAnsi="Liberation Sans" w:cs="Liberation Sans"/>
                          </w:rPr>
                          <w:t>Raumdaten ändern</w:t>
                        </w:r>
                      </w:p>
                    </w:txbxContent>
                  </v:textbox>
                </v:rect>
                <v:shape id="Shape 1905" o:spid="_x0000_s1357" style="position:absolute;left:10922;top:9144;width:11178;height:5086;visibility:visible;mso-wrap-style:square;v-text-anchor:top" coordsize="1117803,5086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" path="m559079,v308522,,558724,113754,558724,254153c1117803,394564,867601,508674,559079,508674,250558,508674,,394564,,254153,,113754,250558,,559079,xe" fillcolor="#7acff5" stroked="f" strokeweight="0">
                  <v:stroke miterlimit="83231f" joinstyle="miter"/>
                  <v:path arrowok="t" textboxrect="0,0,1117803,508674"/>
                </v:shape>
                <v:shape id="Shape 1906" o:spid="_x0000_s1358" style="position:absolute;left:10922;top:9144;width:11178;height:5086;visibility:visible;mso-wrap-style:square;v-text-anchor:top" coordsize="1117803,5086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" path="m1117803,254153v,140411,-250202,254521,-558724,254521c250558,508674,,394564,,254153,,113754,250558,,559079,v308522,,558724,113754,558724,254153xe" filled="f" strokeweight=".35mm">
                  <v:path arrowok="t" textboxrect="0,0,1117803,508674"/>
                </v:shape>
                <v:rect id="Rectangle 1907" o:spid="_x0000_s1359" style="position:absolute;left:11937;top:4581;width:12094;height:2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" filled="f" stroked="f">
                  <v:textbox inset="0,0,0,0">
                    <w:txbxContent>
                      <w:p w14:paraId="2A65AA1C" w14:textId="77777777" w:rsidR="006118A4" w:rsidRDefault="006118A4" w:rsidP="00925720">
                        <w:r>
                          <w:rPr>
                            <w:rFonts w:ascii="Liberation Sans" w:eastAsia="Liberation Sans" w:hAnsi="Liberation Sans" w:cs="Liberation Sans"/>
                          </w:rPr>
                          <w:t>Raum anlegen</w:t>
                        </w:r>
                      </w:p>
                    </w:txbxContent>
                  </v:textbox>
                </v:rect>
                <v:shape id="Shape 1908" o:spid="_x0000_s1360" style="position:absolute;left:10666;top:27180;width:11434;height:5083;visibility:visible;mso-wrap-style:square;v-text-anchor:top" coordsize="1143368,50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" path="m572046,v315354,,571322,113754,571322,254152c1143368,394550,887400,508317,572046,508317,256324,508317,,394550,,254152,,113754,256324,,572046,xe" fillcolor="#7acff5" stroked="f" strokeweight="0">
                  <v:stroke miterlimit="83231f" joinstyle="miter"/>
                  <v:path arrowok="t" textboxrect="0,0,1143368,508317"/>
                </v:shape>
                <v:shape id="Shape 1909" o:spid="_x0000_s1361" style="position:absolute;left:10666;top:27180;width:11434;height:5083;visibility:visible;mso-wrap-style:square;v-text-anchor:top" coordsize="1143368,50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" path="m1143368,254152v,140398,-255968,254165,-571322,254165c256324,508317,,394550,,254152,,113754,256324,,572046,v315354,,571322,113754,571322,254152xe" filled="f" strokeweight=".35mm">
                  <v:path arrowok="t" textboxrect="0,0,1143368,508317"/>
                </v:shape>
                <v:rect id="Rectangle 1910" o:spid="_x0000_s1362" style="position:absolute;left:11937;top:10932;width:11889;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" filled="f" stroked="f">
                  <v:textbox inset="0,0,0,0">
                    <w:txbxContent>
                      <w:p w14:paraId="193BB8F5" w14:textId="77777777" w:rsidR="006118A4" w:rsidRDefault="006118A4" w:rsidP="00925720">
                        <w:r>
                          <w:rPr>
                            <w:rFonts w:ascii="Liberation Sans" w:eastAsia="Liberation Sans" w:hAnsi="Liberation Sans" w:cs="Liberation Sans"/>
                          </w:rPr>
                          <w:t>Raum löschen</w:t>
                        </w:r>
                      </w:p>
                    </w:txbxContent>
                  </v:textbox>
                </v:rect>
                <v:rect id="Rectangle 1911" o:spid="_x0000_s1363" style="position:absolute;left:12067;top:28964;width:11482;height:2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" filled="f" stroked="f">
                  <v:textbox inset="0,0,0,0">
                    <w:txbxContent>
                      <w:p w14:paraId="23335F1B" w14:textId="77777777" w:rsidR="006118A4" w:rsidRDefault="006118A4" w:rsidP="00925720">
                        <w:r>
                          <w:rPr>
                            <w:rFonts w:ascii="Liberation Sans" w:eastAsia="Liberation Sans" w:hAnsi="Liberation Sans" w:cs="Liberation Sans"/>
                          </w:rPr>
                          <w:t>Raum suchen</w:t>
                        </w:r>
                      </w:p>
                    </w:txbxContent>
                  </v:textbox>
                </v:rect>
                <v:rect id="Rectangle 1912" o:spid="_x0000_s1364" style="position:absolute;left:507;top:31250;width:3912;height:2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" filled="f" stroked="f">
                  <v:textbox inset="0,0,0,0">
                    <w:txbxContent>
                      <w:p w14:paraId="04D448F5" w14:textId="77777777" w:rsidR="006118A4" w:rsidRDefault="006118A4" w:rsidP="00925720">
                        <w:r>
                          <w:rPr>
                            <w:rFonts w:ascii="Liberation Sans" w:eastAsia="Liberation Sans" w:hAnsi="Liberation Sans" w:cs="Liberation Sans"/>
                          </w:rPr>
                          <w:t>User</w:t>
                        </w:r>
                      </w:p>
                    </w:txbxContent>
                  </v:textbox>
                </v:rect>
                <v:shape id="Shape 1913" o:spid="_x0000_s1365" style="position:absolute;left:3934;top:5335;width:6858;height:0;visibility:visible;mso-wrap-style:square;v-text-anchor:top" coordsize="6858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" path="m685800,l,e" filled="f" strokeweight=".35mm">
                  <v:path arrowok="t" textboxrect="0,0,685800,0"/>
                </v:shape>
                <v:shape id="Shape 1914" o:spid="_x0000_s1366" style="position:absolute;left:9269;top:4572;width:1527;height:766;visibility:visible;mso-wrap-style:square;v-text-anchor:top" coordsize="152641,766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" path="m152641,76683l,e" filled="f" strokeweight=".35mm">
                  <v:path arrowok="t" textboxrect="0,0,152641,76683"/>
                </v:shape>
                <v:shape id="Shape 1915" o:spid="_x0000_s1367" style="position:absolute;left:9269;top:5335;width:1527;height:766;visibility:visible;mso-wrap-style:square;v-text-anchor:top" coordsize="152641,766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" path="m152641,l,76682e" filled="f" strokeweight=".35mm">
                  <v:path arrowok="t" textboxrect="0,0,152641,76682"/>
                </v:shape>
                <v:shape id="Shape 1916" o:spid="_x0000_s1368" style="position:absolute;left:3934;top:23497;width:6351;height:0;visibility:visible;mso-wrap-style:square;v-text-anchor:top" coordsize="6350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" path="m635051,l,e" filled="f" strokeweight=".35mm">
                  <v:path arrowok="t" textboxrect="0,0,635051,0"/>
                </v:shape>
                <v:shape id="Shape 1917" o:spid="_x0000_s1369" style="position:absolute;left:8762;top:22734;width:1526;height:766;visibility:visible;mso-wrap-style:square;v-text-anchor:top" coordsize="152641,766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" path="m152641,76671l,e" filled="f" strokeweight=".35mm">
                  <v:path arrowok="t" textboxrect="0,0,152641,76671"/>
                </v:shape>
                <v:shape id="Shape 1918" o:spid="_x0000_s1370" style="position:absolute;left:8762;top:23497;width:1526;height:763;visibility:visible;mso-wrap-style:square;v-text-anchor:top" coordsize="152641,763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" path="m152641,l,76327e" filled="f" strokeweight=".35mm">
                  <v:path arrowok="t" textboxrect="0,0,152641,76327"/>
                </v:shape>
                <v:shape id="Shape 1919" o:spid="_x0000_s1371" style="position:absolute;left:3934;top:11685;width:6988;height:0;visibility:visible;mso-wrap-style:square;v-text-anchor:top" coordsize="6987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" path="m,l698767,e" filled="f" strokeweight=".35mm">
                  <v:path arrowok="t" textboxrect="0,0,698767,0"/>
                </v:shape>
                <v:shape id="Shape 1920" o:spid="_x0000_s1372" style="position:absolute;left:9395;top:10922;width:1530;height:767;visibility:visible;mso-wrap-style:square;v-text-anchor:top" coordsize="152997,766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" path="m152997,76682l,e" filled="f" strokeweight=".35mm">
                  <v:path arrowok="t" textboxrect="0,0,152997,76682"/>
                </v:shape>
                <v:shape id="Shape 1921" o:spid="_x0000_s1373" style="position:absolute;left:9395;top:11685;width:1530;height:767;visibility:visible;mso-wrap-style:square;v-text-anchor:top" coordsize="152997,766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" path="m152997,l,76683e" filled="f" strokeweight=".35mm">
                  <v:path arrowok="t" textboxrect="0,0,152997,76683"/>
                </v:shape>
                <v:shape id="Shape 1922" o:spid="_x0000_s1374" style="position:absolute;left:16383;top:32259;width:0;height:5206;visibility:visible;mso-wrap-style:square;v-text-anchor:top" coordsize="0,520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" path="m,l,520560e" filled="f" strokeweight=".35mm">
                  <v:path arrowok="t" textboxrect="0,0,0,520560"/>
                </v:shape>
                <v:shape id="Shape 1923" o:spid="_x0000_s1375" style="position:absolute;left:16383;top:35942;width:763;height:1526;visibility:visible;mso-wrap-style:square;v-text-anchor:top" coordsize="76327,1526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" path="m,152641l76327,e" filled="f" strokeweight=".35mm">
                  <v:path arrowok="t" textboxrect="0,0,76327,152641"/>
                </v:shape>
                <v:shape id="Shape 1924" o:spid="_x0000_s1376" style="position:absolute;left:15620;top:35942;width:767;height:1526;visibility:visible;mso-wrap-style:square;v-text-anchor:top" coordsize="76683,1526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" path="m76683,152641l,e" filled="f" strokeweight=".35mm">
                  <v:path arrowok="t" textboxrect="0,0,76683,152641"/>
                </v:shape>
                <v:shape id="Shape 1925" o:spid="_x0000_s1377" style="position:absolute;left:3934;top:29718;width:6732;height:0;visibility:visible;mso-wrap-style:square;v-text-anchor:top" coordsize="6732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" path="m,l673202,e" filled="f" strokeweight=".35mm">
                  <v:path arrowok="t" textboxrect="0,0,673202,0"/>
                </v:shape>
                <v:shape id="Shape 1926" o:spid="_x0000_s1378" style="position:absolute;left:9144;top:28958;width:1526;height:763;visibility:visible;mso-wrap-style:square;v-text-anchor:top" coordsize="152641,763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" path="m152641,76314l,e" filled="f" strokeweight=".35mm">
                  <v:path arrowok="t" textboxrect="0,0,152641,76314"/>
                </v:shape>
                <v:shape id="Shape 1927" o:spid="_x0000_s1379" style="position:absolute;left:9144;top:29718;width:1526;height:766;visibility:visible;mso-wrap-style:square;v-text-anchor:top" coordsize="152641,766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" path="m152641,l,76683e" filled="f" strokeweight=".35mm">
                  <v:path arrowok="t" textboxrect="0,0,152641,76683"/>
                </v:shape>
                <v:shape id="Shape 1928" o:spid="_x0000_s1380" style="position:absolute;left:21589;top:15750;width:16768;height:4449;visibility:visible;mso-wrap-style:square;v-text-anchor:top" coordsize="1676883,4449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" path="m,444957l1676883,e" filled="f" strokeweight=".35mm">
                  <v:path arrowok="t" textboxrect="0,0,1676883,444957"/>
                </v:shape>
                <v:shape id="Shape 1929" o:spid="_x0000_s1381" style="position:absolute;left:36701;top:15368;width:1656;height:385;visibility:visible;mso-wrap-style:square;v-text-anchor:top" coordsize="165595,3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" path="m165595,38519l,e" filled="f" strokeweight=".35mm">
                  <v:path arrowok="t" textboxrect="0,0,165595,38519"/>
                </v:shape>
                <v:shape id="Shape 1930" o:spid="_x0000_s1382" style="position:absolute;left:37083;top:15750;width:1274;height:1018;visibility:visible;mso-wrap-style:square;v-text-anchor:top" coordsize="127432,1018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" path="m127432,l,101879e" filled="f" strokeweight=".35mm">
                  <v:path arrowok="t" textboxrect="0,0,127432,101879"/>
                </v:shape>
                <v:shape id="Shape 1931" o:spid="_x0000_s1383" style="position:absolute;left:20066;top:7369;width:18417;height:4320;visibility:visible;mso-wrap-style:square;v-text-anchor:top" coordsize="1841754,4320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" path="m,l1841754,432003e" filled="f" strokeweight=".35mm">
                  <v:path arrowok="t" textboxrect="0,0,1841754,432003"/>
                </v:shape>
                <v:shape id="Shape 1932" o:spid="_x0000_s1384" style="position:absolute;left:37209;top:10540;width:1274;height:1149;visibility:visible;mso-wrap-style:square;v-text-anchor:top" coordsize="127432,1148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" path="m127432,114846l,e" filled="f" strokeweight=".35mm">
                  <v:path arrowok="t" textboxrect="0,0,127432,114846"/>
                </v:shape>
                <v:shape id="Shape 1933" o:spid="_x0000_s1385" style="position:absolute;left:36827;top:11685;width:1656;height:385;visibility:visible;mso-wrap-style:square;v-text-anchor:top" coordsize="165595,3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" path="m165595,l,38519e" filled="f" strokeweight=".35mm">
                  <v:path arrowok="t" textboxrect="0,0,165595,38519"/>
                </v:shape>
                <v:shape id="Shape 1934" o:spid="_x0000_s1386" style="position:absolute;left:21715;top:4193;width:15750;height:0;visibility:visible;mso-wrap-style:square;v-text-anchor:top" coordsize="15749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" path="m,l1574991,e" filled="f" strokeweight=".35mm">
                  <v:path arrowok="t" textboxrect="0,0,1574991,0"/>
                </v:shape>
                <v:shape id="Shape 1935" o:spid="_x0000_s1387" style="position:absolute;left:35938;top:3430;width:1530;height:767;visibility:visible;mso-wrap-style:square;v-text-anchor:top" coordsize="153009,766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" path="m153009,76682l,e" filled="f" strokeweight=".35mm">
                  <v:path arrowok="t" textboxrect="0,0,153009,76682"/>
                </v:shape>
                <v:shape id="Shape 1936" o:spid="_x0000_s1388" style="position:absolute;left:35938;top:4193;width:1530;height:764;visibility:visible;mso-wrap-style:square;v-text-anchor:top" coordsize="153009,763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" path="m153009,l,76327e" filled="f" strokeweight=".35mm">
                  <v:path arrowok="t" textboxrect="0,0,153009,76327"/>
                </v:shape>
                <v:shape id="Shape 1937" o:spid="_x0000_s1389" style="position:absolute;left:2030;top:14353;width:0;height:8888;visibility:visible;mso-wrap-style:square;v-text-anchor:top" coordsize="0,8888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" path="m,888847l,e" filled="f" strokeweight=".35mm">
                  <v:path arrowok="t" textboxrect="0,0,0,888847"/>
                </v:shape>
                <v:shape id="Shape 1938" o:spid="_x0000_s1390" style="position:absolute;left:1270;top:21718;width:1527;height:1527;visibility:visible;mso-wrap-style:square;v-text-anchor:top" coordsize="152641,1526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" path="m,l152641,,75959,152641,,xe" stroked="f" strokeweight="0">
                  <v:stroke miterlimit="83231f" joinstyle="miter"/>
                  <v:path arrowok="t" textboxrect="0,0,152641,152641"/>
                </v:shape>
                <v:shape id="Shape 1939" o:spid="_x0000_s1391" style="position:absolute;left:1270;top:21718;width:1527;height:1527;visibility:visible;mso-wrap-style:square;v-text-anchor:top" coordsize="152641,1526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" path="m75959,152641l152641,,,,75959,152641xe" filled="f" strokeweight=".35mm">
                  <v:path arrowok="t" textboxrect="0,0,152641,152641"/>
                </v:shape>
                <v:rect id="Rectangle 1940" o:spid="_x0000_s1392" style="position:absolute;top:12581;width:5270;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" filled="f" stroked="f">
                  <v:textbox inset="0,0,0,0">
                    <w:txbxContent>
                      <w:p w14:paraId="5EFF90AE" w14:textId="77777777" w:rsidR="006118A4" w:rsidRDefault="006118A4" w:rsidP="00925720">
                        <w:r>
                          <w:rPr>
                            <w:rFonts w:ascii="Liberation Sans" w:eastAsia="Liberation Sans" w:hAnsi="Liberation Sans" w:cs="Liberation Sans"/>
                          </w:rPr>
                          <w:t>Admin</w:t>
                        </w:r>
                      </w:p>
                    </w:txbxContent>
                  </v:textbox>
                </v:rect>
                <v:rect id="Rectangle 42176" o:spid="_x0000_s1393" style="position:absolute;left:24256;top:5341;width:2179;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" filled="f" stroked="f">
                  <v:textbox inset="0,0,0,0">
                    <w:txbxContent>
                      <w:p w14:paraId="0D5E4D76" w14:textId="77777777" w:rsidR="006118A4" w:rsidRDefault="006118A4" w:rsidP="00925720">
                        <w:r>
                          <w:rPr>
                            <w:rFonts w:ascii="Liberation Sans" w:eastAsia="Liberation Sans" w:hAnsi="Liberation Sans" w:cs="Liberation Sans"/>
                          </w:rPr>
                          <w:t>&lt;&lt;</w:t>
                        </w:r>
                      </w:p>
                    </w:txbxContent>
                  </v:textbox>
                </v:rect>
                <v:rect id="Rectangle 42178" o:spid="_x0000_s1394" style="position:absolute;left:25893;top:5341;width:5999;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" filled="f" stroked="f">
                  <v:textbox inset="0,0,0,0">
                    <w:txbxContent>
                      <w:p w14:paraId="75CE7112" w14:textId="77777777" w:rsidR="006118A4" w:rsidRDefault="006118A4" w:rsidP="00925720">
                        <w:r>
                          <w:rPr>
                            <w:rFonts w:ascii="Liberation Sans" w:eastAsia="Liberation Sans" w:hAnsi="Liberation Sans" w:cs="Liberation Sans"/>
                          </w:rPr>
                          <w:t>Include</w:t>
                        </w:r>
                      </w:p>
                    </w:txbxContent>
                  </v:textbox>
                </v:rect>
                <v:rect id="Rectangle 42177" o:spid="_x0000_s1395" style="position:absolute;left:30413;top:5341;width:2179;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" filled="f" stroked="f">
                  <v:textbox inset="0,0,0,0">
                    <w:txbxContent>
                      <w:p w14:paraId="0BD4AB24" w14:textId="77777777" w:rsidR="006118A4" w:rsidRDefault="006118A4" w:rsidP="00925720">
                        <w:r>
                          <w:rPr>
                            <w:rFonts w:ascii="Liberation Sans" w:eastAsia="Liberation Sans" w:hAnsi="Liberation Sans" w:cs="Liberation Sans"/>
                          </w:rPr>
                          <w:t>&gt;&gt;</w:t>
                        </w:r>
                      </w:p>
                    </w:txbxContent>
                  </v:textbox>
                </v:rect>
                <v:rect id="Rectangle 42179" o:spid="_x0000_s1396" style="position:absolute;left:24256;top:10932;width:2179;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" filled="f" stroked="f">
                  <v:textbox inset="0,0,0,0">
                    <w:txbxContent>
                      <w:p w14:paraId="78B63142" w14:textId="77777777" w:rsidR="006118A4" w:rsidRDefault="006118A4" w:rsidP="00925720">
                        <w:r>
                          <w:rPr>
                            <w:rFonts w:ascii="Liberation Sans" w:eastAsia="Liberation Sans" w:hAnsi="Liberation Sans" w:cs="Liberation Sans"/>
                          </w:rPr>
                          <w:t>&lt;&lt;</w:t>
                        </w:r>
                      </w:p>
                    </w:txbxContent>
                  </v:textbox>
                </v:rect>
                <v:rect id="Rectangle 42181" o:spid="_x0000_s1397" style="position:absolute;left:25893;top:10932;width:5999;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" filled="f" stroked="f">
                  <v:textbox inset="0,0,0,0">
                    <w:txbxContent>
                      <w:p w14:paraId="008C9F20" w14:textId="77777777" w:rsidR="006118A4" w:rsidRDefault="006118A4" w:rsidP="00925720">
                        <w:r>
                          <w:rPr>
                            <w:rFonts w:ascii="Liberation Sans" w:eastAsia="Liberation Sans" w:hAnsi="Liberation Sans" w:cs="Liberation Sans"/>
                          </w:rPr>
                          <w:t>Include</w:t>
                        </w:r>
                      </w:p>
                    </w:txbxContent>
                  </v:textbox>
                </v:rect>
                <v:rect id="Rectangle 42180" o:spid="_x0000_s1398" style="position:absolute;left:30413;top:10932;width:2179;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" filled="f" stroked="f">
                  <v:textbox inset="0,0,0,0">
                    <w:txbxContent>
                      <w:p w14:paraId="2DC142B4" w14:textId="77777777" w:rsidR="006118A4" w:rsidRDefault="006118A4" w:rsidP="00925720">
                        <w:r>
                          <w:rPr>
                            <w:rFonts w:ascii="Liberation Sans" w:eastAsia="Liberation Sans" w:hAnsi="Liberation Sans" w:cs="Liberation Sans"/>
                          </w:rPr>
                          <w:t>&gt;&gt;</w:t>
                        </w:r>
                      </w:p>
                    </w:txbxContent>
                  </v:textbox>
                </v:rect>
                <v:rect id="Rectangle 42182" o:spid="_x0000_s1399" style="position:absolute;left:26161;top:19946;width:2179;height:2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" filled="f" stroked="f">
                  <v:textbox inset="0,0,0,0">
                    <w:txbxContent>
                      <w:p w14:paraId="6A28B015" w14:textId="77777777" w:rsidR="006118A4" w:rsidRDefault="006118A4" w:rsidP="00925720">
                        <w:r>
                          <w:rPr>
                            <w:rFonts w:ascii="Liberation Sans" w:eastAsia="Liberation Sans" w:hAnsi="Liberation Sans" w:cs="Liberation Sans"/>
                          </w:rPr>
                          <w:t>&lt;&lt;</w:t>
                        </w:r>
                      </w:p>
                    </w:txbxContent>
                  </v:textbox>
                </v:rect>
                <v:rect id="Rectangle 42184" o:spid="_x0000_s1400" style="position:absolute;left:27798;top:19946;width:5998;height:2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" filled="f" stroked="f">
                  <v:textbox inset="0,0,0,0">
                    <w:txbxContent>
                      <w:p w14:paraId="35F7FFEA" w14:textId="77777777" w:rsidR="006118A4" w:rsidRDefault="006118A4" w:rsidP="00925720">
                        <w:r>
                          <w:rPr>
                            <w:rFonts w:ascii="Liberation Sans" w:eastAsia="Liberation Sans" w:hAnsi="Liberation Sans" w:cs="Liberation Sans"/>
                          </w:rPr>
                          <w:t>Include</w:t>
                        </w:r>
                      </w:p>
                    </w:txbxContent>
                  </v:textbox>
                </v:rect>
                <v:rect id="Rectangle 42183" o:spid="_x0000_s1401" style="position:absolute;left:32317;top:19946;width:2180;height:2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" filled="f" stroked="f">
                  <v:textbox inset="0,0,0,0">
                    <w:txbxContent>
                      <w:p w14:paraId="062193EB" w14:textId="77777777" w:rsidR="006118A4" w:rsidRDefault="006118A4" w:rsidP="00925720">
                        <w:r>
                          <w:rPr>
                            <w:rFonts w:ascii="Liberation Sans" w:eastAsia="Liberation Sans" w:hAnsi="Liberation Sans" w:cs="Liberation Sans"/>
                          </w:rPr>
                          <w:t>&gt;&gt;</w:t>
                        </w:r>
                      </w:p>
                    </w:txbxContent>
                  </v:textbox>
                </v:rect>
                <v:rect id="Rectangle 42185" o:spid="_x0000_s1402" style="position:absolute;left:19684;top:33029;width:2179;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" filled="f" stroked="f">
                  <v:textbox inset="0,0,0,0">
                    <w:txbxContent>
                      <w:p w14:paraId="51346507" w14:textId="77777777" w:rsidR="006118A4" w:rsidRDefault="006118A4" w:rsidP="00925720">
                        <w:r>
                          <w:rPr>
                            <w:rFonts w:ascii="Liberation Sans" w:eastAsia="Liberation Sans" w:hAnsi="Liberation Sans" w:cs="Liberation Sans"/>
                          </w:rPr>
                          <w:t>&lt;&lt;</w:t>
                        </w:r>
                      </w:p>
                    </w:txbxContent>
                  </v:textbox>
                </v:rect>
                <v:rect id="Rectangle 42186" o:spid="_x0000_s1403" style="position:absolute;left:25687;top:33029;width:2180;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" filled="f" stroked="f">
                  <v:textbox inset="0,0,0,0">
                    <w:txbxContent>
                      <w:p w14:paraId="6214A265" w14:textId="77777777" w:rsidR="006118A4" w:rsidRDefault="006118A4" w:rsidP="00925720">
                        <w:r>
                          <w:rPr>
                            <w:rFonts w:ascii="Liberation Sans" w:eastAsia="Liberation Sans" w:hAnsi="Liberation Sans" w:cs="Liberation Sans"/>
                          </w:rPr>
                          <w:t>&gt;&gt;</w:t>
                        </w:r>
                      </w:p>
                    </w:txbxContent>
                  </v:textbox>
                </v:rect>
                <v:rect id="Rectangle 42187" o:spid="_x0000_s1404" style="position:absolute;left:21321;top:33029;width:5809;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" filled="f" stroked="f">
                  <v:textbox inset="0,0,0,0">
                    <w:txbxContent>
                      <w:p w14:paraId="4CA6E943" w14:textId="77777777" w:rsidR="006118A4" w:rsidRDefault="006118A4" w:rsidP="00925720">
                        <w:r>
                          <w:rPr>
                            <w:rFonts w:ascii="Liberation Sans" w:eastAsia="Liberation Sans" w:hAnsi="Liberation Sans" w:cs="Liberation Sans"/>
                          </w:rPr>
                          <w:t>Extend</w:t>
                        </w:r>
                      </w:p>
                    </w:txbxContent>
                  </v:textbox>
                </v:rect>
                <w10:anchorlock/>
              </v:group>
            </w:pict>
          </mc:Fallback>
        </mc:AlternateContent>
      </w:r>
    </w:p>
    <w:p w14:paraId="17A7FEF3" w14:textId="77777777" w:rsidR="00925720" w:rsidRPr="00C50B0B" w:rsidRDefault="00925720" w:rsidP="00925720">
      <w:pPr>
        <w:pStyle w:val="Beschriftung"/>
        <w:rPr>
          <w:rFonts w:cs="Arial"/>
        </w:rPr>
      </w:pPr>
      <w:r w:rsidRPr="00C50B0B">
        <w:rPr>
          <w:rFonts w:cs="Arial"/>
        </w:rPr>
        <w:t xml:space="preserve">Abbildung </w:t>
      </w:r>
      <w:r w:rsidRPr="00C50B0B">
        <w:rPr>
          <w:rFonts w:cs="Arial"/>
        </w:rPr>
        <w:fldChar w:fldCharType="begin"/>
      </w:r>
      <w:r w:rsidRPr="00C50B0B">
        <w:rPr>
          <w:rFonts w:cs="Arial"/>
        </w:rPr>
        <w:instrText xml:space="preserve"> SEQ Abbildung \* ARABIC </w:instrText>
      </w:r>
      <w:r w:rsidRPr="00C50B0B">
        <w:rPr>
          <w:rFonts w:cs="Arial"/>
        </w:rPr>
        <w:fldChar w:fldCharType="separate"/>
      </w:r>
      <w:r w:rsidRPr="00C50B0B">
        <w:rPr>
          <w:rFonts w:cs="Arial"/>
          <w:noProof/>
        </w:rPr>
        <w:t>11</w:t>
      </w:r>
      <w:r w:rsidRPr="00C50B0B">
        <w:rPr>
          <w:rFonts w:cs="Arial"/>
        </w:rPr>
        <w:fldChar w:fldCharType="end"/>
      </w:r>
      <w:r w:rsidRPr="00C50B0B">
        <w:rPr>
          <w:rFonts w:cs="Arial"/>
        </w:rPr>
        <w:t xml:space="preserve">: </w:t>
      </w:r>
      <w:proofErr w:type="spellStart"/>
      <w:r w:rsidRPr="00C50B0B">
        <w:rPr>
          <w:rFonts w:cs="Arial"/>
        </w:rPr>
        <w:t>UseCase</w:t>
      </w:r>
      <w:proofErr w:type="spellEnd"/>
      <w:r w:rsidRPr="00C50B0B">
        <w:rPr>
          <w:rFonts w:cs="Arial"/>
        </w:rPr>
        <w:t>-Diagramm - Räume verwalten</w:t>
      </w:r>
    </w:p>
    <w:p w14:paraId="596BD23D" w14:textId="79229D56" w:rsidR="00925720" w:rsidRPr="00C50B0B" w:rsidRDefault="00925720" w:rsidP="00925720">
      <w:pPr>
        <w:rPr>
          <w:rFonts w:cs="Arial"/>
        </w:rPr>
      </w:pPr>
      <w:r w:rsidRPr="00C50B0B">
        <w:rPr>
          <w:rFonts w:cs="Arial"/>
        </w:rPr>
        <w:t>Der User kann Räume verwalten und suchen. Dazu kann er alle hier gezeigten Aktionen verwenden. Um Raumdaten zu ädern braucht man auch Zugriff auf Exponate, um diese den Räumen zu zuweisen. Der Admin kann neue Räume erstellen und alte Räume löschen.</w:t>
      </w:r>
    </w:p>
    <w:p w14:paraId="612CFA10" w14:textId="029641ED" w:rsidR="00FE30FE" w:rsidRPr="00C50B0B" w:rsidRDefault="00FE30FE" w:rsidP="00FE30FE">
      <w:pPr>
        <w:pStyle w:val="berschrift3"/>
        <w:rPr>
          <w:rFonts w:cs="Arial"/>
        </w:rPr>
      </w:pPr>
      <w:bookmarkStart w:id="167" w:name="_Toc44320810"/>
      <w:r w:rsidRPr="00C50B0B">
        <w:rPr>
          <w:rFonts w:cs="Arial"/>
        </w:rPr>
        <w:lastRenderedPageBreak/>
        <w:t>exportieren</w:t>
      </w:r>
      <w:bookmarkEnd w:id="167"/>
    </w:p>
    <w:p w14:paraId="1478EA31" w14:textId="11AB3B0B" w:rsidR="003B4418" w:rsidRPr="00C50B0B" w:rsidRDefault="004A34A5" w:rsidP="003B4418">
      <w:pPr>
        <w:keepNext/>
        <w:rPr>
          <w:rFonts w:cs="Arial"/>
        </w:rPr>
      </w:pPr>
      <w:r w:rsidRPr="00C50B0B">
        <w:rPr>
          <w:rFonts w:cs="Arial"/>
          <w:noProof/>
        </w:rPr>
        <mc:AlternateContent>
          <mc:Choice Requires="wpg">
            <w:drawing>
              <wp:inline distT="0" distB="0" distL="0" distR="0" wp14:anchorId="7104D236" wp14:editId="3CD9AC4A">
                <wp:extent cx="5760720" cy="5009464"/>
                <wp:effectExtent l="0" t="0" r="11430" b="20320"/>
                <wp:docPr id="6704" name="Group 6704"/>
                <wp:cNvGraphicFramePr/>
                <a:graphic xmlns:a="http://schemas.openxmlformats.org/drawingml/2006/main">
                  <a:graphicData uri="http://schemas.microsoft.com/office/word/2010/wordprocessingGroup">
                    <wpg:wgp>
                      <wpg:cNvGrpSpPr/>
                      <wpg:grpSpPr>
                        <a:xfrm>
                          <a:off x="0" y="0"/>
                          <a:ext cx="5760720" cy="5009464"/>
                          <a:chOff x="0" y="0"/>
                          <a:chExt cx="6719761" cy="5843880"/>
                        </a:xfrm>
                      </wpg:grpSpPr>
                      <wps:wsp>
                        <wps:cNvPr id="309" name="Shape 309"/>
                        <wps:cNvSpPr/>
                        <wps:spPr>
                          <a:xfrm>
                            <a:off x="5017682" y="2139849"/>
                            <a:ext cx="188290" cy="187922"/>
                          </a:xfrm>
                          <a:custGeom>
                            <a:avLst/>
                            <a:gdLst/>
                            <a:ahLst/>
                            <a:cxnLst/>
                            <a:rect l="0" t="0" r="0" b="0"/>
                            <a:pathLst>
                              <a:path w="188290" h="187922">
                                <a:moveTo>
                                  <a:pt x="93967" y="0"/>
                                </a:moveTo>
                                <a:cubicBezTo>
                                  <a:pt x="146164" y="0"/>
                                  <a:pt x="188290" y="41758"/>
                                  <a:pt x="188290" y="93599"/>
                                </a:cubicBezTo>
                                <a:cubicBezTo>
                                  <a:pt x="188290" y="145796"/>
                                  <a:pt x="146164" y="187922"/>
                                  <a:pt x="93967" y="187922"/>
                                </a:cubicBezTo>
                                <a:cubicBezTo>
                                  <a:pt x="42126" y="187922"/>
                                  <a:pt x="0" y="145796"/>
                                  <a:pt x="0" y="93599"/>
                                </a:cubicBezTo>
                                <a:cubicBezTo>
                                  <a:pt x="0" y="41758"/>
                                  <a:pt x="42126" y="0"/>
                                  <a:pt x="93967" y="0"/>
                                </a:cubicBezTo>
                                <a:close/>
                              </a:path>
                            </a:pathLst>
                          </a:custGeom>
                          <a:ln w="0" cap="flat">
                            <a:miter lim="127000"/>
                          </a:ln>
                        </wps:spPr>
                        <wps:style>
                          <a:lnRef idx="0">
                            <a:srgbClr val="000000">
                              <a:alpha val="0"/>
                            </a:srgbClr>
                          </a:lnRef>
                          <a:fillRef idx="1">
                            <a:srgbClr val="7ACFF5"/>
                          </a:fillRef>
                          <a:effectRef idx="0">
                            <a:scrgbClr r="0" g="0" b="0"/>
                          </a:effectRef>
                          <a:fontRef idx="none"/>
                        </wps:style>
                        <wps:bodyPr/>
                      </wps:wsp>
                      <wps:wsp>
                        <wps:cNvPr id="310" name="Shape 310"/>
                        <wps:cNvSpPr/>
                        <wps:spPr>
                          <a:xfrm>
                            <a:off x="5017682" y="2139849"/>
                            <a:ext cx="188290" cy="187922"/>
                          </a:xfrm>
                          <a:custGeom>
                            <a:avLst/>
                            <a:gdLst/>
                            <a:ahLst/>
                            <a:cxnLst/>
                            <a:rect l="0" t="0" r="0" b="0"/>
                            <a:pathLst>
                              <a:path w="188290" h="187922">
                                <a:moveTo>
                                  <a:pt x="188290" y="93599"/>
                                </a:moveTo>
                                <a:cubicBezTo>
                                  <a:pt x="188290" y="145796"/>
                                  <a:pt x="146164" y="187922"/>
                                  <a:pt x="93967" y="187922"/>
                                </a:cubicBezTo>
                                <a:cubicBezTo>
                                  <a:pt x="42126" y="187922"/>
                                  <a:pt x="0" y="145796"/>
                                  <a:pt x="0" y="93599"/>
                                </a:cubicBezTo>
                                <a:cubicBezTo>
                                  <a:pt x="0" y="41758"/>
                                  <a:pt x="42126" y="0"/>
                                  <a:pt x="93967" y="0"/>
                                </a:cubicBezTo>
                                <a:cubicBezTo>
                                  <a:pt x="146164" y="0"/>
                                  <a:pt x="188290" y="41758"/>
                                  <a:pt x="188290" y="93599"/>
                                </a:cubicBezTo>
                                <a:close/>
                              </a:path>
                            </a:pathLst>
                          </a:custGeom>
                          <a:ln w="12240" cap="flat">
                            <a:round/>
                          </a:ln>
                        </wps:spPr>
                        <wps:style>
                          <a:lnRef idx="1">
                            <a:srgbClr val="000000"/>
                          </a:lnRef>
                          <a:fillRef idx="0">
                            <a:srgbClr val="000000">
                              <a:alpha val="0"/>
                            </a:srgbClr>
                          </a:fillRef>
                          <a:effectRef idx="0">
                            <a:scrgbClr r="0" g="0" b="0"/>
                          </a:effectRef>
                          <a:fontRef idx="none"/>
                        </wps:style>
                        <wps:bodyPr/>
                      </wps:wsp>
                      <wps:wsp>
                        <wps:cNvPr id="311" name="Shape 311"/>
                        <wps:cNvSpPr/>
                        <wps:spPr>
                          <a:xfrm>
                            <a:off x="5117770" y="2327402"/>
                            <a:ext cx="0" cy="312839"/>
                          </a:xfrm>
                          <a:custGeom>
                            <a:avLst/>
                            <a:gdLst/>
                            <a:ahLst/>
                            <a:cxnLst/>
                            <a:rect l="0" t="0" r="0" b="0"/>
                            <a:pathLst>
                              <a:path h="312839">
                                <a:moveTo>
                                  <a:pt x="0" y="0"/>
                                </a:moveTo>
                                <a:lnTo>
                                  <a:pt x="0" y="312839"/>
                                </a:lnTo>
                              </a:path>
                            </a:pathLst>
                          </a:custGeom>
                          <a:ln w="12240" cap="flat">
                            <a:round/>
                          </a:ln>
                        </wps:spPr>
                        <wps:style>
                          <a:lnRef idx="1">
                            <a:srgbClr val="000000"/>
                          </a:lnRef>
                          <a:fillRef idx="0">
                            <a:srgbClr val="000000">
                              <a:alpha val="0"/>
                            </a:srgbClr>
                          </a:fillRef>
                          <a:effectRef idx="0">
                            <a:scrgbClr r="0" g="0" b="0"/>
                          </a:effectRef>
                          <a:fontRef idx="none"/>
                        </wps:style>
                        <wps:bodyPr/>
                      </wps:wsp>
                      <wps:wsp>
                        <wps:cNvPr id="312" name="Shape 312"/>
                        <wps:cNvSpPr/>
                        <wps:spPr>
                          <a:xfrm>
                            <a:off x="4930204" y="2440089"/>
                            <a:ext cx="375488" cy="0"/>
                          </a:xfrm>
                          <a:custGeom>
                            <a:avLst/>
                            <a:gdLst/>
                            <a:ahLst/>
                            <a:cxnLst/>
                            <a:rect l="0" t="0" r="0" b="0"/>
                            <a:pathLst>
                              <a:path w="375488">
                                <a:moveTo>
                                  <a:pt x="0" y="0"/>
                                </a:moveTo>
                                <a:lnTo>
                                  <a:pt x="375488" y="0"/>
                                </a:lnTo>
                              </a:path>
                            </a:pathLst>
                          </a:custGeom>
                          <a:ln w="12240" cap="flat">
                            <a:round/>
                          </a:ln>
                        </wps:spPr>
                        <wps:style>
                          <a:lnRef idx="1">
                            <a:srgbClr val="000000"/>
                          </a:lnRef>
                          <a:fillRef idx="0">
                            <a:srgbClr val="000000">
                              <a:alpha val="0"/>
                            </a:srgbClr>
                          </a:fillRef>
                          <a:effectRef idx="0">
                            <a:scrgbClr r="0" g="0" b="0"/>
                          </a:effectRef>
                          <a:fontRef idx="none"/>
                        </wps:style>
                        <wps:bodyPr/>
                      </wps:wsp>
                      <wps:wsp>
                        <wps:cNvPr id="313" name="Shape 313"/>
                        <wps:cNvSpPr/>
                        <wps:spPr>
                          <a:xfrm>
                            <a:off x="4930204" y="2640241"/>
                            <a:ext cx="187922" cy="250571"/>
                          </a:xfrm>
                          <a:custGeom>
                            <a:avLst/>
                            <a:gdLst/>
                            <a:ahLst/>
                            <a:cxnLst/>
                            <a:rect l="0" t="0" r="0" b="0"/>
                            <a:pathLst>
                              <a:path w="187922" h="250571">
                                <a:moveTo>
                                  <a:pt x="187922" y="0"/>
                                </a:moveTo>
                                <a:lnTo>
                                  <a:pt x="0" y="250571"/>
                                </a:lnTo>
                              </a:path>
                            </a:pathLst>
                          </a:custGeom>
                          <a:ln w="12240" cap="flat">
                            <a:round/>
                          </a:ln>
                        </wps:spPr>
                        <wps:style>
                          <a:lnRef idx="1">
                            <a:srgbClr val="000000"/>
                          </a:lnRef>
                          <a:fillRef idx="0">
                            <a:srgbClr val="000000">
                              <a:alpha val="0"/>
                            </a:srgbClr>
                          </a:fillRef>
                          <a:effectRef idx="0">
                            <a:scrgbClr r="0" g="0" b="0"/>
                          </a:effectRef>
                          <a:fontRef idx="none"/>
                        </wps:style>
                        <wps:bodyPr/>
                      </wps:wsp>
                      <wps:wsp>
                        <wps:cNvPr id="314" name="Shape 314"/>
                        <wps:cNvSpPr/>
                        <wps:spPr>
                          <a:xfrm>
                            <a:off x="5117770" y="2640241"/>
                            <a:ext cx="188277" cy="250571"/>
                          </a:xfrm>
                          <a:custGeom>
                            <a:avLst/>
                            <a:gdLst/>
                            <a:ahLst/>
                            <a:cxnLst/>
                            <a:rect l="0" t="0" r="0" b="0"/>
                            <a:pathLst>
                              <a:path w="188277" h="250571">
                                <a:moveTo>
                                  <a:pt x="0" y="0"/>
                                </a:moveTo>
                                <a:lnTo>
                                  <a:pt x="188277" y="250571"/>
                                </a:lnTo>
                              </a:path>
                            </a:pathLst>
                          </a:custGeom>
                          <a:ln w="12240" cap="flat">
                            <a:round/>
                          </a:ln>
                        </wps:spPr>
                        <wps:style>
                          <a:lnRef idx="1">
                            <a:srgbClr val="000000"/>
                          </a:lnRef>
                          <a:fillRef idx="0">
                            <a:srgbClr val="000000">
                              <a:alpha val="0"/>
                            </a:srgbClr>
                          </a:fillRef>
                          <a:effectRef idx="0">
                            <a:scrgbClr r="0" g="0" b="0"/>
                          </a:effectRef>
                          <a:fontRef idx="none"/>
                        </wps:style>
                        <wps:bodyPr/>
                      </wps:wsp>
                      <wps:wsp>
                        <wps:cNvPr id="315" name="Shape 315"/>
                        <wps:cNvSpPr/>
                        <wps:spPr>
                          <a:xfrm>
                            <a:off x="4254488" y="3440888"/>
                            <a:ext cx="2465273" cy="1289164"/>
                          </a:xfrm>
                          <a:custGeom>
                            <a:avLst/>
                            <a:gdLst/>
                            <a:ahLst/>
                            <a:cxnLst/>
                            <a:rect l="0" t="0" r="0" b="0"/>
                            <a:pathLst>
                              <a:path w="2465273" h="1289164">
                                <a:moveTo>
                                  <a:pt x="1232636" y="0"/>
                                </a:moveTo>
                                <a:cubicBezTo>
                                  <a:pt x="1913763" y="0"/>
                                  <a:pt x="2465273" y="288722"/>
                                  <a:pt x="2465273" y="644398"/>
                                </a:cubicBezTo>
                                <a:cubicBezTo>
                                  <a:pt x="2465273" y="1000798"/>
                                  <a:pt x="1913763" y="1289164"/>
                                  <a:pt x="1232636" y="1289164"/>
                                </a:cubicBezTo>
                                <a:cubicBezTo>
                                  <a:pt x="551878" y="1289164"/>
                                  <a:pt x="0" y="1000798"/>
                                  <a:pt x="0" y="644398"/>
                                </a:cubicBezTo>
                                <a:cubicBezTo>
                                  <a:pt x="0" y="288722"/>
                                  <a:pt x="551878" y="0"/>
                                  <a:pt x="1232636" y="0"/>
                                </a:cubicBezTo>
                                <a:close/>
                              </a:path>
                            </a:pathLst>
                          </a:custGeom>
                          <a:ln w="0" cap="flat">
                            <a:miter lim="127000"/>
                          </a:ln>
                        </wps:spPr>
                        <wps:style>
                          <a:lnRef idx="0">
                            <a:srgbClr val="000000">
                              <a:alpha val="0"/>
                            </a:srgbClr>
                          </a:lnRef>
                          <a:fillRef idx="1">
                            <a:srgbClr val="C0FFC0"/>
                          </a:fillRef>
                          <a:effectRef idx="0">
                            <a:scrgbClr r="0" g="0" b="0"/>
                          </a:effectRef>
                          <a:fontRef idx="none"/>
                        </wps:style>
                        <wps:bodyPr/>
                      </wps:wsp>
                      <wps:wsp>
                        <wps:cNvPr id="316" name="Shape 316"/>
                        <wps:cNvSpPr/>
                        <wps:spPr>
                          <a:xfrm>
                            <a:off x="4254488" y="3440888"/>
                            <a:ext cx="2465273" cy="1289164"/>
                          </a:xfrm>
                          <a:custGeom>
                            <a:avLst/>
                            <a:gdLst/>
                            <a:ahLst/>
                            <a:cxnLst/>
                            <a:rect l="0" t="0" r="0" b="0"/>
                            <a:pathLst>
                              <a:path w="2465273" h="1289164">
                                <a:moveTo>
                                  <a:pt x="2465273" y="644398"/>
                                </a:moveTo>
                                <a:cubicBezTo>
                                  <a:pt x="2465273" y="1000798"/>
                                  <a:pt x="1913763" y="1289164"/>
                                  <a:pt x="1232636" y="1289164"/>
                                </a:cubicBezTo>
                                <a:cubicBezTo>
                                  <a:pt x="551878" y="1289164"/>
                                  <a:pt x="0" y="1000798"/>
                                  <a:pt x="0" y="644398"/>
                                </a:cubicBezTo>
                                <a:cubicBezTo>
                                  <a:pt x="0" y="288722"/>
                                  <a:pt x="551878" y="0"/>
                                  <a:pt x="1232636" y="0"/>
                                </a:cubicBezTo>
                                <a:cubicBezTo>
                                  <a:pt x="1913763" y="0"/>
                                  <a:pt x="2465273" y="288722"/>
                                  <a:pt x="2465273" y="644398"/>
                                </a:cubicBezTo>
                                <a:close/>
                              </a:path>
                            </a:pathLst>
                          </a:custGeom>
                          <a:ln w="12240" cap="flat">
                            <a:round/>
                          </a:ln>
                        </wps:spPr>
                        <wps:style>
                          <a:lnRef idx="1">
                            <a:srgbClr val="000000"/>
                          </a:lnRef>
                          <a:fillRef idx="0">
                            <a:srgbClr val="000000">
                              <a:alpha val="0"/>
                            </a:srgbClr>
                          </a:fillRef>
                          <a:effectRef idx="0">
                            <a:scrgbClr r="0" g="0" b="0"/>
                          </a:effectRef>
                          <a:fontRef idx="none"/>
                        </wps:style>
                        <wps:bodyPr/>
                      </wps:wsp>
                      <wps:wsp>
                        <wps:cNvPr id="317" name="Shape 317"/>
                        <wps:cNvSpPr/>
                        <wps:spPr>
                          <a:xfrm>
                            <a:off x="4329722" y="3853802"/>
                            <a:ext cx="2289607" cy="0"/>
                          </a:xfrm>
                          <a:custGeom>
                            <a:avLst/>
                            <a:gdLst/>
                            <a:ahLst/>
                            <a:cxnLst/>
                            <a:rect l="0" t="0" r="0" b="0"/>
                            <a:pathLst>
                              <a:path w="2289607">
                                <a:moveTo>
                                  <a:pt x="0" y="0"/>
                                </a:moveTo>
                                <a:lnTo>
                                  <a:pt x="2289607" y="0"/>
                                </a:lnTo>
                              </a:path>
                            </a:pathLst>
                          </a:custGeom>
                          <a:ln w="12240" cap="flat">
                            <a:round/>
                          </a:ln>
                        </wps:spPr>
                        <wps:style>
                          <a:lnRef idx="1">
                            <a:srgbClr val="000000"/>
                          </a:lnRef>
                          <a:fillRef idx="0">
                            <a:srgbClr val="000000">
                              <a:alpha val="0"/>
                            </a:srgbClr>
                          </a:fillRef>
                          <a:effectRef idx="0">
                            <a:scrgbClr r="0" g="0" b="0"/>
                          </a:effectRef>
                          <a:fontRef idx="none"/>
                        </wps:style>
                        <wps:bodyPr/>
                      </wps:wsp>
                      <wps:wsp>
                        <wps:cNvPr id="318" name="Rectangle 318"/>
                        <wps:cNvSpPr/>
                        <wps:spPr>
                          <a:xfrm>
                            <a:off x="5055121" y="4490463"/>
                            <a:ext cx="1126819" cy="205933"/>
                          </a:xfrm>
                          <a:prstGeom prst="rect">
                            <a:avLst/>
                          </a:prstGeom>
                          <a:ln>
                            <a:noFill/>
                          </a:ln>
                        </wps:spPr>
                        <wps:txbx>
                          <w:txbxContent>
                            <w:p w14:paraId="342D0BC9" w14:textId="77777777" w:rsidR="006118A4" w:rsidRDefault="006118A4" w:rsidP="004A34A5">
                              <w:r>
                                <w:rPr>
                                  <w:rFonts w:ascii="Liberation Sans" w:eastAsia="Liberation Sans" w:hAnsi="Liberation Sans" w:cs="Liberation Sans"/>
                                </w:rPr>
                                <w:t>Raum suchen</w:t>
                              </w:r>
                            </w:p>
                          </w:txbxContent>
                        </wps:txbx>
                        <wps:bodyPr horzOverflow="overflow" vert="horz" lIns="0" tIns="0" rIns="0" bIns="0" rtlCol="0">
                          <a:noAutofit/>
                        </wps:bodyPr>
                      </wps:wsp>
                      <wps:wsp>
                        <wps:cNvPr id="319" name="Rectangle 319"/>
                        <wps:cNvSpPr/>
                        <wps:spPr>
                          <a:xfrm>
                            <a:off x="4993209" y="4303621"/>
                            <a:ext cx="1309122" cy="205933"/>
                          </a:xfrm>
                          <a:prstGeom prst="rect">
                            <a:avLst/>
                          </a:prstGeom>
                          <a:ln>
                            <a:noFill/>
                          </a:ln>
                        </wps:spPr>
                        <wps:txbx>
                          <w:txbxContent>
                            <w:p w14:paraId="3F29E7D3" w14:textId="77777777" w:rsidR="006118A4" w:rsidRDefault="006118A4" w:rsidP="004A34A5">
                              <w:r>
                                <w:rPr>
                                  <w:rFonts w:ascii="Liberation Sans" w:eastAsia="Liberation Sans" w:hAnsi="Liberation Sans" w:cs="Liberation Sans"/>
                                </w:rPr>
                                <w:t>Exponat suchen</w:t>
                              </w:r>
                            </w:p>
                          </w:txbxContent>
                        </wps:txbx>
                        <wps:bodyPr horzOverflow="overflow" vert="horz" lIns="0" tIns="0" rIns="0" bIns="0" rtlCol="0">
                          <a:noAutofit/>
                        </wps:bodyPr>
                      </wps:wsp>
                      <wps:wsp>
                        <wps:cNvPr id="320" name="Rectangle 320"/>
                        <wps:cNvSpPr/>
                        <wps:spPr>
                          <a:xfrm>
                            <a:off x="4980242" y="4115699"/>
                            <a:ext cx="1349859" cy="205933"/>
                          </a:xfrm>
                          <a:prstGeom prst="rect">
                            <a:avLst/>
                          </a:prstGeom>
                          <a:ln>
                            <a:noFill/>
                          </a:ln>
                        </wps:spPr>
                        <wps:txbx>
                          <w:txbxContent>
                            <w:p w14:paraId="45AF6045" w14:textId="77777777" w:rsidR="006118A4" w:rsidRDefault="006118A4" w:rsidP="004A34A5">
                              <w:r>
                                <w:rPr>
                                  <w:rFonts w:ascii="Liberation Sans" w:eastAsia="Liberation Sans" w:hAnsi="Liberation Sans" w:cs="Liberation Sans"/>
                                </w:rPr>
                                <w:t>Personen Suche</w:t>
                              </w:r>
                            </w:p>
                          </w:txbxContent>
                        </wps:txbx>
                        <wps:bodyPr horzOverflow="overflow" vert="horz" lIns="0" tIns="0" rIns="0" bIns="0" rtlCol="0">
                          <a:noAutofit/>
                        </wps:bodyPr>
                      </wps:wsp>
                      <wps:wsp>
                        <wps:cNvPr id="321" name="Rectangle 321"/>
                        <wps:cNvSpPr/>
                        <wps:spPr>
                          <a:xfrm>
                            <a:off x="4930928" y="3927777"/>
                            <a:ext cx="1451979" cy="205933"/>
                          </a:xfrm>
                          <a:prstGeom prst="rect">
                            <a:avLst/>
                          </a:prstGeom>
                          <a:ln>
                            <a:noFill/>
                          </a:ln>
                        </wps:spPr>
                        <wps:txbx>
                          <w:txbxContent>
                            <w:p w14:paraId="740D1001" w14:textId="77777777" w:rsidR="006118A4" w:rsidRDefault="006118A4" w:rsidP="004A34A5">
                              <w:r>
                                <w:rPr>
                                  <w:rFonts w:ascii="Liberation Sans" w:eastAsia="Liberation Sans" w:hAnsi="Liberation Sans" w:cs="Liberation Sans"/>
                                  <w:b/>
                                </w:rPr>
                                <w:t>extension points</w:t>
                              </w:r>
                            </w:p>
                          </w:txbxContent>
                        </wps:txbx>
                        <wps:bodyPr horzOverflow="overflow" vert="horz" lIns="0" tIns="0" rIns="0" bIns="0" rtlCol="0">
                          <a:noAutofit/>
                        </wps:bodyPr>
                      </wps:wsp>
                      <wps:wsp>
                        <wps:cNvPr id="7375" name="Shape 7375"/>
                        <wps:cNvSpPr/>
                        <wps:spPr>
                          <a:xfrm>
                            <a:off x="0" y="0"/>
                            <a:ext cx="4092131" cy="5843880"/>
                          </a:xfrm>
                          <a:custGeom>
                            <a:avLst/>
                            <a:gdLst/>
                            <a:ahLst/>
                            <a:cxnLst/>
                            <a:rect l="0" t="0" r="0" b="0"/>
                            <a:pathLst>
                              <a:path w="4092131" h="5843880">
                                <a:moveTo>
                                  <a:pt x="0" y="0"/>
                                </a:moveTo>
                                <a:lnTo>
                                  <a:pt x="4092131" y="0"/>
                                </a:lnTo>
                                <a:lnTo>
                                  <a:pt x="4092131" y="5843880"/>
                                </a:lnTo>
                                <a:lnTo>
                                  <a:pt x="0" y="5843880"/>
                                </a:lnTo>
                                <a:lnTo>
                                  <a:pt x="0" y="0"/>
                                </a:lnTo>
                              </a:path>
                            </a:pathLst>
                          </a:custGeom>
                          <a:ln w="0" cap="flat">
                            <a:miter lim="127000"/>
                          </a:ln>
                        </wps:spPr>
                        <wps:style>
                          <a:lnRef idx="0">
                            <a:srgbClr val="000000">
                              <a:alpha val="0"/>
                            </a:srgbClr>
                          </a:lnRef>
                          <a:fillRef idx="1">
                            <a:srgbClr val="FFC0C0"/>
                          </a:fillRef>
                          <a:effectRef idx="0">
                            <a:scrgbClr r="0" g="0" b="0"/>
                          </a:effectRef>
                          <a:fontRef idx="none"/>
                        </wps:style>
                        <wps:bodyPr/>
                      </wps:wsp>
                      <wps:wsp>
                        <wps:cNvPr id="323" name="Shape 323"/>
                        <wps:cNvSpPr/>
                        <wps:spPr>
                          <a:xfrm>
                            <a:off x="0" y="0"/>
                            <a:ext cx="4092131" cy="5843880"/>
                          </a:xfrm>
                          <a:custGeom>
                            <a:avLst/>
                            <a:gdLst/>
                            <a:ahLst/>
                            <a:cxnLst/>
                            <a:rect l="0" t="0" r="0" b="0"/>
                            <a:pathLst>
                              <a:path w="4092131" h="5843880">
                                <a:moveTo>
                                  <a:pt x="0" y="0"/>
                                </a:moveTo>
                                <a:lnTo>
                                  <a:pt x="4092131" y="0"/>
                                </a:lnTo>
                                <a:lnTo>
                                  <a:pt x="4092131" y="5843880"/>
                                </a:lnTo>
                                <a:lnTo>
                                  <a:pt x="0" y="5843880"/>
                                </a:lnTo>
                                <a:lnTo>
                                  <a:pt x="0" y="0"/>
                                </a:lnTo>
                                <a:close/>
                              </a:path>
                            </a:pathLst>
                          </a:custGeom>
                          <a:ln w="12240" cap="flat">
                            <a:round/>
                          </a:ln>
                        </wps:spPr>
                        <wps:style>
                          <a:lnRef idx="1">
                            <a:srgbClr val="000000"/>
                          </a:lnRef>
                          <a:fillRef idx="0">
                            <a:srgbClr val="000000">
                              <a:alpha val="0"/>
                            </a:srgbClr>
                          </a:fillRef>
                          <a:effectRef idx="0">
                            <a:scrgbClr r="0" g="0" b="0"/>
                          </a:effectRef>
                          <a:fontRef idx="none"/>
                        </wps:style>
                        <wps:bodyPr/>
                      </wps:wsp>
                      <wps:wsp>
                        <wps:cNvPr id="324" name="Rectangle 324"/>
                        <wps:cNvSpPr/>
                        <wps:spPr>
                          <a:xfrm>
                            <a:off x="4955045" y="3577142"/>
                            <a:ext cx="1410689" cy="205933"/>
                          </a:xfrm>
                          <a:prstGeom prst="rect">
                            <a:avLst/>
                          </a:prstGeom>
                          <a:ln>
                            <a:noFill/>
                          </a:ln>
                        </wps:spPr>
                        <wps:txbx>
                          <w:txbxContent>
                            <w:p w14:paraId="342BE782" w14:textId="77777777" w:rsidR="006118A4" w:rsidRDefault="006118A4" w:rsidP="004A34A5">
                              <w:r>
                                <w:rPr>
                                  <w:rFonts w:ascii="Liberation Sans" w:eastAsia="Liberation Sans" w:hAnsi="Liberation Sans" w:cs="Liberation Sans"/>
                                </w:rPr>
                                <w:t>Elemente suchen</w:t>
                              </w:r>
                            </w:p>
                          </w:txbxContent>
                        </wps:txbx>
                        <wps:bodyPr horzOverflow="overflow" vert="horz" lIns="0" tIns="0" rIns="0" bIns="0" rtlCol="0">
                          <a:noAutofit/>
                        </wps:bodyPr>
                      </wps:wsp>
                      <wps:wsp>
                        <wps:cNvPr id="325" name="Shape 325"/>
                        <wps:cNvSpPr/>
                        <wps:spPr>
                          <a:xfrm>
                            <a:off x="563410" y="625691"/>
                            <a:ext cx="1001154" cy="500761"/>
                          </a:xfrm>
                          <a:custGeom>
                            <a:avLst/>
                            <a:gdLst/>
                            <a:ahLst/>
                            <a:cxnLst/>
                            <a:rect l="0" t="0" r="0" b="0"/>
                            <a:pathLst>
                              <a:path w="1001154" h="500761">
                                <a:moveTo>
                                  <a:pt x="500393" y="0"/>
                                </a:moveTo>
                                <a:cubicBezTo>
                                  <a:pt x="776872" y="0"/>
                                  <a:pt x="1001154" y="111951"/>
                                  <a:pt x="1001154" y="250558"/>
                                </a:cubicBezTo>
                                <a:cubicBezTo>
                                  <a:pt x="1001154" y="388798"/>
                                  <a:pt x="776872" y="500761"/>
                                  <a:pt x="500393" y="500761"/>
                                </a:cubicBezTo>
                                <a:cubicBezTo>
                                  <a:pt x="223914" y="500761"/>
                                  <a:pt x="0" y="388798"/>
                                  <a:pt x="0" y="250558"/>
                                </a:cubicBezTo>
                                <a:cubicBezTo>
                                  <a:pt x="0" y="111951"/>
                                  <a:pt x="223914" y="0"/>
                                  <a:pt x="500393" y="0"/>
                                </a:cubicBezTo>
                                <a:close/>
                              </a:path>
                            </a:pathLst>
                          </a:custGeom>
                          <a:ln w="0" cap="flat">
                            <a:miter lim="127000"/>
                          </a:ln>
                        </wps:spPr>
                        <wps:style>
                          <a:lnRef idx="0">
                            <a:srgbClr val="000000">
                              <a:alpha val="0"/>
                            </a:srgbClr>
                          </a:lnRef>
                          <a:fillRef idx="1">
                            <a:srgbClr val="7ACFF5"/>
                          </a:fillRef>
                          <a:effectRef idx="0">
                            <a:scrgbClr r="0" g="0" b="0"/>
                          </a:effectRef>
                          <a:fontRef idx="none"/>
                        </wps:style>
                        <wps:bodyPr/>
                      </wps:wsp>
                      <wps:wsp>
                        <wps:cNvPr id="326" name="Shape 326"/>
                        <wps:cNvSpPr/>
                        <wps:spPr>
                          <a:xfrm>
                            <a:off x="563410" y="625691"/>
                            <a:ext cx="1001154" cy="500761"/>
                          </a:xfrm>
                          <a:custGeom>
                            <a:avLst/>
                            <a:gdLst/>
                            <a:ahLst/>
                            <a:cxnLst/>
                            <a:rect l="0" t="0" r="0" b="0"/>
                            <a:pathLst>
                              <a:path w="1001154" h="500761">
                                <a:moveTo>
                                  <a:pt x="1001154" y="250558"/>
                                </a:moveTo>
                                <a:cubicBezTo>
                                  <a:pt x="1001154" y="388798"/>
                                  <a:pt x="776872" y="500761"/>
                                  <a:pt x="500393" y="500761"/>
                                </a:cubicBezTo>
                                <a:cubicBezTo>
                                  <a:pt x="223914" y="500761"/>
                                  <a:pt x="0" y="388798"/>
                                  <a:pt x="0" y="250558"/>
                                </a:cubicBezTo>
                                <a:cubicBezTo>
                                  <a:pt x="0" y="111951"/>
                                  <a:pt x="223914" y="0"/>
                                  <a:pt x="500393" y="0"/>
                                </a:cubicBezTo>
                                <a:cubicBezTo>
                                  <a:pt x="776872" y="0"/>
                                  <a:pt x="1001154" y="111951"/>
                                  <a:pt x="1001154" y="250558"/>
                                </a:cubicBezTo>
                                <a:close/>
                              </a:path>
                            </a:pathLst>
                          </a:custGeom>
                          <a:ln w="12240" cap="flat">
                            <a:round/>
                          </a:ln>
                        </wps:spPr>
                        <wps:style>
                          <a:lnRef idx="1">
                            <a:srgbClr val="000000"/>
                          </a:lnRef>
                          <a:fillRef idx="0">
                            <a:srgbClr val="000000">
                              <a:alpha val="0"/>
                            </a:srgbClr>
                          </a:fillRef>
                          <a:effectRef idx="0">
                            <a:scrgbClr r="0" g="0" b="0"/>
                          </a:effectRef>
                          <a:fontRef idx="none"/>
                        </wps:style>
                        <wps:bodyPr/>
                      </wps:wsp>
                      <wps:wsp>
                        <wps:cNvPr id="327" name="Rectangle 327"/>
                        <wps:cNvSpPr/>
                        <wps:spPr>
                          <a:xfrm>
                            <a:off x="1689849" y="2852100"/>
                            <a:ext cx="913547" cy="205933"/>
                          </a:xfrm>
                          <a:prstGeom prst="rect">
                            <a:avLst/>
                          </a:prstGeom>
                          <a:ln>
                            <a:noFill/>
                          </a:ln>
                        </wps:spPr>
                        <wps:txbx>
                          <w:txbxContent>
                            <w:p w14:paraId="135D247F" w14:textId="77777777" w:rsidR="006118A4" w:rsidRDefault="006118A4" w:rsidP="004A34A5">
                              <w:r>
                                <w:rPr>
                                  <w:rFonts w:ascii="Liberation Sans" w:eastAsia="Liberation Sans" w:hAnsi="Liberation Sans" w:cs="Liberation Sans"/>
                                </w:rPr>
                                <w:t>exportieren</w:t>
                              </w:r>
                            </w:p>
                          </w:txbxContent>
                        </wps:txbx>
                        <wps:bodyPr horzOverflow="overflow" vert="horz" lIns="0" tIns="0" rIns="0" bIns="0" rtlCol="0">
                          <a:noAutofit/>
                        </wps:bodyPr>
                      </wps:wsp>
                      <wps:wsp>
                        <wps:cNvPr id="328" name="Shape 328"/>
                        <wps:cNvSpPr/>
                        <wps:spPr>
                          <a:xfrm>
                            <a:off x="388087" y="1501572"/>
                            <a:ext cx="3216237" cy="1739874"/>
                          </a:xfrm>
                          <a:custGeom>
                            <a:avLst/>
                            <a:gdLst/>
                            <a:ahLst/>
                            <a:cxnLst/>
                            <a:rect l="0" t="0" r="0" b="0"/>
                            <a:pathLst>
                              <a:path w="3216237" h="1739874">
                                <a:moveTo>
                                  <a:pt x="1608125" y="0"/>
                                </a:moveTo>
                                <a:cubicBezTo>
                                  <a:pt x="2496236" y="0"/>
                                  <a:pt x="3216237" y="389154"/>
                                  <a:pt x="3216237" y="870115"/>
                                </a:cubicBezTo>
                                <a:cubicBezTo>
                                  <a:pt x="3216237" y="1350353"/>
                                  <a:pt x="2496236" y="1739874"/>
                                  <a:pt x="1608125" y="1739874"/>
                                </a:cubicBezTo>
                                <a:cubicBezTo>
                                  <a:pt x="720001" y="1739874"/>
                                  <a:pt x="0" y="1350353"/>
                                  <a:pt x="0" y="870115"/>
                                </a:cubicBezTo>
                                <a:cubicBezTo>
                                  <a:pt x="0" y="389154"/>
                                  <a:pt x="720001" y="0"/>
                                  <a:pt x="1608125" y="0"/>
                                </a:cubicBezTo>
                                <a:close/>
                              </a:path>
                            </a:pathLst>
                          </a:custGeom>
                          <a:ln w="0" cap="flat">
                            <a:miter lim="127000"/>
                          </a:ln>
                        </wps:spPr>
                        <wps:style>
                          <a:lnRef idx="0">
                            <a:srgbClr val="000000">
                              <a:alpha val="0"/>
                            </a:srgbClr>
                          </a:lnRef>
                          <a:fillRef idx="1">
                            <a:srgbClr val="7ACFF5"/>
                          </a:fillRef>
                          <a:effectRef idx="0">
                            <a:scrgbClr r="0" g="0" b="0"/>
                          </a:effectRef>
                          <a:fontRef idx="none"/>
                        </wps:style>
                        <wps:bodyPr/>
                      </wps:wsp>
                      <wps:wsp>
                        <wps:cNvPr id="329" name="Shape 329"/>
                        <wps:cNvSpPr/>
                        <wps:spPr>
                          <a:xfrm>
                            <a:off x="388087" y="1501572"/>
                            <a:ext cx="3216237" cy="1739874"/>
                          </a:xfrm>
                          <a:custGeom>
                            <a:avLst/>
                            <a:gdLst/>
                            <a:ahLst/>
                            <a:cxnLst/>
                            <a:rect l="0" t="0" r="0" b="0"/>
                            <a:pathLst>
                              <a:path w="3216237" h="1739874">
                                <a:moveTo>
                                  <a:pt x="3216237" y="870115"/>
                                </a:moveTo>
                                <a:cubicBezTo>
                                  <a:pt x="3216237" y="1350353"/>
                                  <a:pt x="2496236" y="1739874"/>
                                  <a:pt x="1608125" y="1739874"/>
                                </a:cubicBezTo>
                                <a:cubicBezTo>
                                  <a:pt x="720001" y="1739874"/>
                                  <a:pt x="0" y="1350353"/>
                                  <a:pt x="0" y="870115"/>
                                </a:cubicBezTo>
                                <a:cubicBezTo>
                                  <a:pt x="0" y="389154"/>
                                  <a:pt x="720001" y="0"/>
                                  <a:pt x="1608125" y="0"/>
                                </a:cubicBezTo>
                                <a:cubicBezTo>
                                  <a:pt x="2496236" y="0"/>
                                  <a:pt x="3216237" y="389154"/>
                                  <a:pt x="3216237" y="870115"/>
                                </a:cubicBezTo>
                                <a:close/>
                              </a:path>
                            </a:pathLst>
                          </a:custGeom>
                          <a:ln w="12240" cap="flat">
                            <a:round/>
                          </a:ln>
                        </wps:spPr>
                        <wps:style>
                          <a:lnRef idx="1">
                            <a:srgbClr val="000000"/>
                          </a:lnRef>
                          <a:fillRef idx="0">
                            <a:srgbClr val="000000">
                              <a:alpha val="0"/>
                            </a:srgbClr>
                          </a:fillRef>
                          <a:effectRef idx="0">
                            <a:scrgbClr r="0" g="0" b="0"/>
                          </a:effectRef>
                          <a:fontRef idx="none"/>
                        </wps:style>
                        <wps:bodyPr/>
                      </wps:wsp>
                      <wps:wsp>
                        <wps:cNvPr id="330" name="Shape 330"/>
                        <wps:cNvSpPr/>
                        <wps:spPr>
                          <a:xfrm>
                            <a:off x="425526" y="2177288"/>
                            <a:ext cx="3115805" cy="0"/>
                          </a:xfrm>
                          <a:custGeom>
                            <a:avLst/>
                            <a:gdLst/>
                            <a:ahLst/>
                            <a:cxnLst/>
                            <a:rect l="0" t="0" r="0" b="0"/>
                            <a:pathLst>
                              <a:path w="3115805">
                                <a:moveTo>
                                  <a:pt x="0" y="0"/>
                                </a:moveTo>
                                <a:lnTo>
                                  <a:pt x="3115805" y="0"/>
                                </a:lnTo>
                              </a:path>
                            </a:pathLst>
                          </a:custGeom>
                          <a:ln w="12240" cap="flat">
                            <a:round/>
                          </a:ln>
                        </wps:spPr>
                        <wps:style>
                          <a:lnRef idx="1">
                            <a:srgbClr val="000000"/>
                          </a:lnRef>
                          <a:fillRef idx="0">
                            <a:srgbClr val="000000">
                              <a:alpha val="0"/>
                            </a:srgbClr>
                          </a:fillRef>
                          <a:effectRef idx="0">
                            <a:scrgbClr r="0" g="0" b="0"/>
                          </a:effectRef>
                          <a:fontRef idx="none"/>
                        </wps:style>
                        <wps:bodyPr/>
                      </wps:wsp>
                      <wps:wsp>
                        <wps:cNvPr id="331" name="Rectangle 331"/>
                        <wps:cNvSpPr/>
                        <wps:spPr>
                          <a:xfrm>
                            <a:off x="671108" y="753931"/>
                            <a:ext cx="893456" cy="205933"/>
                          </a:xfrm>
                          <a:prstGeom prst="rect">
                            <a:avLst/>
                          </a:prstGeom>
                          <a:ln>
                            <a:noFill/>
                          </a:ln>
                        </wps:spPr>
                        <wps:txbx>
                          <w:txbxContent>
                            <w:p w14:paraId="774DCD70" w14:textId="77777777" w:rsidR="006118A4" w:rsidRDefault="006118A4" w:rsidP="004A34A5">
                              <w:r>
                                <w:rPr>
                                  <w:rFonts w:ascii="Liberation Sans" w:eastAsia="Liberation Sans" w:hAnsi="Liberation Sans" w:cs="Liberation Sans"/>
                                </w:rPr>
                                <w:t>full Backup</w:t>
                              </w:r>
                            </w:p>
                          </w:txbxContent>
                        </wps:txbx>
                        <wps:bodyPr horzOverflow="overflow" vert="horz" lIns="0" tIns="0" rIns="0" bIns="0" rtlCol="0">
                          <a:noAutofit/>
                        </wps:bodyPr>
                      </wps:wsp>
                      <wps:wsp>
                        <wps:cNvPr id="332" name="Rectangle 332"/>
                        <wps:cNvSpPr/>
                        <wps:spPr>
                          <a:xfrm>
                            <a:off x="1302838" y="2890824"/>
                            <a:ext cx="1552624" cy="205933"/>
                          </a:xfrm>
                          <a:prstGeom prst="rect">
                            <a:avLst/>
                          </a:prstGeom>
                          <a:ln>
                            <a:noFill/>
                          </a:ln>
                        </wps:spPr>
                        <wps:txbx>
                          <w:txbxContent>
                            <w:p w14:paraId="7ECF2F74" w14:textId="77777777" w:rsidR="006118A4" w:rsidRDefault="006118A4" w:rsidP="004A34A5">
                              <w:r>
                                <w:rPr>
                                  <w:rFonts w:ascii="Liberation Sans" w:eastAsia="Liberation Sans" w:hAnsi="Liberation Sans" w:cs="Liberation Sans"/>
                                </w:rPr>
                                <w:t>Räume exportieren</w:t>
                              </w:r>
                            </w:p>
                          </w:txbxContent>
                        </wps:txbx>
                        <wps:bodyPr horzOverflow="overflow" vert="horz" lIns="0" tIns="0" rIns="0" bIns="0" rtlCol="0">
                          <a:noAutofit/>
                        </wps:bodyPr>
                      </wps:wsp>
                      <wps:wsp>
                        <wps:cNvPr id="333" name="Rectangle 333"/>
                        <wps:cNvSpPr/>
                        <wps:spPr>
                          <a:xfrm>
                            <a:off x="1559588" y="2722317"/>
                            <a:ext cx="893456" cy="205933"/>
                          </a:xfrm>
                          <a:prstGeom prst="rect">
                            <a:avLst/>
                          </a:prstGeom>
                          <a:ln>
                            <a:noFill/>
                          </a:ln>
                        </wps:spPr>
                        <wps:txbx>
                          <w:txbxContent>
                            <w:p w14:paraId="6D5C7963" w14:textId="77777777" w:rsidR="006118A4" w:rsidRDefault="006118A4" w:rsidP="004A34A5">
                              <w:r>
                                <w:rPr>
                                  <w:rFonts w:ascii="Liberation Sans" w:eastAsia="Liberation Sans" w:hAnsi="Liberation Sans" w:cs="Liberation Sans"/>
                                </w:rPr>
                                <w:t>full Backup</w:t>
                              </w:r>
                            </w:p>
                          </w:txbxContent>
                        </wps:txbx>
                        <wps:bodyPr horzOverflow="overflow" vert="horz" lIns="0" tIns="0" rIns="0" bIns="0" rtlCol="0">
                          <a:noAutofit/>
                        </wps:bodyPr>
                      </wps:wsp>
                      <wps:wsp>
                        <wps:cNvPr id="334" name="Rectangle 334"/>
                        <wps:cNvSpPr/>
                        <wps:spPr>
                          <a:xfrm>
                            <a:off x="1292607" y="2560572"/>
                            <a:ext cx="1633546" cy="205933"/>
                          </a:xfrm>
                          <a:prstGeom prst="rect">
                            <a:avLst/>
                          </a:prstGeom>
                          <a:ln>
                            <a:noFill/>
                          </a:ln>
                        </wps:spPr>
                        <wps:txbx>
                          <w:txbxContent>
                            <w:p w14:paraId="0FA9BBBC" w14:textId="77777777" w:rsidR="006118A4" w:rsidRDefault="006118A4" w:rsidP="004A34A5">
                              <w:r>
                                <w:rPr>
                                  <w:rFonts w:ascii="Liberation Sans" w:eastAsia="Liberation Sans" w:hAnsi="Liberation Sans" w:cs="Liberation Sans"/>
                                </w:rPr>
                                <w:t>Exponat exportieren</w:t>
                              </w:r>
                            </w:p>
                          </w:txbxContent>
                        </wps:txbx>
                        <wps:bodyPr horzOverflow="overflow" vert="horz" lIns="0" tIns="0" rIns="0" bIns="0" rtlCol="0">
                          <a:noAutofit/>
                        </wps:bodyPr>
                      </wps:wsp>
                      <wps:wsp>
                        <wps:cNvPr id="335" name="Rectangle 335"/>
                        <wps:cNvSpPr/>
                        <wps:spPr>
                          <a:xfrm>
                            <a:off x="1334345" y="2406464"/>
                            <a:ext cx="1512071" cy="205933"/>
                          </a:xfrm>
                          <a:prstGeom prst="rect">
                            <a:avLst/>
                          </a:prstGeom>
                          <a:ln>
                            <a:noFill/>
                          </a:ln>
                        </wps:spPr>
                        <wps:txbx>
                          <w:txbxContent>
                            <w:p w14:paraId="7D93DD01" w14:textId="77777777" w:rsidR="006118A4" w:rsidRDefault="006118A4" w:rsidP="004A34A5">
                              <w:r>
                                <w:rPr>
                                  <w:rFonts w:ascii="Liberation Sans" w:eastAsia="Liberation Sans" w:hAnsi="Liberation Sans" w:cs="Liberation Sans"/>
                                </w:rPr>
                                <w:t>Person Exporieren</w:t>
                              </w:r>
                            </w:p>
                          </w:txbxContent>
                        </wps:txbx>
                        <wps:bodyPr horzOverflow="overflow" vert="horz" lIns="0" tIns="0" rIns="0" bIns="0" rtlCol="0">
                          <a:noAutofit/>
                        </wps:bodyPr>
                      </wps:wsp>
                      <wps:wsp>
                        <wps:cNvPr id="336" name="Rectangle 336"/>
                        <wps:cNvSpPr/>
                        <wps:spPr>
                          <a:xfrm>
                            <a:off x="1379828" y="2211997"/>
                            <a:ext cx="1451979" cy="205933"/>
                          </a:xfrm>
                          <a:prstGeom prst="rect">
                            <a:avLst/>
                          </a:prstGeom>
                          <a:ln>
                            <a:noFill/>
                          </a:ln>
                        </wps:spPr>
                        <wps:txbx>
                          <w:txbxContent>
                            <w:p w14:paraId="2C927B08" w14:textId="77777777" w:rsidR="006118A4" w:rsidRDefault="006118A4" w:rsidP="004A34A5">
                              <w:r>
                                <w:rPr>
                                  <w:rFonts w:ascii="Liberation Sans" w:eastAsia="Liberation Sans" w:hAnsi="Liberation Sans" w:cs="Liberation Sans"/>
                                  <w:b/>
                                </w:rPr>
                                <w:t>extension points</w:t>
                              </w:r>
                            </w:p>
                          </w:txbxContent>
                        </wps:txbx>
                        <wps:bodyPr horzOverflow="overflow" vert="horz" lIns="0" tIns="0" rIns="0" bIns="0" rtlCol="0">
                          <a:noAutofit/>
                        </wps:bodyPr>
                      </wps:wsp>
                      <wps:wsp>
                        <wps:cNvPr id="337" name="Shape 337"/>
                        <wps:cNvSpPr/>
                        <wps:spPr>
                          <a:xfrm>
                            <a:off x="2314804" y="5055121"/>
                            <a:ext cx="1289520" cy="500761"/>
                          </a:xfrm>
                          <a:custGeom>
                            <a:avLst/>
                            <a:gdLst/>
                            <a:ahLst/>
                            <a:cxnLst/>
                            <a:rect l="0" t="0" r="0" b="0"/>
                            <a:pathLst>
                              <a:path w="1289520" h="500761">
                                <a:moveTo>
                                  <a:pt x="645122" y="0"/>
                                </a:moveTo>
                                <a:cubicBezTo>
                                  <a:pt x="1000798" y="0"/>
                                  <a:pt x="1289520" y="111963"/>
                                  <a:pt x="1289520" y="250203"/>
                                </a:cubicBezTo>
                                <a:cubicBezTo>
                                  <a:pt x="1289520" y="388810"/>
                                  <a:pt x="1000798" y="500761"/>
                                  <a:pt x="645122" y="500761"/>
                                </a:cubicBezTo>
                                <a:cubicBezTo>
                                  <a:pt x="288722" y="500761"/>
                                  <a:pt x="0" y="388810"/>
                                  <a:pt x="0" y="250203"/>
                                </a:cubicBezTo>
                                <a:cubicBezTo>
                                  <a:pt x="0" y="111963"/>
                                  <a:pt x="288722" y="0"/>
                                  <a:pt x="645122" y="0"/>
                                </a:cubicBezTo>
                                <a:close/>
                              </a:path>
                            </a:pathLst>
                          </a:custGeom>
                          <a:ln w="0" cap="flat">
                            <a:miter lim="127000"/>
                          </a:ln>
                        </wps:spPr>
                        <wps:style>
                          <a:lnRef idx="0">
                            <a:srgbClr val="000000">
                              <a:alpha val="0"/>
                            </a:srgbClr>
                          </a:lnRef>
                          <a:fillRef idx="1">
                            <a:srgbClr val="7ACFF5"/>
                          </a:fillRef>
                          <a:effectRef idx="0">
                            <a:scrgbClr r="0" g="0" b="0"/>
                          </a:effectRef>
                          <a:fontRef idx="none"/>
                        </wps:style>
                        <wps:bodyPr/>
                      </wps:wsp>
                      <wps:wsp>
                        <wps:cNvPr id="338" name="Shape 338"/>
                        <wps:cNvSpPr/>
                        <wps:spPr>
                          <a:xfrm>
                            <a:off x="2314804" y="5055121"/>
                            <a:ext cx="1289520" cy="500761"/>
                          </a:xfrm>
                          <a:custGeom>
                            <a:avLst/>
                            <a:gdLst/>
                            <a:ahLst/>
                            <a:cxnLst/>
                            <a:rect l="0" t="0" r="0" b="0"/>
                            <a:pathLst>
                              <a:path w="1289520" h="500761">
                                <a:moveTo>
                                  <a:pt x="1289520" y="250203"/>
                                </a:moveTo>
                                <a:cubicBezTo>
                                  <a:pt x="1289520" y="388810"/>
                                  <a:pt x="1000798" y="500761"/>
                                  <a:pt x="645122" y="500761"/>
                                </a:cubicBezTo>
                                <a:cubicBezTo>
                                  <a:pt x="288722" y="500761"/>
                                  <a:pt x="0" y="388810"/>
                                  <a:pt x="0" y="250203"/>
                                </a:cubicBezTo>
                                <a:cubicBezTo>
                                  <a:pt x="0" y="111963"/>
                                  <a:pt x="288722" y="0"/>
                                  <a:pt x="645122" y="0"/>
                                </a:cubicBezTo>
                                <a:cubicBezTo>
                                  <a:pt x="1000798" y="0"/>
                                  <a:pt x="1289520" y="111963"/>
                                  <a:pt x="1289520" y="250203"/>
                                </a:cubicBezTo>
                                <a:close/>
                              </a:path>
                            </a:pathLst>
                          </a:custGeom>
                          <a:ln w="12240" cap="flat">
                            <a:round/>
                          </a:ln>
                        </wps:spPr>
                        <wps:style>
                          <a:lnRef idx="1">
                            <a:srgbClr val="000000"/>
                          </a:lnRef>
                          <a:fillRef idx="0">
                            <a:srgbClr val="000000">
                              <a:alpha val="0"/>
                            </a:srgbClr>
                          </a:fillRef>
                          <a:effectRef idx="0">
                            <a:scrgbClr r="0" g="0" b="0"/>
                          </a:effectRef>
                          <a:fontRef idx="none"/>
                        </wps:style>
                        <wps:bodyPr/>
                      </wps:wsp>
                      <wps:wsp>
                        <wps:cNvPr id="339" name="Rectangle 339"/>
                        <wps:cNvSpPr/>
                        <wps:spPr>
                          <a:xfrm>
                            <a:off x="1339202" y="1763823"/>
                            <a:ext cx="1735113" cy="205933"/>
                          </a:xfrm>
                          <a:prstGeom prst="rect">
                            <a:avLst/>
                          </a:prstGeom>
                          <a:ln>
                            <a:noFill/>
                          </a:ln>
                        </wps:spPr>
                        <wps:txbx>
                          <w:txbxContent>
                            <w:p w14:paraId="0A86AB90" w14:textId="77777777" w:rsidR="006118A4" w:rsidRDefault="006118A4" w:rsidP="004A34A5">
                              <w:r>
                                <w:rPr>
                                  <w:rFonts w:ascii="Liberation Sans" w:eastAsia="Liberation Sans" w:hAnsi="Liberation Sans" w:cs="Liberation Sans"/>
                                </w:rPr>
                                <w:t>Elemente exportieren</w:t>
                              </w:r>
                            </w:p>
                          </w:txbxContent>
                        </wps:txbx>
                        <wps:bodyPr horzOverflow="overflow" vert="horz" lIns="0" tIns="0" rIns="0" bIns="0" rtlCol="0">
                          <a:noAutofit/>
                        </wps:bodyPr>
                      </wps:wsp>
                      <wps:wsp>
                        <wps:cNvPr id="340" name="Rectangle 340"/>
                        <wps:cNvSpPr/>
                        <wps:spPr>
                          <a:xfrm>
                            <a:off x="2628367" y="5142062"/>
                            <a:ext cx="862487" cy="205933"/>
                          </a:xfrm>
                          <a:prstGeom prst="rect">
                            <a:avLst/>
                          </a:prstGeom>
                          <a:ln>
                            <a:noFill/>
                          </a:ln>
                        </wps:spPr>
                        <wps:txbx>
                          <w:txbxContent>
                            <w:p w14:paraId="6B707BFE" w14:textId="77777777" w:rsidR="006118A4" w:rsidRDefault="006118A4" w:rsidP="004A34A5">
                              <w:r>
                                <w:rPr>
                                  <w:rFonts w:ascii="Liberation Sans" w:eastAsia="Liberation Sans" w:hAnsi="Liberation Sans" w:cs="Liberation Sans"/>
                                </w:rPr>
                                <w:t>Mitarbeiter</w:t>
                              </w:r>
                            </w:p>
                          </w:txbxContent>
                        </wps:txbx>
                        <wps:bodyPr horzOverflow="overflow" vert="horz" lIns="0" tIns="0" rIns="0" bIns="0" rtlCol="0">
                          <a:noAutofit/>
                        </wps:bodyPr>
                      </wps:wsp>
                      <wps:wsp>
                        <wps:cNvPr id="341" name="Shape 341"/>
                        <wps:cNvSpPr/>
                        <wps:spPr>
                          <a:xfrm>
                            <a:off x="1564208" y="325451"/>
                            <a:ext cx="1539355" cy="500761"/>
                          </a:xfrm>
                          <a:custGeom>
                            <a:avLst/>
                            <a:gdLst/>
                            <a:ahLst/>
                            <a:cxnLst/>
                            <a:rect l="0" t="0" r="0" b="0"/>
                            <a:pathLst>
                              <a:path w="1539355" h="500761">
                                <a:moveTo>
                                  <a:pt x="770039" y="0"/>
                                </a:moveTo>
                                <a:cubicBezTo>
                                  <a:pt x="1194841" y="0"/>
                                  <a:pt x="1539355" y="112319"/>
                                  <a:pt x="1539355" y="250558"/>
                                </a:cubicBezTo>
                                <a:cubicBezTo>
                                  <a:pt x="1539355" y="388797"/>
                                  <a:pt x="1194841" y="500761"/>
                                  <a:pt x="770039" y="500761"/>
                                </a:cubicBezTo>
                                <a:cubicBezTo>
                                  <a:pt x="344881" y="500761"/>
                                  <a:pt x="0" y="388797"/>
                                  <a:pt x="0" y="250558"/>
                                </a:cubicBezTo>
                                <a:cubicBezTo>
                                  <a:pt x="0" y="112319"/>
                                  <a:pt x="344881" y="0"/>
                                  <a:pt x="770039" y="0"/>
                                </a:cubicBezTo>
                                <a:close/>
                              </a:path>
                            </a:pathLst>
                          </a:custGeom>
                          <a:ln w="0" cap="flat">
                            <a:miter lim="127000"/>
                          </a:ln>
                        </wps:spPr>
                        <wps:style>
                          <a:lnRef idx="0">
                            <a:srgbClr val="000000">
                              <a:alpha val="0"/>
                            </a:srgbClr>
                          </a:lnRef>
                          <a:fillRef idx="1">
                            <a:srgbClr val="7ACFF5"/>
                          </a:fillRef>
                          <a:effectRef idx="0">
                            <a:scrgbClr r="0" g="0" b="0"/>
                          </a:effectRef>
                          <a:fontRef idx="none"/>
                        </wps:style>
                        <wps:bodyPr/>
                      </wps:wsp>
                      <wps:wsp>
                        <wps:cNvPr id="342" name="Shape 342"/>
                        <wps:cNvSpPr/>
                        <wps:spPr>
                          <a:xfrm>
                            <a:off x="1564208" y="325451"/>
                            <a:ext cx="1539355" cy="500761"/>
                          </a:xfrm>
                          <a:custGeom>
                            <a:avLst/>
                            <a:gdLst/>
                            <a:ahLst/>
                            <a:cxnLst/>
                            <a:rect l="0" t="0" r="0" b="0"/>
                            <a:pathLst>
                              <a:path w="1539355" h="500761">
                                <a:moveTo>
                                  <a:pt x="1539355" y="250558"/>
                                </a:moveTo>
                                <a:cubicBezTo>
                                  <a:pt x="1539355" y="388797"/>
                                  <a:pt x="1194841" y="500761"/>
                                  <a:pt x="770039" y="500761"/>
                                </a:cubicBezTo>
                                <a:cubicBezTo>
                                  <a:pt x="344881" y="500761"/>
                                  <a:pt x="0" y="388797"/>
                                  <a:pt x="0" y="250558"/>
                                </a:cubicBezTo>
                                <a:cubicBezTo>
                                  <a:pt x="0" y="112319"/>
                                  <a:pt x="344881" y="0"/>
                                  <a:pt x="770039" y="0"/>
                                </a:cubicBezTo>
                                <a:cubicBezTo>
                                  <a:pt x="1194841" y="0"/>
                                  <a:pt x="1539355" y="112319"/>
                                  <a:pt x="1539355" y="250558"/>
                                </a:cubicBezTo>
                                <a:close/>
                              </a:path>
                            </a:pathLst>
                          </a:custGeom>
                          <a:ln w="12240" cap="flat">
                            <a:round/>
                          </a:ln>
                        </wps:spPr>
                        <wps:style>
                          <a:lnRef idx="1">
                            <a:srgbClr val="000000"/>
                          </a:lnRef>
                          <a:fillRef idx="0">
                            <a:srgbClr val="000000">
                              <a:alpha val="0"/>
                            </a:srgbClr>
                          </a:fillRef>
                          <a:effectRef idx="0">
                            <a:scrgbClr r="0" g="0" b="0"/>
                          </a:effectRef>
                          <a:fontRef idx="none"/>
                        </wps:style>
                        <wps:bodyPr/>
                      </wps:wsp>
                      <wps:wsp>
                        <wps:cNvPr id="343" name="Rectangle 343"/>
                        <wps:cNvSpPr/>
                        <wps:spPr>
                          <a:xfrm>
                            <a:off x="2602802" y="5329984"/>
                            <a:ext cx="913547" cy="205933"/>
                          </a:xfrm>
                          <a:prstGeom prst="rect">
                            <a:avLst/>
                          </a:prstGeom>
                          <a:ln>
                            <a:noFill/>
                          </a:ln>
                        </wps:spPr>
                        <wps:txbx>
                          <w:txbxContent>
                            <w:p w14:paraId="5551A074" w14:textId="77777777" w:rsidR="006118A4" w:rsidRDefault="006118A4" w:rsidP="004A34A5">
                              <w:r>
                                <w:rPr>
                                  <w:rFonts w:ascii="Liberation Sans" w:eastAsia="Liberation Sans" w:hAnsi="Liberation Sans" w:cs="Liberation Sans"/>
                                </w:rPr>
                                <w:t>exportieren</w:t>
                              </w:r>
                            </w:p>
                          </w:txbxContent>
                        </wps:txbx>
                        <wps:bodyPr horzOverflow="overflow" vert="horz" lIns="0" tIns="0" rIns="0" bIns="0" rtlCol="0">
                          <a:noAutofit/>
                        </wps:bodyPr>
                      </wps:wsp>
                      <wps:wsp>
                        <wps:cNvPr id="344" name="Shape 344"/>
                        <wps:cNvSpPr/>
                        <wps:spPr>
                          <a:xfrm>
                            <a:off x="563410" y="3778924"/>
                            <a:ext cx="2865590" cy="976325"/>
                          </a:xfrm>
                          <a:custGeom>
                            <a:avLst/>
                            <a:gdLst/>
                            <a:ahLst/>
                            <a:cxnLst/>
                            <a:rect l="0" t="0" r="0" b="0"/>
                            <a:pathLst>
                              <a:path w="2865590" h="976325">
                                <a:moveTo>
                                  <a:pt x="1432801" y="0"/>
                                </a:moveTo>
                                <a:cubicBezTo>
                                  <a:pt x="2224075" y="0"/>
                                  <a:pt x="2865590" y="218884"/>
                                  <a:pt x="2865590" y="488162"/>
                                </a:cubicBezTo>
                                <a:cubicBezTo>
                                  <a:pt x="2865590" y="757809"/>
                                  <a:pt x="2224075" y="976325"/>
                                  <a:pt x="1432801" y="976325"/>
                                </a:cubicBezTo>
                                <a:cubicBezTo>
                                  <a:pt x="641515" y="976325"/>
                                  <a:pt x="0" y="757809"/>
                                  <a:pt x="0" y="488162"/>
                                </a:cubicBezTo>
                                <a:cubicBezTo>
                                  <a:pt x="0" y="218884"/>
                                  <a:pt x="641515" y="0"/>
                                  <a:pt x="1432801" y="0"/>
                                </a:cubicBezTo>
                                <a:close/>
                              </a:path>
                            </a:pathLst>
                          </a:custGeom>
                          <a:ln w="0" cap="flat">
                            <a:miter lim="127000"/>
                          </a:ln>
                        </wps:spPr>
                        <wps:style>
                          <a:lnRef idx="0">
                            <a:srgbClr val="000000">
                              <a:alpha val="0"/>
                            </a:srgbClr>
                          </a:lnRef>
                          <a:fillRef idx="1">
                            <a:srgbClr val="7ACFF5"/>
                          </a:fillRef>
                          <a:effectRef idx="0">
                            <a:scrgbClr r="0" g="0" b="0"/>
                          </a:effectRef>
                          <a:fontRef idx="none"/>
                        </wps:style>
                        <wps:bodyPr/>
                      </wps:wsp>
                      <wps:wsp>
                        <wps:cNvPr id="345" name="Shape 345"/>
                        <wps:cNvSpPr/>
                        <wps:spPr>
                          <a:xfrm>
                            <a:off x="563410" y="3778924"/>
                            <a:ext cx="2865590" cy="976325"/>
                          </a:xfrm>
                          <a:custGeom>
                            <a:avLst/>
                            <a:gdLst/>
                            <a:ahLst/>
                            <a:cxnLst/>
                            <a:rect l="0" t="0" r="0" b="0"/>
                            <a:pathLst>
                              <a:path w="2865590" h="976325">
                                <a:moveTo>
                                  <a:pt x="2865590" y="488162"/>
                                </a:moveTo>
                                <a:cubicBezTo>
                                  <a:pt x="2865590" y="757809"/>
                                  <a:pt x="2224075" y="976325"/>
                                  <a:pt x="1432801" y="976325"/>
                                </a:cubicBezTo>
                                <a:cubicBezTo>
                                  <a:pt x="641515" y="976325"/>
                                  <a:pt x="0" y="757809"/>
                                  <a:pt x="0" y="488162"/>
                                </a:cubicBezTo>
                                <a:cubicBezTo>
                                  <a:pt x="0" y="218884"/>
                                  <a:pt x="641515" y="0"/>
                                  <a:pt x="1432801" y="0"/>
                                </a:cubicBezTo>
                                <a:cubicBezTo>
                                  <a:pt x="2224075" y="0"/>
                                  <a:pt x="2865590" y="218884"/>
                                  <a:pt x="2865590" y="488162"/>
                                </a:cubicBezTo>
                                <a:close/>
                              </a:path>
                            </a:pathLst>
                          </a:custGeom>
                          <a:ln w="12240" cap="flat">
                            <a:round/>
                          </a:ln>
                        </wps:spPr>
                        <wps:style>
                          <a:lnRef idx="1">
                            <a:srgbClr val="000000"/>
                          </a:lnRef>
                          <a:fillRef idx="0">
                            <a:srgbClr val="000000">
                              <a:alpha val="0"/>
                            </a:srgbClr>
                          </a:fillRef>
                          <a:effectRef idx="0">
                            <a:scrgbClr r="0" g="0" b="0"/>
                          </a:effectRef>
                          <a:fontRef idx="none"/>
                        </wps:style>
                        <wps:bodyPr/>
                      </wps:wsp>
                      <wps:wsp>
                        <wps:cNvPr id="346" name="Shape 346"/>
                        <wps:cNvSpPr/>
                        <wps:spPr>
                          <a:xfrm>
                            <a:off x="688327" y="4066566"/>
                            <a:ext cx="2590203" cy="0"/>
                          </a:xfrm>
                          <a:custGeom>
                            <a:avLst/>
                            <a:gdLst/>
                            <a:ahLst/>
                            <a:cxnLst/>
                            <a:rect l="0" t="0" r="0" b="0"/>
                            <a:pathLst>
                              <a:path w="2590203">
                                <a:moveTo>
                                  <a:pt x="0" y="0"/>
                                </a:moveTo>
                                <a:lnTo>
                                  <a:pt x="2590203" y="0"/>
                                </a:lnTo>
                              </a:path>
                            </a:pathLst>
                          </a:custGeom>
                          <a:ln w="12240" cap="flat">
                            <a:round/>
                          </a:ln>
                        </wps:spPr>
                        <wps:style>
                          <a:lnRef idx="1">
                            <a:srgbClr val="000000"/>
                          </a:lnRef>
                          <a:fillRef idx="0">
                            <a:srgbClr val="000000">
                              <a:alpha val="0"/>
                            </a:srgbClr>
                          </a:fillRef>
                          <a:effectRef idx="0">
                            <a:scrgbClr r="0" g="0" b="0"/>
                          </a:effectRef>
                          <a:fontRef idx="none"/>
                        </wps:style>
                        <wps:bodyPr/>
                      </wps:wsp>
                      <wps:wsp>
                        <wps:cNvPr id="347" name="Rectangle 347"/>
                        <wps:cNvSpPr/>
                        <wps:spPr>
                          <a:xfrm>
                            <a:off x="1602457" y="467504"/>
                            <a:ext cx="1633546" cy="205933"/>
                          </a:xfrm>
                          <a:prstGeom prst="rect">
                            <a:avLst/>
                          </a:prstGeom>
                          <a:ln>
                            <a:noFill/>
                          </a:ln>
                        </wps:spPr>
                        <wps:txbx>
                          <w:txbxContent>
                            <w:p w14:paraId="3785729C" w14:textId="77777777" w:rsidR="006118A4" w:rsidRDefault="006118A4" w:rsidP="004A34A5">
                              <w:r>
                                <w:rPr>
                                  <w:rFonts w:ascii="Liberation Sans" w:eastAsia="Liberation Sans" w:hAnsi="Liberation Sans" w:cs="Liberation Sans"/>
                                </w:rPr>
                                <w:t>Exponat exportieren</w:t>
                              </w:r>
                            </w:p>
                          </w:txbxContent>
                        </wps:txbx>
                        <wps:bodyPr horzOverflow="overflow" vert="horz" lIns="0" tIns="0" rIns="0" bIns="0" rtlCol="0">
                          <a:noAutofit/>
                        </wps:bodyPr>
                      </wps:wsp>
                      <wps:wsp>
                        <wps:cNvPr id="348" name="Rectangle 348"/>
                        <wps:cNvSpPr/>
                        <wps:spPr>
                          <a:xfrm>
                            <a:off x="1364768" y="4515660"/>
                            <a:ext cx="1663961" cy="205933"/>
                          </a:xfrm>
                          <a:prstGeom prst="rect">
                            <a:avLst/>
                          </a:prstGeom>
                          <a:ln>
                            <a:noFill/>
                          </a:ln>
                        </wps:spPr>
                        <wps:txbx>
                          <w:txbxContent>
                            <w:p w14:paraId="158A96CD" w14:textId="77777777" w:rsidR="006118A4" w:rsidRDefault="006118A4" w:rsidP="004A34A5">
                              <w:r>
                                <w:rPr>
                                  <w:rFonts w:ascii="Liberation Sans" w:eastAsia="Liberation Sans" w:hAnsi="Liberation Sans" w:cs="Liberation Sans"/>
                                </w:rPr>
                                <w:t>Förderer exportieren</w:t>
                              </w:r>
                            </w:p>
                          </w:txbxContent>
                        </wps:txbx>
                        <wps:bodyPr horzOverflow="overflow" vert="horz" lIns="0" tIns="0" rIns="0" bIns="0" rtlCol="0">
                          <a:noAutofit/>
                        </wps:bodyPr>
                      </wps:wsp>
                      <wps:wsp>
                        <wps:cNvPr id="349" name="Rectangle 349"/>
                        <wps:cNvSpPr/>
                        <wps:spPr>
                          <a:xfrm>
                            <a:off x="1314006" y="4327738"/>
                            <a:ext cx="1826172" cy="205933"/>
                          </a:xfrm>
                          <a:prstGeom prst="rect">
                            <a:avLst/>
                          </a:prstGeom>
                          <a:ln>
                            <a:noFill/>
                          </a:ln>
                        </wps:spPr>
                        <wps:txbx>
                          <w:txbxContent>
                            <w:p w14:paraId="00C7FEEF" w14:textId="77777777" w:rsidR="006118A4" w:rsidRDefault="006118A4" w:rsidP="004A34A5">
                              <w:r>
                                <w:rPr>
                                  <w:rFonts w:ascii="Liberation Sans" w:eastAsia="Liberation Sans" w:hAnsi="Liberation Sans" w:cs="Liberation Sans"/>
                                </w:rPr>
                                <w:t>Mitarbeiter exportieren</w:t>
                              </w:r>
                            </w:p>
                          </w:txbxContent>
                        </wps:txbx>
                        <wps:bodyPr horzOverflow="overflow" vert="horz" lIns="0" tIns="0" rIns="0" bIns="0" rtlCol="0">
                          <a:noAutofit/>
                        </wps:bodyPr>
                      </wps:wsp>
                      <wps:wsp>
                        <wps:cNvPr id="350" name="Rectangle 350"/>
                        <wps:cNvSpPr/>
                        <wps:spPr>
                          <a:xfrm>
                            <a:off x="1439647" y="4141264"/>
                            <a:ext cx="1451979" cy="205933"/>
                          </a:xfrm>
                          <a:prstGeom prst="rect">
                            <a:avLst/>
                          </a:prstGeom>
                          <a:ln>
                            <a:noFill/>
                          </a:ln>
                        </wps:spPr>
                        <wps:txbx>
                          <w:txbxContent>
                            <w:p w14:paraId="138BBCBE" w14:textId="77777777" w:rsidR="006118A4" w:rsidRDefault="006118A4" w:rsidP="004A34A5">
                              <w:r>
                                <w:rPr>
                                  <w:rFonts w:ascii="Liberation Sans" w:eastAsia="Liberation Sans" w:hAnsi="Liberation Sans" w:cs="Liberation Sans"/>
                                  <w:b/>
                                </w:rPr>
                                <w:t>extension points</w:t>
                              </w:r>
                            </w:p>
                          </w:txbxContent>
                        </wps:txbx>
                        <wps:bodyPr horzOverflow="overflow" vert="horz" lIns="0" tIns="0" rIns="0" bIns="0" rtlCol="0">
                          <a:noAutofit/>
                        </wps:bodyPr>
                      </wps:wsp>
                      <wps:wsp>
                        <wps:cNvPr id="351" name="Shape 351"/>
                        <wps:cNvSpPr/>
                        <wps:spPr>
                          <a:xfrm>
                            <a:off x="563410" y="5142012"/>
                            <a:ext cx="1697843" cy="501116"/>
                          </a:xfrm>
                          <a:custGeom>
                            <a:avLst/>
                            <a:gdLst/>
                            <a:ahLst/>
                            <a:cxnLst/>
                            <a:rect l="0" t="0" r="0" b="0"/>
                            <a:pathLst>
                              <a:path w="1564196" h="501116">
                                <a:moveTo>
                                  <a:pt x="781914" y="0"/>
                                </a:moveTo>
                                <a:cubicBezTo>
                                  <a:pt x="1213917" y="0"/>
                                  <a:pt x="1564196" y="112319"/>
                                  <a:pt x="1564196" y="250914"/>
                                </a:cubicBezTo>
                                <a:cubicBezTo>
                                  <a:pt x="1564196" y="389153"/>
                                  <a:pt x="1213917" y="501116"/>
                                  <a:pt x="781914" y="501116"/>
                                </a:cubicBezTo>
                                <a:cubicBezTo>
                                  <a:pt x="349910" y="501116"/>
                                  <a:pt x="0" y="389153"/>
                                  <a:pt x="0" y="250914"/>
                                </a:cubicBezTo>
                                <a:cubicBezTo>
                                  <a:pt x="0" y="112319"/>
                                  <a:pt x="349910" y="0"/>
                                  <a:pt x="781914" y="0"/>
                                </a:cubicBezTo>
                                <a:close/>
                              </a:path>
                            </a:pathLst>
                          </a:custGeom>
                          <a:ln w="0" cap="flat">
                            <a:miter lim="127000"/>
                          </a:ln>
                        </wps:spPr>
                        <wps:style>
                          <a:lnRef idx="0">
                            <a:srgbClr val="000000">
                              <a:alpha val="0"/>
                            </a:srgbClr>
                          </a:lnRef>
                          <a:fillRef idx="1">
                            <a:srgbClr val="7ACFF5"/>
                          </a:fillRef>
                          <a:effectRef idx="0">
                            <a:scrgbClr r="0" g="0" b="0"/>
                          </a:effectRef>
                          <a:fontRef idx="none"/>
                        </wps:style>
                        <wps:bodyPr/>
                      </wps:wsp>
                      <wps:wsp>
                        <wps:cNvPr id="352" name="Shape 352"/>
                        <wps:cNvSpPr/>
                        <wps:spPr>
                          <a:xfrm>
                            <a:off x="563410" y="5141412"/>
                            <a:ext cx="1697843" cy="501116"/>
                          </a:xfrm>
                          <a:custGeom>
                            <a:avLst/>
                            <a:gdLst/>
                            <a:ahLst/>
                            <a:cxnLst/>
                            <a:rect l="0" t="0" r="0" b="0"/>
                            <a:pathLst>
                              <a:path w="1564196" h="501116">
                                <a:moveTo>
                                  <a:pt x="1564196" y="250914"/>
                                </a:moveTo>
                                <a:cubicBezTo>
                                  <a:pt x="1564196" y="389153"/>
                                  <a:pt x="1213917" y="501116"/>
                                  <a:pt x="781914" y="501116"/>
                                </a:cubicBezTo>
                                <a:cubicBezTo>
                                  <a:pt x="349910" y="501116"/>
                                  <a:pt x="0" y="389153"/>
                                  <a:pt x="0" y="250914"/>
                                </a:cubicBezTo>
                                <a:cubicBezTo>
                                  <a:pt x="0" y="112319"/>
                                  <a:pt x="349910" y="0"/>
                                  <a:pt x="781914" y="0"/>
                                </a:cubicBezTo>
                                <a:cubicBezTo>
                                  <a:pt x="1213917" y="0"/>
                                  <a:pt x="1564196" y="112319"/>
                                  <a:pt x="1564196" y="250914"/>
                                </a:cubicBezTo>
                                <a:close/>
                              </a:path>
                            </a:pathLst>
                          </a:custGeom>
                          <a:ln w="12240" cap="flat">
                            <a:round/>
                          </a:ln>
                        </wps:spPr>
                        <wps:style>
                          <a:lnRef idx="1">
                            <a:srgbClr val="000000"/>
                          </a:lnRef>
                          <a:fillRef idx="0">
                            <a:srgbClr val="000000">
                              <a:alpha val="0"/>
                            </a:srgbClr>
                          </a:fillRef>
                          <a:effectRef idx="0">
                            <a:scrgbClr r="0" g="0" b="0"/>
                          </a:effectRef>
                          <a:fontRef idx="none"/>
                        </wps:style>
                        <wps:bodyPr/>
                      </wps:wsp>
                      <wps:wsp>
                        <wps:cNvPr id="353" name="Rectangle 353"/>
                        <wps:cNvSpPr/>
                        <wps:spPr>
                          <a:xfrm>
                            <a:off x="1414082" y="3852898"/>
                            <a:ext cx="1512071" cy="205933"/>
                          </a:xfrm>
                          <a:prstGeom prst="rect">
                            <a:avLst/>
                          </a:prstGeom>
                          <a:ln>
                            <a:noFill/>
                          </a:ln>
                        </wps:spPr>
                        <wps:txbx>
                          <w:txbxContent>
                            <w:p w14:paraId="72D4750D" w14:textId="77777777" w:rsidR="006118A4" w:rsidRDefault="006118A4" w:rsidP="004A34A5">
                              <w:r>
                                <w:rPr>
                                  <w:rFonts w:ascii="Liberation Sans" w:eastAsia="Liberation Sans" w:hAnsi="Liberation Sans" w:cs="Liberation Sans"/>
                                </w:rPr>
                                <w:t>Person Exporieren</w:t>
                              </w:r>
                            </w:p>
                          </w:txbxContent>
                        </wps:txbx>
                        <wps:bodyPr horzOverflow="overflow" vert="horz" lIns="0" tIns="0" rIns="0" bIns="0" rtlCol="0">
                          <a:noAutofit/>
                        </wps:bodyPr>
                      </wps:wsp>
                      <wps:wsp>
                        <wps:cNvPr id="354" name="Shape 354"/>
                        <wps:cNvSpPr/>
                        <wps:spPr>
                          <a:xfrm>
                            <a:off x="2990888" y="625691"/>
                            <a:ext cx="1001154" cy="500761"/>
                          </a:xfrm>
                          <a:custGeom>
                            <a:avLst/>
                            <a:gdLst/>
                            <a:ahLst/>
                            <a:cxnLst/>
                            <a:rect l="0" t="0" r="0" b="0"/>
                            <a:pathLst>
                              <a:path w="1001154" h="500761">
                                <a:moveTo>
                                  <a:pt x="500761" y="0"/>
                                </a:moveTo>
                                <a:cubicBezTo>
                                  <a:pt x="777240" y="0"/>
                                  <a:pt x="1001154" y="111951"/>
                                  <a:pt x="1001154" y="250558"/>
                                </a:cubicBezTo>
                                <a:cubicBezTo>
                                  <a:pt x="1001154" y="388798"/>
                                  <a:pt x="777240" y="500761"/>
                                  <a:pt x="500761" y="500761"/>
                                </a:cubicBezTo>
                                <a:cubicBezTo>
                                  <a:pt x="224282" y="500761"/>
                                  <a:pt x="0" y="388798"/>
                                  <a:pt x="0" y="250558"/>
                                </a:cubicBezTo>
                                <a:cubicBezTo>
                                  <a:pt x="0" y="111951"/>
                                  <a:pt x="224282" y="0"/>
                                  <a:pt x="500761" y="0"/>
                                </a:cubicBezTo>
                                <a:close/>
                              </a:path>
                            </a:pathLst>
                          </a:custGeom>
                          <a:ln w="0" cap="flat">
                            <a:miter lim="127000"/>
                          </a:ln>
                        </wps:spPr>
                        <wps:style>
                          <a:lnRef idx="0">
                            <a:srgbClr val="000000">
                              <a:alpha val="0"/>
                            </a:srgbClr>
                          </a:lnRef>
                          <a:fillRef idx="1">
                            <a:srgbClr val="7ACFF5"/>
                          </a:fillRef>
                          <a:effectRef idx="0">
                            <a:scrgbClr r="0" g="0" b="0"/>
                          </a:effectRef>
                          <a:fontRef idx="none"/>
                        </wps:style>
                        <wps:bodyPr/>
                      </wps:wsp>
                      <wps:wsp>
                        <wps:cNvPr id="355" name="Shape 355"/>
                        <wps:cNvSpPr/>
                        <wps:spPr>
                          <a:xfrm>
                            <a:off x="2990888" y="625691"/>
                            <a:ext cx="1001154" cy="500761"/>
                          </a:xfrm>
                          <a:custGeom>
                            <a:avLst/>
                            <a:gdLst/>
                            <a:ahLst/>
                            <a:cxnLst/>
                            <a:rect l="0" t="0" r="0" b="0"/>
                            <a:pathLst>
                              <a:path w="1001154" h="500761">
                                <a:moveTo>
                                  <a:pt x="1001154" y="250558"/>
                                </a:moveTo>
                                <a:cubicBezTo>
                                  <a:pt x="1001154" y="388798"/>
                                  <a:pt x="777240" y="500761"/>
                                  <a:pt x="500761" y="500761"/>
                                </a:cubicBezTo>
                                <a:cubicBezTo>
                                  <a:pt x="224282" y="500761"/>
                                  <a:pt x="0" y="388798"/>
                                  <a:pt x="0" y="250558"/>
                                </a:cubicBezTo>
                                <a:cubicBezTo>
                                  <a:pt x="0" y="111951"/>
                                  <a:pt x="224282" y="0"/>
                                  <a:pt x="500761" y="0"/>
                                </a:cubicBezTo>
                                <a:cubicBezTo>
                                  <a:pt x="777240" y="0"/>
                                  <a:pt x="1001154" y="111951"/>
                                  <a:pt x="1001154" y="250558"/>
                                </a:cubicBezTo>
                                <a:close/>
                              </a:path>
                            </a:pathLst>
                          </a:custGeom>
                          <a:ln w="12240" cap="flat">
                            <a:round/>
                          </a:ln>
                        </wps:spPr>
                        <wps:style>
                          <a:lnRef idx="1">
                            <a:srgbClr val="000000"/>
                          </a:lnRef>
                          <a:fillRef idx="0">
                            <a:srgbClr val="000000">
                              <a:alpha val="0"/>
                            </a:srgbClr>
                          </a:fillRef>
                          <a:effectRef idx="0">
                            <a:scrgbClr r="0" g="0" b="0"/>
                          </a:effectRef>
                          <a:fontRef idx="none"/>
                        </wps:style>
                        <wps:bodyPr/>
                      </wps:wsp>
                      <wps:wsp>
                        <wps:cNvPr id="356" name="Rectangle 356"/>
                        <wps:cNvSpPr/>
                        <wps:spPr>
                          <a:xfrm>
                            <a:off x="661307" y="5297386"/>
                            <a:ext cx="1663961" cy="205933"/>
                          </a:xfrm>
                          <a:prstGeom prst="rect">
                            <a:avLst/>
                          </a:prstGeom>
                          <a:ln>
                            <a:noFill/>
                          </a:ln>
                        </wps:spPr>
                        <wps:txbx>
                          <w:txbxContent>
                            <w:p w14:paraId="5B9B699F" w14:textId="77777777" w:rsidR="006118A4" w:rsidRDefault="006118A4" w:rsidP="004A34A5">
                              <w:r>
                                <w:rPr>
                                  <w:rFonts w:ascii="Liberation Sans" w:eastAsia="Liberation Sans" w:hAnsi="Liberation Sans" w:cs="Liberation Sans"/>
                                </w:rPr>
                                <w:t>Förderer exportieren</w:t>
                              </w:r>
                            </w:p>
                          </w:txbxContent>
                        </wps:txbx>
                        <wps:bodyPr horzOverflow="overflow" vert="horz" lIns="0" tIns="0" rIns="0" bIns="0" rtlCol="0">
                          <a:noAutofit/>
                        </wps:bodyPr>
                      </wps:wsp>
                      <wps:wsp>
                        <wps:cNvPr id="357" name="Rectangle 357"/>
                        <wps:cNvSpPr/>
                        <wps:spPr>
                          <a:xfrm>
                            <a:off x="3207515" y="694254"/>
                            <a:ext cx="589492" cy="205933"/>
                          </a:xfrm>
                          <a:prstGeom prst="rect">
                            <a:avLst/>
                          </a:prstGeom>
                          <a:ln>
                            <a:noFill/>
                          </a:ln>
                        </wps:spPr>
                        <wps:txbx>
                          <w:txbxContent>
                            <w:p w14:paraId="742FDE96" w14:textId="77777777" w:rsidR="006118A4" w:rsidRDefault="006118A4" w:rsidP="004A34A5">
                              <w:r>
                                <w:rPr>
                                  <w:rFonts w:ascii="Liberation Sans" w:eastAsia="Liberation Sans" w:hAnsi="Liberation Sans" w:cs="Liberation Sans"/>
                                </w:rPr>
                                <w:t>Räume</w:t>
                              </w:r>
                            </w:p>
                          </w:txbxContent>
                        </wps:txbx>
                        <wps:bodyPr horzOverflow="overflow" vert="horz" lIns="0" tIns="0" rIns="0" bIns="0" rtlCol="0">
                          <a:noAutofit/>
                        </wps:bodyPr>
                      </wps:wsp>
                      <wps:wsp>
                        <wps:cNvPr id="358" name="Rectangle 358"/>
                        <wps:cNvSpPr/>
                        <wps:spPr>
                          <a:xfrm>
                            <a:off x="3072901" y="826221"/>
                            <a:ext cx="913547" cy="205933"/>
                          </a:xfrm>
                          <a:prstGeom prst="rect">
                            <a:avLst/>
                          </a:prstGeom>
                          <a:ln>
                            <a:noFill/>
                          </a:ln>
                        </wps:spPr>
                        <wps:txbx>
                          <w:txbxContent>
                            <w:p w14:paraId="6B7B1AEC" w14:textId="77777777" w:rsidR="006118A4" w:rsidRDefault="006118A4" w:rsidP="004A34A5">
                              <w:r>
                                <w:rPr>
                                  <w:rFonts w:ascii="Liberation Sans" w:eastAsia="Liberation Sans" w:hAnsi="Liberation Sans" w:cs="Liberation Sans"/>
                                </w:rPr>
                                <w:t>exportieren</w:t>
                              </w:r>
                            </w:p>
                          </w:txbxContent>
                        </wps:txbx>
                        <wps:bodyPr horzOverflow="overflow" vert="horz" lIns="0" tIns="0" rIns="0" bIns="0" rtlCol="0">
                          <a:noAutofit/>
                        </wps:bodyPr>
                      </wps:wsp>
                      <wps:wsp>
                        <wps:cNvPr id="359" name="Shape 359"/>
                        <wps:cNvSpPr/>
                        <wps:spPr>
                          <a:xfrm>
                            <a:off x="2527567" y="4729684"/>
                            <a:ext cx="0" cy="388087"/>
                          </a:xfrm>
                          <a:custGeom>
                            <a:avLst/>
                            <a:gdLst/>
                            <a:ahLst/>
                            <a:cxnLst/>
                            <a:rect l="0" t="0" r="0" b="0"/>
                            <a:pathLst>
                              <a:path h="388087">
                                <a:moveTo>
                                  <a:pt x="0" y="388087"/>
                                </a:moveTo>
                                <a:lnTo>
                                  <a:pt x="0" y="0"/>
                                </a:lnTo>
                              </a:path>
                            </a:pathLst>
                          </a:custGeom>
                          <a:ln w="12240" cap="flat">
                            <a:round/>
                          </a:ln>
                        </wps:spPr>
                        <wps:style>
                          <a:lnRef idx="1">
                            <a:srgbClr val="000000"/>
                          </a:lnRef>
                          <a:fillRef idx="0">
                            <a:srgbClr val="000000">
                              <a:alpha val="0"/>
                            </a:srgbClr>
                          </a:fillRef>
                          <a:effectRef idx="0">
                            <a:scrgbClr r="0" g="0" b="0"/>
                          </a:effectRef>
                          <a:fontRef idx="none"/>
                        </wps:style>
                        <wps:bodyPr/>
                      </wps:wsp>
                      <wps:wsp>
                        <wps:cNvPr id="360" name="Shape 360"/>
                        <wps:cNvSpPr/>
                        <wps:spPr>
                          <a:xfrm>
                            <a:off x="2452688" y="4729684"/>
                            <a:ext cx="75235" cy="150482"/>
                          </a:xfrm>
                          <a:custGeom>
                            <a:avLst/>
                            <a:gdLst/>
                            <a:ahLst/>
                            <a:cxnLst/>
                            <a:rect l="0" t="0" r="0" b="0"/>
                            <a:pathLst>
                              <a:path w="75235" h="150482">
                                <a:moveTo>
                                  <a:pt x="75235" y="0"/>
                                </a:moveTo>
                                <a:lnTo>
                                  <a:pt x="0" y="150482"/>
                                </a:lnTo>
                              </a:path>
                            </a:pathLst>
                          </a:custGeom>
                          <a:ln w="12240" cap="flat">
                            <a:round/>
                          </a:ln>
                        </wps:spPr>
                        <wps:style>
                          <a:lnRef idx="1">
                            <a:srgbClr val="000000"/>
                          </a:lnRef>
                          <a:fillRef idx="0">
                            <a:srgbClr val="000000">
                              <a:alpha val="0"/>
                            </a:srgbClr>
                          </a:fillRef>
                          <a:effectRef idx="0">
                            <a:scrgbClr r="0" g="0" b="0"/>
                          </a:effectRef>
                          <a:fontRef idx="none"/>
                        </wps:style>
                        <wps:bodyPr/>
                      </wps:wsp>
                      <wps:wsp>
                        <wps:cNvPr id="361" name="Shape 361"/>
                        <wps:cNvSpPr/>
                        <wps:spPr>
                          <a:xfrm>
                            <a:off x="2527567" y="4729684"/>
                            <a:ext cx="75603" cy="150482"/>
                          </a:xfrm>
                          <a:custGeom>
                            <a:avLst/>
                            <a:gdLst/>
                            <a:ahLst/>
                            <a:cxnLst/>
                            <a:rect l="0" t="0" r="0" b="0"/>
                            <a:pathLst>
                              <a:path w="75603" h="150482">
                                <a:moveTo>
                                  <a:pt x="0" y="0"/>
                                </a:moveTo>
                                <a:lnTo>
                                  <a:pt x="75603" y="150482"/>
                                </a:lnTo>
                              </a:path>
                            </a:pathLst>
                          </a:custGeom>
                          <a:ln w="12240" cap="flat">
                            <a:round/>
                          </a:ln>
                        </wps:spPr>
                        <wps:style>
                          <a:lnRef idx="1">
                            <a:srgbClr val="000000"/>
                          </a:lnRef>
                          <a:fillRef idx="0">
                            <a:srgbClr val="000000">
                              <a:alpha val="0"/>
                            </a:srgbClr>
                          </a:fillRef>
                          <a:effectRef idx="0">
                            <a:scrgbClr r="0" g="0" b="0"/>
                          </a:effectRef>
                          <a:fontRef idx="none"/>
                        </wps:style>
                        <wps:bodyPr/>
                      </wps:wsp>
                      <wps:wsp>
                        <wps:cNvPr id="362" name="Shape 362"/>
                        <wps:cNvSpPr/>
                        <wps:spPr>
                          <a:xfrm>
                            <a:off x="2014563" y="3241091"/>
                            <a:ext cx="0" cy="537832"/>
                          </a:xfrm>
                          <a:custGeom>
                            <a:avLst/>
                            <a:gdLst/>
                            <a:ahLst/>
                            <a:cxnLst/>
                            <a:rect l="0" t="0" r="0" b="0"/>
                            <a:pathLst>
                              <a:path h="537832">
                                <a:moveTo>
                                  <a:pt x="0" y="537832"/>
                                </a:moveTo>
                                <a:lnTo>
                                  <a:pt x="0" y="0"/>
                                </a:lnTo>
                              </a:path>
                            </a:pathLst>
                          </a:custGeom>
                          <a:ln w="12240" cap="flat">
                            <a:round/>
                          </a:ln>
                        </wps:spPr>
                        <wps:style>
                          <a:lnRef idx="1">
                            <a:srgbClr val="000000"/>
                          </a:lnRef>
                          <a:fillRef idx="0">
                            <a:srgbClr val="000000">
                              <a:alpha val="0"/>
                            </a:srgbClr>
                          </a:fillRef>
                          <a:effectRef idx="0">
                            <a:scrgbClr r="0" g="0" b="0"/>
                          </a:effectRef>
                          <a:fontRef idx="none"/>
                        </wps:style>
                        <wps:bodyPr/>
                      </wps:wsp>
                      <wps:wsp>
                        <wps:cNvPr id="363" name="Shape 363"/>
                        <wps:cNvSpPr/>
                        <wps:spPr>
                          <a:xfrm>
                            <a:off x="1939684" y="3241091"/>
                            <a:ext cx="75248" cy="150113"/>
                          </a:xfrm>
                          <a:custGeom>
                            <a:avLst/>
                            <a:gdLst/>
                            <a:ahLst/>
                            <a:cxnLst/>
                            <a:rect l="0" t="0" r="0" b="0"/>
                            <a:pathLst>
                              <a:path w="75248" h="150113">
                                <a:moveTo>
                                  <a:pt x="75248" y="0"/>
                                </a:moveTo>
                                <a:lnTo>
                                  <a:pt x="0" y="150113"/>
                                </a:lnTo>
                              </a:path>
                            </a:pathLst>
                          </a:custGeom>
                          <a:ln w="12240" cap="flat">
                            <a:round/>
                          </a:ln>
                        </wps:spPr>
                        <wps:style>
                          <a:lnRef idx="1">
                            <a:srgbClr val="000000"/>
                          </a:lnRef>
                          <a:fillRef idx="0">
                            <a:srgbClr val="000000">
                              <a:alpha val="0"/>
                            </a:srgbClr>
                          </a:fillRef>
                          <a:effectRef idx="0">
                            <a:scrgbClr r="0" g="0" b="0"/>
                          </a:effectRef>
                          <a:fontRef idx="none"/>
                        </wps:style>
                        <wps:bodyPr/>
                      </wps:wsp>
                      <wps:wsp>
                        <wps:cNvPr id="364" name="Shape 364"/>
                        <wps:cNvSpPr/>
                        <wps:spPr>
                          <a:xfrm>
                            <a:off x="2014563" y="3241091"/>
                            <a:ext cx="75603" cy="150113"/>
                          </a:xfrm>
                          <a:custGeom>
                            <a:avLst/>
                            <a:gdLst/>
                            <a:ahLst/>
                            <a:cxnLst/>
                            <a:rect l="0" t="0" r="0" b="0"/>
                            <a:pathLst>
                              <a:path w="75603" h="150113">
                                <a:moveTo>
                                  <a:pt x="0" y="0"/>
                                </a:moveTo>
                                <a:lnTo>
                                  <a:pt x="75603" y="150113"/>
                                </a:lnTo>
                              </a:path>
                            </a:pathLst>
                          </a:custGeom>
                          <a:ln w="12240" cap="flat">
                            <a:round/>
                          </a:ln>
                        </wps:spPr>
                        <wps:style>
                          <a:lnRef idx="1">
                            <a:srgbClr val="000000"/>
                          </a:lnRef>
                          <a:fillRef idx="0">
                            <a:srgbClr val="000000">
                              <a:alpha val="0"/>
                            </a:srgbClr>
                          </a:fillRef>
                          <a:effectRef idx="0">
                            <a:scrgbClr r="0" g="0" b="0"/>
                          </a:effectRef>
                          <a:fontRef idx="none"/>
                        </wps:style>
                        <wps:bodyPr/>
                      </wps:wsp>
                      <wps:wsp>
                        <wps:cNvPr id="365" name="Shape 365"/>
                        <wps:cNvSpPr/>
                        <wps:spPr>
                          <a:xfrm>
                            <a:off x="1414082" y="4717441"/>
                            <a:ext cx="0" cy="425171"/>
                          </a:xfrm>
                          <a:custGeom>
                            <a:avLst/>
                            <a:gdLst/>
                            <a:ahLst/>
                            <a:cxnLst/>
                            <a:rect l="0" t="0" r="0" b="0"/>
                            <a:pathLst>
                              <a:path h="425171">
                                <a:moveTo>
                                  <a:pt x="0" y="425171"/>
                                </a:moveTo>
                                <a:lnTo>
                                  <a:pt x="0" y="0"/>
                                </a:lnTo>
                              </a:path>
                            </a:pathLst>
                          </a:custGeom>
                          <a:ln w="12240" cap="flat">
                            <a:round/>
                          </a:ln>
                        </wps:spPr>
                        <wps:style>
                          <a:lnRef idx="1">
                            <a:srgbClr val="000000"/>
                          </a:lnRef>
                          <a:fillRef idx="0">
                            <a:srgbClr val="000000">
                              <a:alpha val="0"/>
                            </a:srgbClr>
                          </a:fillRef>
                          <a:effectRef idx="0">
                            <a:scrgbClr r="0" g="0" b="0"/>
                          </a:effectRef>
                          <a:fontRef idx="none"/>
                        </wps:style>
                        <wps:bodyPr/>
                      </wps:wsp>
                      <wps:wsp>
                        <wps:cNvPr id="366" name="Shape 366"/>
                        <wps:cNvSpPr/>
                        <wps:spPr>
                          <a:xfrm>
                            <a:off x="1338847" y="4717441"/>
                            <a:ext cx="75603" cy="150482"/>
                          </a:xfrm>
                          <a:custGeom>
                            <a:avLst/>
                            <a:gdLst/>
                            <a:ahLst/>
                            <a:cxnLst/>
                            <a:rect l="0" t="0" r="0" b="0"/>
                            <a:pathLst>
                              <a:path w="75603" h="150482">
                                <a:moveTo>
                                  <a:pt x="75603" y="0"/>
                                </a:moveTo>
                                <a:lnTo>
                                  <a:pt x="0" y="150482"/>
                                </a:lnTo>
                              </a:path>
                            </a:pathLst>
                          </a:custGeom>
                          <a:ln w="12240" cap="flat">
                            <a:round/>
                          </a:ln>
                        </wps:spPr>
                        <wps:style>
                          <a:lnRef idx="1">
                            <a:srgbClr val="000000"/>
                          </a:lnRef>
                          <a:fillRef idx="0">
                            <a:srgbClr val="000000">
                              <a:alpha val="0"/>
                            </a:srgbClr>
                          </a:fillRef>
                          <a:effectRef idx="0">
                            <a:scrgbClr r="0" g="0" b="0"/>
                          </a:effectRef>
                          <a:fontRef idx="none"/>
                        </wps:style>
                        <wps:bodyPr/>
                      </wps:wsp>
                      <wps:wsp>
                        <wps:cNvPr id="367" name="Shape 367"/>
                        <wps:cNvSpPr/>
                        <wps:spPr>
                          <a:xfrm>
                            <a:off x="1414082" y="4717441"/>
                            <a:ext cx="75603" cy="150482"/>
                          </a:xfrm>
                          <a:custGeom>
                            <a:avLst/>
                            <a:gdLst/>
                            <a:ahLst/>
                            <a:cxnLst/>
                            <a:rect l="0" t="0" r="0" b="0"/>
                            <a:pathLst>
                              <a:path w="75603" h="150482">
                                <a:moveTo>
                                  <a:pt x="0" y="0"/>
                                </a:moveTo>
                                <a:lnTo>
                                  <a:pt x="75603" y="150482"/>
                                </a:lnTo>
                              </a:path>
                            </a:pathLst>
                          </a:custGeom>
                          <a:ln w="12240" cap="flat">
                            <a:round/>
                          </a:ln>
                        </wps:spPr>
                        <wps:style>
                          <a:lnRef idx="1">
                            <a:srgbClr val="000000"/>
                          </a:lnRef>
                          <a:fillRef idx="0">
                            <a:srgbClr val="000000">
                              <a:alpha val="0"/>
                            </a:srgbClr>
                          </a:fillRef>
                          <a:effectRef idx="0">
                            <a:scrgbClr r="0" g="0" b="0"/>
                          </a:effectRef>
                          <a:fontRef idx="none"/>
                        </wps:style>
                        <wps:bodyPr/>
                      </wps:wsp>
                      <wps:wsp>
                        <wps:cNvPr id="368" name="Shape 368"/>
                        <wps:cNvSpPr/>
                        <wps:spPr>
                          <a:xfrm>
                            <a:off x="2452688" y="825843"/>
                            <a:ext cx="0" cy="700925"/>
                          </a:xfrm>
                          <a:custGeom>
                            <a:avLst/>
                            <a:gdLst/>
                            <a:ahLst/>
                            <a:cxnLst/>
                            <a:rect l="0" t="0" r="0" b="0"/>
                            <a:pathLst>
                              <a:path h="700925">
                                <a:moveTo>
                                  <a:pt x="0" y="0"/>
                                </a:moveTo>
                                <a:lnTo>
                                  <a:pt x="0" y="700925"/>
                                </a:lnTo>
                              </a:path>
                            </a:pathLst>
                          </a:custGeom>
                          <a:ln w="12240" cap="flat">
                            <a:round/>
                          </a:ln>
                        </wps:spPr>
                        <wps:style>
                          <a:lnRef idx="1">
                            <a:srgbClr val="000000"/>
                          </a:lnRef>
                          <a:fillRef idx="0">
                            <a:srgbClr val="000000">
                              <a:alpha val="0"/>
                            </a:srgbClr>
                          </a:fillRef>
                          <a:effectRef idx="0">
                            <a:scrgbClr r="0" g="0" b="0"/>
                          </a:effectRef>
                          <a:fontRef idx="none"/>
                        </wps:style>
                        <wps:bodyPr/>
                      </wps:wsp>
                      <wps:wsp>
                        <wps:cNvPr id="369" name="Shape 369"/>
                        <wps:cNvSpPr/>
                        <wps:spPr>
                          <a:xfrm>
                            <a:off x="2452688" y="1376642"/>
                            <a:ext cx="75235" cy="150482"/>
                          </a:xfrm>
                          <a:custGeom>
                            <a:avLst/>
                            <a:gdLst/>
                            <a:ahLst/>
                            <a:cxnLst/>
                            <a:rect l="0" t="0" r="0" b="0"/>
                            <a:pathLst>
                              <a:path w="75235" h="150482">
                                <a:moveTo>
                                  <a:pt x="0" y="150482"/>
                                </a:moveTo>
                                <a:lnTo>
                                  <a:pt x="75235" y="0"/>
                                </a:lnTo>
                              </a:path>
                            </a:pathLst>
                          </a:custGeom>
                          <a:ln w="12240" cap="flat">
                            <a:round/>
                          </a:ln>
                        </wps:spPr>
                        <wps:style>
                          <a:lnRef idx="1">
                            <a:srgbClr val="000000"/>
                          </a:lnRef>
                          <a:fillRef idx="0">
                            <a:srgbClr val="000000">
                              <a:alpha val="0"/>
                            </a:srgbClr>
                          </a:fillRef>
                          <a:effectRef idx="0">
                            <a:scrgbClr r="0" g="0" b="0"/>
                          </a:effectRef>
                          <a:fontRef idx="none"/>
                        </wps:style>
                        <wps:bodyPr/>
                      </wps:wsp>
                      <wps:wsp>
                        <wps:cNvPr id="370" name="Shape 370"/>
                        <wps:cNvSpPr/>
                        <wps:spPr>
                          <a:xfrm>
                            <a:off x="2377440" y="1376642"/>
                            <a:ext cx="75603" cy="150482"/>
                          </a:xfrm>
                          <a:custGeom>
                            <a:avLst/>
                            <a:gdLst/>
                            <a:ahLst/>
                            <a:cxnLst/>
                            <a:rect l="0" t="0" r="0" b="0"/>
                            <a:pathLst>
                              <a:path w="75603" h="150482">
                                <a:moveTo>
                                  <a:pt x="75603" y="150482"/>
                                </a:moveTo>
                                <a:lnTo>
                                  <a:pt x="0" y="0"/>
                                </a:lnTo>
                              </a:path>
                            </a:pathLst>
                          </a:custGeom>
                          <a:ln w="12240" cap="flat">
                            <a:round/>
                          </a:ln>
                        </wps:spPr>
                        <wps:style>
                          <a:lnRef idx="1">
                            <a:srgbClr val="000000"/>
                          </a:lnRef>
                          <a:fillRef idx="0">
                            <a:srgbClr val="000000">
                              <a:alpha val="0"/>
                            </a:srgbClr>
                          </a:fillRef>
                          <a:effectRef idx="0">
                            <a:scrgbClr r="0" g="0" b="0"/>
                          </a:effectRef>
                          <a:fontRef idx="none"/>
                        </wps:style>
                        <wps:bodyPr/>
                      </wps:wsp>
                      <wps:wsp>
                        <wps:cNvPr id="371" name="Shape 371"/>
                        <wps:cNvSpPr/>
                        <wps:spPr>
                          <a:xfrm>
                            <a:off x="3603968" y="2364842"/>
                            <a:ext cx="1313637" cy="0"/>
                          </a:xfrm>
                          <a:custGeom>
                            <a:avLst/>
                            <a:gdLst/>
                            <a:ahLst/>
                            <a:cxnLst/>
                            <a:rect l="0" t="0" r="0" b="0"/>
                            <a:pathLst>
                              <a:path w="1313637">
                                <a:moveTo>
                                  <a:pt x="1313637" y="0"/>
                                </a:moveTo>
                                <a:lnTo>
                                  <a:pt x="0" y="0"/>
                                </a:lnTo>
                              </a:path>
                            </a:pathLst>
                          </a:custGeom>
                          <a:ln w="12240" cap="flat">
                            <a:round/>
                          </a:ln>
                        </wps:spPr>
                        <wps:style>
                          <a:lnRef idx="1">
                            <a:srgbClr val="000000"/>
                          </a:lnRef>
                          <a:fillRef idx="0">
                            <a:srgbClr val="000000">
                              <a:alpha val="0"/>
                            </a:srgbClr>
                          </a:fillRef>
                          <a:effectRef idx="0">
                            <a:scrgbClr r="0" g="0" b="0"/>
                          </a:effectRef>
                          <a:fontRef idx="none"/>
                        </wps:style>
                        <wps:bodyPr/>
                      </wps:wsp>
                      <wps:wsp>
                        <wps:cNvPr id="372" name="Shape 372"/>
                        <wps:cNvSpPr/>
                        <wps:spPr>
                          <a:xfrm>
                            <a:off x="3603968" y="2364842"/>
                            <a:ext cx="150482" cy="75603"/>
                          </a:xfrm>
                          <a:custGeom>
                            <a:avLst/>
                            <a:gdLst/>
                            <a:ahLst/>
                            <a:cxnLst/>
                            <a:rect l="0" t="0" r="0" b="0"/>
                            <a:pathLst>
                              <a:path w="150482" h="75603">
                                <a:moveTo>
                                  <a:pt x="0" y="0"/>
                                </a:moveTo>
                                <a:lnTo>
                                  <a:pt x="150482" y="75603"/>
                                </a:lnTo>
                              </a:path>
                            </a:pathLst>
                          </a:custGeom>
                          <a:ln w="12240" cap="flat">
                            <a:round/>
                          </a:ln>
                        </wps:spPr>
                        <wps:style>
                          <a:lnRef idx="1">
                            <a:srgbClr val="000000"/>
                          </a:lnRef>
                          <a:fillRef idx="0">
                            <a:srgbClr val="000000">
                              <a:alpha val="0"/>
                            </a:srgbClr>
                          </a:fillRef>
                          <a:effectRef idx="0">
                            <a:scrgbClr r="0" g="0" b="0"/>
                          </a:effectRef>
                          <a:fontRef idx="none"/>
                        </wps:style>
                        <wps:bodyPr/>
                      </wps:wsp>
                      <wps:wsp>
                        <wps:cNvPr id="373" name="Shape 373"/>
                        <wps:cNvSpPr/>
                        <wps:spPr>
                          <a:xfrm>
                            <a:off x="3603968" y="2289963"/>
                            <a:ext cx="150482" cy="75247"/>
                          </a:xfrm>
                          <a:custGeom>
                            <a:avLst/>
                            <a:gdLst/>
                            <a:ahLst/>
                            <a:cxnLst/>
                            <a:rect l="0" t="0" r="0" b="0"/>
                            <a:pathLst>
                              <a:path w="150482" h="75247">
                                <a:moveTo>
                                  <a:pt x="0" y="75247"/>
                                </a:moveTo>
                                <a:lnTo>
                                  <a:pt x="150482" y="0"/>
                                </a:lnTo>
                              </a:path>
                            </a:pathLst>
                          </a:custGeom>
                          <a:ln w="12240" cap="flat">
                            <a:round/>
                          </a:ln>
                        </wps:spPr>
                        <wps:style>
                          <a:lnRef idx="1">
                            <a:srgbClr val="000000"/>
                          </a:lnRef>
                          <a:fillRef idx="0">
                            <a:srgbClr val="000000">
                              <a:alpha val="0"/>
                            </a:srgbClr>
                          </a:fillRef>
                          <a:effectRef idx="0">
                            <a:scrgbClr r="0" g="0" b="0"/>
                          </a:effectRef>
                          <a:fontRef idx="none"/>
                        </wps:style>
                        <wps:bodyPr/>
                      </wps:wsp>
                      <wps:wsp>
                        <wps:cNvPr id="374" name="Shape 374"/>
                        <wps:cNvSpPr/>
                        <wps:spPr>
                          <a:xfrm>
                            <a:off x="1063803" y="1126084"/>
                            <a:ext cx="0" cy="525602"/>
                          </a:xfrm>
                          <a:custGeom>
                            <a:avLst/>
                            <a:gdLst/>
                            <a:ahLst/>
                            <a:cxnLst/>
                            <a:rect l="0" t="0" r="0" b="0"/>
                            <a:pathLst>
                              <a:path h="525602">
                                <a:moveTo>
                                  <a:pt x="0" y="0"/>
                                </a:moveTo>
                                <a:lnTo>
                                  <a:pt x="0" y="525602"/>
                                </a:lnTo>
                              </a:path>
                            </a:pathLst>
                          </a:custGeom>
                          <a:ln w="12240" cap="flat">
                            <a:round/>
                          </a:ln>
                        </wps:spPr>
                        <wps:style>
                          <a:lnRef idx="1">
                            <a:srgbClr val="000000"/>
                          </a:lnRef>
                          <a:fillRef idx="0">
                            <a:srgbClr val="000000">
                              <a:alpha val="0"/>
                            </a:srgbClr>
                          </a:fillRef>
                          <a:effectRef idx="0">
                            <a:scrgbClr r="0" g="0" b="0"/>
                          </a:effectRef>
                          <a:fontRef idx="none"/>
                        </wps:style>
                        <wps:bodyPr/>
                      </wps:wsp>
                      <wps:wsp>
                        <wps:cNvPr id="375" name="Shape 375"/>
                        <wps:cNvSpPr/>
                        <wps:spPr>
                          <a:xfrm>
                            <a:off x="1063803" y="1501572"/>
                            <a:ext cx="75248" cy="150470"/>
                          </a:xfrm>
                          <a:custGeom>
                            <a:avLst/>
                            <a:gdLst/>
                            <a:ahLst/>
                            <a:cxnLst/>
                            <a:rect l="0" t="0" r="0" b="0"/>
                            <a:pathLst>
                              <a:path w="75248" h="150470">
                                <a:moveTo>
                                  <a:pt x="0" y="150470"/>
                                </a:moveTo>
                                <a:lnTo>
                                  <a:pt x="75248" y="0"/>
                                </a:lnTo>
                              </a:path>
                            </a:pathLst>
                          </a:custGeom>
                          <a:ln w="12240" cap="flat">
                            <a:round/>
                          </a:ln>
                        </wps:spPr>
                        <wps:style>
                          <a:lnRef idx="1">
                            <a:srgbClr val="000000"/>
                          </a:lnRef>
                          <a:fillRef idx="0">
                            <a:srgbClr val="000000">
                              <a:alpha val="0"/>
                            </a:srgbClr>
                          </a:fillRef>
                          <a:effectRef idx="0">
                            <a:scrgbClr r="0" g="0" b="0"/>
                          </a:effectRef>
                          <a:fontRef idx="none"/>
                        </wps:style>
                        <wps:bodyPr/>
                      </wps:wsp>
                      <wps:wsp>
                        <wps:cNvPr id="376" name="Shape 376"/>
                        <wps:cNvSpPr/>
                        <wps:spPr>
                          <a:xfrm>
                            <a:off x="988568" y="1501572"/>
                            <a:ext cx="75603" cy="150470"/>
                          </a:xfrm>
                          <a:custGeom>
                            <a:avLst/>
                            <a:gdLst/>
                            <a:ahLst/>
                            <a:cxnLst/>
                            <a:rect l="0" t="0" r="0" b="0"/>
                            <a:pathLst>
                              <a:path w="75603" h="150470">
                                <a:moveTo>
                                  <a:pt x="75603" y="150470"/>
                                </a:moveTo>
                                <a:lnTo>
                                  <a:pt x="0" y="0"/>
                                </a:lnTo>
                              </a:path>
                            </a:pathLst>
                          </a:custGeom>
                          <a:ln w="12240" cap="flat">
                            <a:round/>
                          </a:ln>
                        </wps:spPr>
                        <wps:style>
                          <a:lnRef idx="1">
                            <a:srgbClr val="000000"/>
                          </a:lnRef>
                          <a:fillRef idx="0">
                            <a:srgbClr val="000000">
                              <a:alpha val="0"/>
                            </a:srgbClr>
                          </a:fillRef>
                          <a:effectRef idx="0">
                            <a:scrgbClr r="0" g="0" b="0"/>
                          </a:effectRef>
                          <a:fontRef idx="none"/>
                        </wps:style>
                        <wps:bodyPr/>
                      </wps:wsp>
                      <wps:wsp>
                        <wps:cNvPr id="377" name="Shape 377"/>
                        <wps:cNvSpPr/>
                        <wps:spPr>
                          <a:xfrm>
                            <a:off x="2990888" y="3053170"/>
                            <a:ext cx="1714322" cy="525958"/>
                          </a:xfrm>
                          <a:custGeom>
                            <a:avLst/>
                            <a:gdLst/>
                            <a:ahLst/>
                            <a:cxnLst/>
                            <a:rect l="0" t="0" r="0" b="0"/>
                            <a:pathLst>
                              <a:path w="1714322" h="525958">
                                <a:moveTo>
                                  <a:pt x="0" y="0"/>
                                </a:moveTo>
                                <a:lnTo>
                                  <a:pt x="1714322" y="525958"/>
                                </a:lnTo>
                              </a:path>
                            </a:pathLst>
                          </a:custGeom>
                          <a:ln w="12240" cap="flat">
                            <a:round/>
                          </a:ln>
                        </wps:spPr>
                        <wps:style>
                          <a:lnRef idx="1">
                            <a:srgbClr val="000000"/>
                          </a:lnRef>
                          <a:fillRef idx="0">
                            <a:srgbClr val="000000">
                              <a:alpha val="0"/>
                            </a:srgbClr>
                          </a:fillRef>
                          <a:effectRef idx="0">
                            <a:scrgbClr r="0" g="0" b="0"/>
                          </a:effectRef>
                          <a:fontRef idx="none"/>
                        </wps:style>
                        <wps:bodyPr/>
                      </wps:wsp>
                      <wps:wsp>
                        <wps:cNvPr id="378" name="Shape 378"/>
                        <wps:cNvSpPr/>
                        <wps:spPr>
                          <a:xfrm>
                            <a:off x="4579925" y="3466085"/>
                            <a:ext cx="125285" cy="113043"/>
                          </a:xfrm>
                          <a:custGeom>
                            <a:avLst/>
                            <a:gdLst/>
                            <a:ahLst/>
                            <a:cxnLst/>
                            <a:rect l="0" t="0" r="0" b="0"/>
                            <a:pathLst>
                              <a:path w="125285" h="113043">
                                <a:moveTo>
                                  <a:pt x="125285" y="113043"/>
                                </a:moveTo>
                                <a:lnTo>
                                  <a:pt x="0" y="0"/>
                                </a:lnTo>
                              </a:path>
                            </a:pathLst>
                          </a:custGeom>
                          <a:ln w="12240" cap="flat">
                            <a:round/>
                          </a:ln>
                        </wps:spPr>
                        <wps:style>
                          <a:lnRef idx="1">
                            <a:srgbClr val="000000"/>
                          </a:lnRef>
                          <a:fillRef idx="0">
                            <a:srgbClr val="000000">
                              <a:alpha val="0"/>
                            </a:srgbClr>
                          </a:fillRef>
                          <a:effectRef idx="0">
                            <a:scrgbClr r="0" g="0" b="0"/>
                          </a:effectRef>
                          <a:fontRef idx="none"/>
                        </wps:style>
                        <wps:bodyPr/>
                      </wps:wsp>
                      <wps:wsp>
                        <wps:cNvPr id="379" name="Shape 379"/>
                        <wps:cNvSpPr/>
                        <wps:spPr>
                          <a:xfrm>
                            <a:off x="4542130" y="3578772"/>
                            <a:ext cx="163081" cy="25197"/>
                          </a:xfrm>
                          <a:custGeom>
                            <a:avLst/>
                            <a:gdLst/>
                            <a:ahLst/>
                            <a:cxnLst/>
                            <a:rect l="0" t="0" r="0" b="0"/>
                            <a:pathLst>
                              <a:path w="163081" h="25197">
                                <a:moveTo>
                                  <a:pt x="163081" y="0"/>
                                </a:moveTo>
                                <a:lnTo>
                                  <a:pt x="0" y="25197"/>
                                </a:lnTo>
                              </a:path>
                            </a:pathLst>
                          </a:custGeom>
                          <a:ln w="12240" cap="flat">
                            <a:round/>
                          </a:ln>
                        </wps:spPr>
                        <wps:style>
                          <a:lnRef idx="1">
                            <a:srgbClr val="000000"/>
                          </a:lnRef>
                          <a:fillRef idx="0">
                            <a:srgbClr val="000000">
                              <a:alpha val="0"/>
                            </a:srgbClr>
                          </a:fillRef>
                          <a:effectRef idx="0">
                            <a:scrgbClr r="0" g="0" b="0"/>
                          </a:effectRef>
                          <a:fontRef idx="none"/>
                        </wps:style>
                        <wps:bodyPr/>
                      </wps:wsp>
                      <wps:wsp>
                        <wps:cNvPr id="380" name="Shape 380"/>
                        <wps:cNvSpPr/>
                        <wps:spPr>
                          <a:xfrm>
                            <a:off x="3566160" y="1126084"/>
                            <a:ext cx="0" cy="1051204"/>
                          </a:xfrm>
                          <a:custGeom>
                            <a:avLst/>
                            <a:gdLst/>
                            <a:ahLst/>
                            <a:cxnLst/>
                            <a:rect l="0" t="0" r="0" b="0"/>
                            <a:pathLst>
                              <a:path h="1051204">
                                <a:moveTo>
                                  <a:pt x="0" y="0"/>
                                </a:moveTo>
                                <a:lnTo>
                                  <a:pt x="0" y="1051204"/>
                                </a:lnTo>
                              </a:path>
                            </a:pathLst>
                          </a:custGeom>
                          <a:ln w="12240" cap="flat">
                            <a:round/>
                          </a:ln>
                        </wps:spPr>
                        <wps:style>
                          <a:lnRef idx="1">
                            <a:srgbClr val="000000"/>
                          </a:lnRef>
                          <a:fillRef idx="0">
                            <a:srgbClr val="000000">
                              <a:alpha val="0"/>
                            </a:srgbClr>
                          </a:fillRef>
                          <a:effectRef idx="0">
                            <a:scrgbClr r="0" g="0" b="0"/>
                          </a:effectRef>
                          <a:fontRef idx="none"/>
                        </wps:style>
                        <wps:bodyPr/>
                      </wps:wsp>
                      <wps:wsp>
                        <wps:cNvPr id="381" name="Shape 381"/>
                        <wps:cNvSpPr/>
                        <wps:spPr>
                          <a:xfrm>
                            <a:off x="3566160" y="2027162"/>
                            <a:ext cx="75603" cy="150482"/>
                          </a:xfrm>
                          <a:custGeom>
                            <a:avLst/>
                            <a:gdLst/>
                            <a:ahLst/>
                            <a:cxnLst/>
                            <a:rect l="0" t="0" r="0" b="0"/>
                            <a:pathLst>
                              <a:path w="75603" h="150482">
                                <a:moveTo>
                                  <a:pt x="0" y="150482"/>
                                </a:moveTo>
                                <a:lnTo>
                                  <a:pt x="75603" y="0"/>
                                </a:lnTo>
                              </a:path>
                            </a:pathLst>
                          </a:custGeom>
                          <a:ln w="12240" cap="flat">
                            <a:round/>
                          </a:ln>
                        </wps:spPr>
                        <wps:style>
                          <a:lnRef idx="1">
                            <a:srgbClr val="000000"/>
                          </a:lnRef>
                          <a:fillRef idx="0">
                            <a:srgbClr val="000000">
                              <a:alpha val="0"/>
                            </a:srgbClr>
                          </a:fillRef>
                          <a:effectRef idx="0">
                            <a:scrgbClr r="0" g="0" b="0"/>
                          </a:effectRef>
                          <a:fontRef idx="none"/>
                        </wps:style>
                        <wps:bodyPr/>
                      </wps:wsp>
                      <wps:wsp>
                        <wps:cNvPr id="382" name="Shape 382"/>
                        <wps:cNvSpPr/>
                        <wps:spPr>
                          <a:xfrm>
                            <a:off x="3491281" y="2027162"/>
                            <a:ext cx="75247" cy="150482"/>
                          </a:xfrm>
                          <a:custGeom>
                            <a:avLst/>
                            <a:gdLst/>
                            <a:ahLst/>
                            <a:cxnLst/>
                            <a:rect l="0" t="0" r="0" b="0"/>
                            <a:pathLst>
                              <a:path w="75247" h="150482">
                                <a:moveTo>
                                  <a:pt x="75247" y="150482"/>
                                </a:moveTo>
                                <a:lnTo>
                                  <a:pt x="0" y="0"/>
                                </a:lnTo>
                              </a:path>
                            </a:pathLst>
                          </a:custGeom>
                          <a:ln w="12240" cap="flat">
                            <a:round/>
                          </a:ln>
                        </wps:spPr>
                        <wps:style>
                          <a:lnRef idx="1">
                            <a:srgbClr val="000000"/>
                          </a:lnRef>
                          <a:fillRef idx="0">
                            <a:srgbClr val="000000">
                              <a:alpha val="0"/>
                            </a:srgbClr>
                          </a:fillRef>
                          <a:effectRef idx="0">
                            <a:scrgbClr r="0" g="0" b="0"/>
                          </a:effectRef>
                          <a:fontRef idx="none"/>
                        </wps:style>
                        <wps:bodyPr/>
                      </wps:wsp>
                      <wps:wsp>
                        <wps:cNvPr id="383" name="Rectangle 383"/>
                        <wps:cNvSpPr/>
                        <wps:spPr>
                          <a:xfrm>
                            <a:off x="4917961" y="2914380"/>
                            <a:ext cx="518525" cy="205933"/>
                          </a:xfrm>
                          <a:prstGeom prst="rect">
                            <a:avLst/>
                          </a:prstGeom>
                          <a:ln>
                            <a:noFill/>
                          </a:ln>
                        </wps:spPr>
                        <wps:txbx>
                          <w:txbxContent>
                            <w:p w14:paraId="6CC4C871" w14:textId="77777777" w:rsidR="006118A4" w:rsidRDefault="006118A4" w:rsidP="004A34A5">
                              <w:r>
                                <w:rPr>
                                  <w:rFonts w:ascii="Liberation Sans" w:eastAsia="Liberation Sans" w:hAnsi="Liberation Sans" w:cs="Liberation Sans"/>
                                </w:rPr>
                                <w:t>Admin</w:t>
                              </w:r>
                            </w:p>
                          </w:txbxContent>
                        </wps:txbx>
                        <wps:bodyPr horzOverflow="overflow" vert="horz" lIns="0" tIns="0" rIns="0" bIns="0" rtlCol="0">
                          <a:noAutofit/>
                        </wps:bodyPr>
                      </wps:wsp>
                      <wps:wsp>
                        <wps:cNvPr id="6672" name="Rectangle 6672"/>
                        <wps:cNvSpPr/>
                        <wps:spPr>
                          <a:xfrm>
                            <a:off x="2873523" y="1300134"/>
                            <a:ext cx="569031" cy="205933"/>
                          </a:xfrm>
                          <a:prstGeom prst="rect">
                            <a:avLst/>
                          </a:prstGeom>
                          <a:ln>
                            <a:noFill/>
                          </a:ln>
                        </wps:spPr>
                        <wps:txbx>
                          <w:txbxContent>
                            <w:p w14:paraId="544A88DE" w14:textId="77777777" w:rsidR="006118A4" w:rsidRDefault="006118A4" w:rsidP="004A34A5">
                              <w:r>
                                <w:rPr>
                                  <w:rFonts w:ascii="Liberation Sans" w:eastAsia="Liberation Sans" w:hAnsi="Liberation Sans" w:cs="Liberation Sans"/>
                                </w:rPr>
                                <w:t>Extend</w:t>
                              </w:r>
                            </w:p>
                          </w:txbxContent>
                        </wps:txbx>
                        <wps:bodyPr horzOverflow="overflow" vert="horz" lIns="0" tIns="0" rIns="0" bIns="0" rtlCol="0">
                          <a:noAutofit/>
                        </wps:bodyPr>
                      </wps:wsp>
                      <wps:wsp>
                        <wps:cNvPr id="6671" name="Rectangle 6671"/>
                        <wps:cNvSpPr/>
                        <wps:spPr>
                          <a:xfrm>
                            <a:off x="3379060" y="1300134"/>
                            <a:ext cx="215484" cy="205933"/>
                          </a:xfrm>
                          <a:prstGeom prst="rect">
                            <a:avLst/>
                          </a:prstGeom>
                          <a:ln>
                            <a:noFill/>
                          </a:ln>
                        </wps:spPr>
                        <wps:txbx>
                          <w:txbxContent>
                            <w:p w14:paraId="4A718331" w14:textId="77777777" w:rsidR="006118A4" w:rsidRDefault="006118A4" w:rsidP="004A34A5">
                              <w:r>
                                <w:rPr>
                                  <w:rFonts w:ascii="Liberation Sans" w:eastAsia="Liberation Sans" w:hAnsi="Liberation Sans" w:cs="Liberation Sans"/>
                                </w:rPr>
                                <w:t>&gt;&gt;</w:t>
                              </w:r>
                            </w:p>
                          </w:txbxContent>
                        </wps:txbx>
                        <wps:bodyPr horzOverflow="overflow" vert="horz" lIns="0" tIns="0" rIns="0" bIns="0" rtlCol="0">
                          <a:noAutofit/>
                        </wps:bodyPr>
                      </wps:wsp>
                      <wps:wsp>
                        <wps:cNvPr id="6670" name="Rectangle 6670"/>
                        <wps:cNvSpPr/>
                        <wps:spPr>
                          <a:xfrm>
                            <a:off x="2686024" y="1300134"/>
                            <a:ext cx="214009" cy="205933"/>
                          </a:xfrm>
                          <a:prstGeom prst="rect">
                            <a:avLst/>
                          </a:prstGeom>
                          <a:ln>
                            <a:noFill/>
                          </a:ln>
                        </wps:spPr>
                        <wps:txbx>
                          <w:txbxContent>
                            <w:p w14:paraId="7FC2C0C5" w14:textId="77777777" w:rsidR="006118A4" w:rsidRDefault="006118A4" w:rsidP="004A34A5">
                              <w:r>
                                <w:rPr>
                                  <w:rFonts w:ascii="Liberation Sans" w:eastAsia="Liberation Sans" w:hAnsi="Liberation Sans" w:cs="Liberation Sans"/>
                                </w:rPr>
                                <w:t>&lt;&lt;</w:t>
                              </w:r>
                            </w:p>
                          </w:txbxContent>
                        </wps:txbx>
                        <wps:bodyPr horzOverflow="overflow" vert="horz" lIns="0" tIns="0" rIns="0" bIns="0" rtlCol="0">
                          <a:noAutofit/>
                        </wps:bodyPr>
                      </wps:wsp>
                      <wps:wsp>
                        <wps:cNvPr id="6676" name="Rectangle 6676"/>
                        <wps:cNvSpPr/>
                        <wps:spPr>
                          <a:xfrm>
                            <a:off x="2916645" y="3378058"/>
                            <a:ext cx="215483" cy="205933"/>
                          </a:xfrm>
                          <a:prstGeom prst="rect">
                            <a:avLst/>
                          </a:prstGeom>
                          <a:ln>
                            <a:noFill/>
                          </a:ln>
                        </wps:spPr>
                        <wps:txbx>
                          <w:txbxContent>
                            <w:p w14:paraId="6D6A3AD4" w14:textId="77777777" w:rsidR="006118A4" w:rsidRDefault="006118A4" w:rsidP="004A34A5">
                              <w:r>
                                <w:rPr>
                                  <w:rFonts w:ascii="Liberation Sans" w:eastAsia="Liberation Sans" w:hAnsi="Liberation Sans" w:cs="Liberation Sans"/>
                                </w:rPr>
                                <w:t>&lt;&lt;</w:t>
                              </w:r>
                            </w:p>
                          </w:txbxContent>
                        </wps:txbx>
                        <wps:bodyPr horzOverflow="overflow" vert="horz" lIns="0" tIns="0" rIns="0" bIns="0" rtlCol="0">
                          <a:noAutofit/>
                        </wps:bodyPr>
                      </wps:wsp>
                      <wps:wsp>
                        <wps:cNvPr id="6677" name="Rectangle 6677"/>
                        <wps:cNvSpPr/>
                        <wps:spPr>
                          <a:xfrm>
                            <a:off x="3641763" y="3378058"/>
                            <a:ext cx="215483" cy="205933"/>
                          </a:xfrm>
                          <a:prstGeom prst="rect">
                            <a:avLst/>
                          </a:prstGeom>
                          <a:ln>
                            <a:noFill/>
                          </a:ln>
                        </wps:spPr>
                        <wps:txbx>
                          <w:txbxContent>
                            <w:p w14:paraId="1F5FBB32" w14:textId="77777777" w:rsidR="006118A4" w:rsidRDefault="006118A4" w:rsidP="004A34A5">
                              <w:r>
                                <w:rPr>
                                  <w:rFonts w:ascii="Liberation Sans" w:eastAsia="Liberation Sans" w:hAnsi="Liberation Sans" w:cs="Liberation Sans"/>
                                </w:rPr>
                                <w:t>&gt;&gt;</w:t>
                              </w:r>
                            </w:p>
                          </w:txbxContent>
                        </wps:txbx>
                        <wps:bodyPr horzOverflow="overflow" vert="horz" lIns="0" tIns="0" rIns="0" bIns="0" rtlCol="0">
                          <a:noAutofit/>
                        </wps:bodyPr>
                      </wps:wsp>
                      <wps:wsp>
                        <wps:cNvPr id="6678" name="Rectangle 6678"/>
                        <wps:cNvSpPr/>
                        <wps:spPr>
                          <a:xfrm>
                            <a:off x="3113213" y="3371211"/>
                            <a:ext cx="589125" cy="205933"/>
                          </a:xfrm>
                          <a:prstGeom prst="rect">
                            <a:avLst/>
                          </a:prstGeom>
                          <a:ln>
                            <a:noFill/>
                          </a:ln>
                        </wps:spPr>
                        <wps:txbx>
                          <w:txbxContent>
                            <w:p w14:paraId="369D4176" w14:textId="77777777" w:rsidR="006118A4" w:rsidRDefault="006118A4" w:rsidP="004A34A5">
                              <w:r>
                                <w:rPr>
                                  <w:rFonts w:ascii="Liberation Sans" w:eastAsia="Liberation Sans" w:hAnsi="Liberation Sans" w:cs="Liberation Sans"/>
                                </w:rPr>
                                <w:t>Include</w:t>
                              </w:r>
                            </w:p>
                          </w:txbxContent>
                        </wps:txbx>
                        <wps:bodyPr horzOverflow="overflow" vert="horz" lIns="0" tIns="0" rIns="0" bIns="0" rtlCol="0">
                          <a:noAutofit/>
                        </wps:bodyPr>
                      </wps:wsp>
                      <wps:wsp>
                        <wps:cNvPr id="6668" name="Rectangle 6668"/>
                        <wps:cNvSpPr/>
                        <wps:spPr>
                          <a:xfrm>
                            <a:off x="851861" y="1250464"/>
                            <a:ext cx="214009" cy="205933"/>
                          </a:xfrm>
                          <a:prstGeom prst="rect">
                            <a:avLst/>
                          </a:prstGeom>
                          <a:ln>
                            <a:noFill/>
                          </a:ln>
                        </wps:spPr>
                        <wps:txbx>
                          <w:txbxContent>
                            <w:p w14:paraId="49E50C9B" w14:textId="77777777" w:rsidR="006118A4" w:rsidRDefault="006118A4" w:rsidP="004A34A5">
                              <w:r>
                                <w:rPr>
                                  <w:rFonts w:ascii="Liberation Sans" w:eastAsia="Liberation Sans" w:hAnsi="Liberation Sans" w:cs="Liberation Sans"/>
                                </w:rPr>
                                <w:t>&gt;&gt;</w:t>
                              </w:r>
                            </w:p>
                          </w:txbxContent>
                        </wps:txbx>
                        <wps:bodyPr horzOverflow="overflow" vert="horz" lIns="0" tIns="0" rIns="0" bIns="0" rtlCol="0">
                          <a:noAutofit/>
                        </wps:bodyPr>
                      </wps:wsp>
                      <wps:wsp>
                        <wps:cNvPr id="6669" name="Rectangle 6669"/>
                        <wps:cNvSpPr/>
                        <wps:spPr>
                          <a:xfrm>
                            <a:off x="339783" y="1250464"/>
                            <a:ext cx="569031" cy="205933"/>
                          </a:xfrm>
                          <a:prstGeom prst="rect">
                            <a:avLst/>
                          </a:prstGeom>
                          <a:ln>
                            <a:noFill/>
                          </a:ln>
                        </wps:spPr>
                        <wps:txbx>
                          <w:txbxContent>
                            <w:p w14:paraId="73216DBF" w14:textId="77777777" w:rsidR="006118A4" w:rsidRDefault="006118A4" w:rsidP="004A34A5">
                              <w:r>
                                <w:rPr>
                                  <w:rFonts w:ascii="Liberation Sans" w:eastAsia="Liberation Sans" w:hAnsi="Liberation Sans" w:cs="Liberation Sans"/>
                                </w:rPr>
                                <w:t>Extend</w:t>
                              </w:r>
                            </w:p>
                          </w:txbxContent>
                        </wps:txbx>
                        <wps:bodyPr horzOverflow="overflow" vert="horz" lIns="0" tIns="0" rIns="0" bIns="0" rtlCol="0">
                          <a:noAutofit/>
                        </wps:bodyPr>
                      </wps:wsp>
                      <wps:wsp>
                        <wps:cNvPr id="6667" name="Rectangle 6667"/>
                        <wps:cNvSpPr/>
                        <wps:spPr>
                          <a:xfrm>
                            <a:off x="139194" y="1250464"/>
                            <a:ext cx="214009" cy="205933"/>
                          </a:xfrm>
                          <a:prstGeom prst="rect">
                            <a:avLst/>
                          </a:prstGeom>
                          <a:ln>
                            <a:noFill/>
                          </a:ln>
                        </wps:spPr>
                        <wps:txbx>
                          <w:txbxContent>
                            <w:p w14:paraId="647C379D" w14:textId="77777777" w:rsidR="006118A4" w:rsidRDefault="006118A4" w:rsidP="004A34A5">
                              <w:r>
                                <w:rPr>
                                  <w:rFonts w:ascii="Liberation Sans" w:eastAsia="Liberation Sans" w:hAnsi="Liberation Sans" w:cs="Liberation Sans"/>
                                </w:rPr>
                                <w:t>&lt;&lt;</w:t>
                              </w:r>
                            </w:p>
                          </w:txbxContent>
                        </wps:txbx>
                        <wps:bodyPr horzOverflow="overflow" vert="horz" lIns="0" tIns="0" rIns="0" bIns="0" rtlCol="0">
                          <a:noAutofit/>
                        </wps:bodyPr>
                      </wps:wsp>
                      <wps:wsp>
                        <wps:cNvPr id="6664" name="Rectangle 6664"/>
                        <wps:cNvSpPr/>
                        <wps:spPr>
                          <a:xfrm>
                            <a:off x="1512317" y="911708"/>
                            <a:ext cx="215483" cy="183583"/>
                          </a:xfrm>
                          <a:prstGeom prst="rect">
                            <a:avLst/>
                          </a:prstGeom>
                          <a:ln>
                            <a:noFill/>
                          </a:ln>
                        </wps:spPr>
                        <wps:txbx>
                          <w:txbxContent>
                            <w:p w14:paraId="0C6E6C5D" w14:textId="77777777" w:rsidR="006118A4" w:rsidRDefault="006118A4" w:rsidP="004A34A5">
                              <w:r>
                                <w:rPr>
                                  <w:rFonts w:ascii="Liberation Sans" w:eastAsia="Liberation Sans" w:hAnsi="Liberation Sans" w:cs="Liberation Sans"/>
                                </w:rPr>
                                <w:t>&lt;&lt;</w:t>
                              </w:r>
                            </w:p>
                          </w:txbxContent>
                        </wps:txbx>
                        <wps:bodyPr horzOverflow="overflow" vert="horz" lIns="0" tIns="0" rIns="0" bIns="0" rtlCol="0">
                          <a:noAutofit/>
                        </wps:bodyPr>
                      </wps:wsp>
                      <wps:wsp>
                        <wps:cNvPr id="6666" name="Rectangle 6666"/>
                        <wps:cNvSpPr/>
                        <wps:spPr>
                          <a:xfrm>
                            <a:off x="1727800" y="911704"/>
                            <a:ext cx="567372" cy="205933"/>
                          </a:xfrm>
                          <a:prstGeom prst="rect">
                            <a:avLst/>
                          </a:prstGeom>
                          <a:ln>
                            <a:noFill/>
                          </a:ln>
                        </wps:spPr>
                        <wps:txbx>
                          <w:txbxContent>
                            <w:p w14:paraId="033FD599" w14:textId="77777777" w:rsidR="006118A4" w:rsidRDefault="006118A4" w:rsidP="004A34A5">
                              <w:r>
                                <w:rPr>
                                  <w:rFonts w:ascii="Liberation Sans" w:eastAsia="Liberation Sans" w:hAnsi="Liberation Sans" w:cs="Liberation Sans"/>
                                </w:rPr>
                                <w:t>Extend</w:t>
                              </w:r>
                            </w:p>
                          </w:txbxContent>
                        </wps:txbx>
                        <wps:bodyPr horzOverflow="overflow" vert="horz" lIns="0" tIns="0" rIns="0" bIns="0" rtlCol="0">
                          <a:noAutofit/>
                        </wps:bodyPr>
                      </wps:wsp>
                      <wps:wsp>
                        <wps:cNvPr id="6665" name="Rectangle 6665"/>
                        <wps:cNvSpPr/>
                        <wps:spPr>
                          <a:xfrm>
                            <a:off x="2239884" y="911704"/>
                            <a:ext cx="215483" cy="205933"/>
                          </a:xfrm>
                          <a:prstGeom prst="rect">
                            <a:avLst/>
                          </a:prstGeom>
                          <a:ln>
                            <a:noFill/>
                          </a:ln>
                        </wps:spPr>
                        <wps:txbx>
                          <w:txbxContent>
                            <w:p w14:paraId="42F20FB2" w14:textId="77777777" w:rsidR="006118A4" w:rsidRDefault="006118A4" w:rsidP="004A34A5">
                              <w:r>
                                <w:rPr>
                                  <w:rFonts w:ascii="Liberation Sans" w:eastAsia="Liberation Sans" w:hAnsi="Liberation Sans" w:cs="Liberation Sans"/>
                                </w:rPr>
                                <w:t>&gt;&gt;</w:t>
                              </w:r>
                            </w:p>
                          </w:txbxContent>
                        </wps:txbx>
                        <wps:bodyPr horzOverflow="overflow" vert="horz" lIns="0" tIns="0" rIns="0" bIns="0" rtlCol="0">
                          <a:noAutofit/>
                        </wps:bodyPr>
                      </wps:wsp>
                      <wps:wsp>
                        <wps:cNvPr id="6679" name="Rectangle 6679"/>
                        <wps:cNvSpPr/>
                        <wps:spPr>
                          <a:xfrm>
                            <a:off x="429961" y="4903023"/>
                            <a:ext cx="215484" cy="205933"/>
                          </a:xfrm>
                          <a:prstGeom prst="rect">
                            <a:avLst/>
                          </a:prstGeom>
                          <a:ln>
                            <a:noFill/>
                          </a:ln>
                        </wps:spPr>
                        <wps:txbx>
                          <w:txbxContent>
                            <w:p w14:paraId="5B50F396" w14:textId="77777777" w:rsidR="006118A4" w:rsidRDefault="006118A4" w:rsidP="004A34A5">
                              <w:r>
                                <w:rPr>
                                  <w:rFonts w:ascii="Liberation Sans" w:eastAsia="Liberation Sans" w:hAnsi="Liberation Sans" w:cs="Liberation Sans"/>
                                </w:rPr>
                                <w:t>&lt;&lt;</w:t>
                              </w:r>
                            </w:p>
                          </w:txbxContent>
                        </wps:txbx>
                        <wps:bodyPr horzOverflow="overflow" vert="horz" lIns="0" tIns="0" rIns="0" bIns="0" rtlCol="0">
                          <a:noAutofit/>
                        </wps:bodyPr>
                      </wps:wsp>
                      <wps:wsp>
                        <wps:cNvPr id="6681" name="Rectangle 6681"/>
                        <wps:cNvSpPr/>
                        <wps:spPr>
                          <a:xfrm>
                            <a:off x="645445" y="4903023"/>
                            <a:ext cx="569031" cy="205933"/>
                          </a:xfrm>
                          <a:prstGeom prst="rect">
                            <a:avLst/>
                          </a:prstGeom>
                          <a:ln>
                            <a:noFill/>
                          </a:ln>
                        </wps:spPr>
                        <wps:txbx>
                          <w:txbxContent>
                            <w:p w14:paraId="4B9D9CC1" w14:textId="77777777" w:rsidR="006118A4" w:rsidRDefault="006118A4" w:rsidP="004A34A5">
                              <w:r>
                                <w:rPr>
                                  <w:rFonts w:ascii="Liberation Sans" w:eastAsia="Liberation Sans" w:hAnsi="Liberation Sans" w:cs="Liberation Sans"/>
                                </w:rPr>
                                <w:t>Extend</w:t>
                              </w:r>
                            </w:p>
                          </w:txbxContent>
                        </wps:txbx>
                        <wps:bodyPr horzOverflow="overflow" vert="horz" lIns="0" tIns="0" rIns="0" bIns="0" rtlCol="0">
                          <a:noAutofit/>
                        </wps:bodyPr>
                      </wps:wsp>
                      <wps:wsp>
                        <wps:cNvPr id="6680" name="Rectangle 6680"/>
                        <wps:cNvSpPr/>
                        <wps:spPr>
                          <a:xfrm>
                            <a:off x="1164345" y="4903023"/>
                            <a:ext cx="215484" cy="205933"/>
                          </a:xfrm>
                          <a:prstGeom prst="rect">
                            <a:avLst/>
                          </a:prstGeom>
                          <a:ln>
                            <a:noFill/>
                          </a:ln>
                        </wps:spPr>
                        <wps:txbx>
                          <w:txbxContent>
                            <w:p w14:paraId="78937B17" w14:textId="77777777" w:rsidR="006118A4" w:rsidRDefault="006118A4" w:rsidP="004A34A5">
                              <w:r>
                                <w:rPr>
                                  <w:rFonts w:ascii="Liberation Sans" w:eastAsia="Liberation Sans" w:hAnsi="Liberation Sans" w:cs="Liberation Sans"/>
                                </w:rPr>
                                <w:t>&gt;&gt;</w:t>
                              </w:r>
                            </w:p>
                          </w:txbxContent>
                        </wps:txbx>
                        <wps:bodyPr horzOverflow="overflow" vert="horz" lIns="0" tIns="0" rIns="0" bIns="0" rtlCol="0">
                          <a:noAutofit/>
                        </wps:bodyPr>
                      </wps:wsp>
                      <wps:wsp>
                        <wps:cNvPr id="6674" name="Rectangle 6674"/>
                        <wps:cNvSpPr/>
                        <wps:spPr>
                          <a:xfrm>
                            <a:off x="1664284" y="3439982"/>
                            <a:ext cx="214009" cy="205933"/>
                          </a:xfrm>
                          <a:prstGeom prst="rect">
                            <a:avLst/>
                          </a:prstGeom>
                          <a:ln>
                            <a:noFill/>
                          </a:ln>
                        </wps:spPr>
                        <wps:txbx>
                          <w:txbxContent>
                            <w:p w14:paraId="4CE61F89" w14:textId="77777777" w:rsidR="006118A4" w:rsidRDefault="006118A4" w:rsidP="004A34A5">
                              <w:r>
                                <w:rPr>
                                  <w:rFonts w:ascii="Liberation Sans" w:eastAsia="Liberation Sans" w:hAnsi="Liberation Sans" w:cs="Liberation Sans"/>
                                </w:rPr>
                                <w:t>&gt;&gt;</w:t>
                              </w:r>
                            </w:p>
                          </w:txbxContent>
                        </wps:txbx>
                        <wps:bodyPr horzOverflow="overflow" vert="horz" lIns="0" tIns="0" rIns="0" bIns="0" rtlCol="0">
                          <a:noAutofit/>
                        </wps:bodyPr>
                      </wps:wsp>
                      <wps:wsp>
                        <wps:cNvPr id="6675" name="Rectangle 6675"/>
                        <wps:cNvSpPr/>
                        <wps:spPr>
                          <a:xfrm>
                            <a:off x="1139052" y="3426895"/>
                            <a:ext cx="569031" cy="205933"/>
                          </a:xfrm>
                          <a:prstGeom prst="rect">
                            <a:avLst/>
                          </a:prstGeom>
                          <a:ln>
                            <a:noFill/>
                          </a:ln>
                        </wps:spPr>
                        <wps:txbx>
                          <w:txbxContent>
                            <w:p w14:paraId="3354A01D" w14:textId="77777777" w:rsidR="006118A4" w:rsidRDefault="006118A4" w:rsidP="004A34A5">
                              <w:r>
                                <w:rPr>
                                  <w:rFonts w:ascii="Liberation Sans" w:eastAsia="Liberation Sans" w:hAnsi="Liberation Sans" w:cs="Liberation Sans"/>
                                </w:rPr>
                                <w:t>Extend</w:t>
                              </w:r>
                            </w:p>
                          </w:txbxContent>
                        </wps:txbx>
                        <wps:bodyPr horzOverflow="overflow" vert="horz" lIns="0" tIns="0" rIns="0" bIns="0" rtlCol="0">
                          <a:noAutofit/>
                        </wps:bodyPr>
                      </wps:wsp>
                      <wps:wsp>
                        <wps:cNvPr id="6673" name="Rectangle 6673"/>
                        <wps:cNvSpPr/>
                        <wps:spPr>
                          <a:xfrm>
                            <a:off x="925043" y="3440888"/>
                            <a:ext cx="214009" cy="205933"/>
                          </a:xfrm>
                          <a:prstGeom prst="rect">
                            <a:avLst/>
                          </a:prstGeom>
                          <a:ln>
                            <a:noFill/>
                          </a:ln>
                        </wps:spPr>
                        <wps:txbx>
                          <w:txbxContent>
                            <w:p w14:paraId="508F4E1A" w14:textId="77777777" w:rsidR="006118A4" w:rsidRDefault="006118A4" w:rsidP="004A34A5">
                              <w:r>
                                <w:rPr>
                                  <w:rFonts w:ascii="Liberation Sans" w:eastAsia="Liberation Sans" w:hAnsi="Liberation Sans" w:cs="Liberation Sans"/>
                                </w:rPr>
                                <w:t>&lt;&lt;</w:t>
                              </w:r>
                            </w:p>
                          </w:txbxContent>
                        </wps:txbx>
                        <wps:bodyPr horzOverflow="overflow" vert="horz" lIns="0" tIns="0" rIns="0" bIns="0" rtlCol="0">
                          <a:noAutofit/>
                        </wps:bodyPr>
                      </wps:wsp>
                      <wps:wsp>
                        <wps:cNvPr id="6682" name="Rectangle 6682"/>
                        <wps:cNvSpPr/>
                        <wps:spPr>
                          <a:xfrm>
                            <a:off x="2702636" y="4878906"/>
                            <a:ext cx="214009" cy="205933"/>
                          </a:xfrm>
                          <a:prstGeom prst="rect">
                            <a:avLst/>
                          </a:prstGeom>
                          <a:ln>
                            <a:noFill/>
                          </a:ln>
                        </wps:spPr>
                        <wps:txbx>
                          <w:txbxContent>
                            <w:p w14:paraId="24B425EC" w14:textId="77777777" w:rsidR="006118A4" w:rsidRDefault="006118A4" w:rsidP="004A34A5">
                              <w:r>
                                <w:rPr>
                                  <w:rFonts w:ascii="Liberation Sans" w:eastAsia="Liberation Sans" w:hAnsi="Liberation Sans" w:cs="Liberation Sans"/>
                                </w:rPr>
                                <w:t>&lt;&lt;</w:t>
                              </w:r>
                            </w:p>
                          </w:txbxContent>
                        </wps:txbx>
                        <wps:bodyPr horzOverflow="overflow" vert="horz" lIns="0" tIns="0" rIns="0" bIns="0" rtlCol="0">
                          <a:noAutofit/>
                        </wps:bodyPr>
                      </wps:wsp>
                      <wps:wsp>
                        <wps:cNvPr id="6684" name="Rectangle 6684"/>
                        <wps:cNvSpPr/>
                        <wps:spPr>
                          <a:xfrm>
                            <a:off x="2890136" y="4878906"/>
                            <a:ext cx="569031" cy="205933"/>
                          </a:xfrm>
                          <a:prstGeom prst="rect">
                            <a:avLst/>
                          </a:prstGeom>
                          <a:ln>
                            <a:noFill/>
                          </a:ln>
                        </wps:spPr>
                        <wps:txbx>
                          <w:txbxContent>
                            <w:p w14:paraId="2E1F867C" w14:textId="77777777" w:rsidR="006118A4" w:rsidRDefault="006118A4" w:rsidP="004A34A5">
                              <w:r>
                                <w:rPr>
                                  <w:rFonts w:ascii="Liberation Sans" w:eastAsia="Liberation Sans" w:hAnsi="Liberation Sans" w:cs="Liberation Sans"/>
                                </w:rPr>
                                <w:t>Extend</w:t>
                              </w:r>
                            </w:p>
                          </w:txbxContent>
                        </wps:txbx>
                        <wps:bodyPr horzOverflow="overflow" vert="horz" lIns="0" tIns="0" rIns="0" bIns="0" rtlCol="0">
                          <a:noAutofit/>
                        </wps:bodyPr>
                      </wps:wsp>
                      <wps:wsp>
                        <wps:cNvPr id="6683" name="Rectangle 6683"/>
                        <wps:cNvSpPr/>
                        <wps:spPr>
                          <a:xfrm>
                            <a:off x="3408758" y="4878906"/>
                            <a:ext cx="214009" cy="205933"/>
                          </a:xfrm>
                          <a:prstGeom prst="rect">
                            <a:avLst/>
                          </a:prstGeom>
                          <a:ln>
                            <a:noFill/>
                          </a:ln>
                        </wps:spPr>
                        <wps:txbx>
                          <w:txbxContent>
                            <w:p w14:paraId="0A76FBEC" w14:textId="77777777" w:rsidR="006118A4" w:rsidRDefault="006118A4" w:rsidP="004A34A5">
                              <w:r>
                                <w:rPr>
                                  <w:rFonts w:ascii="Liberation Sans" w:eastAsia="Liberation Sans" w:hAnsi="Liberation Sans" w:cs="Liberation Sans"/>
                                </w:rPr>
                                <w:t>&gt;&gt;</w:t>
                              </w:r>
                            </w:p>
                          </w:txbxContent>
                        </wps:txbx>
                        <wps:bodyPr horzOverflow="overflow" vert="horz" lIns="0" tIns="0" rIns="0" bIns="0" rtlCol="0">
                          <a:noAutofit/>
                        </wps:bodyPr>
                      </wps:wsp>
                    </wpg:wgp>
                  </a:graphicData>
                </a:graphic>
              </wp:inline>
            </w:drawing>
          </mc:Choice>
          <mc:Fallback>
            <w:pict>
              <v:group w14:anchorId="7104D236" id="Group 6704" o:spid="_x0000_s1405" style="width:453.6pt;height:394.45pt;mso-position-horizontal-relative:char;mso-position-vertical-relative:line" coordsize="67197,584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">
                <v:shape id="Shape 309" o:spid="_x0000_s1406" style="position:absolute;left:50176;top:21398;width:1883;height:1879;visibility:visible;mso-wrap-style:square;v-text-anchor:top" coordsize="188290,1879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" path="m93967,v52197,,94323,41758,94323,93599c188290,145796,146164,187922,93967,187922,42126,187922,,145796,,93599,,41758,42126,,93967,xe" fillcolor="#7acff5" stroked="f" strokeweight="0">
                  <v:stroke miterlimit="83231f" joinstyle="miter"/>
                  <v:path arrowok="t" textboxrect="0,0,188290,187922"/>
                </v:shape>
                <v:shape id="Shape 310" o:spid="_x0000_s1407" style="position:absolute;left:50176;top:21398;width:1883;height:1879;visibility:visible;mso-wrap-style:square;v-text-anchor:top" coordsize="188290,1879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" path="m188290,93599v,52197,-42126,94323,-94323,94323c42126,187922,,145796,,93599,,41758,42126,,93967,v52197,,94323,41758,94323,93599xe" filled="f" strokeweight=".34mm">
                  <v:path arrowok="t" textboxrect="0,0,188290,187922"/>
                </v:shape>
                <v:shape id="Shape 311" o:spid="_x0000_s1408" style="position:absolute;left:51177;top:23274;width:0;height:3128;visibility:visible;mso-wrap-style:square;v-text-anchor:top" coordsize="0,3128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" path="m,l,312839e" filled="f" strokeweight=".34mm">
                  <v:path arrowok="t" textboxrect="0,0,0,312839"/>
                </v:shape>
                <v:shape id="Shape 312" o:spid="_x0000_s1409" style="position:absolute;left:49302;top:24400;width:3754;height:0;visibility:visible;mso-wrap-style:square;v-text-anchor:top" coordsize="375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" path="m,l375488,e" filled="f" strokeweight=".34mm">
                  <v:path arrowok="t" textboxrect="0,0,375488,0"/>
                </v:shape>
                <v:shape id="Shape 313" o:spid="_x0000_s1410" style="position:absolute;left:49302;top:26402;width:1879;height:2506;visibility:visible;mso-wrap-style:square;v-text-anchor:top" coordsize="187922,2505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" path="m187922,l,250571e" filled="f" strokeweight=".34mm">
                  <v:path arrowok="t" textboxrect="0,0,187922,250571"/>
                </v:shape>
                <v:shape id="Shape 314" o:spid="_x0000_s1411" style="position:absolute;left:51177;top:26402;width:1883;height:2506;visibility:visible;mso-wrap-style:square;v-text-anchor:top" coordsize="188277,2505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" path="m,l188277,250571e" filled="f" strokeweight=".34mm">
                  <v:path arrowok="t" textboxrect="0,0,188277,250571"/>
                </v:shape>
                <v:shape id="Shape 315" o:spid="_x0000_s1412" style="position:absolute;left:42544;top:34408;width:24653;height:12892;visibility:visible;mso-wrap-style:square;v-text-anchor:top" coordsize="2465273,1289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" path="m1232636,v681127,,1232637,288722,1232637,644398c2465273,1000798,1913763,1289164,1232636,1289164,551878,1289164,,1000798,,644398,,288722,551878,,1232636,xe" fillcolor="#c0ffc0" stroked="f" strokeweight="0">
                  <v:stroke miterlimit="83231f" joinstyle="miter"/>
                  <v:path arrowok="t" textboxrect="0,0,2465273,1289164"/>
                </v:shape>
                <v:shape id="Shape 316" o:spid="_x0000_s1413" style="position:absolute;left:42544;top:34408;width:24653;height:12892;visibility:visible;mso-wrap-style:square;v-text-anchor:top" coordsize="2465273,1289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" path="m2465273,644398v,356400,-551510,644766,-1232637,644766c551878,1289164,,1000798,,644398,,288722,551878,,1232636,v681127,,1232637,288722,1232637,644398xe" filled="f" strokeweight=".34mm">
                  <v:path arrowok="t" textboxrect="0,0,2465273,1289164"/>
                </v:shape>
                <v:shape id="Shape 317" o:spid="_x0000_s1414" style="position:absolute;left:43297;top:38538;width:22896;height:0;visibility:visible;mso-wrap-style:square;v-text-anchor:top" coordsize="22896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" path="m,l2289607,e" filled="f" strokeweight=".34mm">
                  <v:path arrowok="t" textboxrect="0,0,2289607,0"/>
                </v:shape>
                <v:rect id="Rectangle 318" o:spid="_x0000_s1415" style="position:absolute;left:50551;top:44904;width:11268;height:20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" filled="f" stroked="f">
                  <v:textbox inset="0,0,0,0">
                    <w:txbxContent>
                      <w:p w14:paraId="342D0BC9" w14:textId="77777777" w:rsidR="006118A4" w:rsidRDefault="006118A4" w:rsidP="004A34A5">
                        <w:r>
                          <w:rPr>
                            <w:rFonts w:ascii="Liberation Sans" w:eastAsia="Liberation Sans" w:hAnsi="Liberation Sans" w:cs="Liberation Sans"/>
                          </w:rPr>
                          <w:t>Raum suchen</w:t>
                        </w:r>
                      </w:p>
                    </w:txbxContent>
                  </v:textbox>
                </v:rect>
                <v:rect id="Rectangle 319" o:spid="_x0000_s1416" style="position:absolute;left:49932;top:43036;width:13091;height:20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" filled="f" stroked="f">
                  <v:textbox inset="0,0,0,0">
                    <w:txbxContent>
                      <w:p w14:paraId="3F29E7D3" w14:textId="77777777" w:rsidR="006118A4" w:rsidRDefault="006118A4" w:rsidP="004A34A5">
                        <w:r>
                          <w:rPr>
                            <w:rFonts w:ascii="Liberation Sans" w:eastAsia="Liberation Sans" w:hAnsi="Liberation Sans" w:cs="Liberation Sans"/>
                          </w:rPr>
                          <w:t>Exponat suchen</w:t>
                        </w:r>
                      </w:p>
                    </w:txbxContent>
                  </v:textbox>
                </v:rect>
                <v:rect id="Rectangle 320" o:spid="_x0000_s1417" style="position:absolute;left:49802;top:41156;width:13499;height:2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" filled="f" stroked="f">
                  <v:textbox inset="0,0,0,0">
                    <w:txbxContent>
                      <w:p w14:paraId="45AF6045" w14:textId="77777777" w:rsidR="006118A4" w:rsidRDefault="006118A4" w:rsidP="004A34A5">
                        <w:r>
                          <w:rPr>
                            <w:rFonts w:ascii="Liberation Sans" w:eastAsia="Liberation Sans" w:hAnsi="Liberation Sans" w:cs="Liberation Sans"/>
                          </w:rPr>
                          <w:t>Personen Suche</w:t>
                        </w:r>
                      </w:p>
                    </w:txbxContent>
                  </v:textbox>
                </v:rect>
                <v:rect id="Rectangle 321" o:spid="_x0000_s1418" style="position:absolute;left:49309;top:39277;width:14520;height:2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" filled="f" stroked="f">
                  <v:textbox inset="0,0,0,0">
                    <w:txbxContent>
                      <w:p w14:paraId="740D1001" w14:textId="77777777" w:rsidR="006118A4" w:rsidRDefault="006118A4" w:rsidP="004A34A5">
                        <w:r>
                          <w:rPr>
                            <w:rFonts w:ascii="Liberation Sans" w:eastAsia="Liberation Sans" w:hAnsi="Liberation Sans" w:cs="Liberation Sans"/>
                            <w:b/>
                          </w:rPr>
                          <w:t>extension points</w:t>
                        </w:r>
                      </w:p>
                    </w:txbxContent>
                  </v:textbox>
                </v:rect>
                <v:shape id="Shape 7375" o:spid="_x0000_s1419" style="position:absolute;width:40921;height:58438;visibility:visible;mso-wrap-style:square;v-text-anchor:top" coordsize="4092131,5843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" path="m,l4092131,r,5843880l,5843880,,e" fillcolor="#ffc0c0" stroked="f" strokeweight="0">
                  <v:stroke miterlimit="83231f" joinstyle="miter"/>
                  <v:path arrowok="t" textboxrect="0,0,4092131,5843880"/>
                </v:shape>
                <v:shape id="Shape 323" o:spid="_x0000_s1420" style="position:absolute;width:40921;height:58438;visibility:visible;mso-wrap-style:square;v-text-anchor:top" coordsize="4092131,5843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" path="m,l4092131,r,5843880l,5843880,,xe" filled="f" strokeweight=".34mm">
                  <v:path arrowok="t" textboxrect="0,0,4092131,5843880"/>
                </v:shape>
                <v:rect id="Rectangle 324" o:spid="_x0000_s1421" style="position:absolute;left:49550;top:35771;width:14107;height:20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" filled="f" stroked="f">
                  <v:textbox inset="0,0,0,0">
                    <w:txbxContent>
                      <w:p w14:paraId="342BE782" w14:textId="77777777" w:rsidR="006118A4" w:rsidRDefault="006118A4" w:rsidP="004A34A5">
                        <w:r>
                          <w:rPr>
                            <w:rFonts w:ascii="Liberation Sans" w:eastAsia="Liberation Sans" w:hAnsi="Liberation Sans" w:cs="Liberation Sans"/>
                          </w:rPr>
                          <w:t>Elemente suchen</w:t>
                        </w:r>
                      </w:p>
                    </w:txbxContent>
                  </v:textbox>
                </v:rect>
                <v:shape id="Shape 325" o:spid="_x0000_s1422" style="position:absolute;left:5634;top:6256;width:10011;height:5008;visibility:visible;mso-wrap-style:square;v-text-anchor:top" coordsize="1001154,5007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" path="m500393,v276479,,500761,111951,500761,250558c1001154,388798,776872,500761,500393,500761,223914,500761,,388798,,250558,,111951,223914,,500393,xe" fillcolor="#7acff5" stroked="f" strokeweight="0">
                  <v:stroke miterlimit="83231f" joinstyle="miter"/>
                  <v:path arrowok="t" textboxrect="0,0,1001154,500761"/>
                </v:shape>
                <v:shape id="Shape 326" o:spid="_x0000_s1423" style="position:absolute;left:5634;top:6256;width:10011;height:5008;visibility:visible;mso-wrap-style:square;v-text-anchor:top" coordsize="1001154,5007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" path="m1001154,250558v,138240,-224282,250203,-500761,250203c223914,500761,,388798,,250558,,111951,223914,,500393,v276479,,500761,111951,500761,250558xe" filled="f" strokeweight=".34mm">
                  <v:path arrowok="t" textboxrect="0,0,1001154,500761"/>
                </v:shape>
                <v:rect id="Rectangle 327" o:spid="_x0000_s1424" style="position:absolute;left:16898;top:28521;width:9135;height:20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" filled="f" stroked="f">
                  <v:textbox inset="0,0,0,0">
                    <w:txbxContent>
                      <w:p w14:paraId="135D247F" w14:textId="77777777" w:rsidR="006118A4" w:rsidRDefault="006118A4" w:rsidP="004A34A5">
                        <w:r>
                          <w:rPr>
                            <w:rFonts w:ascii="Liberation Sans" w:eastAsia="Liberation Sans" w:hAnsi="Liberation Sans" w:cs="Liberation Sans"/>
                          </w:rPr>
                          <w:t>exportieren</w:t>
                        </w:r>
                      </w:p>
                    </w:txbxContent>
                  </v:textbox>
                </v:rect>
                <v:shape id="Shape 328" o:spid="_x0000_s1425" style="position:absolute;left:3880;top:15015;width:32163;height:17399;visibility:visible;mso-wrap-style:square;v-text-anchor:top" coordsize="3216237,17398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" path="m1608125,v888111,,1608112,389154,1608112,870115c3216237,1350353,2496236,1739874,1608125,1739874,720001,1739874,,1350353,,870115,,389154,720001,,1608125,xe" fillcolor="#7acff5" stroked="f" strokeweight="0">
                  <v:stroke miterlimit="83231f" joinstyle="miter"/>
                  <v:path arrowok="t" textboxrect="0,0,3216237,1739874"/>
                </v:shape>
                <v:shape id="Shape 329" o:spid="_x0000_s1426" style="position:absolute;left:3880;top:15015;width:32163;height:17399;visibility:visible;mso-wrap-style:square;v-text-anchor:top" coordsize="3216237,17398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" path="m3216237,870115v,480238,-720001,869759,-1608112,869759c720001,1739874,,1350353,,870115,,389154,720001,,1608125,v888111,,1608112,389154,1608112,870115xe" filled="f" strokeweight=".34mm">
                  <v:path arrowok="t" textboxrect="0,0,3216237,1739874"/>
                </v:shape>
                <v:shape id="Shape 330" o:spid="_x0000_s1427" style="position:absolute;left:4255;top:21772;width:31158;height:0;visibility:visible;mso-wrap-style:square;v-text-anchor:top" coordsize="31158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" path="m,l3115805,e" filled="f" strokeweight=".34mm">
                  <v:path arrowok="t" textboxrect="0,0,3115805,0"/>
                </v:shape>
                <v:rect id="Rectangle 331" o:spid="_x0000_s1428" style="position:absolute;left:6711;top:7539;width:8934;height:20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" filled="f" stroked="f">
                  <v:textbox inset="0,0,0,0">
                    <w:txbxContent>
                      <w:p w14:paraId="774DCD70" w14:textId="77777777" w:rsidR="006118A4" w:rsidRDefault="006118A4" w:rsidP="004A34A5">
                        <w:r>
                          <w:rPr>
                            <w:rFonts w:ascii="Liberation Sans" w:eastAsia="Liberation Sans" w:hAnsi="Liberation Sans" w:cs="Liberation Sans"/>
                          </w:rPr>
                          <w:t>full Backup</w:t>
                        </w:r>
                      </w:p>
                    </w:txbxContent>
                  </v:textbox>
                </v:rect>
                <v:rect id="Rectangle 332" o:spid="_x0000_s1429" style="position:absolute;left:13028;top:28908;width:15526;height:20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" filled="f" stroked="f">
                  <v:textbox inset="0,0,0,0">
                    <w:txbxContent>
                      <w:p w14:paraId="7ECF2F74" w14:textId="77777777" w:rsidR="006118A4" w:rsidRDefault="006118A4" w:rsidP="004A34A5">
                        <w:r>
                          <w:rPr>
                            <w:rFonts w:ascii="Liberation Sans" w:eastAsia="Liberation Sans" w:hAnsi="Liberation Sans" w:cs="Liberation Sans"/>
                          </w:rPr>
                          <w:t>Räume exportieren</w:t>
                        </w:r>
                      </w:p>
                    </w:txbxContent>
                  </v:textbox>
                </v:rect>
                <v:rect id="Rectangle 333" o:spid="_x0000_s1430" style="position:absolute;left:15595;top:27223;width:8935;height:20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" filled="f" stroked="f">
                  <v:textbox inset="0,0,0,0">
                    <w:txbxContent>
                      <w:p w14:paraId="6D5C7963" w14:textId="77777777" w:rsidR="006118A4" w:rsidRDefault="006118A4" w:rsidP="004A34A5">
                        <w:r>
                          <w:rPr>
                            <w:rFonts w:ascii="Liberation Sans" w:eastAsia="Liberation Sans" w:hAnsi="Liberation Sans" w:cs="Liberation Sans"/>
                          </w:rPr>
                          <w:t>full Backup</w:t>
                        </w:r>
                      </w:p>
                    </w:txbxContent>
                  </v:textbox>
                </v:rect>
                <v:rect id="Rectangle 334" o:spid="_x0000_s1431" style="position:absolute;left:12926;top:25605;width:16335;height:2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" filled="f" stroked="f">
                  <v:textbox inset="0,0,0,0">
                    <w:txbxContent>
                      <w:p w14:paraId="0FA9BBBC" w14:textId="77777777" w:rsidR="006118A4" w:rsidRDefault="006118A4" w:rsidP="004A34A5">
                        <w:r>
                          <w:rPr>
                            <w:rFonts w:ascii="Liberation Sans" w:eastAsia="Liberation Sans" w:hAnsi="Liberation Sans" w:cs="Liberation Sans"/>
                          </w:rPr>
                          <w:t>Exponat exportieren</w:t>
                        </w:r>
                      </w:p>
                    </w:txbxContent>
                  </v:textbox>
                </v:rect>
                <v:rect id="Rectangle 335" o:spid="_x0000_s1432" style="position:absolute;left:13343;top:24064;width:15121;height:20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" filled="f" stroked="f">
                  <v:textbox inset="0,0,0,0">
                    <w:txbxContent>
                      <w:p w14:paraId="7D93DD01" w14:textId="77777777" w:rsidR="006118A4" w:rsidRDefault="006118A4" w:rsidP="004A34A5">
                        <w:r>
                          <w:rPr>
                            <w:rFonts w:ascii="Liberation Sans" w:eastAsia="Liberation Sans" w:hAnsi="Liberation Sans" w:cs="Liberation Sans"/>
                          </w:rPr>
                          <w:t>Person Exporieren</w:t>
                        </w:r>
                      </w:p>
                    </w:txbxContent>
                  </v:textbox>
                </v:rect>
                <v:rect id="Rectangle 336" o:spid="_x0000_s1433" style="position:absolute;left:13798;top:22119;width:14520;height:2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" filled="f" stroked="f">
                  <v:textbox inset="0,0,0,0">
                    <w:txbxContent>
                      <w:p w14:paraId="2C927B08" w14:textId="77777777" w:rsidR="006118A4" w:rsidRDefault="006118A4" w:rsidP="004A34A5">
                        <w:r>
                          <w:rPr>
                            <w:rFonts w:ascii="Liberation Sans" w:eastAsia="Liberation Sans" w:hAnsi="Liberation Sans" w:cs="Liberation Sans"/>
                            <w:b/>
                          </w:rPr>
                          <w:t>extension points</w:t>
                        </w:r>
                      </w:p>
                    </w:txbxContent>
                  </v:textbox>
                </v:rect>
                <v:shape id="Shape 337" o:spid="_x0000_s1434" style="position:absolute;left:23148;top:50551;width:12895;height:5007;visibility:visible;mso-wrap-style:square;v-text-anchor:top" coordsize="1289520,5007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" path="m645122,v355676,,644398,111963,644398,250203c1289520,388810,1000798,500761,645122,500761,288722,500761,,388810,,250203,,111963,288722,,645122,xe" fillcolor="#7acff5" stroked="f" strokeweight="0">
                  <v:stroke miterlimit="83231f" joinstyle="miter"/>
                  <v:path arrowok="t" textboxrect="0,0,1289520,500761"/>
                </v:shape>
                <v:shape id="Shape 338" o:spid="_x0000_s1435" style="position:absolute;left:23148;top:50551;width:12895;height:5007;visibility:visible;mso-wrap-style:square;v-text-anchor:top" coordsize="1289520,5007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" path="m1289520,250203v,138607,-288722,250558,-644398,250558c288722,500761,,388810,,250203,,111963,288722,,645122,v355676,,644398,111963,644398,250203xe" filled="f" strokeweight=".34mm">
                  <v:path arrowok="t" textboxrect="0,0,1289520,500761"/>
                </v:shape>
                <v:rect id="Rectangle 339" o:spid="_x0000_s1436" style="position:absolute;left:13392;top:17638;width:17351;height:20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" filled="f" stroked="f">
                  <v:textbox inset="0,0,0,0">
                    <w:txbxContent>
                      <w:p w14:paraId="0A86AB90" w14:textId="77777777" w:rsidR="006118A4" w:rsidRDefault="006118A4" w:rsidP="004A34A5">
                        <w:r>
                          <w:rPr>
                            <w:rFonts w:ascii="Liberation Sans" w:eastAsia="Liberation Sans" w:hAnsi="Liberation Sans" w:cs="Liberation Sans"/>
                          </w:rPr>
                          <w:t>Elemente exportieren</w:t>
                        </w:r>
                      </w:p>
                    </w:txbxContent>
                  </v:textbox>
                </v:rect>
                <v:rect id="Rectangle 340" o:spid="_x0000_s1437" style="position:absolute;left:26283;top:51420;width:8625;height:20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" filled="f" stroked="f">
                  <v:textbox inset="0,0,0,0">
                    <w:txbxContent>
                      <w:p w14:paraId="6B707BFE" w14:textId="77777777" w:rsidR="006118A4" w:rsidRDefault="006118A4" w:rsidP="004A34A5">
                        <w:r>
                          <w:rPr>
                            <w:rFonts w:ascii="Liberation Sans" w:eastAsia="Liberation Sans" w:hAnsi="Liberation Sans" w:cs="Liberation Sans"/>
                          </w:rPr>
                          <w:t>Mitarbeiter</w:t>
                        </w:r>
                      </w:p>
                    </w:txbxContent>
                  </v:textbox>
                </v:rect>
                <v:shape id="Shape 341" o:spid="_x0000_s1438" style="position:absolute;left:15642;top:3254;width:15393;height:5008;visibility:visible;mso-wrap-style:square;v-text-anchor:top" coordsize="1539355,5007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" path="m770039,v424802,,769316,112319,769316,250558c1539355,388797,1194841,500761,770039,500761,344881,500761,,388797,,250558,,112319,344881,,770039,xe" fillcolor="#7acff5" stroked="f" strokeweight="0">
                  <v:stroke miterlimit="83231f" joinstyle="miter"/>
                  <v:path arrowok="t" textboxrect="0,0,1539355,500761"/>
                </v:shape>
                <v:shape id="Shape 342" o:spid="_x0000_s1439" style="position:absolute;left:15642;top:3254;width:15393;height:5008;visibility:visible;mso-wrap-style:square;v-text-anchor:top" coordsize="1539355,5007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" path="m1539355,250558v,138239,-344514,250203,-769316,250203c344881,500761,,388797,,250558,,112319,344881,,770039,v424802,,769316,112319,769316,250558xe" filled="f" strokeweight=".34mm">
                  <v:path arrowok="t" textboxrect="0,0,1539355,500761"/>
                </v:shape>
                <v:rect id="Rectangle 343" o:spid="_x0000_s1440" style="position:absolute;left:26028;top:53299;width:9135;height:2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" filled="f" stroked="f">
                  <v:textbox inset="0,0,0,0">
                    <w:txbxContent>
                      <w:p w14:paraId="5551A074" w14:textId="77777777" w:rsidR="006118A4" w:rsidRDefault="006118A4" w:rsidP="004A34A5">
                        <w:r>
                          <w:rPr>
                            <w:rFonts w:ascii="Liberation Sans" w:eastAsia="Liberation Sans" w:hAnsi="Liberation Sans" w:cs="Liberation Sans"/>
                          </w:rPr>
                          <w:t>exportieren</w:t>
                        </w:r>
                      </w:p>
                    </w:txbxContent>
                  </v:textbox>
                </v:rect>
                <v:shape id="Shape 344" o:spid="_x0000_s1441" style="position:absolute;left:5634;top:37789;width:28656;height:9763;visibility:visible;mso-wrap-style:square;v-text-anchor:top" coordsize="2865590,976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" path="m1432801,v791274,,1432789,218884,1432789,488162c2865590,757809,2224075,976325,1432801,976325,641515,976325,,757809,,488162,,218884,641515,,1432801,xe" fillcolor="#7acff5" stroked="f" strokeweight="0">
                  <v:stroke miterlimit="83231f" joinstyle="miter"/>
                  <v:path arrowok="t" textboxrect="0,0,2865590,976325"/>
                </v:shape>
                <v:shape id="Shape 345" o:spid="_x0000_s1442" style="position:absolute;left:5634;top:37789;width:28656;height:9763;visibility:visible;mso-wrap-style:square;v-text-anchor:top" coordsize="2865590,976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" path="m2865590,488162v,269647,-641515,488163,-1432789,488163c641515,976325,,757809,,488162,,218884,641515,,1432801,v791274,,1432789,218884,1432789,488162xe" filled="f" strokeweight=".34mm">
                  <v:path arrowok="t" textboxrect="0,0,2865590,976325"/>
                </v:shape>
                <v:shape id="Shape 346" o:spid="_x0000_s1443" style="position:absolute;left:6883;top:40665;width:25902;height:0;visibility:visible;mso-wrap-style:square;v-text-anchor:top" coordsize="25902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" path="m,l2590203,e" filled="f" strokeweight=".34mm">
                  <v:path arrowok="t" textboxrect="0,0,2590203,0"/>
                </v:shape>
                <v:rect id="Rectangle 347" o:spid="_x0000_s1444" style="position:absolute;left:16024;top:4675;width:16336;height:20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" filled="f" stroked="f">
                  <v:textbox inset="0,0,0,0">
                    <w:txbxContent>
                      <w:p w14:paraId="3785729C" w14:textId="77777777" w:rsidR="006118A4" w:rsidRDefault="006118A4" w:rsidP="004A34A5">
                        <w:r>
                          <w:rPr>
                            <w:rFonts w:ascii="Liberation Sans" w:eastAsia="Liberation Sans" w:hAnsi="Liberation Sans" w:cs="Liberation Sans"/>
                          </w:rPr>
                          <w:t>Exponat exportieren</w:t>
                        </w:r>
                      </w:p>
                    </w:txbxContent>
                  </v:textbox>
                </v:rect>
                <v:rect id="Rectangle 348" o:spid="_x0000_s1445" style="position:absolute;left:13647;top:45156;width:16640;height:20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" filled="f" stroked="f">
                  <v:textbox inset="0,0,0,0">
                    <w:txbxContent>
                      <w:p w14:paraId="158A96CD" w14:textId="77777777" w:rsidR="006118A4" w:rsidRDefault="006118A4" w:rsidP="004A34A5">
                        <w:r>
                          <w:rPr>
                            <w:rFonts w:ascii="Liberation Sans" w:eastAsia="Liberation Sans" w:hAnsi="Liberation Sans" w:cs="Liberation Sans"/>
                          </w:rPr>
                          <w:t>Förderer exportieren</w:t>
                        </w:r>
                      </w:p>
                    </w:txbxContent>
                  </v:textbox>
                </v:rect>
                <v:rect id="Rectangle 349" o:spid="_x0000_s1446" style="position:absolute;left:13140;top:43277;width:18261;height:20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" filled="f" stroked="f">
                  <v:textbox inset="0,0,0,0">
                    <w:txbxContent>
                      <w:p w14:paraId="00C7FEEF" w14:textId="77777777" w:rsidR="006118A4" w:rsidRDefault="006118A4" w:rsidP="004A34A5">
                        <w:r>
                          <w:rPr>
                            <w:rFonts w:ascii="Liberation Sans" w:eastAsia="Liberation Sans" w:hAnsi="Liberation Sans" w:cs="Liberation Sans"/>
                          </w:rPr>
                          <w:t>Mitarbeiter exportieren</w:t>
                        </w:r>
                      </w:p>
                    </w:txbxContent>
                  </v:textbox>
                </v:rect>
                <v:rect id="Rectangle 350" o:spid="_x0000_s1447" style="position:absolute;left:14396;top:41412;width:14520;height:20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" filled="f" stroked="f">
                  <v:textbox inset="0,0,0,0">
                    <w:txbxContent>
                      <w:p w14:paraId="138BBCBE" w14:textId="77777777" w:rsidR="006118A4" w:rsidRDefault="006118A4" w:rsidP="004A34A5">
                        <w:r>
                          <w:rPr>
                            <w:rFonts w:ascii="Liberation Sans" w:eastAsia="Liberation Sans" w:hAnsi="Liberation Sans" w:cs="Liberation Sans"/>
                            <w:b/>
                          </w:rPr>
                          <w:t>extension points</w:t>
                        </w:r>
                      </w:p>
                    </w:txbxContent>
                  </v:textbox>
                </v:rect>
                <v:shape id="Shape 351" o:spid="_x0000_s1448" style="position:absolute;left:5634;top:51420;width:16978;height:5011;visibility:visible;mso-wrap-style:square;v-text-anchor:top" coordsize="1564196,5011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" path="m781914,v432003,,782282,112319,782282,250914c1564196,389153,1213917,501116,781914,501116,349910,501116,,389153,,250914,,112319,349910,,781914,xe" fillcolor="#7acff5" stroked="f" strokeweight="0">
                  <v:stroke miterlimit="83231f" joinstyle="miter"/>
                  <v:path arrowok="t" textboxrect="0,0,1564196,501116"/>
                </v:shape>
                <v:shape id="Shape 352" o:spid="_x0000_s1449" style="position:absolute;left:5634;top:51414;width:16978;height:5011;visibility:visible;mso-wrap-style:square;v-text-anchor:top" coordsize="1564196,5011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" path="m1564196,250914v,138239,-350279,250202,-782282,250202c349910,501116,,389153,,250914,,112319,349910,,781914,v432003,,782282,112319,782282,250914xe" filled="f" strokeweight=".34mm">
                  <v:path arrowok="t" textboxrect="0,0,1564196,501116"/>
                </v:shape>
                <v:rect id="Rectangle 353" o:spid="_x0000_s1450" style="position:absolute;left:14140;top:38528;width:15121;height:2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" filled="f" stroked="f">
                  <v:textbox inset="0,0,0,0">
                    <w:txbxContent>
                      <w:p w14:paraId="72D4750D" w14:textId="77777777" w:rsidR="006118A4" w:rsidRDefault="006118A4" w:rsidP="004A34A5">
                        <w:r>
                          <w:rPr>
                            <w:rFonts w:ascii="Liberation Sans" w:eastAsia="Liberation Sans" w:hAnsi="Liberation Sans" w:cs="Liberation Sans"/>
                          </w:rPr>
                          <w:t>Person Exporieren</w:t>
                        </w:r>
                      </w:p>
                    </w:txbxContent>
                  </v:textbox>
                </v:rect>
                <v:shape id="Shape 354" o:spid="_x0000_s1451" style="position:absolute;left:29908;top:6256;width:10012;height:5008;visibility:visible;mso-wrap-style:square;v-text-anchor:top" coordsize="1001154,5007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" path="m500761,v276479,,500393,111951,500393,250558c1001154,388798,777240,500761,500761,500761,224282,500761,,388798,,250558,,111951,224282,,500761,xe" fillcolor="#7acff5" stroked="f" strokeweight="0">
                  <v:stroke miterlimit="83231f" joinstyle="miter"/>
                  <v:path arrowok="t" textboxrect="0,0,1001154,500761"/>
                </v:shape>
                <v:shape id="Shape 355" o:spid="_x0000_s1452" style="position:absolute;left:29908;top:6256;width:10012;height:5008;visibility:visible;mso-wrap-style:square;v-text-anchor:top" coordsize="1001154,5007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" path="m1001154,250558v,138240,-223914,250203,-500393,250203c224282,500761,,388798,,250558,,111951,224282,,500761,v276479,,500393,111951,500393,250558xe" filled="f" strokeweight=".34mm">
                  <v:path arrowok="t" textboxrect="0,0,1001154,500761"/>
                </v:shape>
                <v:rect id="Rectangle 356" o:spid="_x0000_s1453" style="position:absolute;left:6613;top:52973;width:16639;height:2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" filled="f" stroked="f">
                  <v:textbox inset="0,0,0,0">
                    <w:txbxContent>
                      <w:p w14:paraId="5B9B699F" w14:textId="77777777" w:rsidR="006118A4" w:rsidRDefault="006118A4" w:rsidP="004A34A5">
                        <w:r>
                          <w:rPr>
                            <w:rFonts w:ascii="Liberation Sans" w:eastAsia="Liberation Sans" w:hAnsi="Liberation Sans" w:cs="Liberation Sans"/>
                          </w:rPr>
                          <w:t>Förderer exportieren</w:t>
                        </w:r>
                      </w:p>
                    </w:txbxContent>
                  </v:textbox>
                </v:rect>
                <v:rect id="Rectangle 357" o:spid="_x0000_s1454" style="position:absolute;left:32075;top:6942;width:5895;height:20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" filled="f" stroked="f">
                  <v:textbox inset="0,0,0,0">
                    <w:txbxContent>
                      <w:p w14:paraId="742FDE96" w14:textId="77777777" w:rsidR="006118A4" w:rsidRDefault="006118A4" w:rsidP="004A34A5">
                        <w:r>
                          <w:rPr>
                            <w:rFonts w:ascii="Liberation Sans" w:eastAsia="Liberation Sans" w:hAnsi="Liberation Sans" w:cs="Liberation Sans"/>
                          </w:rPr>
                          <w:t>Räume</w:t>
                        </w:r>
                      </w:p>
                    </w:txbxContent>
                  </v:textbox>
                </v:rect>
                <v:rect id="Rectangle 358" o:spid="_x0000_s1455" style="position:absolute;left:30729;top:8262;width:9135;height:20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" filled="f" stroked="f">
                  <v:textbox inset="0,0,0,0">
                    <w:txbxContent>
                      <w:p w14:paraId="6B7B1AEC" w14:textId="77777777" w:rsidR="006118A4" w:rsidRDefault="006118A4" w:rsidP="004A34A5">
                        <w:r>
                          <w:rPr>
                            <w:rFonts w:ascii="Liberation Sans" w:eastAsia="Liberation Sans" w:hAnsi="Liberation Sans" w:cs="Liberation Sans"/>
                          </w:rPr>
                          <w:t>exportieren</w:t>
                        </w:r>
                      </w:p>
                    </w:txbxContent>
                  </v:textbox>
                </v:rect>
                <v:shape id="Shape 359" o:spid="_x0000_s1456" style="position:absolute;left:25275;top:47296;width:0;height:3881;visibility:visible;mso-wrap-style:square;v-text-anchor:top" coordsize="0,3880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" path="m,388087l,e" filled="f" strokeweight=".34mm">
                  <v:path arrowok="t" textboxrect="0,0,0,388087"/>
                </v:shape>
                <v:shape id="Shape 360" o:spid="_x0000_s1457" style="position:absolute;left:24526;top:47296;width:753;height:1505;visibility:visible;mso-wrap-style:square;v-text-anchor:top" coordsize="75235,1504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" path="m75235,l,150482e" filled="f" strokeweight=".34mm">
                  <v:path arrowok="t" textboxrect="0,0,75235,150482"/>
                </v:shape>
                <v:shape id="Shape 361" o:spid="_x0000_s1458" style="position:absolute;left:25275;top:47296;width:756;height:1505;visibility:visible;mso-wrap-style:square;v-text-anchor:top" coordsize="75603,1504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" path="m,l75603,150482e" filled="f" strokeweight=".34mm">
                  <v:path arrowok="t" textboxrect="0,0,75603,150482"/>
                </v:shape>
                <v:shape id="Shape 362" o:spid="_x0000_s1459" style="position:absolute;left:20145;top:32410;width:0;height:5379;visibility:visible;mso-wrap-style:square;v-text-anchor:top" coordsize="0,5378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" path="m,537832l,e" filled="f" strokeweight=".34mm">
                  <v:path arrowok="t" textboxrect="0,0,0,537832"/>
                </v:shape>
                <v:shape id="Shape 363" o:spid="_x0000_s1460" style="position:absolute;left:19396;top:32410;width:753;height:1502;visibility:visible;mso-wrap-style:square;v-text-anchor:top" coordsize="75248,150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" path="m75248,l,150113e" filled="f" strokeweight=".34mm">
                  <v:path arrowok="t" textboxrect="0,0,75248,150113"/>
                </v:shape>
                <v:shape id="Shape 364" o:spid="_x0000_s1461" style="position:absolute;left:20145;top:32410;width:756;height:1502;visibility:visible;mso-wrap-style:square;v-text-anchor:top" coordsize="75603,150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" path="m,l75603,150113e" filled="f" strokeweight=".34mm">
                  <v:path arrowok="t" textboxrect="0,0,75603,150113"/>
                </v:shape>
                <v:shape id="Shape 365" o:spid="_x0000_s1462" style="position:absolute;left:14140;top:47174;width:0;height:4252;visibility:visible;mso-wrap-style:square;v-text-anchor:top" coordsize="0,425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" path="m,425171l,e" filled="f" strokeweight=".34mm">
                  <v:path arrowok="t" textboxrect="0,0,0,425171"/>
                </v:shape>
                <v:shape id="Shape 366" o:spid="_x0000_s1463" style="position:absolute;left:13388;top:47174;width:756;height:1505;visibility:visible;mso-wrap-style:square;v-text-anchor:top" coordsize="75603,1504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" path="m75603,l,150482e" filled="f" strokeweight=".34mm">
                  <v:path arrowok="t" textboxrect="0,0,75603,150482"/>
                </v:shape>
                <v:shape id="Shape 367" o:spid="_x0000_s1464" style="position:absolute;left:14140;top:47174;width:756;height:1505;visibility:visible;mso-wrap-style:square;v-text-anchor:top" coordsize="75603,1504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" path="m,l75603,150482e" filled="f" strokeweight=".34mm">
                  <v:path arrowok="t" textboxrect="0,0,75603,150482"/>
                </v:shape>
                <v:shape id="Shape 368" o:spid="_x0000_s1465" style="position:absolute;left:24526;top:8258;width:0;height:7009;visibility:visible;mso-wrap-style:square;v-text-anchor:top" coordsize="0,700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" path="m,l,700925e" filled="f" strokeweight=".34mm">
                  <v:path arrowok="t" textboxrect="0,0,0,700925"/>
                </v:shape>
                <v:shape id="Shape 369" o:spid="_x0000_s1466" style="position:absolute;left:24526;top:13766;width:753;height:1505;visibility:visible;mso-wrap-style:square;v-text-anchor:top" coordsize="75235,1504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" path="m,150482l75235,e" filled="f" strokeweight=".34mm">
                  <v:path arrowok="t" textboxrect="0,0,75235,150482"/>
                </v:shape>
                <v:shape id="Shape 370" o:spid="_x0000_s1467" style="position:absolute;left:23774;top:13766;width:756;height:1505;visibility:visible;mso-wrap-style:square;v-text-anchor:top" coordsize="75603,1504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" path="m75603,150482l,e" filled="f" strokeweight=".34mm">
                  <v:path arrowok="t" textboxrect="0,0,75603,150482"/>
                </v:shape>
                <v:shape id="Shape 371" o:spid="_x0000_s1468" style="position:absolute;left:36039;top:23648;width:13137;height:0;visibility:visible;mso-wrap-style:square;v-text-anchor:top" coordsize="13136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" path="m1313637,l,e" filled="f" strokeweight=".34mm">
                  <v:path arrowok="t" textboxrect="0,0,1313637,0"/>
                </v:shape>
                <v:shape id="Shape 372" o:spid="_x0000_s1469" style="position:absolute;left:36039;top:23648;width:1505;height:756;visibility:visible;mso-wrap-style:square;v-text-anchor:top" coordsize="150482,756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" path="m,l150482,75603e" filled="f" strokeweight=".34mm">
                  <v:path arrowok="t" textboxrect="0,0,150482,75603"/>
                </v:shape>
                <v:shape id="Shape 373" o:spid="_x0000_s1470" style="position:absolute;left:36039;top:22899;width:1505;height:753;visibility:visible;mso-wrap-style:square;v-text-anchor:top" coordsize="150482,752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" path="m,75247l150482,e" filled="f" strokeweight=".34mm">
                  <v:path arrowok="t" textboxrect="0,0,150482,75247"/>
                </v:shape>
                <v:shape id="Shape 374" o:spid="_x0000_s1471" style="position:absolute;left:10638;top:11260;width:0;height:5256;visibility:visible;mso-wrap-style:square;v-text-anchor:top" coordsize="0,525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" path="m,l,525602e" filled="f" strokeweight=".34mm">
                  <v:path arrowok="t" textboxrect="0,0,0,525602"/>
                </v:shape>
                <v:shape id="Shape 375" o:spid="_x0000_s1472" style="position:absolute;left:10638;top:15015;width:752;height:1505;visibility:visible;mso-wrap-style:square;v-text-anchor:top" coordsize="75248,150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" path="m,150470l75248,e" filled="f" strokeweight=".34mm">
                  <v:path arrowok="t" textboxrect="0,0,75248,150470"/>
                </v:shape>
                <v:shape id="Shape 376" o:spid="_x0000_s1473" style="position:absolute;left:9885;top:15015;width:756;height:1505;visibility:visible;mso-wrap-style:square;v-text-anchor:top" coordsize="75603,150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" path="m75603,150470l,e" filled="f" strokeweight=".34mm">
                  <v:path arrowok="t" textboxrect="0,0,75603,150470"/>
                </v:shape>
                <v:shape id="Shape 377" o:spid="_x0000_s1474" style="position:absolute;left:29908;top:30531;width:17144;height:5260;visibility:visible;mso-wrap-style:square;v-text-anchor:top" coordsize="1714322,5259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" path="m,l1714322,525958e" filled="f" strokeweight=".34mm">
                  <v:path arrowok="t" textboxrect="0,0,1714322,525958"/>
                </v:shape>
                <v:shape id="Shape 378" o:spid="_x0000_s1475" style="position:absolute;left:45799;top:34660;width:1253;height:1131;visibility:visible;mso-wrap-style:square;v-text-anchor:top" coordsize="125285,1130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" path="m125285,113043l,e" filled="f" strokeweight=".34mm">
                  <v:path arrowok="t" textboxrect="0,0,125285,113043"/>
                </v:shape>
                <v:shape id="Shape 379" o:spid="_x0000_s1476" style="position:absolute;left:45421;top:35787;width:1631;height:252;visibility:visible;mso-wrap-style:square;v-text-anchor:top" coordsize="163081,25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" path="m163081,l,25197e" filled="f" strokeweight=".34mm">
                  <v:path arrowok="t" textboxrect="0,0,163081,25197"/>
                </v:shape>
                <v:shape id="Shape 380" o:spid="_x0000_s1477" style="position:absolute;left:35661;top:11260;width:0;height:10512;visibility:visible;mso-wrap-style:square;v-text-anchor:top" coordsize="0,10512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" path="m,l,1051204e" filled="f" strokeweight=".34mm">
                  <v:path arrowok="t" textboxrect="0,0,0,1051204"/>
                </v:shape>
                <v:shape id="Shape 381" o:spid="_x0000_s1478" style="position:absolute;left:35661;top:20271;width:756;height:1505;visibility:visible;mso-wrap-style:square;v-text-anchor:top" coordsize="75603,1504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" path="m,150482l75603,e" filled="f" strokeweight=".34mm">
                  <v:path arrowok="t" textboxrect="0,0,75603,150482"/>
                </v:shape>
                <v:shape id="Shape 382" o:spid="_x0000_s1479" style="position:absolute;left:34912;top:20271;width:753;height:1505;visibility:visible;mso-wrap-style:square;v-text-anchor:top" coordsize="75247,1504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" path="m75247,150482l,e" filled="f" strokeweight=".34mm">
                  <v:path arrowok="t" textboxrect="0,0,75247,150482"/>
                </v:shape>
                <v:rect id="Rectangle 383" o:spid="_x0000_s1480" style="position:absolute;left:49179;top:29143;width:5185;height:2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" filled="f" stroked="f">
                  <v:textbox inset="0,0,0,0">
                    <w:txbxContent>
                      <w:p w14:paraId="6CC4C871" w14:textId="77777777" w:rsidR="006118A4" w:rsidRDefault="006118A4" w:rsidP="004A34A5">
                        <w:r>
                          <w:rPr>
                            <w:rFonts w:ascii="Liberation Sans" w:eastAsia="Liberation Sans" w:hAnsi="Liberation Sans" w:cs="Liberation Sans"/>
                          </w:rPr>
                          <w:t>Admin</w:t>
                        </w:r>
                      </w:p>
                    </w:txbxContent>
                  </v:textbox>
                </v:rect>
                <v:rect id="Rectangle 6672" o:spid="_x0000_s1481" style="position:absolute;left:28735;top:13001;width:5690;height:20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" filled="f" stroked="f">
                  <v:textbox inset="0,0,0,0">
                    <w:txbxContent>
                      <w:p w14:paraId="544A88DE" w14:textId="77777777" w:rsidR="006118A4" w:rsidRDefault="006118A4" w:rsidP="004A34A5">
                        <w:r>
                          <w:rPr>
                            <w:rFonts w:ascii="Liberation Sans" w:eastAsia="Liberation Sans" w:hAnsi="Liberation Sans" w:cs="Liberation Sans"/>
                          </w:rPr>
                          <w:t>Extend</w:t>
                        </w:r>
                      </w:p>
                    </w:txbxContent>
                  </v:textbox>
                </v:rect>
                <v:rect id="Rectangle 6671" o:spid="_x0000_s1482" style="position:absolute;left:33790;top:13001;width:2155;height:20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" filled="f" stroked="f">
                  <v:textbox inset="0,0,0,0">
                    <w:txbxContent>
                      <w:p w14:paraId="4A718331" w14:textId="77777777" w:rsidR="006118A4" w:rsidRDefault="006118A4" w:rsidP="004A34A5">
                        <w:r>
                          <w:rPr>
                            <w:rFonts w:ascii="Liberation Sans" w:eastAsia="Liberation Sans" w:hAnsi="Liberation Sans" w:cs="Liberation Sans"/>
                          </w:rPr>
                          <w:t>&gt;&gt;</w:t>
                        </w:r>
                      </w:p>
                    </w:txbxContent>
                  </v:textbox>
                </v:rect>
                <v:rect id="Rectangle 6670" o:spid="_x0000_s1483" style="position:absolute;left:26860;top:13001;width:2140;height:20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" filled="f" stroked="f">
                  <v:textbox inset="0,0,0,0">
                    <w:txbxContent>
                      <w:p w14:paraId="7FC2C0C5" w14:textId="77777777" w:rsidR="006118A4" w:rsidRDefault="006118A4" w:rsidP="004A34A5">
                        <w:r>
                          <w:rPr>
                            <w:rFonts w:ascii="Liberation Sans" w:eastAsia="Liberation Sans" w:hAnsi="Liberation Sans" w:cs="Liberation Sans"/>
                          </w:rPr>
                          <w:t>&lt;&lt;</w:t>
                        </w:r>
                      </w:p>
                    </w:txbxContent>
                  </v:textbox>
                </v:rect>
                <v:rect id="Rectangle 6676" o:spid="_x0000_s1484" style="position:absolute;left:29166;top:33780;width:2155;height:20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" filled="f" stroked="f">
                  <v:textbox inset="0,0,0,0">
                    <w:txbxContent>
                      <w:p w14:paraId="6D6A3AD4" w14:textId="77777777" w:rsidR="006118A4" w:rsidRDefault="006118A4" w:rsidP="004A34A5">
                        <w:r>
                          <w:rPr>
                            <w:rFonts w:ascii="Liberation Sans" w:eastAsia="Liberation Sans" w:hAnsi="Liberation Sans" w:cs="Liberation Sans"/>
                          </w:rPr>
                          <w:t>&lt;&lt;</w:t>
                        </w:r>
                      </w:p>
                    </w:txbxContent>
                  </v:textbox>
                </v:rect>
                <v:rect id="Rectangle 6677" o:spid="_x0000_s1485" style="position:absolute;left:36417;top:33780;width:2155;height:20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" filled="f" stroked="f">
                  <v:textbox inset="0,0,0,0">
                    <w:txbxContent>
                      <w:p w14:paraId="1F5FBB32" w14:textId="77777777" w:rsidR="006118A4" w:rsidRDefault="006118A4" w:rsidP="004A34A5">
                        <w:r>
                          <w:rPr>
                            <w:rFonts w:ascii="Liberation Sans" w:eastAsia="Liberation Sans" w:hAnsi="Liberation Sans" w:cs="Liberation Sans"/>
                          </w:rPr>
                          <w:t>&gt;&gt;</w:t>
                        </w:r>
                      </w:p>
                    </w:txbxContent>
                  </v:textbox>
                </v:rect>
                <v:rect id="Rectangle 6678" o:spid="_x0000_s1486" style="position:absolute;left:31132;top:33712;width:5891;height:20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" filled="f" stroked="f">
                  <v:textbox inset="0,0,0,0">
                    <w:txbxContent>
                      <w:p w14:paraId="369D4176" w14:textId="77777777" w:rsidR="006118A4" w:rsidRDefault="006118A4" w:rsidP="004A34A5">
                        <w:r>
                          <w:rPr>
                            <w:rFonts w:ascii="Liberation Sans" w:eastAsia="Liberation Sans" w:hAnsi="Liberation Sans" w:cs="Liberation Sans"/>
                          </w:rPr>
                          <w:t>Include</w:t>
                        </w:r>
                      </w:p>
                    </w:txbxContent>
                  </v:textbox>
                </v:rect>
                <v:rect id="Rectangle 6668" o:spid="_x0000_s1487" style="position:absolute;left:8518;top:12504;width:2140;height:20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" filled="f" stroked="f">
                  <v:textbox inset="0,0,0,0">
                    <w:txbxContent>
                      <w:p w14:paraId="49E50C9B" w14:textId="77777777" w:rsidR="006118A4" w:rsidRDefault="006118A4" w:rsidP="004A34A5">
                        <w:r>
                          <w:rPr>
                            <w:rFonts w:ascii="Liberation Sans" w:eastAsia="Liberation Sans" w:hAnsi="Liberation Sans" w:cs="Liberation Sans"/>
                          </w:rPr>
                          <w:t>&gt;&gt;</w:t>
                        </w:r>
                      </w:p>
                    </w:txbxContent>
                  </v:textbox>
                </v:rect>
                <v:rect id="Rectangle 6669" o:spid="_x0000_s1488" style="position:absolute;left:3397;top:12504;width:5691;height:20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" filled="f" stroked="f">
                  <v:textbox inset="0,0,0,0">
                    <w:txbxContent>
                      <w:p w14:paraId="73216DBF" w14:textId="77777777" w:rsidR="006118A4" w:rsidRDefault="006118A4" w:rsidP="004A34A5">
                        <w:r>
                          <w:rPr>
                            <w:rFonts w:ascii="Liberation Sans" w:eastAsia="Liberation Sans" w:hAnsi="Liberation Sans" w:cs="Liberation Sans"/>
                          </w:rPr>
                          <w:t>Extend</w:t>
                        </w:r>
                      </w:p>
                    </w:txbxContent>
                  </v:textbox>
                </v:rect>
                <v:rect id="Rectangle 6667" o:spid="_x0000_s1489" style="position:absolute;left:1391;top:12504;width:2141;height:20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" filled="f" stroked="f">
                  <v:textbox inset="0,0,0,0">
                    <w:txbxContent>
                      <w:p w14:paraId="647C379D" w14:textId="77777777" w:rsidR="006118A4" w:rsidRDefault="006118A4" w:rsidP="004A34A5">
                        <w:r>
                          <w:rPr>
                            <w:rFonts w:ascii="Liberation Sans" w:eastAsia="Liberation Sans" w:hAnsi="Liberation Sans" w:cs="Liberation Sans"/>
                          </w:rPr>
                          <w:t>&lt;&lt;</w:t>
                        </w:r>
                      </w:p>
                    </w:txbxContent>
                  </v:textbox>
                </v:rect>
                <v:rect id="Rectangle 6664" o:spid="_x0000_s1490" style="position:absolute;left:15123;top:9117;width:2155;height:1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" filled="f" stroked="f">
                  <v:textbox inset="0,0,0,0">
                    <w:txbxContent>
                      <w:p w14:paraId="0C6E6C5D" w14:textId="77777777" w:rsidR="006118A4" w:rsidRDefault="006118A4" w:rsidP="004A34A5">
                        <w:r>
                          <w:rPr>
                            <w:rFonts w:ascii="Liberation Sans" w:eastAsia="Liberation Sans" w:hAnsi="Liberation Sans" w:cs="Liberation Sans"/>
                          </w:rPr>
                          <w:t>&lt;&lt;</w:t>
                        </w:r>
                      </w:p>
                    </w:txbxContent>
                  </v:textbox>
                </v:rect>
                <v:rect id="Rectangle 6666" o:spid="_x0000_s1491" style="position:absolute;left:17278;top:9117;width:5673;height:20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" filled="f" stroked="f">
                  <v:textbox inset="0,0,0,0">
                    <w:txbxContent>
                      <w:p w14:paraId="033FD599" w14:textId="77777777" w:rsidR="006118A4" w:rsidRDefault="006118A4" w:rsidP="004A34A5">
                        <w:r>
                          <w:rPr>
                            <w:rFonts w:ascii="Liberation Sans" w:eastAsia="Liberation Sans" w:hAnsi="Liberation Sans" w:cs="Liberation Sans"/>
                          </w:rPr>
                          <w:t>Extend</w:t>
                        </w:r>
                      </w:p>
                    </w:txbxContent>
                  </v:textbox>
                </v:rect>
                <v:rect id="Rectangle 6665" o:spid="_x0000_s1492" style="position:absolute;left:22398;top:9117;width:2155;height:20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" filled="f" stroked="f">
                  <v:textbox inset="0,0,0,0">
                    <w:txbxContent>
                      <w:p w14:paraId="42F20FB2" w14:textId="77777777" w:rsidR="006118A4" w:rsidRDefault="006118A4" w:rsidP="004A34A5">
                        <w:r>
                          <w:rPr>
                            <w:rFonts w:ascii="Liberation Sans" w:eastAsia="Liberation Sans" w:hAnsi="Liberation Sans" w:cs="Liberation Sans"/>
                          </w:rPr>
                          <w:t>&gt;&gt;</w:t>
                        </w:r>
                      </w:p>
                    </w:txbxContent>
                  </v:textbox>
                </v:rect>
                <v:rect id="Rectangle 6679" o:spid="_x0000_s1493" style="position:absolute;left:4299;top:49030;width:2155;height:20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" filled="f" stroked="f">
                  <v:textbox inset="0,0,0,0">
                    <w:txbxContent>
                      <w:p w14:paraId="5B50F396" w14:textId="77777777" w:rsidR="006118A4" w:rsidRDefault="006118A4" w:rsidP="004A34A5">
                        <w:r>
                          <w:rPr>
                            <w:rFonts w:ascii="Liberation Sans" w:eastAsia="Liberation Sans" w:hAnsi="Liberation Sans" w:cs="Liberation Sans"/>
                          </w:rPr>
                          <w:t>&lt;&lt;</w:t>
                        </w:r>
                      </w:p>
                    </w:txbxContent>
                  </v:textbox>
                </v:rect>
                <v:rect id="Rectangle 6681" o:spid="_x0000_s1494" style="position:absolute;left:6454;top:49030;width:5690;height:20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" filled="f" stroked="f">
                  <v:textbox inset="0,0,0,0">
                    <w:txbxContent>
                      <w:p w14:paraId="4B9D9CC1" w14:textId="77777777" w:rsidR="006118A4" w:rsidRDefault="006118A4" w:rsidP="004A34A5">
                        <w:r>
                          <w:rPr>
                            <w:rFonts w:ascii="Liberation Sans" w:eastAsia="Liberation Sans" w:hAnsi="Liberation Sans" w:cs="Liberation Sans"/>
                          </w:rPr>
                          <w:t>Extend</w:t>
                        </w:r>
                      </w:p>
                    </w:txbxContent>
                  </v:textbox>
                </v:rect>
                <v:rect id="Rectangle 6680" o:spid="_x0000_s1495" style="position:absolute;left:11643;top:49030;width:2155;height:20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" filled="f" stroked="f">
                  <v:textbox inset="0,0,0,0">
                    <w:txbxContent>
                      <w:p w14:paraId="78937B17" w14:textId="77777777" w:rsidR="006118A4" w:rsidRDefault="006118A4" w:rsidP="004A34A5">
                        <w:r>
                          <w:rPr>
                            <w:rFonts w:ascii="Liberation Sans" w:eastAsia="Liberation Sans" w:hAnsi="Liberation Sans" w:cs="Liberation Sans"/>
                          </w:rPr>
                          <w:t>&gt;&gt;</w:t>
                        </w:r>
                      </w:p>
                    </w:txbxContent>
                  </v:textbox>
                </v:rect>
                <v:rect id="Rectangle 6674" o:spid="_x0000_s1496" style="position:absolute;left:16642;top:34399;width:2140;height:2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" filled="f" stroked="f">
                  <v:textbox inset="0,0,0,0">
                    <w:txbxContent>
                      <w:p w14:paraId="4CE61F89" w14:textId="77777777" w:rsidR="006118A4" w:rsidRDefault="006118A4" w:rsidP="004A34A5">
                        <w:r>
                          <w:rPr>
                            <w:rFonts w:ascii="Liberation Sans" w:eastAsia="Liberation Sans" w:hAnsi="Liberation Sans" w:cs="Liberation Sans"/>
                          </w:rPr>
                          <w:t>&gt;&gt;</w:t>
                        </w:r>
                      </w:p>
                    </w:txbxContent>
                  </v:textbox>
                </v:rect>
                <v:rect id="Rectangle 6675" o:spid="_x0000_s1497" style="position:absolute;left:11390;top:34268;width:5690;height:2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" filled="f" stroked="f">
                  <v:textbox inset="0,0,0,0">
                    <w:txbxContent>
                      <w:p w14:paraId="3354A01D" w14:textId="77777777" w:rsidR="006118A4" w:rsidRDefault="006118A4" w:rsidP="004A34A5">
                        <w:r>
                          <w:rPr>
                            <w:rFonts w:ascii="Liberation Sans" w:eastAsia="Liberation Sans" w:hAnsi="Liberation Sans" w:cs="Liberation Sans"/>
                          </w:rPr>
                          <w:t>Extend</w:t>
                        </w:r>
                      </w:p>
                    </w:txbxContent>
                  </v:textbox>
                </v:rect>
                <v:rect id="Rectangle 6673" o:spid="_x0000_s1498" style="position:absolute;left:9250;top:34408;width:2140;height:2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" filled="f" stroked="f">
                  <v:textbox inset="0,0,0,0">
                    <w:txbxContent>
                      <w:p w14:paraId="508F4E1A" w14:textId="77777777" w:rsidR="006118A4" w:rsidRDefault="006118A4" w:rsidP="004A34A5">
                        <w:r>
                          <w:rPr>
                            <w:rFonts w:ascii="Liberation Sans" w:eastAsia="Liberation Sans" w:hAnsi="Liberation Sans" w:cs="Liberation Sans"/>
                          </w:rPr>
                          <w:t>&lt;&lt;</w:t>
                        </w:r>
                      </w:p>
                    </w:txbxContent>
                  </v:textbox>
                </v:rect>
                <v:rect id="Rectangle 6682" o:spid="_x0000_s1499" style="position:absolute;left:27026;top:48789;width:2140;height:20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" filled="f" stroked="f">
                  <v:textbox inset="0,0,0,0">
                    <w:txbxContent>
                      <w:p w14:paraId="24B425EC" w14:textId="77777777" w:rsidR="006118A4" w:rsidRDefault="006118A4" w:rsidP="004A34A5">
                        <w:r>
                          <w:rPr>
                            <w:rFonts w:ascii="Liberation Sans" w:eastAsia="Liberation Sans" w:hAnsi="Liberation Sans" w:cs="Liberation Sans"/>
                          </w:rPr>
                          <w:t>&lt;&lt;</w:t>
                        </w:r>
                      </w:p>
                    </w:txbxContent>
                  </v:textbox>
                </v:rect>
                <v:rect id="Rectangle 6684" o:spid="_x0000_s1500" style="position:absolute;left:28901;top:48789;width:5690;height:20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" filled="f" stroked="f">
                  <v:textbox inset="0,0,0,0">
                    <w:txbxContent>
                      <w:p w14:paraId="2E1F867C" w14:textId="77777777" w:rsidR="006118A4" w:rsidRDefault="006118A4" w:rsidP="004A34A5">
                        <w:r>
                          <w:rPr>
                            <w:rFonts w:ascii="Liberation Sans" w:eastAsia="Liberation Sans" w:hAnsi="Liberation Sans" w:cs="Liberation Sans"/>
                          </w:rPr>
                          <w:t>Extend</w:t>
                        </w:r>
                      </w:p>
                    </w:txbxContent>
                  </v:textbox>
                </v:rect>
                <v:rect id="Rectangle 6683" o:spid="_x0000_s1501" style="position:absolute;left:34087;top:48789;width:2140;height:20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" filled="f" stroked="f">
                  <v:textbox inset="0,0,0,0">
                    <w:txbxContent>
                      <w:p w14:paraId="0A76FBEC" w14:textId="77777777" w:rsidR="006118A4" w:rsidRDefault="006118A4" w:rsidP="004A34A5">
                        <w:r>
                          <w:rPr>
                            <w:rFonts w:ascii="Liberation Sans" w:eastAsia="Liberation Sans" w:hAnsi="Liberation Sans" w:cs="Liberation Sans"/>
                          </w:rPr>
                          <w:t>&gt;&gt;</w:t>
                        </w:r>
                      </w:p>
                    </w:txbxContent>
                  </v:textbox>
                </v:rect>
                <w10:anchorlock/>
              </v:group>
            </w:pict>
          </mc:Fallback>
        </mc:AlternateContent>
      </w:r>
    </w:p>
    <w:p w14:paraId="22AFD065" w14:textId="71BEA10A" w:rsidR="009C77EF" w:rsidRPr="00C50B0B" w:rsidRDefault="003B4418" w:rsidP="009C77EF">
      <w:pPr>
        <w:pStyle w:val="Beschriftung"/>
        <w:rPr>
          <w:rFonts w:cs="Arial"/>
        </w:rPr>
      </w:pPr>
      <w:r w:rsidRPr="00C50B0B">
        <w:rPr>
          <w:rFonts w:cs="Arial"/>
        </w:rPr>
        <w:t xml:space="preserve">Abbildung </w:t>
      </w:r>
      <w:r w:rsidRPr="00C50B0B">
        <w:rPr>
          <w:rFonts w:cs="Arial"/>
        </w:rPr>
        <w:fldChar w:fldCharType="begin"/>
      </w:r>
      <w:r w:rsidRPr="00C50B0B">
        <w:rPr>
          <w:rFonts w:cs="Arial"/>
        </w:rPr>
        <w:instrText xml:space="preserve"> SEQ Abbildung \* ARABIC </w:instrText>
      </w:r>
      <w:r w:rsidRPr="00C50B0B">
        <w:rPr>
          <w:rFonts w:cs="Arial"/>
        </w:rPr>
        <w:fldChar w:fldCharType="separate"/>
      </w:r>
      <w:r w:rsidR="00257541" w:rsidRPr="00C50B0B">
        <w:rPr>
          <w:rFonts w:cs="Arial"/>
          <w:noProof/>
        </w:rPr>
        <w:t>7</w:t>
      </w:r>
      <w:r w:rsidRPr="00C50B0B">
        <w:rPr>
          <w:rFonts w:cs="Arial"/>
        </w:rPr>
        <w:fldChar w:fldCharType="end"/>
      </w:r>
      <w:r w:rsidRPr="00C50B0B">
        <w:rPr>
          <w:rFonts w:cs="Arial"/>
        </w:rPr>
        <w:t xml:space="preserve">: </w:t>
      </w:r>
      <w:proofErr w:type="spellStart"/>
      <w:r w:rsidR="036C3A79" w:rsidRPr="00C50B0B">
        <w:rPr>
          <w:rFonts w:cs="Arial"/>
        </w:rPr>
        <w:t>UseCase</w:t>
      </w:r>
      <w:proofErr w:type="spellEnd"/>
      <w:r w:rsidR="036C3A79" w:rsidRPr="00C50B0B">
        <w:rPr>
          <w:rFonts w:cs="Arial"/>
        </w:rPr>
        <w:t xml:space="preserve">-Diagramm </w:t>
      </w:r>
      <w:r w:rsidR="796BEFA7" w:rsidRPr="00C50B0B">
        <w:rPr>
          <w:rFonts w:cs="Arial"/>
        </w:rPr>
        <w:t>–</w:t>
      </w:r>
      <w:r w:rsidR="036C3A79" w:rsidRPr="00C50B0B">
        <w:rPr>
          <w:rFonts w:cs="Arial"/>
        </w:rPr>
        <w:t xml:space="preserve"> </w:t>
      </w:r>
      <w:r w:rsidRPr="00C50B0B">
        <w:rPr>
          <w:rFonts w:cs="Arial"/>
        </w:rPr>
        <w:t>exportieren</w:t>
      </w:r>
    </w:p>
    <w:p w14:paraId="5624F8FC" w14:textId="3A7D09DA" w:rsidR="796BEFA7" w:rsidRPr="00C50B0B" w:rsidRDefault="796BEFA7" w:rsidP="796BEFA7">
      <w:pPr>
        <w:rPr>
          <w:rFonts w:cs="Arial"/>
        </w:rPr>
      </w:pPr>
      <w:r w:rsidRPr="00C50B0B">
        <w:rPr>
          <w:rFonts w:cs="Arial"/>
        </w:rPr>
        <w:t xml:space="preserve">Exportieren ist wie das Importieren eine Admin exklusive Funktion. Der Admin kann hier wählen ob er einzelne Elemente oder </w:t>
      </w:r>
      <w:r w:rsidR="005D1A29" w:rsidRPr="00C50B0B">
        <w:rPr>
          <w:rFonts w:cs="Arial"/>
        </w:rPr>
        <w:t>a</w:t>
      </w:r>
      <w:r w:rsidRPr="00C50B0B">
        <w:rPr>
          <w:rFonts w:cs="Arial"/>
        </w:rPr>
        <w:t xml:space="preserve">lles in einem </w:t>
      </w:r>
      <w:proofErr w:type="spellStart"/>
      <w:r w:rsidRPr="00C50B0B">
        <w:rPr>
          <w:rFonts w:cs="Arial"/>
        </w:rPr>
        <w:t>full</w:t>
      </w:r>
      <w:proofErr w:type="spellEnd"/>
      <w:r w:rsidR="005D1A29" w:rsidRPr="00C50B0B">
        <w:rPr>
          <w:rFonts w:cs="Arial"/>
        </w:rPr>
        <w:t>-</w:t>
      </w:r>
      <w:r w:rsidRPr="00C50B0B">
        <w:rPr>
          <w:rFonts w:cs="Arial"/>
        </w:rPr>
        <w:t>Backup</w:t>
      </w:r>
      <w:r w:rsidR="005D1A29" w:rsidRPr="00C50B0B">
        <w:rPr>
          <w:rFonts w:cs="Arial"/>
        </w:rPr>
        <w:t xml:space="preserve"> exportiert will</w:t>
      </w:r>
      <w:r w:rsidRPr="00C50B0B">
        <w:rPr>
          <w:rFonts w:cs="Arial"/>
        </w:rPr>
        <w:t>. Die zu exportierenden Elemente können über die Elementsuche gefunden werden.</w:t>
      </w:r>
    </w:p>
    <w:p w14:paraId="73444D80" w14:textId="7B1E44AB" w:rsidR="00B42D73" w:rsidRPr="00C50B0B" w:rsidRDefault="00B42D73" w:rsidP="00B42D73">
      <w:pPr>
        <w:rPr>
          <w:rFonts w:cs="Arial"/>
        </w:rPr>
      </w:pPr>
    </w:p>
    <w:p w14:paraId="496D6561" w14:textId="0E503B27" w:rsidR="00EA2F86" w:rsidRPr="00C50B0B" w:rsidRDefault="00EA2F86" w:rsidP="00EA2F86">
      <w:pPr>
        <w:pStyle w:val="berschrift3"/>
        <w:rPr>
          <w:rFonts w:cs="Arial"/>
        </w:rPr>
      </w:pPr>
      <w:bookmarkStart w:id="168" w:name="_Toc44320811"/>
      <w:r w:rsidRPr="00C50B0B">
        <w:rPr>
          <w:rFonts w:cs="Arial"/>
        </w:rPr>
        <w:lastRenderedPageBreak/>
        <w:t>importieren</w:t>
      </w:r>
      <w:bookmarkEnd w:id="168"/>
    </w:p>
    <w:p w14:paraId="728753E8" w14:textId="27AC565D" w:rsidR="003B4418" w:rsidRPr="00C50B0B" w:rsidRDefault="00535AD9" w:rsidP="003B4418">
      <w:pPr>
        <w:keepNext/>
        <w:rPr>
          <w:rFonts w:cs="Arial"/>
        </w:rPr>
      </w:pPr>
      <w:r w:rsidRPr="00C50B0B">
        <w:rPr>
          <w:rFonts w:cs="Arial"/>
          <w:noProof/>
        </w:rPr>
        <mc:AlternateContent>
          <mc:Choice Requires="wpg">
            <w:drawing>
              <wp:inline distT="0" distB="0" distL="0" distR="0" wp14:anchorId="197A07B4" wp14:editId="798636AA">
                <wp:extent cx="5184259" cy="3149994"/>
                <wp:effectExtent l="0" t="0" r="0" b="0"/>
                <wp:docPr id="849" name="Group 41881"/>
                <wp:cNvGraphicFramePr/>
                <a:graphic xmlns:a="http://schemas.openxmlformats.org/drawingml/2006/main">
                  <a:graphicData uri="http://schemas.microsoft.com/office/word/2010/wordprocessingGroup">
                    <wpg:wgp>
                      <wpg:cNvGrpSpPr/>
                      <wpg:grpSpPr>
                        <a:xfrm>
                          <a:off x="0" y="0"/>
                          <a:ext cx="5184259" cy="3149994"/>
                          <a:chOff x="0" y="0"/>
                          <a:chExt cx="5184259" cy="3149994"/>
                        </a:xfrm>
                      </wpg:grpSpPr>
                      <wps:wsp>
                        <wps:cNvPr id="850" name="Shape 45916"/>
                        <wps:cNvSpPr/>
                        <wps:spPr>
                          <a:xfrm>
                            <a:off x="0" y="0"/>
                            <a:ext cx="4432681" cy="2451595"/>
                          </a:xfrm>
                          <a:custGeom>
                            <a:avLst/>
                            <a:gdLst/>
                            <a:ahLst/>
                            <a:cxnLst/>
                            <a:rect l="0" t="0" r="0" b="0"/>
                            <a:pathLst>
                              <a:path w="4432681" h="2451595">
                                <a:moveTo>
                                  <a:pt x="0" y="0"/>
                                </a:moveTo>
                                <a:lnTo>
                                  <a:pt x="4432681" y="0"/>
                                </a:lnTo>
                                <a:lnTo>
                                  <a:pt x="4432681" y="2451595"/>
                                </a:lnTo>
                                <a:lnTo>
                                  <a:pt x="0" y="2451595"/>
                                </a:lnTo>
                                <a:lnTo>
                                  <a:pt x="0" y="0"/>
                                </a:lnTo>
                              </a:path>
                            </a:pathLst>
                          </a:custGeom>
                          <a:ln w="0" cap="flat">
                            <a:miter lim="127000"/>
                          </a:ln>
                        </wps:spPr>
                        <wps:style>
                          <a:lnRef idx="0">
                            <a:srgbClr val="000000">
                              <a:alpha val="0"/>
                            </a:srgbClr>
                          </a:lnRef>
                          <a:fillRef idx="1">
                            <a:srgbClr val="FFC0FF"/>
                          </a:fillRef>
                          <a:effectRef idx="0">
                            <a:scrgbClr r="0" g="0" b="0"/>
                          </a:effectRef>
                          <a:fontRef idx="none"/>
                        </wps:style>
                        <wps:bodyPr/>
                      </wps:wsp>
                      <wps:wsp>
                        <wps:cNvPr id="851" name="Shape 906"/>
                        <wps:cNvSpPr/>
                        <wps:spPr>
                          <a:xfrm>
                            <a:off x="0" y="0"/>
                            <a:ext cx="4432681" cy="2451595"/>
                          </a:xfrm>
                          <a:custGeom>
                            <a:avLst/>
                            <a:gdLst/>
                            <a:ahLst/>
                            <a:cxnLst/>
                            <a:rect l="0" t="0" r="0" b="0"/>
                            <a:pathLst>
                              <a:path w="4432681" h="2451595">
                                <a:moveTo>
                                  <a:pt x="0" y="0"/>
                                </a:moveTo>
                                <a:lnTo>
                                  <a:pt x="4432681" y="0"/>
                                </a:lnTo>
                                <a:lnTo>
                                  <a:pt x="4432681" y="2451595"/>
                                </a:lnTo>
                                <a:lnTo>
                                  <a:pt x="0" y="2451595"/>
                                </a:lnTo>
                                <a:lnTo>
                                  <a:pt x="0" y="0"/>
                                </a:lnTo>
                                <a:close/>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852" name="Shape 907"/>
                        <wps:cNvSpPr/>
                        <wps:spPr>
                          <a:xfrm>
                            <a:off x="4889513" y="1092239"/>
                            <a:ext cx="190805" cy="190805"/>
                          </a:xfrm>
                          <a:custGeom>
                            <a:avLst/>
                            <a:gdLst/>
                            <a:ahLst/>
                            <a:cxnLst/>
                            <a:rect l="0" t="0" r="0" b="0"/>
                            <a:pathLst>
                              <a:path w="190805" h="190805">
                                <a:moveTo>
                                  <a:pt x="95403" y="0"/>
                                </a:moveTo>
                                <a:cubicBezTo>
                                  <a:pt x="147968" y="0"/>
                                  <a:pt x="190805" y="42837"/>
                                  <a:pt x="190805" y="95402"/>
                                </a:cubicBezTo>
                                <a:cubicBezTo>
                                  <a:pt x="190805" y="148323"/>
                                  <a:pt x="147968" y="190805"/>
                                  <a:pt x="95403" y="190805"/>
                                </a:cubicBezTo>
                                <a:cubicBezTo>
                                  <a:pt x="42850" y="190805"/>
                                  <a:pt x="0" y="148323"/>
                                  <a:pt x="0" y="95402"/>
                                </a:cubicBezTo>
                                <a:cubicBezTo>
                                  <a:pt x="0" y="42837"/>
                                  <a:pt x="42850" y="0"/>
                                  <a:pt x="95403" y="0"/>
                                </a:cubicBezTo>
                                <a:close/>
                              </a:path>
                            </a:pathLst>
                          </a:custGeom>
                          <a:ln w="0" cap="flat">
                            <a:miter lim="127000"/>
                          </a:ln>
                        </wps:spPr>
                        <wps:style>
                          <a:lnRef idx="0">
                            <a:srgbClr val="000000">
                              <a:alpha val="0"/>
                            </a:srgbClr>
                          </a:lnRef>
                          <a:fillRef idx="1">
                            <a:srgbClr val="7ACFF5"/>
                          </a:fillRef>
                          <a:effectRef idx="0">
                            <a:scrgbClr r="0" g="0" b="0"/>
                          </a:effectRef>
                          <a:fontRef idx="none"/>
                        </wps:style>
                        <wps:bodyPr/>
                      </wps:wsp>
                      <wps:wsp>
                        <wps:cNvPr id="853" name="Shape 908"/>
                        <wps:cNvSpPr/>
                        <wps:spPr>
                          <a:xfrm>
                            <a:off x="4889513" y="1092239"/>
                            <a:ext cx="190805" cy="190805"/>
                          </a:xfrm>
                          <a:custGeom>
                            <a:avLst/>
                            <a:gdLst/>
                            <a:ahLst/>
                            <a:cxnLst/>
                            <a:rect l="0" t="0" r="0" b="0"/>
                            <a:pathLst>
                              <a:path w="190805" h="190805">
                                <a:moveTo>
                                  <a:pt x="190805" y="95402"/>
                                </a:moveTo>
                                <a:cubicBezTo>
                                  <a:pt x="190805" y="148323"/>
                                  <a:pt x="147968" y="190805"/>
                                  <a:pt x="95403" y="190805"/>
                                </a:cubicBezTo>
                                <a:cubicBezTo>
                                  <a:pt x="42850" y="190805"/>
                                  <a:pt x="0" y="148323"/>
                                  <a:pt x="0" y="95402"/>
                                </a:cubicBezTo>
                                <a:cubicBezTo>
                                  <a:pt x="0" y="42837"/>
                                  <a:pt x="42850" y="0"/>
                                  <a:pt x="95403" y="0"/>
                                </a:cubicBezTo>
                                <a:cubicBezTo>
                                  <a:pt x="147968" y="0"/>
                                  <a:pt x="190805" y="42837"/>
                                  <a:pt x="190805" y="95402"/>
                                </a:cubicBezTo>
                                <a:close/>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854" name="Shape 909"/>
                        <wps:cNvSpPr/>
                        <wps:spPr>
                          <a:xfrm>
                            <a:off x="4991037" y="1282675"/>
                            <a:ext cx="0" cy="317525"/>
                          </a:xfrm>
                          <a:custGeom>
                            <a:avLst/>
                            <a:gdLst/>
                            <a:ahLst/>
                            <a:cxnLst/>
                            <a:rect l="0" t="0" r="0" b="0"/>
                            <a:pathLst>
                              <a:path h="317525">
                                <a:moveTo>
                                  <a:pt x="0" y="0"/>
                                </a:moveTo>
                                <a:lnTo>
                                  <a:pt x="0" y="317525"/>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855" name="Shape 910"/>
                        <wps:cNvSpPr/>
                        <wps:spPr>
                          <a:xfrm>
                            <a:off x="4800600" y="1397153"/>
                            <a:ext cx="380873" cy="0"/>
                          </a:xfrm>
                          <a:custGeom>
                            <a:avLst/>
                            <a:gdLst/>
                            <a:ahLst/>
                            <a:cxnLst/>
                            <a:rect l="0" t="0" r="0" b="0"/>
                            <a:pathLst>
                              <a:path w="380873">
                                <a:moveTo>
                                  <a:pt x="0" y="0"/>
                                </a:moveTo>
                                <a:lnTo>
                                  <a:pt x="380873" y="0"/>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856" name="Shape 911"/>
                        <wps:cNvSpPr/>
                        <wps:spPr>
                          <a:xfrm>
                            <a:off x="4800600" y="1600200"/>
                            <a:ext cx="190792" cy="254521"/>
                          </a:xfrm>
                          <a:custGeom>
                            <a:avLst/>
                            <a:gdLst/>
                            <a:ahLst/>
                            <a:cxnLst/>
                            <a:rect l="0" t="0" r="0" b="0"/>
                            <a:pathLst>
                              <a:path w="190792" h="254521">
                                <a:moveTo>
                                  <a:pt x="190792" y="0"/>
                                </a:moveTo>
                                <a:lnTo>
                                  <a:pt x="0" y="254521"/>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857" name="Shape 912"/>
                        <wps:cNvSpPr/>
                        <wps:spPr>
                          <a:xfrm>
                            <a:off x="4991037" y="1600200"/>
                            <a:ext cx="190805" cy="254521"/>
                          </a:xfrm>
                          <a:custGeom>
                            <a:avLst/>
                            <a:gdLst/>
                            <a:ahLst/>
                            <a:cxnLst/>
                            <a:rect l="0" t="0" r="0" b="0"/>
                            <a:pathLst>
                              <a:path w="190805" h="254521">
                                <a:moveTo>
                                  <a:pt x="0" y="0"/>
                                </a:moveTo>
                                <a:lnTo>
                                  <a:pt x="190805" y="254521"/>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858" name="Shape 913"/>
                        <wps:cNvSpPr/>
                        <wps:spPr>
                          <a:xfrm>
                            <a:off x="1778038" y="2641677"/>
                            <a:ext cx="1016279" cy="508317"/>
                          </a:xfrm>
                          <a:custGeom>
                            <a:avLst/>
                            <a:gdLst/>
                            <a:ahLst/>
                            <a:cxnLst/>
                            <a:rect l="0" t="0" r="0" b="0"/>
                            <a:pathLst>
                              <a:path w="1016279" h="508317">
                                <a:moveTo>
                                  <a:pt x="508317" y="0"/>
                                </a:moveTo>
                                <a:cubicBezTo>
                                  <a:pt x="788759" y="0"/>
                                  <a:pt x="1016279" y="113767"/>
                                  <a:pt x="1016279" y="254520"/>
                                </a:cubicBezTo>
                                <a:cubicBezTo>
                                  <a:pt x="1016279" y="394919"/>
                                  <a:pt x="788759" y="508317"/>
                                  <a:pt x="508317" y="508317"/>
                                </a:cubicBezTo>
                                <a:cubicBezTo>
                                  <a:pt x="227165" y="508317"/>
                                  <a:pt x="0" y="394919"/>
                                  <a:pt x="0" y="254520"/>
                                </a:cubicBezTo>
                                <a:cubicBezTo>
                                  <a:pt x="0" y="113767"/>
                                  <a:pt x="227165" y="0"/>
                                  <a:pt x="508317" y="0"/>
                                </a:cubicBezTo>
                                <a:close/>
                              </a:path>
                            </a:pathLst>
                          </a:custGeom>
                          <a:ln w="0" cap="flat">
                            <a:miter lim="127000"/>
                          </a:ln>
                        </wps:spPr>
                        <wps:style>
                          <a:lnRef idx="0">
                            <a:srgbClr val="000000">
                              <a:alpha val="0"/>
                            </a:srgbClr>
                          </a:lnRef>
                          <a:fillRef idx="1">
                            <a:srgbClr val="C0C0FF"/>
                          </a:fillRef>
                          <a:effectRef idx="0">
                            <a:scrgbClr r="0" g="0" b="0"/>
                          </a:effectRef>
                          <a:fontRef idx="none"/>
                        </wps:style>
                        <wps:bodyPr/>
                      </wps:wsp>
                      <wps:wsp>
                        <wps:cNvPr id="859" name="Shape 914"/>
                        <wps:cNvSpPr/>
                        <wps:spPr>
                          <a:xfrm>
                            <a:off x="1778038" y="2641677"/>
                            <a:ext cx="1016279" cy="508317"/>
                          </a:xfrm>
                          <a:custGeom>
                            <a:avLst/>
                            <a:gdLst/>
                            <a:ahLst/>
                            <a:cxnLst/>
                            <a:rect l="0" t="0" r="0" b="0"/>
                            <a:pathLst>
                              <a:path w="1016279" h="508317">
                                <a:moveTo>
                                  <a:pt x="1016279" y="254520"/>
                                </a:moveTo>
                                <a:cubicBezTo>
                                  <a:pt x="1016279" y="394919"/>
                                  <a:pt x="788759" y="508317"/>
                                  <a:pt x="508317" y="508317"/>
                                </a:cubicBezTo>
                                <a:cubicBezTo>
                                  <a:pt x="227165" y="508317"/>
                                  <a:pt x="0" y="394919"/>
                                  <a:pt x="0" y="254520"/>
                                </a:cubicBezTo>
                                <a:cubicBezTo>
                                  <a:pt x="0" y="113767"/>
                                  <a:pt x="227165" y="0"/>
                                  <a:pt x="508317" y="0"/>
                                </a:cubicBezTo>
                                <a:cubicBezTo>
                                  <a:pt x="788759" y="0"/>
                                  <a:pt x="1016279" y="113767"/>
                                  <a:pt x="1016279" y="254520"/>
                                </a:cubicBezTo>
                                <a:close/>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860" name="Rectangle 915"/>
                        <wps:cNvSpPr/>
                        <wps:spPr>
                          <a:xfrm>
                            <a:off x="1854352" y="26198"/>
                            <a:ext cx="931808" cy="207536"/>
                          </a:xfrm>
                          <a:prstGeom prst="rect">
                            <a:avLst/>
                          </a:prstGeom>
                          <a:ln>
                            <a:noFill/>
                          </a:ln>
                        </wps:spPr>
                        <wps:txbx>
                          <w:txbxContent>
                            <w:p w14:paraId="0167ED1D" w14:textId="77777777" w:rsidR="006118A4" w:rsidRDefault="006118A4" w:rsidP="00535AD9">
                              <w:r>
                                <w:rPr>
                                  <w:rFonts w:ascii="Liberation Sans" w:eastAsia="Liberation Sans" w:hAnsi="Liberation Sans" w:cs="Liberation Sans"/>
                                </w:rPr>
                                <w:t>importieren</w:t>
                              </w:r>
                            </w:p>
                          </w:txbxContent>
                        </wps:txbx>
                        <wps:bodyPr horzOverflow="overflow" vert="horz" lIns="0" tIns="0" rIns="0" bIns="0" rtlCol="0">
                          <a:noAutofit/>
                        </wps:bodyPr>
                      </wps:wsp>
                      <wps:wsp>
                        <wps:cNvPr id="861" name="Rectangle 916"/>
                        <wps:cNvSpPr/>
                        <wps:spPr>
                          <a:xfrm>
                            <a:off x="1981073" y="2731235"/>
                            <a:ext cx="785610" cy="207536"/>
                          </a:xfrm>
                          <a:prstGeom prst="rect">
                            <a:avLst/>
                          </a:prstGeom>
                          <a:ln>
                            <a:noFill/>
                          </a:ln>
                        </wps:spPr>
                        <wps:txbx>
                          <w:txbxContent>
                            <w:p w14:paraId="0B00350D" w14:textId="77777777" w:rsidR="006118A4" w:rsidRDefault="006118A4" w:rsidP="00535AD9">
                              <w:r>
                                <w:rPr>
                                  <w:rFonts w:ascii="Liberation Sans" w:eastAsia="Liberation Sans" w:hAnsi="Liberation Sans" w:cs="Liberation Sans"/>
                                </w:rPr>
                                <w:t>Exponate</w:t>
                              </w:r>
                            </w:p>
                          </w:txbxContent>
                        </wps:txbx>
                        <wps:bodyPr horzOverflow="overflow" vert="horz" lIns="0" tIns="0" rIns="0" bIns="0" rtlCol="0">
                          <a:noAutofit/>
                        </wps:bodyPr>
                      </wps:wsp>
                      <wps:wsp>
                        <wps:cNvPr id="862" name="Shape 917"/>
                        <wps:cNvSpPr/>
                        <wps:spPr>
                          <a:xfrm>
                            <a:off x="482397" y="2641677"/>
                            <a:ext cx="1016279" cy="508317"/>
                          </a:xfrm>
                          <a:custGeom>
                            <a:avLst/>
                            <a:gdLst/>
                            <a:ahLst/>
                            <a:cxnLst/>
                            <a:rect l="0" t="0" r="0" b="0"/>
                            <a:pathLst>
                              <a:path w="1016279" h="508317">
                                <a:moveTo>
                                  <a:pt x="507962" y="0"/>
                                </a:moveTo>
                                <a:cubicBezTo>
                                  <a:pt x="789127" y="0"/>
                                  <a:pt x="1016279" y="113767"/>
                                  <a:pt x="1016279" y="254520"/>
                                </a:cubicBezTo>
                                <a:cubicBezTo>
                                  <a:pt x="1016279" y="394919"/>
                                  <a:pt x="789127" y="508317"/>
                                  <a:pt x="507962" y="508317"/>
                                </a:cubicBezTo>
                                <a:cubicBezTo>
                                  <a:pt x="227521" y="508317"/>
                                  <a:pt x="0" y="394919"/>
                                  <a:pt x="0" y="254520"/>
                                </a:cubicBezTo>
                                <a:cubicBezTo>
                                  <a:pt x="0" y="113767"/>
                                  <a:pt x="227521" y="0"/>
                                  <a:pt x="507962" y="0"/>
                                </a:cubicBezTo>
                                <a:close/>
                              </a:path>
                            </a:pathLst>
                          </a:custGeom>
                          <a:ln w="0" cap="flat">
                            <a:miter lim="127000"/>
                          </a:ln>
                        </wps:spPr>
                        <wps:style>
                          <a:lnRef idx="0">
                            <a:srgbClr val="000000">
                              <a:alpha val="0"/>
                            </a:srgbClr>
                          </a:lnRef>
                          <a:fillRef idx="1">
                            <a:srgbClr val="FFE0C0"/>
                          </a:fillRef>
                          <a:effectRef idx="0">
                            <a:scrgbClr r="0" g="0" b="0"/>
                          </a:effectRef>
                          <a:fontRef idx="none"/>
                        </wps:style>
                        <wps:bodyPr/>
                      </wps:wsp>
                      <wps:wsp>
                        <wps:cNvPr id="863" name="Shape 918"/>
                        <wps:cNvSpPr/>
                        <wps:spPr>
                          <a:xfrm>
                            <a:off x="482397" y="2641677"/>
                            <a:ext cx="1016279" cy="508317"/>
                          </a:xfrm>
                          <a:custGeom>
                            <a:avLst/>
                            <a:gdLst/>
                            <a:ahLst/>
                            <a:cxnLst/>
                            <a:rect l="0" t="0" r="0" b="0"/>
                            <a:pathLst>
                              <a:path w="1016279" h="508317">
                                <a:moveTo>
                                  <a:pt x="1016279" y="254520"/>
                                </a:moveTo>
                                <a:cubicBezTo>
                                  <a:pt x="1016279" y="394919"/>
                                  <a:pt x="789127" y="508317"/>
                                  <a:pt x="507962" y="508317"/>
                                </a:cubicBezTo>
                                <a:cubicBezTo>
                                  <a:pt x="227521" y="508317"/>
                                  <a:pt x="0" y="394919"/>
                                  <a:pt x="0" y="254520"/>
                                </a:cubicBezTo>
                                <a:cubicBezTo>
                                  <a:pt x="0" y="113767"/>
                                  <a:pt x="227521" y="0"/>
                                  <a:pt x="507962" y="0"/>
                                </a:cubicBezTo>
                                <a:cubicBezTo>
                                  <a:pt x="789127" y="0"/>
                                  <a:pt x="1016279" y="113767"/>
                                  <a:pt x="1016279" y="254520"/>
                                </a:cubicBezTo>
                                <a:close/>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864" name="Rectangle 919"/>
                        <wps:cNvSpPr/>
                        <wps:spPr>
                          <a:xfrm>
                            <a:off x="1981073" y="2922040"/>
                            <a:ext cx="795455" cy="207536"/>
                          </a:xfrm>
                          <a:prstGeom prst="rect">
                            <a:avLst/>
                          </a:prstGeom>
                          <a:ln>
                            <a:noFill/>
                          </a:ln>
                        </wps:spPr>
                        <wps:txbx>
                          <w:txbxContent>
                            <w:p w14:paraId="21FFDA17" w14:textId="77777777" w:rsidR="006118A4" w:rsidRDefault="006118A4" w:rsidP="00535AD9">
                              <w:r>
                                <w:rPr>
                                  <w:rFonts w:ascii="Liberation Sans" w:eastAsia="Liberation Sans" w:hAnsi="Liberation Sans" w:cs="Liberation Sans"/>
                                </w:rPr>
                                <w:t>verwalten</w:t>
                              </w:r>
                            </w:p>
                          </w:txbxContent>
                        </wps:txbx>
                        <wps:bodyPr horzOverflow="overflow" vert="horz" lIns="0" tIns="0" rIns="0" bIns="0" rtlCol="0">
                          <a:noAutofit/>
                        </wps:bodyPr>
                      </wps:wsp>
                      <wps:wsp>
                        <wps:cNvPr id="865" name="Rectangle 920"/>
                        <wps:cNvSpPr/>
                        <wps:spPr>
                          <a:xfrm>
                            <a:off x="749516" y="2731235"/>
                            <a:ext cx="599471" cy="207536"/>
                          </a:xfrm>
                          <a:prstGeom prst="rect">
                            <a:avLst/>
                          </a:prstGeom>
                          <a:ln>
                            <a:noFill/>
                          </a:ln>
                        </wps:spPr>
                        <wps:txbx>
                          <w:txbxContent>
                            <w:p w14:paraId="6F5E6355" w14:textId="77777777" w:rsidR="006118A4" w:rsidRDefault="006118A4" w:rsidP="00535AD9">
                              <w:r>
                                <w:rPr>
                                  <w:rFonts w:ascii="Liberation Sans" w:eastAsia="Liberation Sans" w:hAnsi="Liberation Sans" w:cs="Liberation Sans"/>
                                </w:rPr>
                                <w:t>Räume</w:t>
                              </w:r>
                            </w:p>
                          </w:txbxContent>
                        </wps:txbx>
                        <wps:bodyPr horzOverflow="overflow" vert="horz" lIns="0" tIns="0" rIns="0" bIns="0" rtlCol="0">
                          <a:noAutofit/>
                        </wps:bodyPr>
                      </wps:wsp>
                      <wps:wsp>
                        <wps:cNvPr id="866" name="Shape 921"/>
                        <wps:cNvSpPr/>
                        <wps:spPr>
                          <a:xfrm>
                            <a:off x="3073324" y="2641677"/>
                            <a:ext cx="1016279" cy="508317"/>
                          </a:xfrm>
                          <a:custGeom>
                            <a:avLst/>
                            <a:gdLst/>
                            <a:ahLst/>
                            <a:cxnLst/>
                            <a:rect l="0" t="0" r="0" b="0"/>
                            <a:pathLst>
                              <a:path w="1016279" h="508317">
                                <a:moveTo>
                                  <a:pt x="507949" y="0"/>
                                </a:moveTo>
                                <a:cubicBezTo>
                                  <a:pt x="788391" y="0"/>
                                  <a:pt x="1016279" y="113767"/>
                                  <a:pt x="1016279" y="254520"/>
                                </a:cubicBezTo>
                                <a:cubicBezTo>
                                  <a:pt x="1016279" y="394919"/>
                                  <a:pt x="788391" y="508317"/>
                                  <a:pt x="507949" y="508317"/>
                                </a:cubicBezTo>
                                <a:cubicBezTo>
                                  <a:pt x="227521" y="508317"/>
                                  <a:pt x="0" y="394919"/>
                                  <a:pt x="0" y="254520"/>
                                </a:cubicBezTo>
                                <a:cubicBezTo>
                                  <a:pt x="0" y="113767"/>
                                  <a:pt x="227521" y="0"/>
                                  <a:pt x="507949" y="0"/>
                                </a:cubicBezTo>
                                <a:close/>
                              </a:path>
                            </a:pathLst>
                          </a:custGeom>
                          <a:ln w="0" cap="flat">
                            <a:miter lim="127000"/>
                          </a:ln>
                        </wps:spPr>
                        <wps:style>
                          <a:lnRef idx="0">
                            <a:srgbClr val="000000">
                              <a:alpha val="0"/>
                            </a:srgbClr>
                          </a:lnRef>
                          <a:fillRef idx="1">
                            <a:srgbClr val="FFFFC0"/>
                          </a:fillRef>
                          <a:effectRef idx="0">
                            <a:scrgbClr r="0" g="0" b="0"/>
                          </a:effectRef>
                          <a:fontRef idx="none"/>
                        </wps:style>
                        <wps:bodyPr/>
                      </wps:wsp>
                      <wps:wsp>
                        <wps:cNvPr id="867" name="Shape 922"/>
                        <wps:cNvSpPr/>
                        <wps:spPr>
                          <a:xfrm>
                            <a:off x="3073324" y="2641677"/>
                            <a:ext cx="1016279" cy="508317"/>
                          </a:xfrm>
                          <a:custGeom>
                            <a:avLst/>
                            <a:gdLst/>
                            <a:ahLst/>
                            <a:cxnLst/>
                            <a:rect l="0" t="0" r="0" b="0"/>
                            <a:pathLst>
                              <a:path w="1016279" h="508317">
                                <a:moveTo>
                                  <a:pt x="1016279" y="254520"/>
                                </a:moveTo>
                                <a:cubicBezTo>
                                  <a:pt x="1016279" y="394919"/>
                                  <a:pt x="788391" y="508317"/>
                                  <a:pt x="507949" y="508317"/>
                                </a:cubicBezTo>
                                <a:cubicBezTo>
                                  <a:pt x="227521" y="508317"/>
                                  <a:pt x="0" y="394919"/>
                                  <a:pt x="0" y="254520"/>
                                </a:cubicBezTo>
                                <a:cubicBezTo>
                                  <a:pt x="0" y="113767"/>
                                  <a:pt x="227521" y="0"/>
                                  <a:pt x="507949" y="0"/>
                                </a:cubicBezTo>
                                <a:cubicBezTo>
                                  <a:pt x="788391" y="0"/>
                                  <a:pt x="1016279" y="113767"/>
                                  <a:pt x="1016279" y="254520"/>
                                </a:cubicBezTo>
                                <a:close/>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868" name="Rectangle 923"/>
                        <wps:cNvSpPr/>
                        <wps:spPr>
                          <a:xfrm>
                            <a:off x="673202" y="2922040"/>
                            <a:ext cx="796756" cy="207536"/>
                          </a:xfrm>
                          <a:prstGeom prst="rect">
                            <a:avLst/>
                          </a:prstGeom>
                          <a:ln>
                            <a:noFill/>
                          </a:ln>
                        </wps:spPr>
                        <wps:txbx>
                          <w:txbxContent>
                            <w:p w14:paraId="13159434" w14:textId="77777777" w:rsidR="006118A4" w:rsidRDefault="006118A4" w:rsidP="00535AD9">
                              <w:r>
                                <w:rPr>
                                  <w:rFonts w:ascii="Liberation Sans" w:eastAsia="Liberation Sans" w:hAnsi="Liberation Sans" w:cs="Liberation Sans"/>
                                </w:rPr>
                                <w:t>verwalten</w:t>
                              </w:r>
                            </w:p>
                          </w:txbxContent>
                        </wps:txbx>
                        <wps:bodyPr horzOverflow="overflow" vert="horz" lIns="0" tIns="0" rIns="0" bIns="0" rtlCol="0">
                          <a:noAutofit/>
                        </wps:bodyPr>
                      </wps:wsp>
                      <wps:wsp>
                        <wps:cNvPr id="869" name="Rectangle 924"/>
                        <wps:cNvSpPr/>
                        <wps:spPr>
                          <a:xfrm>
                            <a:off x="3276714" y="2731235"/>
                            <a:ext cx="797313" cy="207536"/>
                          </a:xfrm>
                          <a:prstGeom prst="rect">
                            <a:avLst/>
                          </a:prstGeom>
                          <a:ln>
                            <a:noFill/>
                          </a:ln>
                        </wps:spPr>
                        <wps:txbx>
                          <w:txbxContent>
                            <w:p w14:paraId="3DE3425E" w14:textId="77777777" w:rsidR="006118A4" w:rsidRDefault="006118A4" w:rsidP="00535AD9">
                              <w:r>
                                <w:rPr>
                                  <w:rFonts w:ascii="Liberation Sans" w:eastAsia="Liberation Sans" w:hAnsi="Liberation Sans" w:cs="Liberation Sans"/>
                                </w:rPr>
                                <w:t>Personen</w:t>
                              </w:r>
                            </w:p>
                          </w:txbxContent>
                        </wps:txbx>
                        <wps:bodyPr horzOverflow="overflow" vert="horz" lIns="0" tIns="0" rIns="0" bIns="0" rtlCol="0">
                          <a:noAutofit/>
                        </wps:bodyPr>
                      </wps:wsp>
                      <wps:wsp>
                        <wps:cNvPr id="870" name="Shape 925"/>
                        <wps:cNvSpPr/>
                        <wps:spPr>
                          <a:xfrm>
                            <a:off x="901433" y="1092239"/>
                            <a:ext cx="2845448" cy="889558"/>
                          </a:xfrm>
                          <a:custGeom>
                            <a:avLst/>
                            <a:gdLst/>
                            <a:ahLst/>
                            <a:cxnLst/>
                            <a:rect l="0" t="0" r="0" b="0"/>
                            <a:pathLst>
                              <a:path w="2845448" h="889558">
                                <a:moveTo>
                                  <a:pt x="1422730" y="0"/>
                                </a:moveTo>
                                <a:cubicBezTo>
                                  <a:pt x="2208606" y="0"/>
                                  <a:pt x="2845448" y="199085"/>
                                  <a:pt x="2845448" y="444602"/>
                                </a:cubicBezTo>
                                <a:cubicBezTo>
                                  <a:pt x="2845448" y="690118"/>
                                  <a:pt x="2208606" y="889558"/>
                                  <a:pt x="1422730" y="889558"/>
                                </a:cubicBezTo>
                                <a:cubicBezTo>
                                  <a:pt x="637210" y="889558"/>
                                  <a:pt x="0" y="690118"/>
                                  <a:pt x="0" y="444602"/>
                                </a:cubicBezTo>
                                <a:cubicBezTo>
                                  <a:pt x="0" y="199085"/>
                                  <a:pt x="637210" y="0"/>
                                  <a:pt x="1422730" y="0"/>
                                </a:cubicBezTo>
                                <a:close/>
                              </a:path>
                            </a:pathLst>
                          </a:custGeom>
                          <a:ln w="0" cap="flat">
                            <a:miter lim="127000"/>
                          </a:ln>
                        </wps:spPr>
                        <wps:style>
                          <a:lnRef idx="0">
                            <a:srgbClr val="000000">
                              <a:alpha val="0"/>
                            </a:srgbClr>
                          </a:lnRef>
                          <a:fillRef idx="1">
                            <a:srgbClr val="7ACFF5"/>
                          </a:fillRef>
                          <a:effectRef idx="0">
                            <a:scrgbClr r="0" g="0" b="0"/>
                          </a:effectRef>
                          <a:fontRef idx="none"/>
                        </wps:style>
                        <wps:bodyPr/>
                      </wps:wsp>
                      <wps:wsp>
                        <wps:cNvPr id="871" name="Shape 926"/>
                        <wps:cNvSpPr/>
                        <wps:spPr>
                          <a:xfrm>
                            <a:off x="901433" y="1092239"/>
                            <a:ext cx="2845448" cy="889558"/>
                          </a:xfrm>
                          <a:custGeom>
                            <a:avLst/>
                            <a:gdLst/>
                            <a:ahLst/>
                            <a:cxnLst/>
                            <a:rect l="0" t="0" r="0" b="0"/>
                            <a:pathLst>
                              <a:path w="2845448" h="889558">
                                <a:moveTo>
                                  <a:pt x="2845448" y="444602"/>
                                </a:moveTo>
                                <a:cubicBezTo>
                                  <a:pt x="2845448" y="690118"/>
                                  <a:pt x="2208606" y="889558"/>
                                  <a:pt x="1422730" y="889558"/>
                                </a:cubicBezTo>
                                <a:cubicBezTo>
                                  <a:pt x="637210" y="889558"/>
                                  <a:pt x="0" y="690118"/>
                                  <a:pt x="0" y="444602"/>
                                </a:cubicBezTo>
                                <a:cubicBezTo>
                                  <a:pt x="0" y="199085"/>
                                  <a:pt x="637210" y="0"/>
                                  <a:pt x="1422730" y="0"/>
                                </a:cubicBezTo>
                                <a:cubicBezTo>
                                  <a:pt x="2208606" y="0"/>
                                  <a:pt x="2845448" y="199085"/>
                                  <a:pt x="2845448" y="444602"/>
                                </a:cubicBezTo>
                                <a:close/>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872" name="Shape 927"/>
                        <wps:cNvSpPr/>
                        <wps:spPr>
                          <a:xfrm>
                            <a:off x="1155598" y="1282675"/>
                            <a:ext cx="2324163" cy="0"/>
                          </a:xfrm>
                          <a:custGeom>
                            <a:avLst/>
                            <a:gdLst/>
                            <a:ahLst/>
                            <a:cxnLst/>
                            <a:rect l="0" t="0" r="0" b="0"/>
                            <a:pathLst>
                              <a:path w="2324163">
                                <a:moveTo>
                                  <a:pt x="0" y="0"/>
                                </a:moveTo>
                                <a:lnTo>
                                  <a:pt x="2324163" y="0"/>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879" name="Rectangle 928"/>
                        <wps:cNvSpPr/>
                        <wps:spPr>
                          <a:xfrm>
                            <a:off x="3276714" y="2922040"/>
                            <a:ext cx="796755" cy="207536"/>
                          </a:xfrm>
                          <a:prstGeom prst="rect">
                            <a:avLst/>
                          </a:prstGeom>
                          <a:ln>
                            <a:noFill/>
                          </a:ln>
                        </wps:spPr>
                        <wps:txbx>
                          <w:txbxContent>
                            <w:p w14:paraId="5275E1D2" w14:textId="77777777" w:rsidR="006118A4" w:rsidRDefault="006118A4" w:rsidP="00535AD9">
                              <w:r>
                                <w:rPr>
                                  <w:rFonts w:ascii="Liberation Sans" w:eastAsia="Liberation Sans" w:hAnsi="Liberation Sans" w:cs="Liberation Sans"/>
                                </w:rPr>
                                <w:t>verwalten</w:t>
                              </w:r>
                            </w:p>
                          </w:txbxContent>
                        </wps:txbx>
                        <wps:bodyPr horzOverflow="overflow" vert="horz" lIns="0" tIns="0" rIns="0" bIns="0" rtlCol="0">
                          <a:noAutofit/>
                        </wps:bodyPr>
                      </wps:wsp>
                      <wps:wsp>
                        <wps:cNvPr id="882" name="Rectangle 929"/>
                        <wps:cNvSpPr/>
                        <wps:spPr>
                          <a:xfrm>
                            <a:off x="1625752" y="1740876"/>
                            <a:ext cx="1843183" cy="207536"/>
                          </a:xfrm>
                          <a:prstGeom prst="rect">
                            <a:avLst/>
                          </a:prstGeom>
                          <a:ln>
                            <a:noFill/>
                          </a:ln>
                        </wps:spPr>
                        <wps:txbx>
                          <w:txbxContent>
                            <w:p w14:paraId="0F650EAF" w14:textId="77777777" w:rsidR="006118A4" w:rsidRDefault="006118A4" w:rsidP="00535AD9">
                              <w:r>
                                <w:rPr>
                                  <w:rFonts w:ascii="Liberation Sans" w:eastAsia="Liberation Sans" w:hAnsi="Liberation Sans" w:cs="Liberation Sans"/>
                                </w:rPr>
                                <w:t>aus JSON-importieren</w:t>
                              </w:r>
                            </w:p>
                          </w:txbxContent>
                        </wps:txbx>
                        <wps:bodyPr horzOverflow="overflow" vert="horz" lIns="0" tIns="0" rIns="0" bIns="0" rtlCol="0">
                          <a:noAutofit/>
                        </wps:bodyPr>
                      </wps:wsp>
                      <wps:wsp>
                        <wps:cNvPr id="884" name="Rectangle 930"/>
                        <wps:cNvSpPr/>
                        <wps:spPr>
                          <a:xfrm>
                            <a:off x="1663916" y="1550440"/>
                            <a:ext cx="1740082" cy="207536"/>
                          </a:xfrm>
                          <a:prstGeom prst="rect">
                            <a:avLst/>
                          </a:prstGeom>
                          <a:ln>
                            <a:noFill/>
                          </a:ln>
                        </wps:spPr>
                        <wps:txbx>
                          <w:txbxContent>
                            <w:p w14:paraId="32F0F770" w14:textId="77777777" w:rsidR="006118A4" w:rsidRDefault="006118A4" w:rsidP="00535AD9">
                              <w:r>
                                <w:rPr>
                                  <w:rFonts w:ascii="Liberation Sans" w:eastAsia="Liberation Sans" w:hAnsi="Liberation Sans" w:cs="Liberation Sans"/>
                                </w:rPr>
                                <w:t>aus CSV-Importieren</w:t>
                              </w:r>
                            </w:p>
                          </w:txbxContent>
                        </wps:txbx>
                        <wps:bodyPr horzOverflow="overflow" vert="horz" lIns="0" tIns="0" rIns="0" bIns="0" rtlCol="0">
                          <a:noAutofit/>
                        </wps:bodyPr>
                      </wps:wsp>
                      <wps:wsp>
                        <wps:cNvPr id="886" name="Rectangle 931"/>
                        <wps:cNvSpPr/>
                        <wps:spPr>
                          <a:xfrm>
                            <a:off x="1752473" y="1359635"/>
                            <a:ext cx="1480007" cy="207536"/>
                          </a:xfrm>
                          <a:prstGeom prst="rect">
                            <a:avLst/>
                          </a:prstGeom>
                          <a:ln>
                            <a:noFill/>
                          </a:ln>
                        </wps:spPr>
                        <wps:txbx>
                          <w:txbxContent>
                            <w:p w14:paraId="61514F70" w14:textId="77777777" w:rsidR="006118A4" w:rsidRDefault="006118A4" w:rsidP="00535AD9">
                              <w:r>
                                <w:rPr>
                                  <w:rFonts w:ascii="Liberation Sans" w:eastAsia="Liberation Sans" w:hAnsi="Liberation Sans" w:cs="Liberation Sans"/>
                                  <w:b/>
                                </w:rPr>
                                <w:t>extension points</w:t>
                              </w:r>
                            </w:p>
                          </w:txbxContent>
                        </wps:txbx>
                        <wps:bodyPr horzOverflow="overflow" vert="horz" lIns="0" tIns="0" rIns="0" bIns="0" rtlCol="0">
                          <a:noAutofit/>
                        </wps:bodyPr>
                      </wps:wsp>
                      <wps:wsp>
                        <wps:cNvPr id="888" name="Shape 932"/>
                        <wps:cNvSpPr/>
                        <wps:spPr>
                          <a:xfrm>
                            <a:off x="380873" y="241554"/>
                            <a:ext cx="1575003" cy="508318"/>
                          </a:xfrm>
                          <a:custGeom>
                            <a:avLst/>
                            <a:gdLst/>
                            <a:ahLst/>
                            <a:cxnLst/>
                            <a:rect l="0" t="0" r="0" b="0"/>
                            <a:pathLst>
                              <a:path w="1575003" h="508318">
                                <a:moveTo>
                                  <a:pt x="787324" y="0"/>
                                </a:moveTo>
                                <a:cubicBezTo>
                                  <a:pt x="1222210" y="0"/>
                                  <a:pt x="1575003" y="113399"/>
                                  <a:pt x="1575003" y="254165"/>
                                </a:cubicBezTo>
                                <a:cubicBezTo>
                                  <a:pt x="1575003" y="394564"/>
                                  <a:pt x="1222210" y="508318"/>
                                  <a:pt x="787324" y="508318"/>
                                </a:cubicBezTo>
                                <a:cubicBezTo>
                                  <a:pt x="352450" y="508318"/>
                                  <a:pt x="0" y="394564"/>
                                  <a:pt x="0" y="254165"/>
                                </a:cubicBezTo>
                                <a:cubicBezTo>
                                  <a:pt x="0" y="113399"/>
                                  <a:pt x="352450" y="0"/>
                                  <a:pt x="787324" y="0"/>
                                </a:cubicBezTo>
                                <a:close/>
                              </a:path>
                            </a:pathLst>
                          </a:custGeom>
                          <a:ln w="0" cap="flat">
                            <a:miter lim="127000"/>
                          </a:ln>
                        </wps:spPr>
                        <wps:style>
                          <a:lnRef idx="0">
                            <a:srgbClr val="000000">
                              <a:alpha val="0"/>
                            </a:srgbClr>
                          </a:lnRef>
                          <a:fillRef idx="1">
                            <a:srgbClr val="7ACFF5"/>
                          </a:fillRef>
                          <a:effectRef idx="0">
                            <a:scrgbClr r="0" g="0" b="0"/>
                          </a:effectRef>
                          <a:fontRef idx="none"/>
                        </wps:style>
                        <wps:bodyPr/>
                      </wps:wsp>
                      <wps:wsp>
                        <wps:cNvPr id="890" name="Shape 933"/>
                        <wps:cNvSpPr/>
                        <wps:spPr>
                          <a:xfrm>
                            <a:off x="380873" y="241554"/>
                            <a:ext cx="1575003" cy="508318"/>
                          </a:xfrm>
                          <a:custGeom>
                            <a:avLst/>
                            <a:gdLst/>
                            <a:ahLst/>
                            <a:cxnLst/>
                            <a:rect l="0" t="0" r="0" b="0"/>
                            <a:pathLst>
                              <a:path w="1575003" h="508318">
                                <a:moveTo>
                                  <a:pt x="1575003" y="254165"/>
                                </a:moveTo>
                                <a:cubicBezTo>
                                  <a:pt x="1575003" y="394564"/>
                                  <a:pt x="1222210" y="508318"/>
                                  <a:pt x="787324" y="508318"/>
                                </a:cubicBezTo>
                                <a:cubicBezTo>
                                  <a:pt x="352450" y="508318"/>
                                  <a:pt x="0" y="394564"/>
                                  <a:pt x="0" y="254165"/>
                                </a:cubicBezTo>
                                <a:cubicBezTo>
                                  <a:pt x="0" y="113399"/>
                                  <a:pt x="352450" y="0"/>
                                  <a:pt x="787324" y="0"/>
                                </a:cubicBezTo>
                                <a:cubicBezTo>
                                  <a:pt x="1222210" y="0"/>
                                  <a:pt x="1575003" y="113399"/>
                                  <a:pt x="1575003" y="254165"/>
                                </a:cubicBezTo>
                                <a:close/>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892" name="Rectangle 934"/>
                        <wps:cNvSpPr/>
                        <wps:spPr>
                          <a:xfrm>
                            <a:off x="1714678" y="1118436"/>
                            <a:ext cx="1603914" cy="207536"/>
                          </a:xfrm>
                          <a:prstGeom prst="rect">
                            <a:avLst/>
                          </a:prstGeom>
                          <a:ln>
                            <a:noFill/>
                          </a:ln>
                        </wps:spPr>
                        <wps:txbx>
                          <w:txbxContent>
                            <w:p w14:paraId="07616E08" w14:textId="77777777" w:rsidR="006118A4" w:rsidRDefault="006118A4" w:rsidP="00535AD9">
                              <w:r>
                                <w:rPr>
                                  <w:rFonts w:ascii="Liberation Sans" w:eastAsia="Liberation Sans" w:hAnsi="Liberation Sans" w:cs="Liberation Sans"/>
                                </w:rPr>
                                <w:t>Backup importieren</w:t>
                              </w:r>
                            </w:p>
                          </w:txbxContent>
                        </wps:txbx>
                        <wps:bodyPr horzOverflow="overflow" vert="horz" lIns="0" tIns="0" rIns="0" bIns="0" rtlCol="0">
                          <a:noAutofit/>
                        </wps:bodyPr>
                      </wps:wsp>
                      <wps:wsp>
                        <wps:cNvPr id="894" name="Shape 935"/>
                        <wps:cNvSpPr/>
                        <wps:spPr>
                          <a:xfrm>
                            <a:off x="2552395" y="241554"/>
                            <a:ext cx="1638719" cy="508318"/>
                          </a:xfrm>
                          <a:custGeom>
                            <a:avLst/>
                            <a:gdLst/>
                            <a:ahLst/>
                            <a:cxnLst/>
                            <a:rect l="0" t="0" r="0" b="0"/>
                            <a:pathLst>
                              <a:path w="1638719" h="508318">
                                <a:moveTo>
                                  <a:pt x="819366" y="0"/>
                                </a:moveTo>
                                <a:cubicBezTo>
                                  <a:pt x="1271880" y="0"/>
                                  <a:pt x="1638719" y="113399"/>
                                  <a:pt x="1638719" y="254165"/>
                                </a:cubicBezTo>
                                <a:cubicBezTo>
                                  <a:pt x="1638719" y="394564"/>
                                  <a:pt x="1271880" y="508318"/>
                                  <a:pt x="819366" y="508318"/>
                                </a:cubicBezTo>
                                <a:cubicBezTo>
                                  <a:pt x="366839" y="508318"/>
                                  <a:pt x="0" y="394564"/>
                                  <a:pt x="0" y="254165"/>
                                </a:cubicBezTo>
                                <a:cubicBezTo>
                                  <a:pt x="0" y="113399"/>
                                  <a:pt x="366839" y="0"/>
                                  <a:pt x="819366" y="0"/>
                                </a:cubicBezTo>
                                <a:close/>
                              </a:path>
                            </a:pathLst>
                          </a:custGeom>
                          <a:ln w="0" cap="flat">
                            <a:miter lim="127000"/>
                          </a:ln>
                        </wps:spPr>
                        <wps:style>
                          <a:lnRef idx="0">
                            <a:srgbClr val="000000">
                              <a:alpha val="0"/>
                            </a:srgbClr>
                          </a:lnRef>
                          <a:fillRef idx="1">
                            <a:srgbClr val="7ACFF5"/>
                          </a:fillRef>
                          <a:effectRef idx="0">
                            <a:scrgbClr r="0" g="0" b="0"/>
                          </a:effectRef>
                          <a:fontRef idx="none"/>
                        </wps:style>
                        <wps:bodyPr/>
                      </wps:wsp>
                      <wps:wsp>
                        <wps:cNvPr id="895" name="Shape 936"/>
                        <wps:cNvSpPr/>
                        <wps:spPr>
                          <a:xfrm>
                            <a:off x="2552395" y="241554"/>
                            <a:ext cx="1638719" cy="508318"/>
                          </a:xfrm>
                          <a:custGeom>
                            <a:avLst/>
                            <a:gdLst/>
                            <a:ahLst/>
                            <a:cxnLst/>
                            <a:rect l="0" t="0" r="0" b="0"/>
                            <a:pathLst>
                              <a:path w="1638719" h="508318">
                                <a:moveTo>
                                  <a:pt x="1638719" y="254165"/>
                                </a:moveTo>
                                <a:cubicBezTo>
                                  <a:pt x="1638719" y="394564"/>
                                  <a:pt x="1271880" y="508318"/>
                                  <a:pt x="819366" y="508318"/>
                                </a:cubicBezTo>
                                <a:cubicBezTo>
                                  <a:pt x="366839" y="508318"/>
                                  <a:pt x="0" y="394564"/>
                                  <a:pt x="0" y="254165"/>
                                </a:cubicBezTo>
                                <a:cubicBezTo>
                                  <a:pt x="0" y="113399"/>
                                  <a:pt x="366839" y="0"/>
                                  <a:pt x="819366" y="0"/>
                                </a:cubicBezTo>
                                <a:cubicBezTo>
                                  <a:pt x="1271880" y="0"/>
                                  <a:pt x="1638719" y="113399"/>
                                  <a:pt x="1638719" y="254165"/>
                                </a:cubicBezTo>
                                <a:close/>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41728" name="Rectangle 937"/>
                        <wps:cNvSpPr/>
                        <wps:spPr>
                          <a:xfrm>
                            <a:off x="507962" y="420038"/>
                            <a:ext cx="1739896" cy="207536"/>
                          </a:xfrm>
                          <a:prstGeom prst="rect">
                            <a:avLst/>
                          </a:prstGeom>
                          <a:ln>
                            <a:noFill/>
                          </a:ln>
                        </wps:spPr>
                        <wps:txbx>
                          <w:txbxContent>
                            <w:p w14:paraId="3FC6E36D" w14:textId="77777777" w:rsidR="006118A4" w:rsidRDefault="006118A4" w:rsidP="00535AD9">
                              <w:r>
                                <w:rPr>
                                  <w:rFonts w:ascii="Liberation Sans" w:eastAsia="Liberation Sans" w:hAnsi="Liberation Sans" w:cs="Liberation Sans"/>
                                </w:rPr>
                                <w:t>aus CSV-Importieren</w:t>
                              </w:r>
                            </w:p>
                          </w:txbxContent>
                        </wps:txbx>
                        <wps:bodyPr horzOverflow="overflow" vert="horz" lIns="0" tIns="0" rIns="0" bIns="0" rtlCol="0">
                          <a:noAutofit/>
                        </wps:bodyPr>
                      </wps:wsp>
                      <wps:wsp>
                        <wps:cNvPr id="41729" name="Rectangle 938"/>
                        <wps:cNvSpPr/>
                        <wps:spPr>
                          <a:xfrm>
                            <a:off x="2679840" y="420038"/>
                            <a:ext cx="1843183" cy="207536"/>
                          </a:xfrm>
                          <a:prstGeom prst="rect">
                            <a:avLst/>
                          </a:prstGeom>
                          <a:ln>
                            <a:noFill/>
                          </a:ln>
                        </wps:spPr>
                        <wps:txbx>
                          <w:txbxContent>
                            <w:p w14:paraId="4C0FA11E" w14:textId="77777777" w:rsidR="006118A4" w:rsidRDefault="006118A4" w:rsidP="00535AD9">
                              <w:r>
                                <w:rPr>
                                  <w:rFonts w:ascii="Liberation Sans" w:eastAsia="Liberation Sans" w:hAnsi="Liberation Sans" w:cs="Liberation Sans"/>
                                </w:rPr>
                                <w:t>aus JSON-importieren</w:t>
                              </w:r>
                            </w:p>
                          </w:txbxContent>
                        </wps:txbx>
                        <wps:bodyPr horzOverflow="overflow" vert="horz" lIns="0" tIns="0" rIns="0" bIns="0" rtlCol="0">
                          <a:noAutofit/>
                        </wps:bodyPr>
                      </wps:wsp>
                      <wps:wsp>
                        <wps:cNvPr id="41730" name="Shape 939"/>
                        <wps:cNvSpPr/>
                        <wps:spPr>
                          <a:xfrm>
                            <a:off x="1117435" y="749516"/>
                            <a:ext cx="0" cy="546126"/>
                          </a:xfrm>
                          <a:custGeom>
                            <a:avLst/>
                            <a:gdLst/>
                            <a:ahLst/>
                            <a:cxnLst/>
                            <a:rect l="0" t="0" r="0" b="0"/>
                            <a:pathLst>
                              <a:path h="546126">
                                <a:moveTo>
                                  <a:pt x="0" y="0"/>
                                </a:moveTo>
                                <a:lnTo>
                                  <a:pt x="0" y="546126"/>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41731" name="Shape 940"/>
                        <wps:cNvSpPr/>
                        <wps:spPr>
                          <a:xfrm>
                            <a:off x="1117435" y="1143000"/>
                            <a:ext cx="76683" cy="152997"/>
                          </a:xfrm>
                          <a:custGeom>
                            <a:avLst/>
                            <a:gdLst/>
                            <a:ahLst/>
                            <a:cxnLst/>
                            <a:rect l="0" t="0" r="0" b="0"/>
                            <a:pathLst>
                              <a:path w="76683" h="152997">
                                <a:moveTo>
                                  <a:pt x="0" y="152997"/>
                                </a:moveTo>
                                <a:lnTo>
                                  <a:pt x="76683" y="0"/>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41732" name="Shape 941"/>
                        <wps:cNvSpPr/>
                        <wps:spPr>
                          <a:xfrm>
                            <a:off x="1041121" y="1143000"/>
                            <a:ext cx="76683" cy="152997"/>
                          </a:xfrm>
                          <a:custGeom>
                            <a:avLst/>
                            <a:gdLst/>
                            <a:ahLst/>
                            <a:cxnLst/>
                            <a:rect l="0" t="0" r="0" b="0"/>
                            <a:pathLst>
                              <a:path w="76683" h="152997">
                                <a:moveTo>
                                  <a:pt x="76683" y="152997"/>
                                </a:moveTo>
                                <a:lnTo>
                                  <a:pt x="0" y="0"/>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41733" name="Shape 942"/>
                        <wps:cNvSpPr/>
                        <wps:spPr>
                          <a:xfrm>
                            <a:off x="3365284" y="749516"/>
                            <a:ext cx="0" cy="482397"/>
                          </a:xfrm>
                          <a:custGeom>
                            <a:avLst/>
                            <a:gdLst/>
                            <a:ahLst/>
                            <a:cxnLst/>
                            <a:rect l="0" t="0" r="0" b="0"/>
                            <a:pathLst>
                              <a:path h="482397">
                                <a:moveTo>
                                  <a:pt x="0" y="0"/>
                                </a:moveTo>
                                <a:lnTo>
                                  <a:pt x="0" y="482397"/>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41734" name="Shape 943"/>
                        <wps:cNvSpPr/>
                        <wps:spPr>
                          <a:xfrm>
                            <a:off x="3365284" y="1079640"/>
                            <a:ext cx="76670" cy="152641"/>
                          </a:xfrm>
                          <a:custGeom>
                            <a:avLst/>
                            <a:gdLst/>
                            <a:ahLst/>
                            <a:cxnLst/>
                            <a:rect l="0" t="0" r="0" b="0"/>
                            <a:pathLst>
                              <a:path w="76670" h="152641">
                                <a:moveTo>
                                  <a:pt x="0" y="152641"/>
                                </a:moveTo>
                                <a:lnTo>
                                  <a:pt x="76670" y="0"/>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41735" name="Shape 944"/>
                        <wps:cNvSpPr/>
                        <wps:spPr>
                          <a:xfrm>
                            <a:off x="3289313" y="1079640"/>
                            <a:ext cx="76327" cy="152641"/>
                          </a:xfrm>
                          <a:custGeom>
                            <a:avLst/>
                            <a:gdLst/>
                            <a:ahLst/>
                            <a:cxnLst/>
                            <a:rect l="0" t="0" r="0" b="0"/>
                            <a:pathLst>
                              <a:path w="76327" h="152641">
                                <a:moveTo>
                                  <a:pt x="76327" y="152641"/>
                                </a:moveTo>
                                <a:lnTo>
                                  <a:pt x="0" y="0"/>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41736" name="Shape 945"/>
                        <wps:cNvSpPr/>
                        <wps:spPr>
                          <a:xfrm>
                            <a:off x="3746513" y="1536840"/>
                            <a:ext cx="1041121" cy="0"/>
                          </a:xfrm>
                          <a:custGeom>
                            <a:avLst/>
                            <a:gdLst/>
                            <a:ahLst/>
                            <a:cxnLst/>
                            <a:rect l="0" t="0" r="0" b="0"/>
                            <a:pathLst>
                              <a:path w="1041121">
                                <a:moveTo>
                                  <a:pt x="1041121" y="0"/>
                                </a:moveTo>
                                <a:lnTo>
                                  <a:pt x="0" y="0"/>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41737" name="Shape 946"/>
                        <wps:cNvSpPr/>
                        <wps:spPr>
                          <a:xfrm>
                            <a:off x="3746513" y="1536840"/>
                            <a:ext cx="152641" cy="76682"/>
                          </a:xfrm>
                          <a:custGeom>
                            <a:avLst/>
                            <a:gdLst/>
                            <a:ahLst/>
                            <a:cxnLst/>
                            <a:rect l="0" t="0" r="0" b="0"/>
                            <a:pathLst>
                              <a:path w="152641" h="76682">
                                <a:moveTo>
                                  <a:pt x="0" y="0"/>
                                </a:moveTo>
                                <a:lnTo>
                                  <a:pt x="152641" y="76682"/>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41738" name="Shape 947"/>
                        <wps:cNvSpPr/>
                        <wps:spPr>
                          <a:xfrm>
                            <a:off x="3746513" y="1460513"/>
                            <a:ext cx="152641" cy="76682"/>
                          </a:xfrm>
                          <a:custGeom>
                            <a:avLst/>
                            <a:gdLst/>
                            <a:ahLst/>
                            <a:cxnLst/>
                            <a:rect l="0" t="0" r="0" b="0"/>
                            <a:pathLst>
                              <a:path w="152641" h="76682">
                                <a:moveTo>
                                  <a:pt x="0" y="76682"/>
                                </a:moveTo>
                                <a:lnTo>
                                  <a:pt x="152641" y="0"/>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41739" name="Shape 948"/>
                        <wps:cNvSpPr/>
                        <wps:spPr>
                          <a:xfrm>
                            <a:off x="3581273" y="1752842"/>
                            <a:ext cx="0" cy="888835"/>
                          </a:xfrm>
                          <a:custGeom>
                            <a:avLst/>
                            <a:gdLst/>
                            <a:ahLst/>
                            <a:cxnLst/>
                            <a:rect l="0" t="0" r="0" b="0"/>
                            <a:pathLst>
                              <a:path h="888835">
                                <a:moveTo>
                                  <a:pt x="0" y="888835"/>
                                </a:moveTo>
                                <a:lnTo>
                                  <a:pt x="0" y="0"/>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41740" name="Shape 949"/>
                        <wps:cNvSpPr/>
                        <wps:spPr>
                          <a:xfrm>
                            <a:off x="3504959" y="1752842"/>
                            <a:ext cx="76683" cy="152641"/>
                          </a:xfrm>
                          <a:custGeom>
                            <a:avLst/>
                            <a:gdLst/>
                            <a:ahLst/>
                            <a:cxnLst/>
                            <a:rect l="0" t="0" r="0" b="0"/>
                            <a:pathLst>
                              <a:path w="76683" h="152641">
                                <a:moveTo>
                                  <a:pt x="76683" y="0"/>
                                </a:moveTo>
                                <a:lnTo>
                                  <a:pt x="0" y="152641"/>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41741" name="Shape 950"/>
                        <wps:cNvSpPr/>
                        <wps:spPr>
                          <a:xfrm>
                            <a:off x="3581273" y="1752842"/>
                            <a:ext cx="76683" cy="152641"/>
                          </a:xfrm>
                          <a:custGeom>
                            <a:avLst/>
                            <a:gdLst/>
                            <a:ahLst/>
                            <a:cxnLst/>
                            <a:rect l="0" t="0" r="0" b="0"/>
                            <a:pathLst>
                              <a:path w="76683" h="152641">
                                <a:moveTo>
                                  <a:pt x="0" y="0"/>
                                </a:moveTo>
                                <a:lnTo>
                                  <a:pt x="76683" y="152641"/>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41742" name="Shape 951"/>
                        <wps:cNvSpPr/>
                        <wps:spPr>
                          <a:xfrm>
                            <a:off x="2286000" y="1981442"/>
                            <a:ext cx="0" cy="660235"/>
                          </a:xfrm>
                          <a:custGeom>
                            <a:avLst/>
                            <a:gdLst/>
                            <a:ahLst/>
                            <a:cxnLst/>
                            <a:rect l="0" t="0" r="0" b="0"/>
                            <a:pathLst>
                              <a:path h="660235">
                                <a:moveTo>
                                  <a:pt x="0" y="660235"/>
                                </a:moveTo>
                                <a:lnTo>
                                  <a:pt x="0" y="0"/>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41743" name="Shape 952"/>
                        <wps:cNvSpPr/>
                        <wps:spPr>
                          <a:xfrm>
                            <a:off x="2209673" y="1981442"/>
                            <a:ext cx="76683" cy="152641"/>
                          </a:xfrm>
                          <a:custGeom>
                            <a:avLst/>
                            <a:gdLst/>
                            <a:ahLst/>
                            <a:cxnLst/>
                            <a:rect l="0" t="0" r="0" b="0"/>
                            <a:pathLst>
                              <a:path w="76683" h="152641">
                                <a:moveTo>
                                  <a:pt x="76683" y="0"/>
                                </a:moveTo>
                                <a:lnTo>
                                  <a:pt x="0" y="152641"/>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41744" name="Shape 953"/>
                        <wps:cNvSpPr/>
                        <wps:spPr>
                          <a:xfrm>
                            <a:off x="2286000" y="1981442"/>
                            <a:ext cx="76314" cy="152641"/>
                          </a:xfrm>
                          <a:custGeom>
                            <a:avLst/>
                            <a:gdLst/>
                            <a:ahLst/>
                            <a:cxnLst/>
                            <a:rect l="0" t="0" r="0" b="0"/>
                            <a:pathLst>
                              <a:path w="76314" h="152641">
                                <a:moveTo>
                                  <a:pt x="0" y="0"/>
                                </a:moveTo>
                                <a:lnTo>
                                  <a:pt x="76314" y="152641"/>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41745" name="Shape 954"/>
                        <wps:cNvSpPr/>
                        <wps:spPr>
                          <a:xfrm>
                            <a:off x="990359" y="1702080"/>
                            <a:ext cx="0" cy="939597"/>
                          </a:xfrm>
                          <a:custGeom>
                            <a:avLst/>
                            <a:gdLst/>
                            <a:ahLst/>
                            <a:cxnLst/>
                            <a:rect l="0" t="0" r="0" b="0"/>
                            <a:pathLst>
                              <a:path h="939597">
                                <a:moveTo>
                                  <a:pt x="0" y="939597"/>
                                </a:moveTo>
                                <a:lnTo>
                                  <a:pt x="0" y="0"/>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41746" name="Shape 955"/>
                        <wps:cNvSpPr/>
                        <wps:spPr>
                          <a:xfrm>
                            <a:off x="914400" y="1702080"/>
                            <a:ext cx="76314" cy="152641"/>
                          </a:xfrm>
                          <a:custGeom>
                            <a:avLst/>
                            <a:gdLst/>
                            <a:ahLst/>
                            <a:cxnLst/>
                            <a:rect l="0" t="0" r="0" b="0"/>
                            <a:pathLst>
                              <a:path w="76314" h="152641">
                                <a:moveTo>
                                  <a:pt x="76314" y="0"/>
                                </a:moveTo>
                                <a:lnTo>
                                  <a:pt x="0" y="152641"/>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41747" name="Shape 956"/>
                        <wps:cNvSpPr/>
                        <wps:spPr>
                          <a:xfrm>
                            <a:off x="990359" y="1702080"/>
                            <a:ext cx="76683" cy="152641"/>
                          </a:xfrm>
                          <a:custGeom>
                            <a:avLst/>
                            <a:gdLst/>
                            <a:ahLst/>
                            <a:cxnLst/>
                            <a:rect l="0" t="0" r="0" b="0"/>
                            <a:pathLst>
                              <a:path w="76683" h="152641">
                                <a:moveTo>
                                  <a:pt x="0" y="0"/>
                                </a:moveTo>
                                <a:lnTo>
                                  <a:pt x="76683" y="152641"/>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41748" name="Rectangle 957"/>
                        <wps:cNvSpPr/>
                        <wps:spPr>
                          <a:xfrm>
                            <a:off x="4788002" y="1880550"/>
                            <a:ext cx="527022" cy="207536"/>
                          </a:xfrm>
                          <a:prstGeom prst="rect">
                            <a:avLst/>
                          </a:prstGeom>
                          <a:ln>
                            <a:noFill/>
                          </a:ln>
                        </wps:spPr>
                        <wps:txbx>
                          <w:txbxContent>
                            <w:p w14:paraId="0EA4D18B" w14:textId="77777777" w:rsidR="006118A4" w:rsidRDefault="006118A4" w:rsidP="00535AD9">
                              <w:r>
                                <w:rPr>
                                  <w:rFonts w:ascii="Liberation Sans" w:eastAsia="Liberation Sans" w:hAnsi="Liberation Sans" w:cs="Liberation Sans"/>
                                </w:rPr>
                                <w:t>Admin</w:t>
                              </w:r>
                            </w:p>
                          </w:txbxContent>
                        </wps:txbx>
                        <wps:bodyPr horzOverflow="overflow" vert="horz" lIns="0" tIns="0" rIns="0" bIns="0" rtlCol="0">
                          <a:noAutofit/>
                        </wps:bodyPr>
                      </wps:wsp>
                      <wps:wsp>
                        <wps:cNvPr id="41749" name="Rectangle 41718"/>
                        <wps:cNvSpPr/>
                        <wps:spPr>
                          <a:xfrm>
                            <a:off x="114478" y="2299600"/>
                            <a:ext cx="217905" cy="207536"/>
                          </a:xfrm>
                          <a:prstGeom prst="rect">
                            <a:avLst/>
                          </a:prstGeom>
                          <a:ln>
                            <a:noFill/>
                          </a:ln>
                        </wps:spPr>
                        <wps:txbx>
                          <w:txbxContent>
                            <w:p w14:paraId="64078C93" w14:textId="77777777" w:rsidR="006118A4" w:rsidRDefault="006118A4" w:rsidP="00535AD9">
                              <w:r>
                                <w:rPr>
                                  <w:rFonts w:ascii="Liberation Sans" w:eastAsia="Liberation Sans" w:hAnsi="Liberation Sans" w:cs="Liberation Sans"/>
                                </w:rPr>
                                <w:t>&lt;&lt;</w:t>
                              </w:r>
                            </w:p>
                          </w:txbxContent>
                        </wps:txbx>
                        <wps:bodyPr horzOverflow="overflow" vert="horz" lIns="0" tIns="0" rIns="0" bIns="0" rtlCol="0">
                          <a:noAutofit/>
                        </wps:bodyPr>
                      </wps:wsp>
                      <wps:wsp>
                        <wps:cNvPr id="41750" name="Rectangle 41719"/>
                        <wps:cNvSpPr/>
                        <wps:spPr>
                          <a:xfrm>
                            <a:off x="730024" y="2299600"/>
                            <a:ext cx="217905" cy="207536"/>
                          </a:xfrm>
                          <a:prstGeom prst="rect">
                            <a:avLst/>
                          </a:prstGeom>
                          <a:ln>
                            <a:noFill/>
                          </a:ln>
                        </wps:spPr>
                        <wps:txbx>
                          <w:txbxContent>
                            <w:p w14:paraId="10A8BD65" w14:textId="77777777" w:rsidR="006118A4" w:rsidRDefault="006118A4" w:rsidP="00535AD9">
                              <w:r>
                                <w:rPr>
                                  <w:rFonts w:ascii="Liberation Sans" w:eastAsia="Liberation Sans" w:hAnsi="Liberation Sans" w:cs="Liberation Sans"/>
                                </w:rPr>
                                <w:t>&gt;&gt;</w:t>
                              </w:r>
                            </w:p>
                          </w:txbxContent>
                        </wps:txbx>
                        <wps:bodyPr horzOverflow="overflow" vert="horz" lIns="0" tIns="0" rIns="0" bIns="0" rtlCol="0">
                          <a:noAutofit/>
                        </wps:bodyPr>
                      </wps:wsp>
                      <wps:wsp>
                        <wps:cNvPr id="41751" name="Rectangle 41721"/>
                        <wps:cNvSpPr/>
                        <wps:spPr>
                          <a:xfrm>
                            <a:off x="279294" y="2299600"/>
                            <a:ext cx="599657" cy="207536"/>
                          </a:xfrm>
                          <a:prstGeom prst="rect">
                            <a:avLst/>
                          </a:prstGeom>
                          <a:ln>
                            <a:noFill/>
                          </a:ln>
                        </wps:spPr>
                        <wps:txbx>
                          <w:txbxContent>
                            <w:p w14:paraId="347684F0" w14:textId="77777777" w:rsidR="006118A4" w:rsidRDefault="006118A4" w:rsidP="00535AD9">
                              <w:r>
                                <w:rPr>
                                  <w:rFonts w:ascii="Liberation Sans" w:eastAsia="Liberation Sans" w:hAnsi="Liberation Sans" w:cs="Liberation Sans"/>
                                </w:rPr>
                                <w:t>Include</w:t>
                              </w:r>
                            </w:p>
                          </w:txbxContent>
                        </wps:txbx>
                        <wps:bodyPr horzOverflow="overflow" vert="horz" lIns="0" tIns="0" rIns="0" bIns="0" rtlCol="0">
                          <a:noAutofit/>
                        </wps:bodyPr>
                      </wps:wsp>
                      <wps:wsp>
                        <wps:cNvPr id="41752" name="Rectangle 41723"/>
                        <wps:cNvSpPr/>
                        <wps:spPr>
                          <a:xfrm>
                            <a:off x="1435316" y="2274035"/>
                            <a:ext cx="217905" cy="207536"/>
                          </a:xfrm>
                          <a:prstGeom prst="rect">
                            <a:avLst/>
                          </a:prstGeom>
                          <a:ln>
                            <a:noFill/>
                          </a:ln>
                        </wps:spPr>
                        <wps:txbx>
                          <w:txbxContent>
                            <w:p w14:paraId="41D6BC56" w14:textId="77777777" w:rsidR="006118A4" w:rsidRDefault="006118A4" w:rsidP="00535AD9">
                              <w:r>
                                <w:rPr>
                                  <w:rFonts w:ascii="Liberation Sans" w:eastAsia="Liberation Sans" w:hAnsi="Liberation Sans" w:cs="Liberation Sans"/>
                                </w:rPr>
                                <w:t>&lt;&lt;</w:t>
                              </w:r>
                            </w:p>
                          </w:txbxContent>
                        </wps:txbx>
                        <wps:bodyPr horzOverflow="overflow" vert="horz" lIns="0" tIns="0" rIns="0" bIns="0" rtlCol="0">
                          <a:noAutofit/>
                        </wps:bodyPr>
                      </wps:wsp>
                      <wps:wsp>
                        <wps:cNvPr id="41753" name="Rectangle 41726"/>
                        <wps:cNvSpPr/>
                        <wps:spPr>
                          <a:xfrm>
                            <a:off x="1600132" y="2274035"/>
                            <a:ext cx="599657" cy="207536"/>
                          </a:xfrm>
                          <a:prstGeom prst="rect">
                            <a:avLst/>
                          </a:prstGeom>
                          <a:ln>
                            <a:noFill/>
                          </a:ln>
                        </wps:spPr>
                        <wps:txbx>
                          <w:txbxContent>
                            <w:p w14:paraId="6603FE37" w14:textId="77777777" w:rsidR="006118A4" w:rsidRDefault="006118A4" w:rsidP="00535AD9">
                              <w:r>
                                <w:rPr>
                                  <w:rFonts w:ascii="Liberation Sans" w:eastAsia="Liberation Sans" w:hAnsi="Liberation Sans" w:cs="Liberation Sans"/>
                                </w:rPr>
                                <w:t>Include</w:t>
                              </w:r>
                            </w:p>
                          </w:txbxContent>
                        </wps:txbx>
                        <wps:bodyPr horzOverflow="overflow" vert="horz" lIns="0" tIns="0" rIns="0" bIns="0" rtlCol="0">
                          <a:noAutofit/>
                        </wps:bodyPr>
                      </wps:wsp>
                      <wps:wsp>
                        <wps:cNvPr id="41754" name="Rectangle 41725"/>
                        <wps:cNvSpPr/>
                        <wps:spPr>
                          <a:xfrm>
                            <a:off x="2050862" y="2274035"/>
                            <a:ext cx="217905" cy="207536"/>
                          </a:xfrm>
                          <a:prstGeom prst="rect">
                            <a:avLst/>
                          </a:prstGeom>
                          <a:ln>
                            <a:noFill/>
                          </a:ln>
                        </wps:spPr>
                        <wps:txbx>
                          <w:txbxContent>
                            <w:p w14:paraId="423C6F0E" w14:textId="77777777" w:rsidR="006118A4" w:rsidRDefault="006118A4" w:rsidP="00535AD9">
                              <w:r>
                                <w:rPr>
                                  <w:rFonts w:ascii="Liberation Sans" w:eastAsia="Liberation Sans" w:hAnsi="Liberation Sans" w:cs="Liberation Sans"/>
                                </w:rPr>
                                <w:t>&gt;&gt;</w:t>
                              </w:r>
                            </w:p>
                          </w:txbxContent>
                        </wps:txbx>
                        <wps:bodyPr horzOverflow="overflow" vert="horz" lIns="0" tIns="0" rIns="0" bIns="0" rtlCol="0">
                          <a:noAutofit/>
                        </wps:bodyPr>
                      </wps:wsp>
                      <wps:wsp>
                        <wps:cNvPr id="41755" name="Rectangle 41730"/>
                        <wps:cNvSpPr/>
                        <wps:spPr>
                          <a:xfrm>
                            <a:off x="2919497" y="2286988"/>
                            <a:ext cx="599842" cy="207536"/>
                          </a:xfrm>
                          <a:prstGeom prst="rect">
                            <a:avLst/>
                          </a:prstGeom>
                          <a:ln>
                            <a:noFill/>
                          </a:ln>
                        </wps:spPr>
                        <wps:txbx>
                          <w:txbxContent>
                            <w:p w14:paraId="237D3538" w14:textId="77777777" w:rsidR="006118A4" w:rsidRDefault="006118A4" w:rsidP="00535AD9">
                              <w:r>
                                <w:rPr>
                                  <w:rFonts w:ascii="Liberation Sans" w:eastAsia="Liberation Sans" w:hAnsi="Liberation Sans" w:cs="Liberation Sans"/>
                                </w:rPr>
                                <w:t>Include</w:t>
                              </w:r>
                            </w:p>
                          </w:txbxContent>
                        </wps:txbx>
                        <wps:bodyPr horzOverflow="overflow" vert="horz" lIns="0" tIns="0" rIns="0" bIns="0" rtlCol="0">
                          <a:noAutofit/>
                        </wps:bodyPr>
                      </wps:wsp>
                      <wps:wsp>
                        <wps:cNvPr id="41756" name="Rectangle 41728"/>
                        <wps:cNvSpPr/>
                        <wps:spPr>
                          <a:xfrm>
                            <a:off x="3371484" y="2286988"/>
                            <a:ext cx="217905" cy="207536"/>
                          </a:xfrm>
                          <a:prstGeom prst="rect">
                            <a:avLst/>
                          </a:prstGeom>
                          <a:ln>
                            <a:noFill/>
                          </a:ln>
                        </wps:spPr>
                        <wps:txbx>
                          <w:txbxContent>
                            <w:p w14:paraId="156F639D" w14:textId="77777777" w:rsidR="006118A4" w:rsidRDefault="006118A4" w:rsidP="00535AD9">
                              <w:r>
                                <w:rPr>
                                  <w:rFonts w:ascii="Liberation Sans" w:eastAsia="Liberation Sans" w:hAnsi="Liberation Sans" w:cs="Liberation Sans"/>
                                </w:rPr>
                                <w:t>&gt;&gt;</w:t>
                              </w:r>
                            </w:p>
                          </w:txbxContent>
                        </wps:txbx>
                        <wps:bodyPr horzOverflow="overflow" vert="horz" lIns="0" tIns="0" rIns="0" bIns="0" rtlCol="0">
                          <a:noAutofit/>
                        </wps:bodyPr>
                      </wps:wsp>
                      <wps:wsp>
                        <wps:cNvPr id="41757" name="Rectangle 41727"/>
                        <wps:cNvSpPr/>
                        <wps:spPr>
                          <a:xfrm>
                            <a:off x="2755799" y="2286988"/>
                            <a:ext cx="217905" cy="207536"/>
                          </a:xfrm>
                          <a:prstGeom prst="rect">
                            <a:avLst/>
                          </a:prstGeom>
                          <a:ln>
                            <a:noFill/>
                          </a:ln>
                        </wps:spPr>
                        <wps:txbx>
                          <w:txbxContent>
                            <w:p w14:paraId="6D4D2F56" w14:textId="77777777" w:rsidR="006118A4" w:rsidRDefault="006118A4" w:rsidP="00535AD9">
                              <w:r>
                                <w:rPr>
                                  <w:rFonts w:ascii="Liberation Sans" w:eastAsia="Liberation Sans" w:hAnsi="Liberation Sans" w:cs="Liberation Sans"/>
                                </w:rPr>
                                <w:t>&lt;&lt;</w:t>
                              </w:r>
                            </w:p>
                          </w:txbxContent>
                        </wps:txbx>
                        <wps:bodyPr horzOverflow="overflow" vert="horz" lIns="0" tIns="0" rIns="0" bIns="0" rtlCol="0">
                          <a:noAutofit/>
                        </wps:bodyPr>
                      </wps:wsp>
                      <wps:wsp>
                        <wps:cNvPr id="41758" name="Rectangle 41707"/>
                        <wps:cNvSpPr/>
                        <wps:spPr>
                          <a:xfrm>
                            <a:off x="4219758" y="889836"/>
                            <a:ext cx="217905" cy="207536"/>
                          </a:xfrm>
                          <a:prstGeom prst="rect">
                            <a:avLst/>
                          </a:prstGeom>
                          <a:ln>
                            <a:noFill/>
                          </a:ln>
                        </wps:spPr>
                        <wps:txbx>
                          <w:txbxContent>
                            <w:p w14:paraId="451DE403" w14:textId="77777777" w:rsidR="006118A4" w:rsidRDefault="006118A4" w:rsidP="00535AD9">
                              <w:r>
                                <w:rPr>
                                  <w:rFonts w:ascii="Liberation Sans" w:eastAsia="Liberation Sans" w:hAnsi="Liberation Sans" w:cs="Liberation Sans"/>
                                </w:rPr>
                                <w:t>&gt;&gt;</w:t>
                              </w:r>
                            </w:p>
                          </w:txbxContent>
                        </wps:txbx>
                        <wps:bodyPr horzOverflow="overflow" vert="horz" lIns="0" tIns="0" rIns="0" bIns="0" rtlCol="0">
                          <a:noAutofit/>
                        </wps:bodyPr>
                      </wps:wsp>
                      <wps:wsp>
                        <wps:cNvPr id="41759" name="Rectangle 41704"/>
                        <wps:cNvSpPr/>
                        <wps:spPr>
                          <a:xfrm>
                            <a:off x="3619437" y="889836"/>
                            <a:ext cx="217905" cy="207536"/>
                          </a:xfrm>
                          <a:prstGeom prst="rect">
                            <a:avLst/>
                          </a:prstGeom>
                          <a:ln>
                            <a:noFill/>
                          </a:ln>
                        </wps:spPr>
                        <wps:txbx>
                          <w:txbxContent>
                            <w:p w14:paraId="26C124FA" w14:textId="77777777" w:rsidR="006118A4" w:rsidRDefault="006118A4" w:rsidP="00535AD9">
                              <w:r>
                                <w:rPr>
                                  <w:rFonts w:ascii="Liberation Sans" w:eastAsia="Liberation Sans" w:hAnsi="Liberation Sans" w:cs="Liberation Sans"/>
                                </w:rPr>
                                <w:t>&lt;&lt;</w:t>
                              </w:r>
                            </w:p>
                          </w:txbxContent>
                        </wps:txbx>
                        <wps:bodyPr horzOverflow="overflow" vert="horz" lIns="0" tIns="0" rIns="0" bIns="0" rtlCol="0">
                          <a:noAutofit/>
                        </wps:bodyPr>
                      </wps:wsp>
                      <wps:wsp>
                        <wps:cNvPr id="41760" name="Rectangle 41711"/>
                        <wps:cNvSpPr/>
                        <wps:spPr>
                          <a:xfrm>
                            <a:off x="3783135" y="889836"/>
                            <a:ext cx="580894" cy="207536"/>
                          </a:xfrm>
                          <a:prstGeom prst="rect">
                            <a:avLst/>
                          </a:prstGeom>
                          <a:ln>
                            <a:noFill/>
                          </a:ln>
                        </wps:spPr>
                        <wps:txbx>
                          <w:txbxContent>
                            <w:p w14:paraId="5AB45526" w14:textId="77777777" w:rsidR="006118A4" w:rsidRDefault="006118A4" w:rsidP="00535AD9">
                              <w:r>
                                <w:rPr>
                                  <w:rFonts w:ascii="Liberation Sans" w:eastAsia="Liberation Sans" w:hAnsi="Liberation Sans" w:cs="Liberation Sans"/>
                                </w:rPr>
                                <w:t>Extend</w:t>
                              </w:r>
                            </w:p>
                          </w:txbxContent>
                        </wps:txbx>
                        <wps:bodyPr horzOverflow="overflow" vert="horz" lIns="0" tIns="0" rIns="0" bIns="0" rtlCol="0">
                          <a:noAutofit/>
                        </wps:bodyPr>
                      </wps:wsp>
                      <wps:wsp>
                        <wps:cNvPr id="41761" name="Rectangle 41697"/>
                        <wps:cNvSpPr/>
                        <wps:spPr>
                          <a:xfrm>
                            <a:off x="739996" y="877238"/>
                            <a:ext cx="217905" cy="207536"/>
                          </a:xfrm>
                          <a:prstGeom prst="rect">
                            <a:avLst/>
                          </a:prstGeom>
                          <a:ln>
                            <a:noFill/>
                          </a:ln>
                        </wps:spPr>
                        <wps:txbx>
                          <w:txbxContent>
                            <w:p w14:paraId="533373D6" w14:textId="77777777" w:rsidR="006118A4" w:rsidRDefault="006118A4" w:rsidP="00535AD9">
                              <w:r>
                                <w:rPr>
                                  <w:rFonts w:ascii="Liberation Sans" w:eastAsia="Liberation Sans" w:hAnsi="Liberation Sans" w:cs="Liberation Sans"/>
                                </w:rPr>
                                <w:t>&gt;&gt;</w:t>
                              </w:r>
                            </w:p>
                          </w:txbxContent>
                        </wps:txbx>
                        <wps:bodyPr horzOverflow="overflow" vert="horz" lIns="0" tIns="0" rIns="0" bIns="0" rtlCol="0">
                          <a:noAutofit/>
                        </wps:bodyPr>
                      </wps:wsp>
                      <wps:wsp>
                        <wps:cNvPr id="41762" name="Rectangle 41699"/>
                        <wps:cNvSpPr/>
                        <wps:spPr>
                          <a:xfrm>
                            <a:off x="303373" y="877238"/>
                            <a:ext cx="580894" cy="207536"/>
                          </a:xfrm>
                          <a:prstGeom prst="rect">
                            <a:avLst/>
                          </a:prstGeom>
                          <a:ln>
                            <a:noFill/>
                          </a:ln>
                        </wps:spPr>
                        <wps:txbx>
                          <w:txbxContent>
                            <w:p w14:paraId="77EFBB32" w14:textId="77777777" w:rsidR="006118A4" w:rsidRDefault="006118A4" w:rsidP="00535AD9">
                              <w:r>
                                <w:rPr>
                                  <w:rFonts w:ascii="Liberation Sans" w:eastAsia="Liberation Sans" w:hAnsi="Liberation Sans" w:cs="Liberation Sans"/>
                                </w:rPr>
                                <w:t>Extend</w:t>
                              </w:r>
                            </w:p>
                          </w:txbxContent>
                        </wps:txbx>
                        <wps:bodyPr horzOverflow="overflow" vert="horz" lIns="0" tIns="0" rIns="0" bIns="0" rtlCol="0">
                          <a:noAutofit/>
                        </wps:bodyPr>
                      </wps:wsp>
                      <wps:wsp>
                        <wps:cNvPr id="41763" name="Rectangle 41695"/>
                        <wps:cNvSpPr/>
                        <wps:spPr>
                          <a:xfrm>
                            <a:off x="139675" y="877238"/>
                            <a:ext cx="217905" cy="207536"/>
                          </a:xfrm>
                          <a:prstGeom prst="rect">
                            <a:avLst/>
                          </a:prstGeom>
                          <a:ln>
                            <a:noFill/>
                          </a:ln>
                        </wps:spPr>
                        <wps:txbx>
                          <w:txbxContent>
                            <w:p w14:paraId="42ED60EE" w14:textId="77777777" w:rsidR="006118A4" w:rsidRDefault="006118A4" w:rsidP="00535AD9">
                              <w:r>
                                <w:rPr>
                                  <w:rFonts w:ascii="Liberation Sans" w:eastAsia="Liberation Sans" w:hAnsi="Liberation Sans" w:cs="Liberation Sans"/>
                                </w:rPr>
                                <w:t>&lt;&lt;</w:t>
                              </w:r>
                            </w:p>
                          </w:txbxContent>
                        </wps:txbx>
                        <wps:bodyPr horzOverflow="overflow" vert="horz" lIns="0" tIns="0" rIns="0" bIns="0" rtlCol="0">
                          <a:noAutofit/>
                        </wps:bodyPr>
                      </wps:wsp>
                    </wpg:wgp>
                  </a:graphicData>
                </a:graphic>
              </wp:inline>
            </w:drawing>
          </mc:Choice>
          <mc:Fallback>
            <w:pict>
              <v:group w14:anchorId="197A07B4" id="Group 41881" o:spid="_x0000_s1502" style="width:408.2pt;height:248.05pt;mso-position-horizontal-relative:char;mso-position-vertical-relative:line" coordsize="51842,314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">
                <v:shape id="Shape 45916" o:spid="_x0000_s1503" style="position:absolute;width:44326;height:24515;visibility:visible;mso-wrap-style:square;v-text-anchor:top" coordsize="4432681,245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" path="m,l4432681,r,2451595l,2451595,,e" fillcolor="#ffc0ff" stroked="f" strokeweight="0">
                  <v:stroke miterlimit="83231f" joinstyle="miter"/>
                  <v:path arrowok="t" textboxrect="0,0,4432681,2451595"/>
                </v:shape>
                <v:shape id="Shape 906" o:spid="_x0000_s1504" style="position:absolute;width:44326;height:24515;visibility:visible;mso-wrap-style:square;v-text-anchor:top" coordsize="4432681,245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" path="m,l4432681,r,2451595l,2451595,,xe" filled="f" strokeweight=".35mm">
                  <v:path arrowok="t" textboxrect="0,0,4432681,2451595"/>
                </v:shape>
                <v:shape id="Shape 907" o:spid="_x0000_s1505" style="position:absolute;left:48895;top:10922;width:1908;height:1908;visibility:visible;mso-wrap-style:square;v-text-anchor:top" coordsize="190805,1908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" path="m95403,v52565,,95402,42837,95402,95402c190805,148323,147968,190805,95403,190805,42850,190805,,148323,,95402,,42837,42850,,95403,xe" fillcolor="#7acff5" stroked="f" strokeweight="0">
                  <v:stroke miterlimit="83231f" joinstyle="miter"/>
                  <v:path arrowok="t" textboxrect="0,0,190805,190805"/>
                </v:shape>
                <v:shape id="Shape 908" o:spid="_x0000_s1506" style="position:absolute;left:48895;top:10922;width:1908;height:1908;visibility:visible;mso-wrap-style:square;v-text-anchor:top" coordsize="190805,1908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" path="m190805,95402v,52921,-42837,95403,-95402,95403c42850,190805,,148323,,95402,,42837,42850,,95403,v52565,,95402,42837,95402,95402xe" filled="f" strokeweight=".35mm">
                  <v:path arrowok="t" textboxrect="0,0,190805,190805"/>
                </v:shape>
                <v:shape id="Shape 909" o:spid="_x0000_s1507" style="position:absolute;left:49910;top:12826;width:0;height:3176;visibility:visible;mso-wrap-style:square;v-text-anchor:top" coordsize="0,317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" path="m,l,317525e" filled="f" strokeweight=".35mm">
                  <v:path arrowok="t" textboxrect="0,0,0,317525"/>
                </v:shape>
                <v:shape id="Shape 910" o:spid="_x0000_s1508" style="position:absolute;left:48006;top:13971;width:3808;height:0;visibility:visible;mso-wrap-style:square;v-text-anchor:top" coordsize="3808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" path="m,l380873,e" filled="f" strokeweight=".35mm">
                  <v:path arrowok="t" textboxrect="0,0,380873,0"/>
                </v:shape>
                <v:shape id="Shape 911" o:spid="_x0000_s1509" style="position:absolute;left:48006;top:16002;width:1907;height:2545;visibility:visible;mso-wrap-style:square;v-text-anchor:top" coordsize="190792,2545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" path="m190792,l,254521e" filled="f" strokeweight=".35mm">
                  <v:path arrowok="t" textboxrect="0,0,190792,254521"/>
                </v:shape>
                <v:shape id="Shape 912" o:spid="_x0000_s1510" style="position:absolute;left:49910;top:16002;width:1908;height:2545;visibility:visible;mso-wrap-style:square;v-text-anchor:top" coordsize="190805,2545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" path="m,l190805,254521e" filled="f" strokeweight=".35mm">
                  <v:path arrowok="t" textboxrect="0,0,190805,254521"/>
                </v:shape>
                <v:shape id="Shape 913" o:spid="_x0000_s1511" style="position:absolute;left:17780;top:26416;width:10163;height:5083;visibility:visible;mso-wrap-style:square;v-text-anchor:top" coordsize="1016279,50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" path="m508317,v280442,,507962,113767,507962,254520c1016279,394919,788759,508317,508317,508317,227165,508317,,394919,,254520,,113767,227165,,508317,xe" fillcolor="#c0c0ff" stroked="f" strokeweight="0">
                  <v:stroke miterlimit="83231f" joinstyle="miter"/>
                  <v:path arrowok="t" textboxrect="0,0,1016279,508317"/>
                </v:shape>
                <v:shape id="Shape 914" o:spid="_x0000_s1512" style="position:absolute;left:17780;top:26416;width:10163;height:5083;visibility:visible;mso-wrap-style:square;v-text-anchor:top" coordsize="1016279,50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" path="m1016279,254520v,140399,-227520,253797,-507962,253797c227165,508317,,394919,,254520,,113767,227165,,508317,v280442,,507962,113767,507962,254520xe" filled="f" strokeweight=".35mm">
                  <v:path arrowok="t" textboxrect="0,0,1016279,508317"/>
                </v:shape>
                <v:rect id="Rectangle 915" o:spid="_x0000_s1513" style="position:absolute;left:18543;top:261;width:9318;height:2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" filled="f" stroked="f">
                  <v:textbox inset="0,0,0,0">
                    <w:txbxContent>
                      <w:p w14:paraId="0167ED1D" w14:textId="77777777" w:rsidR="006118A4" w:rsidRDefault="006118A4" w:rsidP="00535AD9">
                        <w:r>
                          <w:rPr>
                            <w:rFonts w:ascii="Liberation Sans" w:eastAsia="Liberation Sans" w:hAnsi="Liberation Sans" w:cs="Liberation Sans"/>
                          </w:rPr>
                          <w:t>importieren</w:t>
                        </w:r>
                      </w:p>
                    </w:txbxContent>
                  </v:textbox>
                </v:rect>
                <v:rect id="Rectangle 916" o:spid="_x0000_s1514" style="position:absolute;left:19810;top:27312;width:7856;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" filled="f" stroked="f">
                  <v:textbox inset="0,0,0,0">
                    <w:txbxContent>
                      <w:p w14:paraId="0B00350D" w14:textId="77777777" w:rsidR="006118A4" w:rsidRDefault="006118A4" w:rsidP="00535AD9">
                        <w:r>
                          <w:rPr>
                            <w:rFonts w:ascii="Liberation Sans" w:eastAsia="Liberation Sans" w:hAnsi="Liberation Sans" w:cs="Liberation Sans"/>
                          </w:rPr>
                          <w:t>Exponate</w:t>
                        </w:r>
                      </w:p>
                    </w:txbxContent>
                  </v:textbox>
                </v:rect>
                <v:shape id="Shape 917" o:spid="_x0000_s1515" style="position:absolute;left:4823;top:26416;width:10163;height:5083;visibility:visible;mso-wrap-style:square;v-text-anchor:top" coordsize="1016279,50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" path="m507962,v281165,,508317,113767,508317,254520c1016279,394919,789127,508317,507962,508317,227521,508317,,394919,,254520,,113767,227521,,507962,xe" fillcolor="#ffe0c0" stroked="f" strokeweight="0">
                  <v:stroke miterlimit="83231f" joinstyle="miter"/>
                  <v:path arrowok="t" textboxrect="0,0,1016279,508317"/>
                </v:shape>
                <v:shape id="Shape 918" o:spid="_x0000_s1516" style="position:absolute;left:4823;top:26416;width:10163;height:5083;visibility:visible;mso-wrap-style:square;v-text-anchor:top" coordsize="1016279,50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" path="m1016279,254520v,140399,-227152,253797,-508317,253797c227521,508317,,394919,,254520,,113767,227521,,507962,v281165,,508317,113767,508317,254520xe" filled="f" strokeweight=".35mm">
                  <v:path arrowok="t" textboxrect="0,0,1016279,508317"/>
                </v:shape>
                <v:rect id="Rectangle 919" o:spid="_x0000_s1517" style="position:absolute;left:19810;top:29220;width:7955;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" filled="f" stroked="f">
                  <v:textbox inset="0,0,0,0">
                    <w:txbxContent>
                      <w:p w14:paraId="21FFDA17" w14:textId="77777777" w:rsidR="006118A4" w:rsidRDefault="006118A4" w:rsidP="00535AD9">
                        <w:r>
                          <w:rPr>
                            <w:rFonts w:ascii="Liberation Sans" w:eastAsia="Liberation Sans" w:hAnsi="Liberation Sans" w:cs="Liberation Sans"/>
                          </w:rPr>
                          <w:t>verwalten</w:t>
                        </w:r>
                      </w:p>
                    </w:txbxContent>
                  </v:textbox>
                </v:rect>
                <v:rect id="Rectangle 920" o:spid="_x0000_s1518" style="position:absolute;left:7495;top:27312;width:5994;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" filled="f" stroked="f">
                  <v:textbox inset="0,0,0,0">
                    <w:txbxContent>
                      <w:p w14:paraId="6F5E6355" w14:textId="77777777" w:rsidR="006118A4" w:rsidRDefault="006118A4" w:rsidP="00535AD9">
                        <w:r>
                          <w:rPr>
                            <w:rFonts w:ascii="Liberation Sans" w:eastAsia="Liberation Sans" w:hAnsi="Liberation Sans" w:cs="Liberation Sans"/>
                          </w:rPr>
                          <w:t>Räume</w:t>
                        </w:r>
                      </w:p>
                    </w:txbxContent>
                  </v:textbox>
                </v:rect>
                <v:shape id="Shape 921" o:spid="_x0000_s1519" style="position:absolute;left:30733;top:26416;width:10163;height:5083;visibility:visible;mso-wrap-style:square;v-text-anchor:top" coordsize="1016279,50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" path="m507949,v280442,,508330,113767,508330,254520c1016279,394919,788391,508317,507949,508317,227521,508317,,394919,,254520,,113767,227521,,507949,xe" fillcolor="#ffffc0" stroked="f" strokeweight="0">
                  <v:stroke miterlimit="83231f" joinstyle="miter"/>
                  <v:path arrowok="t" textboxrect="0,0,1016279,508317"/>
                </v:shape>
                <v:shape id="Shape 922" o:spid="_x0000_s1520" style="position:absolute;left:30733;top:26416;width:10163;height:5083;visibility:visible;mso-wrap-style:square;v-text-anchor:top" coordsize="1016279,50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" path="m1016279,254520v,140399,-227888,253797,-508330,253797c227521,508317,,394919,,254520,,113767,227521,,507949,v280442,,508330,113767,508330,254520xe" filled="f" strokeweight=".35mm">
                  <v:path arrowok="t" textboxrect="0,0,1016279,508317"/>
                </v:shape>
                <v:rect id="Rectangle 923" o:spid="_x0000_s1521" style="position:absolute;left:6732;top:29220;width:7967;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" filled="f" stroked="f">
                  <v:textbox inset="0,0,0,0">
                    <w:txbxContent>
                      <w:p w14:paraId="13159434" w14:textId="77777777" w:rsidR="006118A4" w:rsidRDefault="006118A4" w:rsidP="00535AD9">
                        <w:r>
                          <w:rPr>
                            <w:rFonts w:ascii="Liberation Sans" w:eastAsia="Liberation Sans" w:hAnsi="Liberation Sans" w:cs="Liberation Sans"/>
                          </w:rPr>
                          <w:t>verwalten</w:t>
                        </w:r>
                      </w:p>
                    </w:txbxContent>
                  </v:textbox>
                </v:rect>
                <v:rect id="Rectangle 924" o:spid="_x0000_s1522" style="position:absolute;left:32767;top:27312;width:7973;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" filled="f" stroked="f">
                  <v:textbox inset="0,0,0,0">
                    <w:txbxContent>
                      <w:p w14:paraId="3DE3425E" w14:textId="77777777" w:rsidR="006118A4" w:rsidRDefault="006118A4" w:rsidP="00535AD9">
                        <w:r>
                          <w:rPr>
                            <w:rFonts w:ascii="Liberation Sans" w:eastAsia="Liberation Sans" w:hAnsi="Liberation Sans" w:cs="Liberation Sans"/>
                          </w:rPr>
                          <w:t>Personen</w:t>
                        </w:r>
                      </w:p>
                    </w:txbxContent>
                  </v:textbox>
                </v:rect>
                <v:shape id="Shape 925" o:spid="_x0000_s1523" style="position:absolute;left:9014;top:10922;width:28454;height:8895;visibility:visible;mso-wrap-style:square;v-text-anchor:top" coordsize="2845448,8895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" path="m1422730,v785876,,1422718,199085,1422718,444602c2845448,690118,2208606,889558,1422730,889558,637210,889558,,690118,,444602,,199085,637210,,1422730,xe" fillcolor="#7acff5" stroked="f" strokeweight="0">
                  <v:stroke miterlimit="83231f" joinstyle="miter"/>
                  <v:path arrowok="t" textboxrect="0,0,2845448,889558"/>
                </v:shape>
                <v:shape id="Shape 926" o:spid="_x0000_s1524" style="position:absolute;left:9014;top:10922;width:28454;height:8895;visibility:visible;mso-wrap-style:square;v-text-anchor:top" coordsize="2845448,8895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" path="m2845448,444602v,245516,-636842,444956,-1422718,444956c637210,889558,,690118,,444602,,199085,637210,,1422730,v785876,,1422718,199085,1422718,444602xe" filled="f" strokeweight=".35mm">
                  <v:path arrowok="t" textboxrect="0,0,2845448,889558"/>
                </v:shape>
                <v:shape id="Shape 927" o:spid="_x0000_s1525" style="position:absolute;left:11555;top:12826;width:23242;height:0;visibility:visible;mso-wrap-style:square;v-text-anchor:top" coordsize="23241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" path="m,l2324163,e" filled="f" strokeweight=".35mm">
                  <v:path arrowok="t" textboxrect="0,0,2324163,0"/>
                </v:shape>
                <v:rect id="Rectangle 928" o:spid="_x0000_s1526" style="position:absolute;left:32767;top:29220;width:7967;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" filled="f" stroked="f">
                  <v:textbox inset="0,0,0,0">
                    <w:txbxContent>
                      <w:p w14:paraId="5275E1D2" w14:textId="77777777" w:rsidR="006118A4" w:rsidRDefault="006118A4" w:rsidP="00535AD9">
                        <w:r>
                          <w:rPr>
                            <w:rFonts w:ascii="Liberation Sans" w:eastAsia="Liberation Sans" w:hAnsi="Liberation Sans" w:cs="Liberation Sans"/>
                          </w:rPr>
                          <w:t>verwalten</w:t>
                        </w:r>
                      </w:p>
                    </w:txbxContent>
                  </v:textbox>
                </v:rect>
                <v:rect id="Rectangle 929" o:spid="_x0000_s1527" style="position:absolute;left:16257;top:17408;width:18432;height:2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" filled="f" stroked="f">
                  <v:textbox inset="0,0,0,0">
                    <w:txbxContent>
                      <w:p w14:paraId="0F650EAF" w14:textId="77777777" w:rsidR="006118A4" w:rsidRDefault="006118A4" w:rsidP="00535AD9">
                        <w:r>
                          <w:rPr>
                            <w:rFonts w:ascii="Liberation Sans" w:eastAsia="Liberation Sans" w:hAnsi="Liberation Sans" w:cs="Liberation Sans"/>
                          </w:rPr>
                          <w:t>aus JSON-importieren</w:t>
                        </w:r>
                      </w:p>
                    </w:txbxContent>
                  </v:textbox>
                </v:rect>
                <v:rect id="Rectangle 930" o:spid="_x0000_s1528" style="position:absolute;left:16639;top:15504;width:17400;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" filled="f" stroked="f">
                  <v:textbox inset="0,0,0,0">
                    <w:txbxContent>
                      <w:p w14:paraId="32F0F770" w14:textId="77777777" w:rsidR="006118A4" w:rsidRDefault="006118A4" w:rsidP="00535AD9">
                        <w:r>
                          <w:rPr>
                            <w:rFonts w:ascii="Liberation Sans" w:eastAsia="Liberation Sans" w:hAnsi="Liberation Sans" w:cs="Liberation Sans"/>
                          </w:rPr>
                          <w:t>aus CSV-Importieren</w:t>
                        </w:r>
                      </w:p>
                    </w:txbxContent>
                  </v:textbox>
                </v:rect>
                <v:rect id="Rectangle 931" o:spid="_x0000_s1529" style="position:absolute;left:17524;top:13596;width:14800;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" filled="f" stroked="f">
                  <v:textbox inset="0,0,0,0">
                    <w:txbxContent>
                      <w:p w14:paraId="61514F70" w14:textId="77777777" w:rsidR="006118A4" w:rsidRDefault="006118A4" w:rsidP="00535AD9">
                        <w:r>
                          <w:rPr>
                            <w:rFonts w:ascii="Liberation Sans" w:eastAsia="Liberation Sans" w:hAnsi="Liberation Sans" w:cs="Liberation Sans"/>
                            <w:b/>
                          </w:rPr>
                          <w:t>extension points</w:t>
                        </w:r>
                      </w:p>
                    </w:txbxContent>
                  </v:textbox>
                </v:rect>
                <v:shape id="Shape 932" o:spid="_x0000_s1530" style="position:absolute;left:3808;top:2415;width:15750;height:5083;visibility:visible;mso-wrap-style:square;v-text-anchor:top" coordsize="1575003,5083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" path="m787324,v434886,,787679,113399,787679,254165c1575003,394564,1222210,508318,787324,508318,352450,508318,,394564,,254165,,113399,352450,,787324,xe" fillcolor="#7acff5" stroked="f" strokeweight="0">
                  <v:stroke miterlimit="83231f" joinstyle="miter"/>
                  <v:path arrowok="t" textboxrect="0,0,1575003,508318"/>
                </v:shape>
                <v:shape id="Shape 933" o:spid="_x0000_s1531" style="position:absolute;left:3808;top:2415;width:15750;height:5083;visibility:visible;mso-wrap-style:square;v-text-anchor:top" coordsize="1575003,5083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" path="m1575003,254165v,140399,-352793,254153,-787679,254153c352450,508318,,394564,,254165,,113399,352450,,787324,v434886,,787679,113399,787679,254165xe" filled="f" strokeweight=".35mm">
                  <v:path arrowok="t" textboxrect="0,0,1575003,508318"/>
                </v:shape>
                <v:rect id="Rectangle 934" o:spid="_x0000_s1532" style="position:absolute;left:17146;top:11184;width:16039;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" filled="f" stroked="f">
                  <v:textbox inset="0,0,0,0">
                    <w:txbxContent>
                      <w:p w14:paraId="07616E08" w14:textId="77777777" w:rsidR="006118A4" w:rsidRDefault="006118A4" w:rsidP="00535AD9">
                        <w:r>
                          <w:rPr>
                            <w:rFonts w:ascii="Liberation Sans" w:eastAsia="Liberation Sans" w:hAnsi="Liberation Sans" w:cs="Liberation Sans"/>
                          </w:rPr>
                          <w:t>Backup importieren</w:t>
                        </w:r>
                      </w:p>
                    </w:txbxContent>
                  </v:textbox>
                </v:rect>
                <v:shape id="Shape 935" o:spid="_x0000_s1533" style="position:absolute;left:25523;top:2415;width:16388;height:5083;visibility:visible;mso-wrap-style:square;v-text-anchor:top" coordsize="1638719,5083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" path="m819366,v452514,,819353,113399,819353,254165c1638719,394564,1271880,508318,819366,508318,366839,508318,,394564,,254165,,113399,366839,,819366,xe" fillcolor="#7acff5" stroked="f" strokeweight="0">
                  <v:stroke miterlimit="83231f" joinstyle="miter"/>
                  <v:path arrowok="t" textboxrect="0,0,1638719,508318"/>
                </v:shape>
                <v:shape id="Shape 936" o:spid="_x0000_s1534" style="position:absolute;left:25523;top:2415;width:16388;height:5083;visibility:visible;mso-wrap-style:square;v-text-anchor:top" coordsize="1638719,5083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" path="m1638719,254165v,140399,-366839,254153,-819353,254153c366839,508318,,394564,,254165,,113399,366839,,819366,v452514,,819353,113399,819353,254165xe" filled="f" strokeweight=".35mm">
                  <v:path arrowok="t" textboxrect="0,0,1638719,508318"/>
                </v:shape>
                <v:rect id="Rectangle 937" o:spid="_x0000_s1535" style="position:absolute;left:5079;top:4200;width:17399;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" filled="f" stroked="f">
                  <v:textbox inset="0,0,0,0">
                    <w:txbxContent>
                      <w:p w14:paraId="3FC6E36D" w14:textId="77777777" w:rsidR="006118A4" w:rsidRDefault="006118A4" w:rsidP="00535AD9">
                        <w:r>
                          <w:rPr>
                            <w:rFonts w:ascii="Liberation Sans" w:eastAsia="Liberation Sans" w:hAnsi="Liberation Sans" w:cs="Liberation Sans"/>
                          </w:rPr>
                          <w:t>aus CSV-Importieren</w:t>
                        </w:r>
                      </w:p>
                    </w:txbxContent>
                  </v:textbox>
                </v:rect>
                <v:rect id="Rectangle 938" o:spid="_x0000_s1536" style="position:absolute;left:26798;top:4200;width:18432;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" filled="f" stroked="f">
                  <v:textbox inset="0,0,0,0">
                    <w:txbxContent>
                      <w:p w14:paraId="4C0FA11E" w14:textId="77777777" w:rsidR="006118A4" w:rsidRDefault="006118A4" w:rsidP="00535AD9">
                        <w:r>
                          <w:rPr>
                            <w:rFonts w:ascii="Liberation Sans" w:eastAsia="Liberation Sans" w:hAnsi="Liberation Sans" w:cs="Liberation Sans"/>
                          </w:rPr>
                          <w:t>aus JSON-importieren</w:t>
                        </w:r>
                      </w:p>
                    </w:txbxContent>
                  </v:textbox>
                </v:rect>
                <v:shape id="Shape 939" o:spid="_x0000_s1537" style="position:absolute;left:11174;top:7495;width:0;height:5461;visibility:visible;mso-wrap-style:square;v-text-anchor:top" coordsize="0,5461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" path="m,l,546126e" filled="f" strokeweight=".35mm">
                  <v:path arrowok="t" textboxrect="0,0,0,546126"/>
                </v:shape>
                <v:shape id="Shape 940" o:spid="_x0000_s1538" style="position:absolute;left:11174;top:11430;width:767;height:1529;visibility:visible;mso-wrap-style:square;v-text-anchor:top" coordsize="76683,152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" path="m,152997l76683,e" filled="f" strokeweight=".35mm">
                  <v:path arrowok="t" textboxrect="0,0,76683,152997"/>
                </v:shape>
                <v:shape id="Shape 941" o:spid="_x0000_s1539" style="position:absolute;left:10411;top:11430;width:767;height:1529;visibility:visible;mso-wrap-style:square;v-text-anchor:top" coordsize="76683,152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" path="m76683,152997l,e" filled="f" strokeweight=".35mm">
                  <v:path arrowok="t" textboxrect="0,0,76683,152997"/>
                </v:shape>
                <v:shape id="Shape 942" o:spid="_x0000_s1540" style="position:absolute;left:33652;top:7495;width:0;height:4824;visibility:visible;mso-wrap-style:square;v-text-anchor:top" coordsize="0,4823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" path="m,l,482397e" filled="f" strokeweight=".35mm">
                  <v:path arrowok="t" textboxrect="0,0,0,482397"/>
                </v:shape>
                <v:shape id="Shape 943" o:spid="_x0000_s1541" style="position:absolute;left:33652;top:10796;width:767;height:1526;visibility:visible;mso-wrap-style:square;v-text-anchor:top" coordsize="76670,1526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" path="m,152641l76670,e" filled="f" strokeweight=".35mm">
                  <v:path arrowok="t" textboxrect="0,0,76670,152641"/>
                </v:shape>
                <v:shape id="Shape 944" o:spid="_x0000_s1542" style="position:absolute;left:32893;top:10796;width:763;height:1526;visibility:visible;mso-wrap-style:square;v-text-anchor:top" coordsize="76327,1526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" path="m76327,152641l,e" filled="f" strokeweight=".35mm">
                  <v:path arrowok="t" textboxrect="0,0,76327,152641"/>
                </v:shape>
                <v:shape id="Shape 945" o:spid="_x0000_s1543" style="position:absolute;left:37465;top:15368;width:10411;height:0;visibility:visible;mso-wrap-style:square;v-text-anchor:top" coordsize="1041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" path="m1041121,l,e" filled="f" strokeweight=".35mm">
                  <v:path arrowok="t" textboxrect="0,0,1041121,0"/>
                </v:shape>
                <v:shape id="Shape 946" o:spid="_x0000_s1544" style="position:absolute;left:37465;top:15368;width:1526;height:767;visibility:visible;mso-wrap-style:square;v-text-anchor:top" coordsize="152641,766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" path="m,l152641,76682e" filled="f" strokeweight=".35mm">
                  <v:path arrowok="t" textboxrect="0,0,152641,76682"/>
                </v:shape>
                <v:shape id="Shape 947" o:spid="_x0000_s1545" style="position:absolute;left:37465;top:14605;width:1526;height:766;visibility:visible;mso-wrap-style:square;v-text-anchor:top" coordsize="152641,766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" path="m,76682l152641,e" filled="f" strokeweight=".35mm">
                  <v:path arrowok="t" textboxrect="0,0,152641,76682"/>
                </v:shape>
                <v:shape id="Shape 948" o:spid="_x0000_s1546" style="position:absolute;left:35812;top:17528;width:0;height:8888;visibility:visible;mso-wrap-style:square;v-text-anchor:top" coordsize="0,8888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" path="m,888835l,e" filled="f" strokeweight=".35mm">
                  <v:path arrowok="t" textboxrect="0,0,0,888835"/>
                </v:shape>
                <v:shape id="Shape 949" o:spid="_x0000_s1547" style="position:absolute;left:35049;top:17528;width:767;height:1526;visibility:visible;mso-wrap-style:square;v-text-anchor:top" coordsize="76683,1526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" path="m76683,l,152641e" filled="f" strokeweight=".35mm">
                  <v:path arrowok="t" textboxrect="0,0,76683,152641"/>
                </v:shape>
                <v:shape id="Shape 950" o:spid="_x0000_s1548" style="position:absolute;left:35812;top:17528;width:767;height:1526;visibility:visible;mso-wrap-style:square;v-text-anchor:top" coordsize="76683,1526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" path="m,l76683,152641e" filled="f" strokeweight=".35mm">
                  <v:path arrowok="t" textboxrect="0,0,76683,152641"/>
                </v:shape>
                <v:shape id="Shape 951" o:spid="_x0000_s1549" style="position:absolute;left:22860;top:19814;width:0;height:6602;visibility:visible;mso-wrap-style:square;v-text-anchor:top" coordsize="0,660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" path="m,660235l,e" filled="f" strokeweight=".35mm">
                  <v:path arrowok="t" textboxrect="0,0,0,660235"/>
                </v:shape>
                <v:shape id="Shape 952" o:spid="_x0000_s1550" style="position:absolute;left:22096;top:19814;width:767;height:1526;visibility:visible;mso-wrap-style:square;v-text-anchor:top" coordsize="76683,1526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" path="m76683,l,152641e" filled="f" strokeweight=".35mm">
                  <v:path arrowok="t" textboxrect="0,0,76683,152641"/>
                </v:shape>
                <v:shape id="Shape 953" o:spid="_x0000_s1551" style="position:absolute;left:22860;top:19814;width:763;height:1526;visibility:visible;mso-wrap-style:square;v-text-anchor:top" coordsize="76314,1526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" path="m,l76314,152641e" filled="f" strokeweight=".35mm">
                  <v:path arrowok="t" textboxrect="0,0,76314,152641"/>
                </v:shape>
                <v:shape id="Shape 954" o:spid="_x0000_s1552" style="position:absolute;left:9903;top:17020;width:0;height:9396;visibility:visible;mso-wrap-style:square;v-text-anchor:top" coordsize="0,9395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" path="m,939597l,e" filled="f" strokeweight=".35mm">
                  <v:path arrowok="t" textboxrect="0,0,0,939597"/>
                </v:shape>
                <v:shape id="Shape 955" o:spid="_x0000_s1553" style="position:absolute;left:9144;top:17020;width:763;height:1527;visibility:visible;mso-wrap-style:square;v-text-anchor:top" coordsize="76314,1526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" path="m76314,l,152641e" filled="f" strokeweight=".35mm">
                  <v:path arrowok="t" textboxrect="0,0,76314,152641"/>
                </v:shape>
                <v:shape id="Shape 956" o:spid="_x0000_s1554" style="position:absolute;left:9903;top:17020;width:767;height:1527;visibility:visible;mso-wrap-style:square;v-text-anchor:top" coordsize="76683,1526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" path="m,l76683,152641e" filled="f" strokeweight=".35mm">
                  <v:path arrowok="t" textboxrect="0,0,76683,152641"/>
                </v:shape>
                <v:rect id="Rectangle 957" o:spid="_x0000_s1555" style="position:absolute;left:47880;top:18805;width:5270;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" filled="f" stroked="f">
                  <v:textbox inset="0,0,0,0">
                    <w:txbxContent>
                      <w:p w14:paraId="0EA4D18B" w14:textId="77777777" w:rsidR="006118A4" w:rsidRDefault="006118A4" w:rsidP="00535AD9">
                        <w:r>
                          <w:rPr>
                            <w:rFonts w:ascii="Liberation Sans" w:eastAsia="Liberation Sans" w:hAnsi="Liberation Sans" w:cs="Liberation Sans"/>
                          </w:rPr>
                          <w:t>Admin</w:t>
                        </w:r>
                      </w:p>
                    </w:txbxContent>
                  </v:textbox>
                </v:rect>
                <v:rect id="Rectangle 41718" o:spid="_x0000_s1556" style="position:absolute;left:1144;top:22996;width:2179;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" filled="f" stroked="f">
                  <v:textbox inset="0,0,0,0">
                    <w:txbxContent>
                      <w:p w14:paraId="64078C93" w14:textId="77777777" w:rsidR="006118A4" w:rsidRDefault="006118A4" w:rsidP="00535AD9">
                        <w:r>
                          <w:rPr>
                            <w:rFonts w:ascii="Liberation Sans" w:eastAsia="Liberation Sans" w:hAnsi="Liberation Sans" w:cs="Liberation Sans"/>
                          </w:rPr>
                          <w:t>&lt;&lt;</w:t>
                        </w:r>
                      </w:p>
                    </w:txbxContent>
                  </v:textbox>
                </v:rect>
                <v:rect id="Rectangle 41719" o:spid="_x0000_s1557" style="position:absolute;left:7300;top:22996;width:2179;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" filled="f" stroked="f">
                  <v:textbox inset="0,0,0,0">
                    <w:txbxContent>
                      <w:p w14:paraId="10A8BD65" w14:textId="77777777" w:rsidR="006118A4" w:rsidRDefault="006118A4" w:rsidP="00535AD9">
                        <w:r>
                          <w:rPr>
                            <w:rFonts w:ascii="Liberation Sans" w:eastAsia="Liberation Sans" w:hAnsi="Liberation Sans" w:cs="Liberation Sans"/>
                          </w:rPr>
                          <w:t>&gt;&gt;</w:t>
                        </w:r>
                      </w:p>
                    </w:txbxContent>
                  </v:textbox>
                </v:rect>
                <v:rect id="Rectangle 41721" o:spid="_x0000_s1558" style="position:absolute;left:2792;top:22996;width:5997;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" filled="f" stroked="f">
                  <v:textbox inset="0,0,0,0">
                    <w:txbxContent>
                      <w:p w14:paraId="347684F0" w14:textId="77777777" w:rsidR="006118A4" w:rsidRDefault="006118A4" w:rsidP="00535AD9">
                        <w:r>
                          <w:rPr>
                            <w:rFonts w:ascii="Liberation Sans" w:eastAsia="Liberation Sans" w:hAnsi="Liberation Sans" w:cs="Liberation Sans"/>
                          </w:rPr>
                          <w:t>Include</w:t>
                        </w:r>
                      </w:p>
                    </w:txbxContent>
                  </v:textbox>
                </v:rect>
                <v:rect id="Rectangle 41723" o:spid="_x0000_s1559" style="position:absolute;left:14353;top:22740;width:2179;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" filled="f" stroked="f">
                  <v:textbox inset="0,0,0,0">
                    <w:txbxContent>
                      <w:p w14:paraId="41D6BC56" w14:textId="77777777" w:rsidR="006118A4" w:rsidRDefault="006118A4" w:rsidP="00535AD9">
                        <w:r>
                          <w:rPr>
                            <w:rFonts w:ascii="Liberation Sans" w:eastAsia="Liberation Sans" w:hAnsi="Liberation Sans" w:cs="Liberation Sans"/>
                          </w:rPr>
                          <w:t>&lt;&lt;</w:t>
                        </w:r>
                      </w:p>
                    </w:txbxContent>
                  </v:textbox>
                </v:rect>
                <v:rect id="Rectangle 41726" o:spid="_x0000_s1560" style="position:absolute;left:16001;top:22740;width:5996;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" filled="f" stroked="f">
                  <v:textbox inset="0,0,0,0">
                    <w:txbxContent>
                      <w:p w14:paraId="6603FE37" w14:textId="77777777" w:rsidR="006118A4" w:rsidRDefault="006118A4" w:rsidP="00535AD9">
                        <w:r>
                          <w:rPr>
                            <w:rFonts w:ascii="Liberation Sans" w:eastAsia="Liberation Sans" w:hAnsi="Liberation Sans" w:cs="Liberation Sans"/>
                          </w:rPr>
                          <w:t>Include</w:t>
                        </w:r>
                      </w:p>
                    </w:txbxContent>
                  </v:textbox>
                </v:rect>
                <v:rect id="Rectangle 41725" o:spid="_x0000_s1561" style="position:absolute;left:20508;top:22740;width:2179;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" filled="f" stroked="f">
                  <v:textbox inset="0,0,0,0">
                    <w:txbxContent>
                      <w:p w14:paraId="423C6F0E" w14:textId="77777777" w:rsidR="006118A4" w:rsidRDefault="006118A4" w:rsidP="00535AD9">
                        <w:r>
                          <w:rPr>
                            <w:rFonts w:ascii="Liberation Sans" w:eastAsia="Liberation Sans" w:hAnsi="Liberation Sans" w:cs="Liberation Sans"/>
                          </w:rPr>
                          <w:t>&gt;&gt;</w:t>
                        </w:r>
                      </w:p>
                    </w:txbxContent>
                  </v:textbox>
                </v:rect>
                <v:rect id="Rectangle 41730" o:spid="_x0000_s1562" style="position:absolute;left:29194;top:22869;width:5999;height:2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" filled="f" stroked="f">
                  <v:textbox inset="0,0,0,0">
                    <w:txbxContent>
                      <w:p w14:paraId="237D3538" w14:textId="77777777" w:rsidR="006118A4" w:rsidRDefault="006118A4" w:rsidP="00535AD9">
                        <w:r>
                          <w:rPr>
                            <w:rFonts w:ascii="Liberation Sans" w:eastAsia="Liberation Sans" w:hAnsi="Liberation Sans" w:cs="Liberation Sans"/>
                          </w:rPr>
                          <w:t>Include</w:t>
                        </w:r>
                      </w:p>
                    </w:txbxContent>
                  </v:textbox>
                </v:rect>
                <v:rect id="Rectangle 41728" o:spid="_x0000_s1563" style="position:absolute;left:33714;top:22869;width:2179;height:2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" filled="f" stroked="f">
                  <v:textbox inset="0,0,0,0">
                    <w:txbxContent>
                      <w:p w14:paraId="156F639D" w14:textId="77777777" w:rsidR="006118A4" w:rsidRDefault="006118A4" w:rsidP="00535AD9">
                        <w:r>
                          <w:rPr>
                            <w:rFonts w:ascii="Liberation Sans" w:eastAsia="Liberation Sans" w:hAnsi="Liberation Sans" w:cs="Liberation Sans"/>
                          </w:rPr>
                          <w:t>&gt;&gt;</w:t>
                        </w:r>
                      </w:p>
                    </w:txbxContent>
                  </v:textbox>
                </v:rect>
                <v:rect id="Rectangle 41727" o:spid="_x0000_s1564" style="position:absolute;left:27557;top:22869;width:2180;height:2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" filled="f" stroked="f">
                  <v:textbox inset="0,0,0,0">
                    <w:txbxContent>
                      <w:p w14:paraId="6D4D2F56" w14:textId="77777777" w:rsidR="006118A4" w:rsidRDefault="006118A4" w:rsidP="00535AD9">
                        <w:r>
                          <w:rPr>
                            <w:rFonts w:ascii="Liberation Sans" w:eastAsia="Liberation Sans" w:hAnsi="Liberation Sans" w:cs="Liberation Sans"/>
                          </w:rPr>
                          <w:t>&lt;&lt;</w:t>
                        </w:r>
                      </w:p>
                    </w:txbxContent>
                  </v:textbox>
                </v:rect>
                <v:rect id="Rectangle 41707" o:spid="_x0000_s1565" style="position:absolute;left:42197;top:8898;width:2179;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" filled="f" stroked="f">
                  <v:textbox inset="0,0,0,0">
                    <w:txbxContent>
                      <w:p w14:paraId="451DE403" w14:textId="77777777" w:rsidR="006118A4" w:rsidRDefault="006118A4" w:rsidP="00535AD9">
                        <w:r>
                          <w:rPr>
                            <w:rFonts w:ascii="Liberation Sans" w:eastAsia="Liberation Sans" w:hAnsi="Liberation Sans" w:cs="Liberation Sans"/>
                          </w:rPr>
                          <w:t>&gt;&gt;</w:t>
                        </w:r>
                      </w:p>
                    </w:txbxContent>
                  </v:textbox>
                </v:rect>
                <v:rect id="Rectangle 41704" o:spid="_x0000_s1566" style="position:absolute;left:36194;top:8898;width:2179;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" filled="f" stroked="f">
                  <v:textbox inset="0,0,0,0">
                    <w:txbxContent>
                      <w:p w14:paraId="26C124FA" w14:textId="77777777" w:rsidR="006118A4" w:rsidRDefault="006118A4" w:rsidP="00535AD9">
                        <w:r>
                          <w:rPr>
                            <w:rFonts w:ascii="Liberation Sans" w:eastAsia="Liberation Sans" w:hAnsi="Liberation Sans" w:cs="Liberation Sans"/>
                          </w:rPr>
                          <w:t>&lt;&lt;</w:t>
                        </w:r>
                      </w:p>
                    </w:txbxContent>
                  </v:textbox>
                </v:rect>
                <v:rect id="Rectangle 41711" o:spid="_x0000_s1567" style="position:absolute;left:37831;top:8898;width:5809;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" filled="f" stroked="f">
                  <v:textbox inset="0,0,0,0">
                    <w:txbxContent>
                      <w:p w14:paraId="5AB45526" w14:textId="77777777" w:rsidR="006118A4" w:rsidRDefault="006118A4" w:rsidP="00535AD9">
                        <w:r>
                          <w:rPr>
                            <w:rFonts w:ascii="Liberation Sans" w:eastAsia="Liberation Sans" w:hAnsi="Liberation Sans" w:cs="Liberation Sans"/>
                          </w:rPr>
                          <w:t>Extend</w:t>
                        </w:r>
                      </w:p>
                    </w:txbxContent>
                  </v:textbox>
                </v:rect>
                <v:rect id="Rectangle 41697" o:spid="_x0000_s1568" style="position:absolute;left:7399;top:8772;width:2180;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" filled="f" stroked="f">
                  <v:textbox inset="0,0,0,0">
                    <w:txbxContent>
                      <w:p w14:paraId="533373D6" w14:textId="77777777" w:rsidR="006118A4" w:rsidRDefault="006118A4" w:rsidP="00535AD9">
                        <w:r>
                          <w:rPr>
                            <w:rFonts w:ascii="Liberation Sans" w:eastAsia="Liberation Sans" w:hAnsi="Liberation Sans" w:cs="Liberation Sans"/>
                          </w:rPr>
                          <w:t>&gt;&gt;</w:t>
                        </w:r>
                      </w:p>
                    </w:txbxContent>
                  </v:textbox>
                </v:rect>
                <v:rect id="Rectangle 41699" o:spid="_x0000_s1569" style="position:absolute;left:3033;top:8772;width:5809;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" filled="f" stroked="f">
                  <v:textbox inset="0,0,0,0">
                    <w:txbxContent>
                      <w:p w14:paraId="77EFBB32" w14:textId="77777777" w:rsidR="006118A4" w:rsidRDefault="006118A4" w:rsidP="00535AD9">
                        <w:r>
                          <w:rPr>
                            <w:rFonts w:ascii="Liberation Sans" w:eastAsia="Liberation Sans" w:hAnsi="Liberation Sans" w:cs="Liberation Sans"/>
                          </w:rPr>
                          <w:t>Extend</w:t>
                        </w:r>
                      </w:p>
                    </w:txbxContent>
                  </v:textbox>
                </v:rect>
                <v:rect id="Rectangle 41695" o:spid="_x0000_s1570" style="position:absolute;left:1396;top:8772;width:2179;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" filled="f" stroked="f">
                  <v:textbox inset="0,0,0,0">
                    <w:txbxContent>
                      <w:p w14:paraId="42ED60EE" w14:textId="77777777" w:rsidR="006118A4" w:rsidRDefault="006118A4" w:rsidP="00535AD9">
                        <w:r>
                          <w:rPr>
                            <w:rFonts w:ascii="Liberation Sans" w:eastAsia="Liberation Sans" w:hAnsi="Liberation Sans" w:cs="Liberation Sans"/>
                          </w:rPr>
                          <w:t>&lt;&lt;</w:t>
                        </w:r>
                      </w:p>
                    </w:txbxContent>
                  </v:textbox>
                </v:rect>
                <w10:anchorlock/>
              </v:group>
            </w:pict>
          </mc:Fallback>
        </mc:AlternateContent>
      </w:r>
    </w:p>
    <w:p w14:paraId="0E3A7027" w14:textId="1596183B" w:rsidR="0013338E" w:rsidRPr="00C50B0B" w:rsidRDefault="003B4418" w:rsidP="003B4418">
      <w:pPr>
        <w:pStyle w:val="Beschriftung"/>
        <w:rPr>
          <w:rFonts w:cs="Arial"/>
        </w:rPr>
      </w:pPr>
      <w:r w:rsidRPr="00C50B0B">
        <w:rPr>
          <w:rFonts w:cs="Arial"/>
        </w:rPr>
        <w:t xml:space="preserve">Abbildung </w:t>
      </w:r>
      <w:r w:rsidRPr="00C50B0B">
        <w:rPr>
          <w:rFonts w:cs="Arial"/>
        </w:rPr>
        <w:fldChar w:fldCharType="begin"/>
      </w:r>
      <w:r w:rsidRPr="00C50B0B">
        <w:rPr>
          <w:rFonts w:cs="Arial"/>
        </w:rPr>
        <w:instrText xml:space="preserve"> SEQ Abbildung \* ARABIC </w:instrText>
      </w:r>
      <w:r w:rsidRPr="00C50B0B">
        <w:rPr>
          <w:rFonts w:cs="Arial"/>
        </w:rPr>
        <w:fldChar w:fldCharType="separate"/>
      </w:r>
      <w:r w:rsidR="00257541" w:rsidRPr="00C50B0B">
        <w:rPr>
          <w:rFonts w:cs="Arial"/>
          <w:noProof/>
        </w:rPr>
        <w:t>9</w:t>
      </w:r>
      <w:r w:rsidRPr="00C50B0B">
        <w:rPr>
          <w:rFonts w:cs="Arial"/>
        </w:rPr>
        <w:fldChar w:fldCharType="end"/>
      </w:r>
      <w:r w:rsidRPr="00C50B0B">
        <w:rPr>
          <w:rFonts w:cs="Arial"/>
        </w:rPr>
        <w:t xml:space="preserve">: </w:t>
      </w:r>
      <w:proofErr w:type="spellStart"/>
      <w:r w:rsidR="036C3A79" w:rsidRPr="00C50B0B">
        <w:rPr>
          <w:rFonts w:cs="Arial"/>
        </w:rPr>
        <w:t>UseCase</w:t>
      </w:r>
      <w:proofErr w:type="spellEnd"/>
      <w:r w:rsidR="036C3A79" w:rsidRPr="00C50B0B">
        <w:rPr>
          <w:rFonts w:cs="Arial"/>
        </w:rPr>
        <w:t xml:space="preserve">-Diagramm </w:t>
      </w:r>
      <w:r w:rsidR="69C7898A" w:rsidRPr="00C50B0B">
        <w:rPr>
          <w:rFonts w:cs="Arial"/>
        </w:rPr>
        <w:t>–</w:t>
      </w:r>
      <w:r w:rsidR="036C3A79" w:rsidRPr="00C50B0B">
        <w:rPr>
          <w:rFonts w:cs="Arial"/>
        </w:rPr>
        <w:t xml:space="preserve"> </w:t>
      </w:r>
      <w:r w:rsidRPr="00C50B0B">
        <w:rPr>
          <w:rFonts w:cs="Arial"/>
        </w:rPr>
        <w:t>importieren</w:t>
      </w:r>
    </w:p>
    <w:p w14:paraId="7403B6D3" w14:textId="6FAA42FD" w:rsidR="69C7898A" w:rsidRPr="00C50B0B" w:rsidRDefault="6C0B36FF" w:rsidP="69C7898A">
      <w:pPr>
        <w:rPr>
          <w:rFonts w:cs="Arial"/>
        </w:rPr>
      </w:pPr>
      <w:r w:rsidRPr="00C50B0B">
        <w:rPr>
          <w:rFonts w:cs="Arial"/>
        </w:rPr>
        <w:t>Der Admin kann als einzige Rolle Elemente importieren, dies kann er aus CSV oder JSON Dateien. Der Import nutzt dann die jeweiligen Funktionen zur Erstellung der Elemente aus den entsprechenden Verwaltungen</w:t>
      </w:r>
      <w:r w:rsidR="00761E35" w:rsidRPr="00C50B0B">
        <w:rPr>
          <w:rFonts w:cs="Arial"/>
        </w:rPr>
        <w:t xml:space="preserve"> und füllt diese mit Attributen aus den gelesenen Dateien</w:t>
      </w:r>
      <w:r w:rsidRPr="00C50B0B">
        <w:rPr>
          <w:rFonts w:cs="Arial"/>
        </w:rPr>
        <w:t>.</w:t>
      </w:r>
    </w:p>
    <w:p w14:paraId="57312619" w14:textId="50DB7C54" w:rsidR="003B4418" w:rsidRPr="00C50B0B" w:rsidRDefault="003B4418" w:rsidP="003B4418">
      <w:pPr>
        <w:pStyle w:val="berschrift2"/>
        <w:rPr>
          <w:rFonts w:cs="Arial"/>
        </w:rPr>
      </w:pPr>
      <w:bookmarkStart w:id="169" w:name="_Toc44320812"/>
      <w:r w:rsidRPr="00C50B0B">
        <w:rPr>
          <w:rFonts w:cs="Arial"/>
        </w:rPr>
        <w:lastRenderedPageBreak/>
        <w:t>Analyseklassendiagram</w:t>
      </w:r>
      <w:bookmarkEnd w:id="169"/>
    </w:p>
    <w:p w14:paraId="6979B6F6" w14:textId="7643A7F1" w:rsidR="00B54C58" w:rsidRPr="00C50B0B" w:rsidRDefault="00535AD9" w:rsidP="00B54C58">
      <w:pPr>
        <w:keepNext/>
        <w:rPr>
          <w:rFonts w:cs="Arial"/>
        </w:rPr>
      </w:pPr>
      <w:r w:rsidRPr="00C50B0B">
        <w:rPr>
          <w:rFonts w:cs="Arial"/>
          <w:noProof/>
        </w:rPr>
        <w:drawing>
          <wp:inline distT="0" distB="0" distL="0" distR="0" wp14:anchorId="1C8ECF80" wp14:editId="0D1EADCB">
            <wp:extent cx="5760720" cy="5225808"/>
            <wp:effectExtent l="0" t="0" r="0" b="0"/>
            <wp:docPr id="12969710" name="Picture 45749"/>
            <wp:cNvGraphicFramePr/>
            <a:graphic xmlns:a="http://schemas.openxmlformats.org/drawingml/2006/main">
              <a:graphicData uri="http://schemas.openxmlformats.org/drawingml/2006/picture">
                <pic:pic xmlns:pic="http://schemas.openxmlformats.org/drawingml/2006/picture">
                  <pic:nvPicPr>
                    <pic:cNvPr id="45749" name="Picture 45749"/>
                    <pic:cNvPicPr/>
                  </pic:nvPicPr>
                  <pic:blipFill>
                    <a:blip r:embed="rId17"/>
                    <a:stretch>
                      <a:fillRect/>
                    </a:stretch>
                  </pic:blipFill>
                  <pic:spPr>
                    <a:xfrm>
                      <a:off x="0" y="0"/>
                      <a:ext cx="5760720" cy="5225808"/>
                    </a:xfrm>
                    <a:prstGeom prst="rect">
                      <a:avLst/>
                    </a:prstGeom>
                  </pic:spPr>
                </pic:pic>
              </a:graphicData>
            </a:graphic>
          </wp:inline>
        </w:drawing>
      </w:r>
    </w:p>
    <w:p w14:paraId="0A4142C4" w14:textId="0A95395F" w:rsidR="003B4418" w:rsidRPr="00C50B0B" w:rsidRDefault="00B54C58" w:rsidP="00B54C58">
      <w:pPr>
        <w:pStyle w:val="Beschriftung"/>
        <w:rPr>
          <w:rFonts w:cs="Arial"/>
        </w:rPr>
      </w:pPr>
      <w:r w:rsidRPr="00C50B0B">
        <w:rPr>
          <w:rFonts w:cs="Arial"/>
        </w:rPr>
        <w:t xml:space="preserve">Abbildung </w:t>
      </w:r>
      <w:r w:rsidRPr="00C50B0B">
        <w:rPr>
          <w:rFonts w:cs="Arial"/>
        </w:rPr>
        <w:fldChar w:fldCharType="begin"/>
      </w:r>
      <w:r w:rsidRPr="00C50B0B">
        <w:rPr>
          <w:rFonts w:cs="Arial"/>
        </w:rPr>
        <w:instrText xml:space="preserve"> SEQ Abbildung \* ARABIC </w:instrText>
      </w:r>
      <w:r w:rsidRPr="00C50B0B">
        <w:rPr>
          <w:rFonts w:cs="Arial"/>
        </w:rPr>
        <w:fldChar w:fldCharType="separate"/>
      </w:r>
      <w:r w:rsidR="00257541" w:rsidRPr="00C50B0B">
        <w:rPr>
          <w:rFonts w:cs="Arial"/>
          <w:noProof/>
        </w:rPr>
        <w:t>12</w:t>
      </w:r>
      <w:r w:rsidRPr="00C50B0B">
        <w:rPr>
          <w:rFonts w:cs="Arial"/>
        </w:rPr>
        <w:fldChar w:fldCharType="end"/>
      </w:r>
      <w:r w:rsidRPr="00C50B0B">
        <w:rPr>
          <w:rFonts w:cs="Arial"/>
        </w:rPr>
        <w:t>: Analyseklassendiagram der Museumsverwaltung</w:t>
      </w:r>
    </w:p>
    <w:p w14:paraId="1C498A24" w14:textId="792B249F" w:rsidR="000E4F53" w:rsidRPr="00C50B0B" w:rsidRDefault="005D1950" w:rsidP="000E4F53">
      <w:pPr>
        <w:pStyle w:val="berschrift3"/>
        <w:rPr>
          <w:rFonts w:cs="Arial"/>
        </w:rPr>
      </w:pPr>
      <w:bookmarkStart w:id="170" w:name="_Toc44320813"/>
      <w:r w:rsidRPr="00C50B0B">
        <w:rPr>
          <w:rFonts w:cs="Arial"/>
        </w:rPr>
        <w:t>Museum</w:t>
      </w:r>
      <w:bookmarkEnd w:id="170"/>
    </w:p>
    <w:p w14:paraId="1B071533" w14:textId="5888A651" w:rsidR="00677F29" w:rsidRPr="00C50B0B" w:rsidRDefault="46480C15" w:rsidP="00677F29">
      <w:pPr>
        <w:rPr>
          <w:rFonts w:cs="Arial"/>
        </w:rPr>
      </w:pPr>
      <w:r w:rsidRPr="00C50B0B">
        <w:rPr>
          <w:rFonts w:cs="Arial"/>
        </w:rPr>
        <w:t xml:space="preserve">Analysemuster: </w:t>
      </w:r>
      <w:r w:rsidR="65ECEAC2" w:rsidRPr="00C50B0B">
        <w:rPr>
          <w:rFonts w:cs="Arial"/>
        </w:rPr>
        <w:t>Liste</w:t>
      </w:r>
    </w:p>
    <w:p w14:paraId="18F8288A" w14:textId="7CB0D0EC" w:rsidR="002467C0" w:rsidRPr="00C50B0B" w:rsidRDefault="65ECEAC2" w:rsidP="002467C0">
      <w:pPr>
        <w:pStyle w:val="Listenabsatz"/>
        <w:numPr>
          <w:ilvl w:val="0"/>
          <w:numId w:val="15"/>
        </w:numPr>
        <w:rPr>
          <w:rFonts w:eastAsiaTheme="minorEastAsia" w:cs="Arial"/>
        </w:rPr>
      </w:pPr>
      <w:r w:rsidRPr="00C50B0B">
        <w:rPr>
          <w:rFonts w:eastAsiaTheme="minorEastAsia" w:cs="Arial"/>
        </w:rPr>
        <w:t xml:space="preserve">Das Museum enthält </w:t>
      </w:r>
      <w:r w:rsidR="7827F990" w:rsidRPr="00C50B0B">
        <w:rPr>
          <w:rFonts w:eastAsiaTheme="minorEastAsia" w:cs="Arial"/>
        </w:rPr>
        <w:t xml:space="preserve">eine Auflistung aller </w:t>
      </w:r>
      <w:r w:rsidR="6D033D52" w:rsidRPr="00C50B0B">
        <w:rPr>
          <w:rFonts w:eastAsiaTheme="minorEastAsia" w:cs="Arial"/>
        </w:rPr>
        <w:t>in ihm befindlichen Objekte</w:t>
      </w:r>
      <w:r w:rsidR="005B2704" w:rsidRPr="00C50B0B">
        <w:rPr>
          <w:rFonts w:eastAsiaTheme="minorEastAsia" w:cs="Arial"/>
        </w:rPr>
        <w:t xml:space="preserve"> (also Mitarbeiter, Exponate, Räume und </w:t>
      </w:r>
      <w:r w:rsidR="00C90684" w:rsidRPr="00C50B0B">
        <w:rPr>
          <w:rFonts w:eastAsiaTheme="minorEastAsia" w:cs="Arial"/>
        </w:rPr>
        <w:t>Förderer)</w:t>
      </w:r>
    </w:p>
    <w:p w14:paraId="0B8BADE1" w14:textId="6E745E8B" w:rsidR="6D033D52" w:rsidRPr="00C50B0B" w:rsidRDefault="6D033D52" w:rsidP="6D033D52">
      <w:pPr>
        <w:pStyle w:val="Listenabsatz"/>
        <w:numPr>
          <w:ilvl w:val="0"/>
          <w:numId w:val="15"/>
        </w:numPr>
        <w:rPr>
          <w:rFonts w:cs="Arial"/>
        </w:rPr>
      </w:pPr>
      <w:r w:rsidRPr="00C50B0B">
        <w:rPr>
          <w:rFonts w:eastAsiaTheme="minorEastAsia" w:cs="Arial"/>
        </w:rPr>
        <w:t xml:space="preserve">Die einzelnen Teil-Objekte können nicht ohne das </w:t>
      </w:r>
      <w:r w:rsidR="62544C82" w:rsidRPr="00C50B0B">
        <w:rPr>
          <w:rFonts w:eastAsiaTheme="minorEastAsia" w:cs="Arial"/>
        </w:rPr>
        <w:t xml:space="preserve">Aggregat-Objekt </w:t>
      </w:r>
      <w:r w:rsidR="355D8189" w:rsidRPr="00C50B0B">
        <w:rPr>
          <w:rFonts w:eastAsiaTheme="minorEastAsia" w:cs="Arial"/>
        </w:rPr>
        <w:t>(Museum) existieren</w:t>
      </w:r>
    </w:p>
    <w:p w14:paraId="0728E2DF" w14:textId="756CDBDB" w:rsidR="005D1950" w:rsidRPr="00C50B0B" w:rsidRDefault="005D1950" w:rsidP="005D1950">
      <w:pPr>
        <w:pStyle w:val="berschrift3"/>
        <w:rPr>
          <w:rFonts w:cs="Arial"/>
        </w:rPr>
      </w:pPr>
      <w:bookmarkStart w:id="171" w:name="_Toc44320814"/>
      <w:r w:rsidRPr="00C50B0B">
        <w:rPr>
          <w:rFonts w:cs="Arial"/>
        </w:rPr>
        <w:t>Raum</w:t>
      </w:r>
      <w:bookmarkEnd w:id="171"/>
    </w:p>
    <w:p w14:paraId="29A5A75F" w14:textId="39A52ECF" w:rsidR="00FC5C68" w:rsidRPr="00C50B0B" w:rsidRDefault="00FC5C68" w:rsidP="00FC5C68">
      <w:pPr>
        <w:pStyle w:val="Listenabsatz"/>
        <w:numPr>
          <w:ilvl w:val="0"/>
          <w:numId w:val="20"/>
        </w:numPr>
        <w:rPr>
          <w:rFonts w:cs="Arial"/>
        </w:rPr>
      </w:pPr>
      <w:r w:rsidRPr="00C50B0B">
        <w:rPr>
          <w:rFonts w:cs="Arial"/>
        </w:rPr>
        <w:t xml:space="preserve">Der Raum </w:t>
      </w:r>
      <w:r w:rsidR="004A0F30" w:rsidRPr="00C50B0B">
        <w:rPr>
          <w:rFonts w:cs="Arial"/>
        </w:rPr>
        <w:t xml:space="preserve">speichert neben </w:t>
      </w:r>
      <w:r w:rsidR="000008A2" w:rsidRPr="00C50B0B">
        <w:rPr>
          <w:rFonts w:cs="Arial"/>
        </w:rPr>
        <w:t>einer Raumnummer, einer Beschreibung, einer Ausstellungsfläche und</w:t>
      </w:r>
      <w:r w:rsidR="00F13286" w:rsidRPr="00C50B0B">
        <w:rPr>
          <w:rFonts w:cs="Arial"/>
        </w:rPr>
        <w:t xml:space="preserve"> dem Ausstellungsthema</w:t>
      </w:r>
      <w:r w:rsidR="003421A4" w:rsidRPr="00C50B0B">
        <w:rPr>
          <w:rFonts w:cs="Arial"/>
        </w:rPr>
        <w:t xml:space="preserve"> auch Bilder des Raums und einen Raumplan.</w:t>
      </w:r>
    </w:p>
    <w:p w14:paraId="75CC5177" w14:textId="78FEF6B8" w:rsidR="003421A4" w:rsidRPr="00C50B0B" w:rsidRDefault="00394729" w:rsidP="00FC5C68">
      <w:pPr>
        <w:pStyle w:val="Listenabsatz"/>
        <w:numPr>
          <w:ilvl w:val="0"/>
          <w:numId w:val="20"/>
        </w:numPr>
        <w:rPr>
          <w:rFonts w:cs="Arial"/>
        </w:rPr>
      </w:pPr>
      <w:r w:rsidRPr="00C50B0B">
        <w:rPr>
          <w:rFonts w:cs="Arial"/>
        </w:rPr>
        <w:t xml:space="preserve">Alle im Raum enthaltenen Exponate werden in einer Collection </w:t>
      </w:r>
      <w:r w:rsidR="00802462" w:rsidRPr="00C50B0B">
        <w:rPr>
          <w:rFonts w:cs="Arial"/>
        </w:rPr>
        <w:t>des Raumes abgelegt.</w:t>
      </w:r>
    </w:p>
    <w:p w14:paraId="21EAF6D2" w14:textId="74B1F4A0" w:rsidR="00802462" w:rsidRPr="00C50B0B" w:rsidRDefault="00802462" w:rsidP="00FC5C68">
      <w:pPr>
        <w:pStyle w:val="Listenabsatz"/>
        <w:numPr>
          <w:ilvl w:val="0"/>
          <w:numId w:val="20"/>
        </w:numPr>
        <w:rPr>
          <w:rFonts w:cs="Arial"/>
        </w:rPr>
      </w:pPr>
      <w:r w:rsidRPr="00C50B0B">
        <w:rPr>
          <w:rFonts w:cs="Arial"/>
        </w:rPr>
        <w:t xml:space="preserve">Exponate die in keinem Raum sind </w:t>
      </w:r>
      <w:r w:rsidR="009A6366" w:rsidRPr="00C50B0B">
        <w:rPr>
          <w:rFonts w:cs="Arial"/>
        </w:rPr>
        <w:t xml:space="preserve">werden automatisch dem Lagerraum </w:t>
      </w:r>
      <w:r w:rsidR="006E2E7E" w:rsidRPr="00C50B0B">
        <w:rPr>
          <w:rFonts w:cs="Arial"/>
        </w:rPr>
        <w:t>d</w:t>
      </w:r>
      <w:r w:rsidR="009A6366" w:rsidRPr="00C50B0B">
        <w:rPr>
          <w:rFonts w:cs="Arial"/>
        </w:rPr>
        <w:t>es Museums zugewiesen</w:t>
      </w:r>
      <w:r w:rsidR="006E2E7E" w:rsidRPr="00C50B0B">
        <w:rPr>
          <w:rFonts w:cs="Arial"/>
        </w:rPr>
        <w:t>.</w:t>
      </w:r>
    </w:p>
    <w:p w14:paraId="098097C6" w14:textId="10A2DCB2" w:rsidR="005D1950" w:rsidRPr="00C50B0B" w:rsidRDefault="005D1950" w:rsidP="005D1950">
      <w:pPr>
        <w:pStyle w:val="berschrift3"/>
        <w:rPr>
          <w:rFonts w:cs="Arial"/>
        </w:rPr>
      </w:pPr>
      <w:bookmarkStart w:id="172" w:name="_Toc44320815"/>
      <w:r w:rsidRPr="00C50B0B">
        <w:rPr>
          <w:rFonts w:cs="Arial"/>
        </w:rPr>
        <w:lastRenderedPageBreak/>
        <w:t>Bild</w:t>
      </w:r>
      <w:bookmarkEnd w:id="172"/>
    </w:p>
    <w:p w14:paraId="4AC7005F" w14:textId="49DB482B" w:rsidR="007105BC" w:rsidRPr="00C50B0B" w:rsidRDefault="00A179E8" w:rsidP="007105BC">
      <w:pPr>
        <w:pStyle w:val="Listenabsatz"/>
        <w:numPr>
          <w:ilvl w:val="0"/>
          <w:numId w:val="19"/>
        </w:numPr>
        <w:rPr>
          <w:rFonts w:cs="Arial"/>
        </w:rPr>
      </w:pPr>
      <w:r w:rsidRPr="00C50B0B">
        <w:rPr>
          <w:rFonts w:cs="Arial"/>
        </w:rPr>
        <w:t>Ein Bild</w:t>
      </w:r>
      <w:r w:rsidR="002D4109" w:rsidRPr="00C50B0B">
        <w:rPr>
          <w:rFonts w:cs="Arial"/>
        </w:rPr>
        <w:t xml:space="preserve"> speichert </w:t>
      </w:r>
      <w:r w:rsidR="70AC41B2" w:rsidRPr="00C50B0B">
        <w:rPr>
          <w:rFonts w:cs="Arial"/>
        </w:rPr>
        <w:t xml:space="preserve">den konkreten </w:t>
      </w:r>
      <w:r w:rsidR="00784361" w:rsidRPr="00C50B0B">
        <w:rPr>
          <w:rFonts w:cs="Arial"/>
        </w:rPr>
        <w:t>Speicherort</w:t>
      </w:r>
      <w:r w:rsidR="002D4109" w:rsidRPr="00C50B0B">
        <w:rPr>
          <w:rFonts w:cs="Arial"/>
        </w:rPr>
        <w:t xml:space="preserve"> und </w:t>
      </w:r>
      <w:r w:rsidR="00FC5C68" w:rsidRPr="00C50B0B">
        <w:rPr>
          <w:rFonts w:cs="Arial"/>
        </w:rPr>
        <w:t>eine Beschreibung</w:t>
      </w:r>
      <w:r w:rsidR="002D4109" w:rsidRPr="00C50B0B">
        <w:rPr>
          <w:rFonts w:cs="Arial"/>
        </w:rPr>
        <w:t xml:space="preserve"> des Bildes</w:t>
      </w:r>
    </w:p>
    <w:p w14:paraId="465F5B3A" w14:textId="41844A02" w:rsidR="00D10368" w:rsidRPr="00C50B0B" w:rsidRDefault="005D1950" w:rsidP="00D10368">
      <w:pPr>
        <w:pStyle w:val="berschrift3"/>
        <w:rPr>
          <w:rFonts w:cs="Arial"/>
        </w:rPr>
      </w:pPr>
      <w:bookmarkStart w:id="173" w:name="_Toc44320816"/>
      <w:r w:rsidRPr="00C50B0B">
        <w:rPr>
          <w:rFonts w:cs="Arial"/>
        </w:rPr>
        <w:t>Person</w:t>
      </w:r>
      <w:bookmarkEnd w:id="173"/>
    </w:p>
    <w:p w14:paraId="24D1161A" w14:textId="2E47E86D" w:rsidR="00D10368" w:rsidRPr="00C50B0B" w:rsidRDefault="5FC9E38E" w:rsidP="00D10368">
      <w:pPr>
        <w:pStyle w:val="Listenabsatz"/>
        <w:numPr>
          <w:ilvl w:val="0"/>
          <w:numId w:val="22"/>
        </w:numPr>
        <w:rPr>
          <w:rFonts w:cs="Arial"/>
        </w:rPr>
      </w:pPr>
      <w:r w:rsidRPr="00C50B0B">
        <w:rPr>
          <w:rFonts w:cs="Arial"/>
        </w:rPr>
        <w:t xml:space="preserve">Person ist die Überkategorie von </w:t>
      </w:r>
      <w:r w:rsidR="6E75A8B6" w:rsidRPr="00C50B0B">
        <w:rPr>
          <w:rFonts w:cs="Arial"/>
        </w:rPr>
        <w:t>Förderern</w:t>
      </w:r>
      <w:r w:rsidRPr="00C50B0B">
        <w:rPr>
          <w:rFonts w:cs="Arial"/>
        </w:rPr>
        <w:t xml:space="preserve"> und Mitarbeitern</w:t>
      </w:r>
    </w:p>
    <w:p w14:paraId="4EDE352D" w14:textId="19A1A0F7" w:rsidR="5FC9E38E" w:rsidRPr="00C50B0B" w:rsidRDefault="6E75A8B6" w:rsidP="5FC9E38E">
      <w:pPr>
        <w:pStyle w:val="Listenabsatz"/>
        <w:numPr>
          <w:ilvl w:val="0"/>
          <w:numId w:val="22"/>
        </w:numPr>
        <w:rPr>
          <w:rFonts w:cs="Arial"/>
        </w:rPr>
      </w:pPr>
      <w:r w:rsidRPr="00C50B0B">
        <w:rPr>
          <w:rFonts w:cs="Arial"/>
        </w:rPr>
        <w:t xml:space="preserve">Es enthält alle Informationen die </w:t>
      </w:r>
      <w:r w:rsidR="25EBE1B6" w:rsidRPr="00C50B0B">
        <w:rPr>
          <w:rFonts w:cs="Arial"/>
        </w:rPr>
        <w:t>ein Fördere und Mitarbeiter besitzen</w:t>
      </w:r>
    </w:p>
    <w:p w14:paraId="41B35AAC" w14:textId="29A3591A" w:rsidR="005D1950" w:rsidRPr="00C50B0B" w:rsidRDefault="005D1950" w:rsidP="005D1950">
      <w:pPr>
        <w:pStyle w:val="berschrift3"/>
        <w:rPr>
          <w:rFonts w:cs="Arial"/>
        </w:rPr>
      </w:pPr>
      <w:bookmarkStart w:id="174" w:name="_Toc44320817"/>
      <w:r w:rsidRPr="00C50B0B">
        <w:rPr>
          <w:rFonts w:cs="Arial"/>
        </w:rPr>
        <w:t>Kontaktdaten</w:t>
      </w:r>
      <w:bookmarkEnd w:id="174"/>
    </w:p>
    <w:p w14:paraId="08983952" w14:textId="0B36870B" w:rsidR="006A3FC9" w:rsidRPr="00C50B0B" w:rsidRDefault="006A3FC9" w:rsidP="006A3FC9">
      <w:pPr>
        <w:rPr>
          <w:rFonts w:cs="Arial"/>
        </w:rPr>
      </w:pPr>
      <w:r w:rsidRPr="00C50B0B">
        <w:rPr>
          <w:rFonts w:cs="Arial"/>
        </w:rPr>
        <w:t>Analysemuster: wechselnde Rolle</w:t>
      </w:r>
    </w:p>
    <w:p w14:paraId="57EF742C" w14:textId="69E4E938" w:rsidR="006A3FC9" w:rsidRPr="00C50B0B" w:rsidRDefault="00754447" w:rsidP="006A3FC9">
      <w:pPr>
        <w:pStyle w:val="Listenabsatz"/>
        <w:numPr>
          <w:ilvl w:val="0"/>
          <w:numId w:val="17"/>
        </w:numPr>
        <w:rPr>
          <w:rFonts w:cs="Arial"/>
        </w:rPr>
      </w:pPr>
      <w:r w:rsidRPr="00C50B0B">
        <w:rPr>
          <w:rFonts w:cs="Arial"/>
        </w:rPr>
        <w:t>Anschrift ist eine abstrakte Rolle die je nach Situation entsprechend zu einer der drei genaueren Rollen (Firmenanschrift, Hausanschrift, Postfachadresse) spezifiziert wird.</w:t>
      </w:r>
    </w:p>
    <w:p w14:paraId="1942DFC2" w14:textId="6868E9AE" w:rsidR="00754447" w:rsidRPr="00C50B0B" w:rsidRDefault="00316A1A" w:rsidP="006A3FC9">
      <w:pPr>
        <w:pStyle w:val="Listenabsatz"/>
        <w:numPr>
          <w:ilvl w:val="0"/>
          <w:numId w:val="17"/>
        </w:numPr>
        <w:rPr>
          <w:rFonts w:cs="Arial"/>
        </w:rPr>
      </w:pPr>
      <w:r w:rsidRPr="00C50B0B">
        <w:rPr>
          <w:rFonts w:cs="Arial"/>
        </w:rPr>
        <w:t>Kontaktdaten können mehrere Anschriften beinhalten.</w:t>
      </w:r>
    </w:p>
    <w:p w14:paraId="7A9DF290" w14:textId="7DA82D75" w:rsidR="005D1950" w:rsidRPr="00C50B0B" w:rsidRDefault="005D1950" w:rsidP="005D1950">
      <w:pPr>
        <w:pStyle w:val="berschrift3"/>
        <w:rPr>
          <w:rFonts w:cs="Arial"/>
        </w:rPr>
      </w:pPr>
      <w:bookmarkStart w:id="175" w:name="_Toc44320818"/>
      <w:r w:rsidRPr="00C50B0B">
        <w:rPr>
          <w:rFonts w:cs="Arial"/>
        </w:rPr>
        <w:t>Exponat</w:t>
      </w:r>
      <w:bookmarkEnd w:id="175"/>
    </w:p>
    <w:p w14:paraId="5E01D306" w14:textId="0CA489F5" w:rsidR="0084083E" w:rsidRPr="00C50B0B" w:rsidRDefault="00652FF3" w:rsidP="00652FF3">
      <w:pPr>
        <w:pStyle w:val="Listenabsatz"/>
        <w:numPr>
          <w:ilvl w:val="0"/>
          <w:numId w:val="18"/>
        </w:numPr>
        <w:rPr>
          <w:rFonts w:cs="Arial"/>
        </w:rPr>
      </w:pPr>
      <w:r w:rsidRPr="00C50B0B">
        <w:rPr>
          <w:rFonts w:cs="Arial"/>
        </w:rPr>
        <w:t xml:space="preserve">Das Exponat enthält alle </w:t>
      </w:r>
      <w:r w:rsidR="00D10368" w:rsidRPr="00C50B0B">
        <w:rPr>
          <w:rFonts w:cs="Arial"/>
        </w:rPr>
        <w:t xml:space="preserve">museumsrelevanten </w:t>
      </w:r>
      <w:r w:rsidR="00E712E6" w:rsidRPr="00C50B0B">
        <w:rPr>
          <w:rFonts w:cs="Arial"/>
        </w:rPr>
        <w:t xml:space="preserve">Attribute </w:t>
      </w:r>
      <w:r w:rsidR="00DF203A" w:rsidRPr="00C50B0B">
        <w:rPr>
          <w:rFonts w:cs="Arial"/>
        </w:rPr>
        <w:t xml:space="preserve">wie Inventarnummer, </w:t>
      </w:r>
      <w:r w:rsidR="009211EB" w:rsidRPr="00C50B0B">
        <w:rPr>
          <w:rFonts w:cs="Arial"/>
        </w:rPr>
        <w:t>Name</w:t>
      </w:r>
      <w:r w:rsidR="00DF203A" w:rsidRPr="00C50B0B">
        <w:rPr>
          <w:rFonts w:cs="Arial"/>
        </w:rPr>
        <w:t>, Erstellungsdatum etc.</w:t>
      </w:r>
    </w:p>
    <w:p w14:paraId="315DB749" w14:textId="1DCF3BA9" w:rsidR="00DF203A" w:rsidRPr="00C50B0B" w:rsidRDefault="00DA7CAE" w:rsidP="00652FF3">
      <w:pPr>
        <w:pStyle w:val="Listenabsatz"/>
        <w:numPr>
          <w:ilvl w:val="0"/>
          <w:numId w:val="18"/>
        </w:numPr>
        <w:rPr>
          <w:rFonts w:cs="Arial"/>
        </w:rPr>
      </w:pPr>
      <w:r w:rsidRPr="00C50B0B">
        <w:rPr>
          <w:rFonts w:cs="Arial"/>
        </w:rPr>
        <w:t>Des Weiteren</w:t>
      </w:r>
      <w:r w:rsidR="00DF203A" w:rsidRPr="00C50B0B">
        <w:rPr>
          <w:rFonts w:cs="Arial"/>
        </w:rPr>
        <w:t xml:space="preserve"> </w:t>
      </w:r>
      <w:r w:rsidR="002101CD" w:rsidRPr="00C50B0B">
        <w:rPr>
          <w:rFonts w:cs="Arial"/>
        </w:rPr>
        <w:t>besitz es eine Wer</w:t>
      </w:r>
      <w:r w:rsidR="009211EB" w:rsidRPr="00C50B0B">
        <w:rPr>
          <w:rFonts w:cs="Arial"/>
        </w:rPr>
        <w:t xml:space="preserve"> der sich aus Einkaufswert, Schätzwert und </w:t>
      </w:r>
      <w:proofErr w:type="spellStart"/>
      <w:r w:rsidR="009211EB" w:rsidRPr="00C50B0B">
        <w:rPr>
          <w:rFonts w:cs="Arial"/>
        </w:rPr>
        <w:t>Leihwert</w:t>
      </w:r>
      <w:proofErr w:type="spellEnd"/>
      <w:r w:rsidR="009211EB" w:rsidRPr="00C50B0B">
        <w:rPr>
          <w:rFonts w:cs="Arial"/>
        </w:rPr>
        <w:t xml:space="preserve"> zusammensetzt</w:t>
      </w:r>
    </w:p>
    <w:p w14:paraId="58A96695" w14:textId="200F0A55" w:rsidR="007D597A" w:rsidRPr="00C50B0B" w:rsidRDefault="007D597A" w:rsidP="00D54466">
      <w:pPr>
        <w:pStyle w:val="Listenabsatz"/>
        <w:numPr>
          <w:ilvl w:val="0"/>
          <w:numId w:val="18"/>
        </w:numPr>
        <w:rPr>
          <w:rFonts w:cs="Arial"/>
        </w:rPr>
      </w:pPr>
      <w:r w:rsidRPr="00C50B0B">
        <w:rPr>
          <w:rFonts w:cs="Arial"/>
        </w:rPr>
        <w:t>Außerdem besitzt es drei verschiedene Historien</w:t>
      </w:r>
      <w:r w:rsidR="002271EA" w:rsidRPr="00C50B0B">
        <w:rPr>
          <w:rFonts w:cs="Arial"/>
        </w:rPr>
        <w:t xml:space="preserve"> </w:t>
      </w:r>
      <w:r w:rsidR="00D54466" w:rsidRPr="00C50B0B">
        <w:rPr>
          <w:rFonts w:cs="Arial"/>
        </w:rPr>
        <w:t>welche</w:t>
      </w:r>
      <w:r w:rsidR="002271EA" w:rsidRPr="00C50B0B">
        <w:rPr>
          <w:rFonts w:cs="Arial"/>
        </w:rPr>
        <w:t xml:space="preserve"> verschiedene Momente in der Existenz des Exponats festhalten.</w:t>
      </w:r>
    </w:p>
    <w:p w14:paraId="37E4E621" w14:textId="7267FF31" w:rsidR="005D1950" w:rsidRPr="00C50B0B" w:rsidRDefault="005D1950" w:rsidP="005D1950">
      <w:pPr>
        <w:pStyle w:val="berschrift3"/>
        <w:rPr>
          <w:rFonts w:cs="Arial"/>
        </w:rPr>
      </w:pPr>
      <w:bookmarkStart w:id="176" w:name="_Toc44320819"/>
      <w:r w:rsidRPr="00C50B0B">
        <w:rPr>
          <w:rFonts w:cs="Arial"/>
        </w:rPr>
        <w:t>Historie</w:t>
      </w:r>
      <w:bookmarkEnd w:id="176"/>
    </w:p>
    <w:p w14:paraId="3588D76C" w14:textId="7C7AFF37" w:rsidR="00BD086F" w:rsidRPr="00C50B0B" w:rsidRDefault="00BD086F" w:rsidP="00BD086F">
      <w:pPr>
        <w:rPr>
          <w:rFonts w:cs="Arial"/>
        </w:rPr>
      </w:pPr>
      <w:r w:rsidRPr="00C50B0B">
        <w:rPr>
          <w:rFonts w:cs="Arial"/>
        </w:rPr>
        <w:t>Analysemuster: Historie</w:t>
      </w:r>
    </w:p>
    <w:p w14:paraId="4F8ACF24" w14:textId="65C9FF7D" w:rsidR="00EF1986" w:rsidRPr="00C50B0B" w:rsidRDefault="00587CDA" w:rsidP="00EF1986">
      <w:pPr>
        <w:pStyle w:val="Listenabsatz"/>
        <w:numPr>
          <w:ilvl w:val="0"/>
          <w:numId w:val="16"/>
        </w:numPr>
        <w:rPr>
          <w:rFonts w:cs="Arial"/>
        </w:rPr>
      </w:pPr>
      <w:r w:rsidRPr="00C50B0B">
        <w:rPr>
          <w:rFonts w:cs="Arial"/>
        </w:rPr>
        <w:t>Ansammlung aller Ereignisse</w:t>
      </w:r>
      <w:r w:rsidR="00C81367" w:rsidRPr="00C50B0B">
        <w:rPr>
          <w:rFonts w:cs="Arial"/>
        </w:rPr>
        <w:t xml:space="preserve"> in einem zeitlichen Verlauf.</w:t>
      </w:r>
    </w:p>
    <w:p w14:paraId="77FEED94" w14:textId="747C144C" w:rsidR="00C81367" w:rsidRPr="00C50B0B" w:rsidRDefault="00C81367" w:rsidP="00EF1986">
      <w:pPr>
        <w:pStyle w:val="Listenabsatz"/>
        <w:numPr>
          <w:ilvl w:val="0"/>
          <w:numId w:val="16"/>
        </w:numPr>
        <w:rPr>
          <w:rFonts w:cs="Arial"/>
        </w:rPr>
      </w:pPr>
      <w:r w:rsidRPr="00C50B0B">
        <w:rPr>
          <w:rFonts w:cs="Arial"/>
        </w:rPr>
        <w:t>Zu jedem Zeitpunkt kann nur ein Ereignis</w:t>
      </w:r>
      <w:r w:rsidR="007668D9" w:rsidRPr="00C50B0B">
        <w:rPr>
          <w:rFonts w:cs="Arial"/>
        </w:rPr>
        <w:t xml:space="preserve"> in der Historie eingetragen sein.</w:t>
      </w:r>
    </w:p>
    <w:p w14:paraId="0D9C0BBB" w14:textId="10D3966A" w:rsidR="007668D9" w:rsidRPr="00C50B0B" w:rsidRDefault="007668D9" w:rsidP="00EF1986">
      <w:pPr>
        <w:pStyle w:val="Listenabsatz"/>
        <w:numPr>
          <w:ilvl w:val="0"/>
          <w:numId w:val="16"/>
        </w:numPr>
        <w:rPr>
          <w:rFonts w:cs="Arial"/>
        </w:rPr>
      </w:pPr>
      <w:r w:rsidRPr="00C50B0B">
        <w:rPr>
          <w:rFonts w:cs="Arial"/>
        </w:rPr>
        <w:t>Es gibt mehrere Historien für verschiedene Sachverhalte.</w:t>
      </w:r>
    </w:p>
    <w:p w14:paraId="0C48F16A" w14:textId="145AA524" w:rsidR="007668D9" w:rsidRPr="00C50B0B" w:rsidRDefault="007668D9" w:rsidP="00EF1986">
      <w:pPr>
        <w:pStyle w:val="Listenabsatz"/>
        <w:numPr>
          <w:ilvl w:val="0"/>
          <w:numId w:val="16"/>
        </w:numPr>
        <w:rPr>
          <w:rFonts w:cs="Arial"/>
        </w:rPr>
      </w:pPr>
      <w:r w:rsidRPr="00C50B0B">
        <w:rPr>
          <w:rFonts w:cs="Arial"/>
        </w:rPr>
        <w:t>Ereignisse werden nur erweitert nicht gelöscht.</w:t>
      </w:r>
    </w:p>
    <w:p w14:paraId="4E4AF43F" w14:textId="315BE4AA" w:rsidR="5B43C821" w:rsidRPr="00C50B0B" w:rsidRDefault="3566327C" w:rsidP="5B43C821">
      <w:pPr>
        <w:pStyle w:val="berschrift3"/>
        <w:rPr>
          <w:rFonts w:cs="Arial"/>
        </w:rPr>
      </w:pPr>
      <w:bookmarkStart w:id="177" w:name="_Toc44320820"/>
      <w:r w:rsidRPr="00C50B0B">
        <w:rPr>
          <w:rFonts w:cs="Arial"/>
        </w:rPr>
        <w:t>Elementsuche</w:t>
      </w:r>
      <w:bookmarkEnd w:id="177"/>
    </w:p>
    <w:p w14:paraId="4A078AE2" w14:textId="5FE543D5" w:rsidR="3566327C" w:rsidRPr="00C50B0B" w:rsidRDefault="67585435" w:rsidP="3566327C">
      <w:pPr>
        <w:rPr>
          <w:rFonts w:cs="Arial"/>
        </w:rPr>
      </w:pPr>
      <w:r w:rsidRPr="00C50B0B">
        <w:rPr>
          <w:rFonts w:cs="Arial"/>
        </w:rPr>
        <w:t>Analysemuster</w:t>
      </w:r>
      <w:r w:rsidR="3566327C" w:rsidRPr="00C50B0B">
        <w:rPr>
          <w:rFonts w:cs="Arial"/>
        </w:rPr>
        <w:t>: Koordinator</w:t>
      </w:r>
    </w:p>
    <w:p w14:paraId="5046154D" w14:textId="531D1119" w:rsidR="3566327C" w:rsidRPr="00C50B0B" w:rsidRDefault="25CC7393" w:rsidP="3566327C">
      <w:pPr>
        <w:pStyle w:val="Listenabsatz"/>
        <w:numPr>
          <w:ilvl w:val="0"/>
          <w:numId w:val="21"/>
        </w:numPr>
        <w:rPr>
          <w:rFonts w:eastAsiaTheme="minorEastAsia" w:cs="Arial"/>
        </w:rPr>
      </w:pPr>
      <w:r w:rsidRPr="00C50B0B">
        <w:rPr>
          <w:rFonts w:eastAsiaTheme="minorEastAsia" w:cs="Arial"/>
        </w:rPr>
        <w:t>Die Elementsuche koordiniert die Suchanfragen der einzelnen Nutzer</w:t>
      </w:r>
      <w:r w:rsidR="6C18E15E" w:rsidRPr="00C50B0B">
        <w:rPr>
          <w:rFonts w:eastAsiaTheme="minorEastAsia" w:cs="Arial"/>
        </w:rPr>
        <w:t xml:space="preserve"> zum Museum</w:t>
      </w:r>
    </w:p>
    <w:p w14:paraId="01CEC392" w14:textId="39A52ECF" w:rsidR="6C18E15E" w:rsidRPr="00C50B0B" w:rsidRDefault="6C18E15E" w:rsidP="6C18E15E">
      <w:pPr>
        <w:pStyle w:val="Listenabsatz"/>
        <w:numPr>
          <w:ilvl w:val="0"/>
          <w:numId w:val="21"/>
        </w:numPr>
        <w:rPr>
          <w:rFonts w:cs="Arial"/>
        </w:rPr>
      </w:pPr>
      <w:r w:rsidRPr="00C50B0B">
        <w:rPr>
          <w:rFonts w:eastAsiaTheme="minorEastAsia" w:cs="Arial"/>
        </w:rPr>
        <w:t xml:space="preserve">Jeder Nutzer kann </w:t>
      </w:r>
      <w:r w:rsidR="38C8DD3E" w:rsidRPr="00C50B0B">
        <w:rPr>
          <w:rFonts w:eastAsiaTheme="minorEastAsia" w:cs="Arial"/>
        </w:rPr>
        <w:t>beliebig viele</w:t>
      </w:r>
      <w:r w:rsidR="261E4DD8" w:rsidRPr="00C50B0B">
        <w:rPr>
          <w:rFonts w:eastAsiaTheme="minorEastAsia" w:cs="Arial"/>
        </w:rPr>
        <w:t xml:space="preserve"> </w:t>
      </w:r>
      <w:r w:rsidR="6F537812" w:rsidRPr="00C50B0B">
        <w:rPr>
          <w:rFonts w:eastAsiaTheme="minorEastAsia" w:cs="Arial"/>
        </w:rPr>
        <w:t>eigene Suche haben</w:t>
      </w:r>
    </w:p>
    <w:p w14:paraId="1BA2B3B5" w14:textId="79AABA27" w:rsidR="6F537812" w:rsidRPr="00C50B0B" w:rsidRDefault="6F537812" w:rsidP="6F537812">
      <w:pPr>
        <w:pStyle w:val="Listenabsatz"/>
        <w:numPr>
          <w:ilvl w:val="0"/>
          <w:numId w:val="21"/>
        </w:numPr>
        <w:rPr>
          <w:rFonts w:cs="Arial"/>
        </w:rPr>
      </w:pPr>
      <w:r w:rsidRPr="00C50B0B">
        <w:rPr>
          <w:rFonts w:eastAsiaTheme="minorEastAsia" w:cs="Arial"/>
        </w:rPr>
        <w:t xml:space="preserve">Die Suche liefert Ergebnisse immer nur an einen </w:t>
      </w:r>
      <w:r w:rsidR="261E4DD8" w:rsidRPr="00C50B0B">
        <w:rPr>
          <w:rFonts w:eastAsiaTheme="minorEastAsia" w:cs="Arial"/>
        </w:rPr>
        <w:t>spezifischen Nutzer zurück</w:t>
      </w:r>
    </w:p>
    <w:p w14:paraId="25B46008" w14:textId="06F83913" w:rsidR="00DA76AB" w:rsidRPr="00C50B0B" w:rsidRDefault="00DA76AB" w:rsidP="00DA76AB">
      <w:pPr>
        <w:pStyle w:val="berschrift2"/>
        <w:rPr>
          <w:rFonts w:cs="Arial"/>
        </w:rPr>
      </w:pPr>
      <w:bookmarkStart w:id="178" w:name="_Toc44320821"/>
      <w:r w:rsidRPr="00C50B0B">
        <w:rPr>
          <w:rFonts w:cs="Arial"/>
        </w:rPr>
        <w:t>Sequenzdiagramme</w:t>
      </w:r>
      <w:bookmarkEnd w:id="178"/>
    </w:p>
    <w:p w14:paraId="7BB24D97" w14:textId="1A8DD85D" w:rsidR="00DA76AB" w:rsidRPr="00C50B0B" w:rsidRDefault="00DA76AB" w:rsidP="00DA76AB">
      <w:pPr>
        <w:rPr>
          <w:rFonts w:cs="Arial"/>
        </w:rPr>
      </w:pPr>
      <w:r w:rsidRPr="00C50B0B">
        <w:rPr>
          <w:rFonts w:cs="Arial"/>
        </w:rPr>
        <w:t xml:space="preserve">Das Anlegen, Bearbeiten und Löschen für Mitarbeiter oder Förderer funktioniert äquivalent zu Exponaten. </w:t>
      </w:r>
    </w:p>
    <w:p w14:paraId="70A33B6D" w14:textId="00EF0948" w:rsidR="00DA76AB" w:rsidRPr="00C50B0B" w:rsidRDefault="00DA76AB" w:rsidP="00DA76AB">
      <w:pPr>
        <w:pStyle w:val="berschrift3"/>
        <w:rPr>
          <w:rFonts w:cs="Arial"/>
        </w:rPr>
      </w:pPr>
      <w:bookmarkStart w:id="179" w:name="_Toc44320822"/>
      <w:r w:rsidRPr="00C50B0B">
        <w:rPr>
          <w:rFonts w:cs="Arial"/>
        </w:rPr>
        <w:lastRenderedPageBreak/>
        <w:t>Exponat anlegen</w:t>
      </w:r>
      <w:bookmarkEnd w:id="179"/>
    </w:p>
    <w:p w14:paraId="7E7E8E6B" w14:textId="7CBE8B71" w:rsidR="00DA76AB" w:rsidRPr="00C50B0B" w:rsidRDefault="002218E2" w:rsidP="00DA76AB">
      <w:pPr>
        <w:keepNext/>
        <w:rPr>
          <w:rFonts w:cs="Arial"/>
        </w:rPr>
      </w:pPr>
      <w:r w:rsidRPr="00C50B0B">
        <w:rPr>
          <w:rFonts w:cs="Arial"/>
          <w:noProof/>
        </w:rPr>
        <w:drawing>
          <wp:inline distT="0" distB="0" distL="0" distR="0" wp14:anchorId="34F86975" wp14:editId="4E67FD05">
            <wp:extent cx="6152083" cy="5647255"/>
            <wp:effectExtent l="0" t="0" r="1270" b="0"/>
            <wp:docPr id="45774" name="Picture 45774"/>
            <wp:cNvGraphicFramePr/>
            <a:graphic xmlns:a="http://schemas.openxmlformats.org/drawingml/2006/main">
              <a:graphicData uri="http://schemas.openxmlformats.org/drawingml/2006/picture">
                <pic:pic xmlns:pic="http://schemas.openxmlformats.org/drawingml/2006/picture">
                  <pic:nvPicPr>
                    <pic:cNvPr id="45774" name="Picture 45774"/>
                    <pic:cNvPicPr/>
                  </pic:nvPicPr>
                  <pic:blipFill>
                    <a:blip r:embed="rId18"/>
                    <a:stretch>
                      <a:fillRect/>
                    </a:stretch>
                  </pic:blipFill>
                  <pic:spPr>
                    <a:xfrm>
                      <a:off x="0" y="0"/>
                      <a:ext cx="6159585" cy="5654141"/>
                    </a:xfrm>
                    <a:prstGeom prst="rect">
                      <a:avLst/>
                    </a:prstGeom>
                  </pic:spPr>
                </pic:pic>
              </a:graphicData>
            </a:graphic>
          </wp:inline>
        </w:drawing>
      </w:r>
    </w:p>
    <w:p w14:paraId="07E0F4AB" w14:textId="28DEC86A" w:rsidR="00DA76AB" w:rsidRPr="00C50B0B" w:rsidRDefault="00DA76AB" w:rsidP="00DA76AB">
      <w:pPr>
        <w:pStyle w:val="Beschriftung"/>
        <w:rPr>
          <w:rFonts w:cs="Arial"/>
        </w:rPr>
      </w:pPr>
      <w:r w:rsidRPr="00C50B0B">
        <w:rPr>
          <w:rFonts w:cs="Arial"/>
        </w:rPr>
        <w:t xml:space="preserve">Abbildung </w:t>
      </w:r>
      <w:r w:rsidR="006118A4" w:rsidRPr="00C50B0B">
        <w:rPr>
          <w:rFonts w:cs="Arial"/>
        </w:rPr>
        <w:fldChar w:fldCharType="begin"/>
      </w:r>
      <w:r w:rsidR="006118A4" w:rsidRPr="00C50B0B">
        <w:rPr>
          <w:rFonts w:cs="Arial"/>
        </w:rPr>
        <w:instrText xml:space="preserve"> SEQ Abbildung \* ARABIC </w:instrText>
      </w:r>
      <w:r w:rsidR="006118A4" w:rsidRPr="00C50B0B">
        <w:rPr>
          <w:rFonts w:cs="Arial"/>
        </w:rPr>
        <w:fldChar w:fldCharType="separate"/>
      </w:r>
      <w:r w:rsidR="00257541" w:rsidRPr="00C50B0B">
        <w:rPr>
          <w:rFonts w:cs="Arial"/>
          <w:noProof/>
        </w:rPr>
        <w:t>13</w:t>
      </w:r>
      <w:r w:rsidR="006118A4" w:rsidRPr="00C50B0B">
        <w:rPr>
          <w:rFonts w:cs="Arial"/>
          <w:noProof/>
        </w:rPr>
        <w:fldChar w:fldCharType="end"/>
      </w:r>
      <w:r w:rsidRPr="00C50B0B">
        <w:rPr>
          <w:rFonts w:cs="Arial"/>
        </w:rPr>
        <w:t>: Sequenzdiagramm - Exponat anlegen</w:t>
      </w:r>
    </w:p>
    <w:p w14:paraId="3E75F32F" w14:textId="757F4B5A" w:rsidR="00F078BC" w:rsidRPr="00C50B0B" w:rsidRDefault="00271598" w:rsidP="00F078BC">
      <w:pPr>
        <w:rPr>
          <w:rFonts w:cs="Arial"/>
        </w:rPr>
      </w:pPr>
      <w:r w:rsidRPr="00C50B0B">
        <w:rPr>
          <w:rFonts w:cs="Arial"/>
        </w:rPr>
        <w:t xml:space="preserve">Beim Anlegen eines Exponates muss überprüft werden </w:t>
      </w:r>
      <w:r w:rsidR="00687D66" w:rsidRPr="00C50B0B">
        <w:rPr>
          <w:rFonts w:cs="Arial"/>
        </w:rPr>
        <w:t xml:space="preserve">ob das Exponat bereits im Museum vorhanden ist. Daher </w:t>
      </w:r>
      <w:r w:rsidR="00DC176D" w:rsidRPr="00C50B0B">
        <w:rPr>
          <w:rFonts w:cs="Arial"/>
        </w:rPr>
        <w:t xml:space="preserve">wird </w:t>
      </w:r>
      <w:r w:rsidR="00687D66" w:rsidRPr="00C50B0B">
        <w:rPr>
          <w:rFonts w:cs="Arial"/>
        </w:rPr>
        <w:t xml:space="preserve">nach dem Eingeben der verschiedenen </w:t>
      </w:r>
      <w:proofErr w:type="spellStart"/>
      <w:r w:rsidR="00687D66" w:rsidRPr="00C50B0B">
        <w:rPr>
          <w:rFonts w:cs="Arial"/>
        </w:rPr>
        <w:t>Exponata</w:t>
      </w:r>
      <w:r w:rsidR="00A2728F" w:rsidRPr="00C50B0B">
        <w:rPr>
          <w:rFonts w:cs="Arial"/>
        </w:rPr>
        <w:t>t</w:t>
      </w:r>
      <w:r w:rsidR="00687D66" w:rsidRPr="00C50B0B">
        <w:rPr>
          <w:rFonts w:cs="Arial"/>
        </w:rPr>
        <w:t>tribute</w:t>
      </w:r>
      <w:proofErr w:type="spellEnd"/>
      <w:r w:rsidR="00A2728F" w:rsidRPr="00C50B0B">
        <w:rPr>
          <w:rFonts w:cs="Arial"/>
        </w:rPr>
        <w:t xml:space="preserve"> </w:t>
      </w:r>
      <w:r w:rsidR="00F86BB7" w:rsidRPr="00C50B0B">
        <w:rPr>
          <w:rFonts w:cs="Arial"/>
        </w:rPr>
        <w:t xml:space="preserve">eine Query an die Datenbasis gestartet. Wenn diese ein Ergebnis liefert wird das Exponat nicht angelegt. Wenn die Antwort leer ist </w:t>
      </w:r>
      <w:r w:rsidR="005163BE" w:rsidRPr="00C50B0B">
        <w:rPr>
          <w:rFonts w:cs="Arial"/>
        </w:rPr>
        <w:t>wird eine erneute Anfrage an die Datenbasis gemacht und das Exponat angelegt.</w:t>
      </w:r>
    </w:p>
    <w:p w14:paraId="5A5B005C" w14:textId="0211FEAF" w:rsidR="00DA76AB" w:rsidRPr="00C50B0B" w:rsidRDefault="00DA76AB" w:rsidP="00DA76AB">
      <w:pPr>
        <w:pStyle w:val="berschrift3"/>
        <w:rPr>
          <w:rFonts w:cs="Arial"/>
        </w:rPr>
      </w:pPr>
      <w:bookmarkStart w:id="180" w:name="_Toc44320823"/>
      <w:r w:rsidRPr="00C50B0B">
        <w:rPr>
          <w:rFonts w:cs="Arial"/>
        </w:rPr>
        <w:lastRenderedPageBreak/>
        <w:t>Exponat Bearbeiten</w:t>
      </w:r>
      <w:bookmarkEnd w:id="180"/>
    </w:p>
    <w:p w14:paraId="763280B2" w14:textId="09A18DAD" w:rsidR="00DA76AB" w:rsidRPr="00C50B0B" w:rsidRDefault="002218E2" w:rsidP="00DA76AB">
      <w:pPr>
        <w:keepNext/>
        <w:rPr>
          <w:rFonts w:cs="Arial"/>
        </w:rPr>
      </w:pPr>
      <w:r w:rsidRPr="00C50B0B">
        <w:rPr>
          <w:rFonts w:cs="Arial"/>
          <w:noProof/>
        </w:rPr>
        <w:drawing>
          <wp:inline distT="0" distB="0" distL="0" distR="0" wp14:anchorId="15C4D38F" wp14:editId="7F6F9107">
            <wp:extent cx="6246449" cy="6415430"/>
            <wp:effectExtent l="0" t="0" r="2540" b="4445"/>
            <wp:docPr id="45779" name="Picture 45779"/>
            <wp:cNvGraphicFramePr/>
            <a:graphic xmlns:a="http://schemas.openxmlformats.org/drawingml/2006/main">
              <a:graphicData uri="http://schemas.openxmlformats.org/drawingml/2006/picture">
                <pic:pic xmlns:pic="http://schemas.openxmlformats.org/drawingml/2006/picture">
                  <pic:nvPicPr>
                    <pic:cNvPr id="45779" name="Picture 45779"/>
                    <pic:cNvPicPr/>
                  </pic:nvPicPr>
                  <pic:blipFill>
                    <a:blip r:embed="rId19"/>
                    <a:stretch>
                      <a:fillRect/>
                    </a:stretch>
                  </pic:blipFill>
                  <pic:spPr>
                    <a:xfrm>
                      <a:off x="0" y="0"/>
                      <a:ext cx="6254987" cy="6424199"/>
                    </a:xfrm>
                    <a:prstGeom prst="rect">
                      <a:avLst/>
                    </a:prstGeom>
                  </pic:spPr>
                </pic:pic>
              </a:graphicData>
            </a:graphic>
          </wp:inline>
        </w:drawing>
      </w:r>
    </w:p>
    <w:p w14:paraId="6AB166E5" w14:textId="6B6CCB15" w:rsidR="2301C545" w:rsidRPr="00C50B0B" w:rsidRDefault="00DA76AB" w:rsidP="3BC4D209">
      <w:pPr>
        <w:pStyle w:val="Beschriftung"/>
        <w:rPr>
          <w:rFonts w:cs="Arial"/>
        </w:rPr>
      </w:pPr>
      <w:r w:rsidRPr="00C50B0B">
        <w:rPr>
          <w:rFonts w:cs="Arial"/>
        </w:rPr>
        <w:t xml:space="preserve">Abbildung </w:t>
      </w:r>
      <w:r w:rsidR="006118A4" w:rsidRPr="00C50B0B">
        <w:rPr>
          <w:rFonts w:cs="Arial"/>
        </w:rPr>
        <w:fldChar w:fldCharType="begin"/>
      </w:r>
      <w:r w:rsidR="006118A4" w:rsidRPr="00C50B0B">
        <w:rPr>
          <w:rFonts w:cs="Arial"/>
        </w:rPr>
        <w:instrText xml:space="preserve"> SEQ Abbildung \* ARABIC </w:instrText>
      </w:r>
      <w:r w:rsidR="006118A4" w:rsidRPr="00C50B0B">
        <w:rPr>
          <w:rFonts w:cs="Arial"/>
        </w:rPr>
        <w:fldChar w:fldCharType="separate"/>
      </w:r>
      <w:r w:rsidR="00257541" w:rsidRPr="00C50B0B">
        <w:rPr>
          <w:rFonts w:cs="Arial"/>
          <w:noProof/>
        </w:rPr>
        <w:t>14</w:t>
      </w:r>
      <w:r w:rsidR="006118A4" w:rsidRPr="00C50B0B">
        <w:rPr>
          <w:rFonts w:cs="Arial"/>
          <w:noProof/>
        </w:rPr>
        <w:fldChar w:fldCharType="end"/>
      </w:r>
      <w:r w:rsidRPr="00C50B0B">
        <w:rPr>
          <w:rFonts w:cs="Arial"/>
        </w:rPr>
        <w:t>: Sequenzdiagramm - Exponat bearbeiten</w:t>
      </w:r>
    </w:p>
    <w:p w14:paraId="7D20322F" w14:textId="37D63D67" w:rsidR="005163BE" w:rsidRPr="00C50B0B" w:rsidRDefault="00466C17" w:rsidP="005163BE">
      <w:pPr>
        <w:rPr>
          <w:rFonts w:cs="Arial"/>
        </w:rPr>
      </w:pPr>
      <w:r w:rsidRPr="00C50B0B">
        <w:rPr>
          <w:rFonts w:cs="Arial"/>
        </w:rPr>
        <w:t xml:space="preserve">Beim Bearbeiten eines Exponats </w:t>
      </w:r>
      <w:r w:rsidR="00F96499" w:rsidRPr="00C50B0B">
        <w:rPr>
          <w:rFonts w:cs="Arial"/>
        </w:rPr>
        <w:t>kann ein User eine Suchanfrage an die Datenbasis starten um eine übersichtlichere Menge an Exponaten</w:t>
      </w:r>
      <w:r w:rsidR="00430D67" w:rsidRPr="00C50B0B">
        <w:rPr>
          <w:rFonts w:cs="Arial"/>
        </w:rPr>
        <w:t>,</w:t>
      </w:r>
      <w:r w:rsidR="00F96499" w:rsidRPr="00C50B0B">
        <w:rPr>
          <w:rFonts w:cs="Arial"/>
        </w:rPr>
        <w:t xml:space="preserve"> die zu bearbeiten sind</w:t>
      </w:r>
      <w:r w:rsidR="00430D67" w:rsidRPr="00C50B0B">
        <w:rPr>
          <w:rFonts w:cs="Arial"/>
        </w:rPr>
        <w:t>,</w:t>
      </w:r>
      <w:r w:rsidR="00F96499" w:rsidRPr="00C50B0B">
        <w:rPr>
          <w:rFonts w:cs="Arial"/>
        </w:rPr>
        <w:t xml:space="preserve"> </w:t>
      </w:r>
      <w:r w:rsidR="00987035" w:rsidRPr="00C50B0B">
        <w:rPr>
          <w:rFonts w:cs="Arial"/>
        </w:rPr>
        <w:t>einzusehen</w:t>
      </w:r>
      <w:r w:rsidR="00430D67" w:rsidRPr="00C50B0B">
        <w:rPr>
          <w:rFonts w:cs="Arial"/>
        </w:rPr>
        <w:t xml:space="preserve">. Wählt er nun ein Exponat zum </w:t>
      </w:r>
      <w:proofErr w:type="spellStart"/>
      <w:r w:rsidR="00430D67" w:rsidRPr="00C50B0B">
        <w:rPr>
          <w:rFonts w:cs="Arial"/>
        </w:rPr>
        <w:t>bearbeiten</w:t>
      </w:r>
      <w:proofErr w:type="spellEnd"/>
      <w:r w:rsidR="00430D67" w:rsidRPr="00C50B0B">
        <w:rPr>
          <w:rFonts w:cs="Arial"/>
        </w:rPr>
        <w:t xml:space="preserve"> aus</w:t>
      </w:r>
      <w:r w:rsidR="00415E7E" w:rsidRPr="00C50B0B">
        <w:rPr>
          <w:rFonts w:cs="Arial"/>
        </w:rPr>
        <w:t xml:space="preserve"> kann er die Attribute dieses neusetzen. Wenn seine Eingaben korrekt sind werden die Daten zurück in die Datenbasis gespeichert.</w:t>
      </w:r>
    </w:p>
    <w:p w14:paraId="1FB0513D" w14:textId="15FE5EED" w:rsidR="00DA76AB" w:rsidRPr="00C50B0B" w:rsidRDefault="00DA76AB" w:rsidP="00DA76AB">
      <w:pPr>
        <w:pStyle w:val="berschrift3"/>
        <w:rPr>
          <w:rFonts w:cs="Arial"/>
        </w:rPr>
      </w:pPr>
      <w:bookmarkStart w:id="181" w:name="_Toc44320824"/>
      <w:r w:rsidRPr="00C50B0B">
        <w:rPr>
          <w:rFonts w:cs="Arial"/>
        </w:rPr>
        <w:lastRenderedPageBreak/>
        <w:t>Exponat löschen</w:t>
      </w:r>
      <w:bookmarkEnd w:id="181"/>
    </w:p>
    <w:p w14:paraId="43654E51" w14:textId="0D624C1C" w:rsidR="00DA76AB" w:rsidRPr="00C50B0B" w:rsidRDefault="002218E2" w:rsidP="00DA76AB">
      <w:pPr>
        <w:keepNext/>
        <w:rPr>
          <w:rFonts w:cs="Arial"/>
        </w:rPr>
      </w:pPr>
      <w:r w:rsidRPr="00C50B0B">
        <w:rPr>
          <w:rFonts w:cs="Arial"/>
          <w:noProof/>
        </w:rPr>
        <w:drawing>
          <wp:inline distT="0" distB="0" distL="0" distR="0" wp14:anchorId="0F0E8300" wp14:editId="18443630">
            <wp:extent cx="6182345" cy="6561734"/>
            <wp:effectExtent l="0" t="0" r="9525" b="0"/>
            <wp:docPr id="45784" name="Picture 45784"/>
            <wp:cNvGraphicFramePr/>
            <a:graphic xmlns:a="http://schemas.openxmlformats.org/drawingml/2006/main">
              <a:graphicData uri="http://schemas.openxmlformats.org/drawingml/2006/picture">
                <pic:pic xmlns:pic="http://schemas.openxmlformats.org/drawingml/2006/picture">
                  <pic:nvPicPr>
                    <pic:cNvPr id="45784" name="Picture 45784"/>
                    <pic:cNvPicPr/>
                  </pic:nvPicPr>
                  <pic:blipFill>
                    <a:blip r:embed="rId20"/>
                    <a:stretch>
                      <a:fillRect/>
                    </a:stretch>
                  </pic:blipFill>
                  <pic:spPr>
                    <a:xfrm>
                      <a:off x="0" y="0"/>
                      <a:ext cx="6188161" cy="6567906"/>
                    </a:xfrm>
                    <a:prstGeom prst="rect">
                      <a:avLst/>
                    </a:prstGeom>
                  </pic:spPr>
                </pic:pic>
              </a:graphicData>
            </a:graphic>
          </wp:inline>
        </w:drawing>
      </w:r>
    </w:p>
    <w:p w14:paraId="5A8C7267" w14:textId="6B6CCB15" w:rsidR="00466C17" w:rsidRPr="00C50B0B" w:rsidRDefault="00DA76AB" w:rsidP="00466C17">
      <w:pPr>
        <w:pStyle w:val="Beschriftung"/>
        <w:rPr>
          <w:rFonts w:cs="Arial"/>
        </w:rPr>
      </w:pPr>
      <w:r w:rsidRPr="00C50B0B">
        <w:rPr>
          <w:rFonts w:cs="Arial"/>
        </w:rPr>
        <w:t xml:space="preserve">Abbildung </w:t>
      </w:r>
      <w:r w:rsidR="006118A4" w:rsidRPr="00C50B0B">
        <w:rPr>
          <w:rFonts w:cs="Arial"/>
        </w:rPr>
        <w:fldChar w:fldCharType="begin"/>
      </w:r>
      <w:r w:rsidR="006118A4" w:rsidRPr="00C50B0B">
        <w:rPr>
          <w:rFonts w:cs="Arial"/>
        </w:rPr>
        <w:instrText xml:space="preserve"> SEQ Abbildung \* ARABIC </w:instrText>
      </w:r>
      <w:r w:rsidR="006118A4" w:rsidRPr="00C50B0B">
        <w:rPr>
          <w:rFonts w:cs="Arial"/>
        </w:rPr>
        <w:fldChar w:fldCharType="separate"/>
      </w:r>
      <w:r w:rsidR="00257541" w:rsidRPr="00C50B0B">
        <w:rPr>
          <w:rFonts w:cs="Arial"/>
          <w:noProof/>
        </w:rPr>
        <w:t>15</w:t>
      </w:r>
      <w:r w:rsidR="006118A4" w:rsidRPr="00C50B0B">
        <w:rPr>
          <w:rFonts w:cs="Arial"/>
          <w:noProof/>
        </w:rPr>
        <w:fldChar w:fldCharType="end"/>
      </w:r>
      <w:r w:rsidRPr="00C50B0B">
        <w:rPr>
          <w:rFonts w:cs="Arial"/>
        </w:rPr>
        <w:t>: Sequenzdiagramm - Exponat löschen</w:t>
      </w:r>
    </w:p>
    <w:p w14:paraId="552E8629" w14:textId="6B51C69F" w:rsidR="04689B5B" w:rsidRPr="00C50B0B" w:rsidRDefault="7971E17D" w:rsidP="04689B5B">
      <w:pPr>
        <w:rPr>
          <w:rFonts w:cs="Arial"/>
        </w:rPr>
      </w:pPr>
      <w:r w:rsidRPr="00C50B0B">
        <w:rPr>
          <w:rFonts w:cs="Arial"/>
        </w:rPr>
        <w:t xml:space="preserve">Zuerst </w:t>
      </w:r>
      <w:r w:rsidR="0575836B" w:rsidRPr="00C50B0B">
        <w:rPr>
          <w:rFonts w:cs="Arial"/>
        </w:rPr>
        <w:t xml:space="preserve">wird </w:t>
      </w:r>
      <w:r w:rsidRPr="00C50B0B">
        <w:rPr>
          <w:rFonts w:cs="Arial"/>
        </w:rPr>
        <w:t xml:space="preserve">das zu löschende Exponat </w:t>
      </w:r>
      <w:r w:rsidR="0575836B" w:rsidRPr="00C50B0B">
        <w:rPr>
          <w:rFonts w:cs="Arial"/>
        </w:rPr>
        <w:t>gesucht</w:t>
      </w:r>
      <w:r w:rsidRPr="00C50B0B">
        <w:rPr>
          <w:rFonts w:cs="Arial"/>
        </w:rPr>
        <w:t xml:space="preserve">, dazu </w:t>
      </w:r>
      <w:r w:rsidR="723075DC" w:rsidRPr="00C50B0B">
        <w:rPr>
          <w:rFonts w:cs="Arial"/>
        </w:rPr>
        <w:t>werden</w:t>
      </w:r>
      <w:r w:rsidRPr="00C50B0B">
        <w:rPr>
          <w:rFonts w:cs="Arial"/>
        </w:rPr>
        <w:t xml:space="preserve"> die bekannten Attribute des Exponates </w:t>
      </w:r>
      <w:r w:rsidR="723075DC" w:rsidRPr="00C50B0B">
        <w:rPr>
          <w:rFonts w:cs="Arial"/>
        </w:rPr>
        <w:t>angegeben</w:t>
      </w:r>
      <w:r w:rsidRPr="00C50B0B">
        <w:rPr>
          <w:rFonts w:cs="Arial"/>
        </w:rPr>
        <w:t xml:space="preserve"> und mit </w:t>
      </w:r>
      <w:r w:rsidR="321C51BE" w:rsidRPr="00C50B0B">
        <w:rPr>
          <w:rFonts w:cs="Arial"/>
        </w:rPr>
        <w:t>diesen</w:t>
      </w:r>
      <w:r w:rsidRPr="00C50B0B">
        <w:rPr>
          <w:rFonts w:cs="Arial"/>
        </w:rPr>
        <w:t xml:space="preserve"> wird eine </w:t>
      </w:r>
      <w:r w:rsidR="1C8DE0A3" w:rsidRPr="00C50B0B">
        <w:rPr>
          <w:rFonts w:cs="Arial"/>
        </w:rPr>
        <w:t>Suchanfrage an die Datenbasis gestartet. Die Datenbasis liefert alle zu der</w:t>
      </w:r>
      <w:r w:rsidR="321C51BE" w:rsidRPr="00C50B0B">
        <w:rPr>
          <w:rFonts w:cs="Arial"/>
        </w:rPr>
        <w:t xml:space="preserve"> Anfrage passenden </w:t>
      </w:r>
      <w:r w:rsidR="12E50E9C" w:rsidRPr="00C50B0B">
        <w:rPr>
          <w:rFonts w:cs="Arial"/>
        </w:rPr>
        <w:t xml:space="preserve">Ergebnisse </w:t>
      </w:r>
      <w:r w:rsidR="723075DC" w:rsidRPr="00C50B0B">
        <w:rPr>
          <w:rFonts w:cs="Arial"/>
        </w:rPr>
        <w:t xml:space="preserve">zurück aus der die zu löschenden </w:t>
      </w:r>
      <w:r w:rsidR="12E50E9C" w:rsidRPr="00C50B0B">
        <w:rPr>
          <w:rFonts w:cs="Arial"/>
        </w:rPr>
        <w:t>Exponate gewählt werden.</w:t>
      </w:r>
      <w:r w:rsidR="0068299A" w:rsidRPr="00C50B0B">
        <w:rPr>
          <w:rFonts w:cs="Arial"/>
        </w:rPr>
        <w:t xml:space="preserve"> Diese werden zurück an die Datenbasis geschickt. Wenn sie konfliktlos gelöscht werden können fährt die Datenbasis mit der Löschung fort. </w:t>
      </w:r>
      <w:r w:rsidR="004D54B1" w:rsidRPr="00C50B0B">
        <w:rPr>
          <w:rFonts w:cs="Arial"/>
        </w:rPr>
        <w:t>Andernfalls werden die Exponate nicht gelöscht und der User zur Konfliktbehebung aufgerufen.</w:t>
      </w:r>
    </w:p>
    <w:p w14:paraId="7C8A1AF0" w14:textId="5E2AFD23" w:rsidR="00DA76AB" w:rsidRPr="00C50B0B" w:rsidRDefault="00DA76AB" w:rsidP="00FE2BDF">
      <w:pPr>
        <w:pStyle w:val="berschrift3"/>
        <w:rPr>
          <w:rFonts w:cs="Arial"/>
        </w:rPr>
      </w:pPr>
      <w:bookmarkStart w:id="182" w:name="_Toc44320825"/>
      <w:r w:rsidRPr="00C50B0B">
        <w:rPr>
          <w:rFonts w:cs="Arial"/>
        </w:rPr>
        <w:lastRenderedPageBreak/>
        <w:t>Förderer Anlegen</w:t>
      </w:r>
      <w:bookmarkEnd w:id="182"/>
    </w:p>
    <w:p w14:paraId="01137F46" w14:textId="529B1432" w:rsidR="00DA76AB" w:rsidRPr="00C50B0B" w:rsidRDefault="002218E2" w:rsidP="00DA76AB">
      <w:pPr>
        <w:keepNext/>
        <w:rPr>
          <w:rFonts w:cs="Arial"/>
        </w:rPr>
      </w:pPr>
      <w:r w:rsidRPr="00C50B0B">
        <w:rPr>
          <w:rFonts w:cs="Arial"/>
          <w:noProof/>
        </w:rPr>
        <w:drawing>
          <wp:inline distT="0" distB="0" distL="0" distR="0" wp14:anchorId="2262B6AE" wp14:editId="6FBEB5F7">
            <wp:extent cx="6343859" cy="5917997"/>
            <wp:effectExtent l="0" t="0" r="0" b="6985"/>
            <wp:docPr id="45789" name="Picture 45789"/>
            <wp:cNvGraphicFramePr/>
            <a:graphic xmlns:a="http://schemas.openxmlformats.org/drawingml/2006/main">
              <a:graphicData uri="http://schemas.openxmlformats.org/drawingml/2006/picture">
                <pic:pic xmlns:pic="http://schemas.openxmlformats.org/drawingml/2006/picture">
                  <pic:nvPicPr>
                    <pic:cNvPr id="45789" name="Picture 45789"/>
                    <pic:cNvPicPr/>
                  </pic:nvPicPr>
                  <pic:blipFill>
                    <a:blip r:embed="rId21"/>
                    <a:stretch>
                      <a:fillRect/>
                    </a:stretch>
                  </pic:blipFill>
                  <pic:spPr>
                    <a:xfrm>
                      <a:off x="0" y="0"/>
                      <a:ext cx="6351365" cy="5925000"/>
                    </a:xfrm>
                    <a:prstGeom prst="rect">
                      <a:avLst/>
                    </a:prstGeom>
                  </pic:spPr>
                </pic:pic>
              </a:graphicData>
            </a:graphic>
          </wp:inline>
        </w:drawing>
      </w:r>
    </w:p>
    <w:p w14:paraId="323E03E1" w14:textId="6B6CCB15" w:rsidR="00DA76AB" w:rsidRPr="00C50B0B" w:rsidRDefault="00DA76AB" w:rsidP="00DA76AB">
      <w:pPr>
        <w:pStyle w:val="Beschriftung"/>
        <w:rPr>
          <w:rFonts w:cs="Arial"/>
        </w:rPr>
      </w:pPr>
      <w:r w:rsidRPr="00C50B0B">
        <w:rPr>
          <w:rFonts w:cs="Arial"/>
        </w:rPr>
        <w:t xml:space="preserve">Abbildung </w:t>
      </w:r>
      <w:r w:rsidR="006118A4" w:rsidRPr="00C50B0B">
        <w:rPr>
          <w:rFonts w:cs="Arial"/>
        </w:rPr>
        <w:fldChar w:fldCharType="begin"/>
      </w:r>
      <w:r w:rsidR="006118A4" w:rsidRPr="00C50B0B">
        <w:rPr>
          <w:rFonts w:cs="Arial"/>
        </w:rPr>
        <w:instrText xml:space="preserve"> SEQ Abbildung \* ARABIC </w:instrText>
      </w:r>
      <w:r w:rsidR="006118A4" w:rsidRPr="00C50B0B">
        <w:rPr>
          <w:rFonts w:cs="Arial"/>
        </w:rPr>
        <w:fldChar w:fldCharType="separate"/>
      </w:r>
      <w:r w:rsidR="00257541" w:rsidRPr="00C50B0B">
        <w:rPr>
          <w:rFonts w:cs="Arial"/>
          <w:noProof/>
        </w:rPr>
        <w:t>16</w:t>
      </w:r>
      <w:r w:rsidR="006118A4" w:rsidRPr="00C50B0B">
        <w:rPr>
          <w:rFonts w:cs="Arial"/>
          <w:noProof/>
        </w:rPr>
        <w:fldChar w:fldCharType="end"/>
      </w:r>
      <w:r w:rsidRPr="00C50B0B">
        <w:rPr>
          <w:rFonts w:cs="Arial"/>
        </w:rPr>
        <w:t>: Sequenzdiagramm - Förderer Anlegen</w:t>
      </w:r>
    </w:p>
    <w:p w14:paraId="33B64926" w14:textId="6B6CCB15" w:rsidR="005163BE" w:rsidRPr="00C50B0B" w:rsidRDefault="005163BE" w:rsidP="005163BE">
      <w:pPr>
        <w:rPr>
          <w:rFonts w:cs="Arial"/>
        </w:rPr>
      </w:pPr>
      <w:r w:rsidRPr="00C50B0B">
        <w:rPr>
          <w:rFonts w:cs="Arial"/>
        </w:rPr>
        <w:t>Beim Anlegen eines Förderers muss überprüft werden ob der Förderer bereits im Museum vorhanden ist. Daher wird nach dem Eingeben der verschiedenen Fördererattribute eine Query an die Datenbasis gestartet. Wenn diese ein Ergebnis liefert wird der Förderer nicht angelegt. Wenn die Antwort leer ist wird eine erneute Anfrage an die Datenbasis gemacht und der Förderer angelegt.</w:t>
      </w:r>
    </w:p>
    <w:p w14:paraId="76EB15F5" w14:textId="6B6CCB15" w:rsidR="005163BE" w:rsidRPr="00C50B0B" w:rsidRDefault="005163BE" w:rsidP="005163BE">
      <w:pPr>
        <w:rPr>
          <w:rFonts w:cs="Arial"/>
        </w:rPr>
      </w:pPr>
    </w:p>
    <w:p w14:paraId="007B7868" w14:textId="0C87CA8D" w:rsidR="00C9109F" w:rsidRPr="00C50B0B" w:rsidRDefault="00C9109F" w:rsidP="00C9109F">
      <w:pPr>
        <w:pStyle w:val="berschrift2"/>
        <w:rPr>
          <w:rFonts w:cs="Arial"/>
        </w:rPr>
      </w:pPr>
      <w:bookmarkStart w:id="183" w:name="_Toc44320826"/>
      <w:r w:rsidRPr="00C50B0B">
        <w:rPr>
          <w:rFonts w:cs="Arial"/>
        </w:rPr>
        <w:lastRenderedPageBreak/>
        <w:t>Aktivitätsdiagramme</w:t>
      </w:r>
      <w:bookmarkEnd w:id="183"/>
    </w:p>
    <w:p w14:paraId="507230A1" w14:textId="15B76970" w:rsidR="00C9109F" w:rsidRPr="00C50B0B" w:rsidRDefault="00C9109F" w:rsidP="00C9109F">
      <w:pPr>
        <w:pStyle w:val="berschrift3"/>
        <w:rPr>
          <w:rFonts w:cs="Arial"/>
        </w:rPr>
      </w:pPr>
      <w:bookmarkStart w:id="184" w:name="_Toc44320827"/>
      <w:r w:rsidRPr="00C50B0B">
        <w:rPr>
          <w:rFonts w:cs="Arial"/>
        </w:rPr>
        <w:t>Elemente suchen</w:t>
      </w:r>
      <w:bookmarkEnd w:id="184"/>
    </w:p>
    <w:p w14:paraId="1DF25829" w14:textId="460615B1" w:rsidR="00495958" w:rsidRPr="00C50B0B" w:rsidRDefault="002218E2" w:rsidP="00495958">
      <w:pPr>
        <w:keepNext/>
        <w:rPr>
          <w:rFonts w:cs="Arial"/>
        </w:rPr>
      </w:pPr>
      <w:r w:rsidRPr="00C50B0B">
        <w:rPr>
          <w:rFonts w:cs="Arial"/>
          <w:noProof/>
        </w:rPr>
        <w:drawing>
          <wp:inline distT="0" distB="0" distL="0" distR="0" wp14:anchorId="727B107F" wp14:editId="2C082BBD">
            <wp:extent cx="5760720" cy="3527879"/>
            <wp:effectExtent l="0" t="0" r="0" b="0"/>
            <wp:docPr id="45794" name="Picture 45794"/>
            <wp:cNvGraphicFramePr/>
            <a:graphic xmlns:a="http://schemas.openxmlformats.org/drawingml/2006/main">
              <a:graphicData uri="http://schemas.openxmlformats.org/drawingml/2006/picture">
                <pic:pic xmlns:pic="http://schemas.openxmlformats.org/drawingml/2006/picture">
                  <pic:nvPicPr>
                    <pic:cNvPr id="45794" name="Picture 45794"/>
                    <pic:cNvPicPr/>
                  </pic:nvPicPr>
                  <pic:blipFill>
                    <a:blip r:embed="rId22"/>
                    <a:stretch>
                      <a:fillRect/>
                    </a:stretch>
                  </pic:blipFill>
                  <pic:spPr>
                    <a:xfrm>
                      <a:off x="0" y="0"/>
                      <a:ext cx="5760720" cy="3527879"/>
                    </a:xfrm>
                    <a:prstGeom prst="rect">
                      <a:avLst/>
                    </a:prstGeom>
                  </pic:spPr>
                </pic:pic>
              </a:graphicData>
            </a:graphic>
          </wp:inline>
        </w:drawing>
      </w:r>
    </w:p>
    <w:p w14:paraId="6CE81C9F" w14:textId="0D52A4E3" w:rsidR="00C9109F" w:rsidRPr="00C50B0B" w:rsidRDefault="00495958" w:rsidP="00495958">
      <w:pPr>
        <w:pStyle w:val="Beschriftung"/>
        <w:rPr>
          <w:rFonts w:cs="Arial"/>
        </w:rPr>
      </w:pPr>
      <w:r w:rsidRPr="00C50B0B">
        <w:rPr>
          <w:rFonts w:cs="Arial"/>
        </w:rPr>
        <w:t xml:space="preserve">Abbildung </w:t>
      </w:r>
      <w:r w:rsidR="006118A4" w:rsidRPr="00C50B0B">
        <w:rPr>
          <w:rFonts w:cs="Arial"/>
        </w:rPr>
        <w:fldChar w:fldCharType="begin"/>
      </w:r>
      <w:r w:rsidR="006118A4" w:rsidRPr="00C50B0B">
        <w:rPr>
          <w:rFonts w:cs="Arial"/>
        </w:rPr>
        <w:instrText xml:space="preserve"> SEQ Abbildung \* ARABIC </w:instrText>
      </w:r>
      <w:r w:rsidR="006118A4" w:rsidRPr="00C50B0B">
        <w:rPr>
          <w:rFonts w:cs="Arial"/>
        </w:rPr>
        <w:fldChar w:fldCharType="separate"/>
      </w:r>
      <w:r w:rsidR="00257541" w:rsidRPr="00C50B0B">
        <w:rPr>
          <w:rFonts w:cs="Arial"/>
          <w:noProof/>
        </w:rPr>
        <w:t>17</w:t>
      </w:r>
      <w:r w:rsidR="006118A4" w:rsidRPr="00C50B0B">
        <w:rPr>
          <w:rFonts w:cs="Arial"/>
          <w:noProof/>
        </w:rPr>
        <w:fldChar w:fldCharType="end"/>
      </w:r>
      <w:r w:rsidRPr="00C50B0B">
        <w:rPr>
          <w:rFonts w:cs="Arial"/>
        </w:rPr>
        <w:t>: Aktivitätsdiagram - Element suchen</w:t>
      </w:r>
    </w:p>
    <w:p w14:paraId="572DE774" w14:textId="3B002CA0" w:rsidR="00B3505F" w:rsidRPr="00C50B0B" w:rsidRDefault="00710C84" w:rsidP="00C9109F">
      <w:pPr>
        <w:rPr>
          <w:rFonts w:cs="Arial"/>
        </w:rPr>
      </w:pPr>
      <w:r w:rsidRPr="00C50B0B">
        <w:rPr>
          <w:rFonts w:cs="Arial"/>
        </w:rPr>
        <w:t xml:space="preserve">Die </w:t>
      </w:r>
      <w:r w:rsidR="00740D5C" w:rsidRPr="00C50B0B">
        <w:rPr>
          <w:rFonts w:cs="Arial"/>
        </w:rPr>
        <w:t>Elemen</w:t>
      </w:r>
      <w:r w:rsidR="0046426C" w:rsidRPr="00C50B0B">
        <w:rPr>
          <w:rFonts w:cs="Arial"/>
        </w:rPr>
        <w:t>t</w:t>
      </w:r>
      <w:r w:rsidR="00740D5C" w:rsidRPr="00C50B0B">
        <w:rPr>
          <w:rFonts w:cs="Arial"/>
        </w:rPr>
        <w:t xml:space="preserve">suche Besteht aus mehreren </w:t>
      </w:r>
      <w:r w:rsidR="00664AAE" w:rsidRPr="00C50B0B">
        <w:rPr>
          <w:rFonts w:cs="Arial"/>
        </w:rPr>
        <w:t>E</w:t>
      </w:r>
      <w:r w:rsidR="00740D5C" w:rsidRPr="00C50B0B">
        <w:rPr>
          <w:rFonts w:cs="Arial"/>
        </w:rPr>
        <w:t>inzelsuchen</w:t>
      </w:r>
      <w:r w:rsidR="0046426C" w:rsidRPr="00C50B0B">
        <w:rPr>
          <w:rFonts w:cs="Arial"/>
        </w:rPr>
        <w:t xml:space="preserve"> </w:t>
      </w:r>
      <w:r w:rsidR="00664AAE" w:rsidRPr="00C50B0B">
        <w:rPr>
          <w:rFonts w:cs="Arial"/>
        </w:rPr>
        <w:t>welche alle individuell Suchergebnisse liefern können.</w:t>
      </w:r>
      <w:r w:rsidR="00615540" w:rsidRPr="00C50B0B">
        <w:rPr>
          <w:rFonts w:cs="Arial"/>
        </w:rPr>
        <w:t xml:space="preserve"> Sie können auch alle gleichzeitig angesprochen </w:t>
      </w:r>
      <w:r w:rsidR="00ED79D3" w:rsidRPr="00C50B0B">
        <w:rPr>
          <w:rFonts w:cs="Arial"/>
        </w:rPr>
        <w:t>werden,</w:t>
      </w:r>
      <w:r w:rsidR="00615540" w:rsidRPr="00C50B0B">
        <w:rPr>
          <w:rFonts w:cs="Arial"/>
        </w:rPr>
        <w:t xml:space="preserve"> wenn man nach allen Elementen sucht.</w:t>
      </w:r>
      <w:r w:rsidR="00792B13" w:rsidRPr="00C50B0B">
        <w:rPr>
          <w:rFonts w:cs="Arial"/>
        </w:rPr>
        <w:t xml:space="preserve"> </w:t>
      </w:r>
      <w:r w:rsidR="00ED79D3" w:rsidRPr="00C50B0B">
        <w:rPr>
          <w:rFonts w:cs="Arial"/>
        </w:rPr>
        <w:t xml:space="preserve">Ihre Ergebnisse werden dann alle in einer gemeinsamen Elementliste gespeichert. </w:t>
      </w:r>
      <w:r w:rsidR="00F50ADC" w:rsidRPr="00C50B0B">
        <w:rPr>
          <w:rFonts w:cs="Arial"/>
        </w:rPr>
        <w:br/>
      </w:r>
      <w:r w:rsidR="00792B13" w:rsidRPr="00C50B0B">
        <w:rPr>
          <w:rFonts w:cs="Arial"/>
        </w:rPr>
        <w:t>Da wir nicht wussten wie wir diesen Vorgang</w:t>
      </w:r>
      <w:r w:rsidR="00F50ADC" w:rsidRPr="00C50B0B">
        <w:rPr>
          <w:rFonts w:cs="Arial"/>
        </w:rPr>
        <w:t xml:space="preserve"> der gleichzeitigen Suche in diesem Fall</w:t>
      </w:r>
      <w:r w:rsidR="00792B13" w:rsidRPr="00C50B0B">
        <w:rPr>
          <w:rFonts w:cs="Arial"/>
        </w:rPr>
        <w:t xml:space="preserve"> darstellen soll</w:t>
      </w:r>
      <w:r w:rsidR="00F50ADC" w:rsidRPr="00C50B0B">
        <w:rPr>
          <w:rFonts w:cs="Arial"/>
        </w:rPr>
        <w:t>ten</w:t>
      </w:r>
      <w:r w:rsidR="00792B13" w:rsidRPr="00C50B0B">
        <w:rPr>
          <w:rFonts w:cs="Arial"/>
        </w:rPr>
        <w:t xml:space="preserve"> sieht </w:t>
      </w:r>
      <w:r w:rsidR="00F50ADC" w:rsidRPr="00C50B0B">
        <w:rPr>
          <w:rFonts w:cs="Arial"/>
        </w:rPr>
        <w:t xml:space="preserve">das Diagramm </w:t>
      </w:r>
      <w:r w:rsidR="00792B13" w:rsidRPr="00C50B0B">
        <w:rPr>
          <w:rFonts w:cs="Arial"/>
        </w:rPr>
        <w:t xml:space="preserve">aktuell </w:t>
      </w:r>
      <w:r w:rsidR="00ED79D3" w:rsidRPr="00C50B0B">
        <w:rPr>
          <w:rFonts w:cs="Arial"/>
        </w:rPr>
        <w:t>so aus wie es aussieht.</w:t>
      </w:r>
    </w:p>
    <w:p w14:paraId="5D39E678" w14:textId="15B76970" w:rsidR="00C9109F" w:rsidRPr="00C50B0B" w:rsidRDefault="00C9109F" w:rsidP="00C9109F">
      <w:pPr>
        <w:pStyle w:val="berschrift3"/>
        <w:rPr>
          <w:rFonts w:cs="Arial"/>
        </w:rPr>
      </w:pPr>
      <w:bookmarkStart w:id="185" w:name="_Toc44320828"/>
      <w:r w:rsidRPr="00C50B0B">
        <w:rPr>
          <w:rFonts w:cs="Arial"/>
        </w:rPr>
        <w:t>Importieren</w:t>
      </w:r>
      <w:bookmarkEnd w:id="185"/>
    </w:p>
    <w:p w14:paraId="4DF4CCC0" w14:textId="5D07A2E8" w:rsidR="00495958" w:rsidRPr="00C50B0B" w:rsidRDefault="002218E2" w:rsidP="00495958">
      <w:pPr>
        <w:keepNext/>
        <w:rPr>
          <w:rFonts w:cs="Arial"/>
        </w:rPr>
      </w:pPr>
      <w:r w:rsidRPr="00C50B0B">
        <w:rPr>
          <w:rFonts w:cs="Arial"/>
          <w:noProof/>
        </w:rPr>
        <w:drawing>
          <wp:inline distT="0" distB="0" distL="0" distR="0" wp14:anchorId="09019233" wp14:editId="1AEFAA31">
            <wp:extent cx="5760720" cy="2755972"/>
            <wp:effectExtent l="0" t="0" r="0" b="6350"/>
            <wp:docPr id="45807" name="Picture 45807"/>
            <wp:cNvGraphicFramePr/>
            <a:graphic xmlns:a="http://schemas.openxmlformats.org/drawingml/2006/main">
              <a:graphicData uri="http://schemas.openxmlformats.org/drawingml/2006/picture">
                <pic:pic xmlns:pic="http://schemas.openxmlformats.org/drawingml/2006/picture">
                  <pic:nvPicPr>
                    <pic:cNvPr id="45807" name="Picture 45807"/>
                    <pic:cNvPicPr/>
                  </pic:nvPicPr>
                  <pic:blipFill>
                    <a:blip r:embed="rId23"/>
                    <a:stretch>
                      <a:fillRect/>
                    </a:stretch>
                  </pic:blipFill>
                  <pic:spPr>
                    <a:xfrm>
                      <a:off x="0" y="0"/>
                      <a:ext cx="5760720" cy="2755972"/>
                    </a:xfrm>
                    <a:prstGeom prst="rect">
                      <a:avLst/>
                    </a:prstGeom>
                  </pic:spPr>
                </pic:pic>
              </a:graphicData>
            </a:graphic>
          </wp:inline>
        </w:drawing>
      </w:r>
    </w:p>
    <w:p w14:paraId="7C501E84" w14:textId="5DDDB66C" w:rsidR="00C9109F" w:rsidRPr="00C50B0B" w:rsidRDefault="00495958" w:rsidP="00495958">
      <w:pPr>
        <w:pStyle w:val="Beschriftung"/>
        <w:rPr>
          <w:rFonts w:cs="Arial"/>
        </w:rPr>
      </w:pPr>
      <w:r w:rsidRPr="00C50B0B">
        <w:rPr>
          <w:rFonts w:cs="Arial"/>
        </w:rPr>
        <w:t xml:space="preserve">Abbildung </w:t>
      </w:r>
      <w:r w:rsidR="006118A4" w:rsidRPr="00C50B0B">
        <w:rPr>
          <w:rFonts w:cs="Arial"/>
        </w:rPr>
        <w:fldChar w:fldCharType="begin"/>
      </w:r>
      <w:r w:rsidR="006118A4" w:rsidRPr="00C50B0B">
        <w:rPr>
          <w:rFonts w:cs="Arial"/>
        </w:rPr>
        <w:instrText xml:space="preserve"> SEQ Abbildung \* ARABIC </w:instrText>
      </w:r>
      <w:r w:rsidR="006118A4" w:rsidRPr="00C50B0B">
        <w:rPr>
          <w:rFonts w:cs="Arial"/>
        </w:rPr>
        <w:fldChar w:fldCharType="separate"/>
      </w:r>
      <w:r w:rsidR="00257541" w:rsidRPr="00C50B0B">
        <w:rPr>
          <w:rFonts w:cs="Arial"/>
          <w:noProof/>
        </w:rPr>
        <w:t>18</w:t>
      </w:r>
      <w:r w:rsidR="006118A4" w:rsidRPr="00C50B0B">
        <w:rPr>
          <w:rFonts w:cs="Arial"/>
          <w:noProof/>
        </w:rPr>
        <w:fldChar w:fldCharType="end"/>
      </w:r>
      <w:r w:rsidRPr="00C50B0B">
        <w:rPr>
          <w:rFonts w:cs="Arial"/>
        </w:rPr>
        <w:t xml:space="preserve">: Aktivitätsdiagram - </w:t>
      </w:r>
      <w:r w:rsidRPr="00C50B0B">
        <w:rPr>
          <w:rFonts w:cs="Arial"/>
          <w:noProof/>
        </w:rPr>
        <w:t xml:space="preserve"> importieren</w:t>
      </w:r>
    </w:p>
    <w:p w14:paraId="15D26191" w14:textId="05747274" w:rsidR="25AFE2C5" w:rsidRPr="00C50B0B" w:rsidRDefault="25AFE2C5" w:rsidP="25AFE2C5">
      <w:pPr>
        <w:rPr>
          <w:rFonts w:cs="Arial"/>
          <w:noProof/>
        </w:rPr>
      </w:pPr>
      <w:r w:rsidRPr="00C50B0B">
        <w:rPr>
          <w:rFonts w:cs="Arial"/>
          <w:noProof/>
        </w:rPr>
        <w:lastRenderedPageBreak/>
        <w:t>Das Importieren ist nur dem</w:t>
      </w:r>
      <w:r w:rsidR="00A0491B" w:rsidRPr="00C50B0B">
        <w:rPr>
          <w:rFonts w:cs="Arial"/>
          <w:noProof/>
        </w:rPr>
        <w:t xml:space="preserve"> </w:t>
      </w:r>
      <w:r w:rsidRPr="00C50B0B">
        <w:rPr>
          <w:rFonts w:cs="Arial"/>
          <w:noProof/>
        </w:rPr>
        <w:t>Admin möglich, deshalb wird zuerst überprüft ob die Rolle stimmt. Danach wird die zu importierende Datei gewählt</w:t>
      </w:r>
      <w:r w:rsidR="3B9B9681" w:rsidRPr="00C50B0B">
        <w:rPr>
          <w:rFonts w:cs="Arial"/>
          <w:noProof/>
        </w:rPr>
        <w:t xml:space="preserve">, und welche Elemente </w:t>
      </w:r>
      <w:r w:rsidR="00A0491B" w:rsidRPr="00C50B0B">
        <w:rPr>
          <w:rFonts w:cs="Arial"/>
          <w:noProof/>
        </w:rPr>
        <w:t xml:space="preserve">importiert </w:t>
      </w:r>
      <w:r w:rsidR="000E6FBF" w:rsidRPr="00C50B0B">
        <w:rPr>
          <w:rFonts w:cs="Arial"/>
          <w:noProof/>
        </w:rPr>
        <w:t>werden sollen</w:t>
      </w:r>
      <w:r w:rsidR="3B9B9681" w:rsidRPr="00C50B0B">
        <w:rPr>
          <w:rFonts w:cs="Arial"/>
          <w:noProof/>
        </w:rPr>
        <w:t>. Die neuen Elemente werde erstellt und anschließend angezeigt ob man schon existierende Element überschreiben will.</w:t>
      </w:r>
    </w:p>
    <w:p w14:paraId="1A748A36" w14:textId="15B76970" w:rsidR="00C9109F" w:rsidRPr="00C50B0B" w:rsidRDefault="00C9109F" w:rsidP="00C9109F">
      <w:pPr>
        <w:pStyle w:val="berschrift3"/>
        <w:rPr>
          <w:rFonts w:cs="Arial"/>
        </w:rPr>
      </w:pPr>
      <w:bookmarkStart w:id="186" w:name="_Toc44320829"/>
      <w:r w:rsidRPr="00C50B0B">
        <w:rPr>
          <w:rFonts w:cs="Arial"/>
        </w:rPr>
        <w:t>Exportieren</w:t>
      </w:r>
      <w:bookmarkEnd w:id="186"/>
    </w:p>
    <w:p w14:paraId="3BF3DF41" w14:textId="59A9A130" w:rsidR="00495958" w:rsidRPr="00C50B0B" w:rsidRDefault="002218E2" w:rsidP="00495958">
      <w:pPr>
        <w:keepNext/>
        <w:rPr>
          <w:rFonts w:cs="Arial"/>
        </w:rPr>
      </w:pPr>
      <w:r w:rsidRPr="00C50B0B">
        <w:rPr>
          <w:rFonts w:cs="Arial"/>
          <w:noProof/>
        </w:rPr>
        <w:drawing>
          <wp:inline distT="0" distB="0" distL="0" distR="0" wp14:anchorId="5B99916B" wp14:editId="65519A05">
            <wp:extent cx="5760720" cy="3244369"/>
            <wp:effectExtent l="0" t="0" r="0" b="0"/>
            <wp:docPr id="45802" name="Picture 45802"/>
            <wp:cNvGraphicFramePr/>
            <a:graphic xmlns:a="http://schemas.openxmlformats.org/drawingml/2006/main">
              <a:graphicData uri="http://schemas.openxmlformats.org/drawingml/2006/picture">
                <pic:pic xmlns:pic="http://schemas.openxmlformats.org/drawingml/2006/picture">
                  <pic:nvPicPr>
                    <pic:cNvPr id="45802" name="Picture 45802"/>
                    <pic:cNvPicPr/>
                  </pic:nvPicPr>
                  <pic:blipFill>
                    <a:blip r:embed="rId24"/>
                    <a:stretch>
                      <a:fillRect/>
                    </a:stretch>
                  </pic:blipFill>
                  <pic:spPr>
                    <a:xfrm>
                      <a:off x="0" y="0"/>
                      <a:ext cx="5760720" cy="3244369"/>
                    </a:xfrm>
                    <a:prstGeom prst="rect">
                      <a:avLst/>
                    </a:prstGeom>
                  </pic:spPr>
                </pic:pic>
              </a:graphicData>
            </a:graphic>
          </wp:inline>
        </w:drawing>
      </w:r>
    </w:p>
    <w:p w14:paraId="238B8BD1" w14:textId="1D5CC87D" w:rsidR="00C9109F" w:rsidRPr="00C50B0B" w:rsidRDefault="00495958" w:rsidP="00495958">
      <w:pPr>
        <w:pStyle w:val="Beschriftung"/>
        <w:rPr>
          <w:rFonts w:cs="Arial"/>
        </w:rPr>
      </w:pPr>
      <w:r w:rsidRPr="00C50B0B">
        <w:rPr>
          <w:rFonts w:cs="Arial"/>
        </w:rPr>
        <w:t xml:space="preserve">Abbildung </w:t>
      </w:r>
      <w:r w:rsidR="006118A4" w:rsidRPr="00C50B0B">
        <w:rPr>
          <w:rFonts w:cs="Arial"/>
        </w:rPr>
        <w:fldChar w:fldCharType="begin"/>
      </w:r>
      <w:r w:rsidR="006118A4" w:rsidRPr="00C50B0B">
        <w:rPr>
          <w:rFonts w:cs="Arial"/>
        </w:rPr>
        <w:instrText xml:space="preserve"> SEQ Abbildung \* ARABIC </w:instrText>
      </w:r>
      <w:r w:rsidR="006118A4" w:rsidRPr="00C50B0B">
        <w:rPr>
          <w:rFonts w:cs="Arial"/>
        </w:rPr>
        <w:fldChar w:fldCharType="separate"/>
      </w:r>
      <w:r w:rsidR="00257541" w:rsidRPr="00C50B0B">
        <w:rPr>
          <w:rFonts w:cs="Arial"/>
          <w:noProof/>
        </w:rPr>
        <w:t>19</w:t>
      </w:r>
      <w:r w:rsidR="006118A4" w:rsidRPr="00C50B0B">
        <w:rPr>
          <w:rFonts w:cs="Arial"/>
          <w:noProof/>
        </w:rPr>
        <w:fldChar w:fldCharType="end"/>
      </w:r>
      <w:r w:rsidRPr="00C50B0B">
        <w:rPr>
          <w:rFonts w:cs="Arial"/>
        </w:rPr>
        <w:t>: Aktivitätsdiagram - exportieren</w:t>
      </w:r>
    </w:p>
    <w:p w14:paraId="365DAA16" w14:textId="73C246CF" w:rsidR="00F50ADC" w:rsidRPr="00C50B0B" w:rsidRDefault="00F50ADC" w:rsidP="00C9109F">
      <w:pPr>
        <w:rPr>
          <w:rFonts w:cs="Arial"/>
        </w:rPr>
      </w:pPr>
      <w:r w:rsidRPr="00C50B0B">
        <w:rPr>
          <w:rFonts w:cs="Arial"/>
        </w:rPr>
        <w:t xml:space="preserve">Da in Visual </w:t>
      </w:r>
      <w:proofErr w:type="spellStart"/>
      <w:r w:rsidRPr="00C50B0B">
        <w:rPr>
          <w:rFonts w:cs="Arial"/>
        </w:rPr>
        <w:t>Paradigm</w:t>
      </w:r>
      <w:proofErr w:type="spellEnd"/>
      <w:r w:rsidRPr="00C50B0B">
        <w:rPr>
          <w:rFonts w:cs="Arial"/>
        </w:rPr>
        <w:t xml:space="preserve"> die Beschriftungen </w:t>
      </w:r>
      <w:r w:rsidR="00D43278" w:rsidRPr="00C50B0B">
        <w:rPr>
          <w:rFonts w:cs="Arial"/>
        </w:rPr>
        <w:t xml:space="preserve">eines Loops </w:t>
      </w:r>
      <w:r w:rsidRPr="00C50B0B">
        <w:rPr>
          <w:rFonts w:cs="Arial"/>
        </w:rPr>
        <w:t xml:space="preserve">nicht </w:t>
      </w:r>
      <w:proofErr w:type="spellStart"/>
      <w:r w:rsidR="07F7CCA7" w:rsidRPr="00C50B0B">
        <w:rPr>
          <w:rFonts w:cs="Arial"/>
        </w:rPr>
        <w:t>umbenennbar</w:t>
      </w:r>
      <w:proofErr w:type="spellEnd"/>
      <w:r w:rsidRPr="00C50B0B">
        <w:rPr>
          <w:rFonts w:cs="Arial"/>
        </w:rPr>
        <w:t xml:space="preserve"> sind</w:t>
      </w:r>
      <w:r w:rsidR="00D43278" w:rsidRPr="00C50B0B">
        <w:rPr>
          <w:rFonts w:cs="Arial"/>
        </w:rPr>
        <w:t xml:space="preserve"> m</w:t>
      </w:r>
      <w:r w:rsidR="00576220" w:rsidRPr="00C50B0B">
        <w:rPr>
          <w:rFonts w:cs="Arial"/>
        </w:rPr>
        <w:t xml:space="preserve">üssen </w:t>
      </w:r>
      <w:r w:rsidR="00BE2AC3" w:rsidRPr="00C50B0B">
        <w:rPr>
          <w:rFonts w:cs="Arial"/>
        </w:rPr>
        <w:t>S</w:t>
      </w:r>
      <w:r w:rsidR="00576220" w:rsidRPr="00C50B0B">
        <w:rPr>
          <w:rFonts w:cs="Arial"/>
        </w:rPr>
        <w:t>ie</w:t>
      </w:r>
      <w:r w:rsidR="000E6FBF" w:rsidRPr="00C50B0B">
        <w:rPr>
          <w:rFonts w:cs="Arial"/>
        </w:rPr>
        <w:t xml:space="preserve"> in ihrem Kopf</w:t>
      </w:r>
      <w:r w:rsidR="00576220" w:rsidRPr="00C50B0B">
        <w:rPr>
          <w:rFonts w:cs="Arial"/>
        </w:rPr>
        <w:t xml:space="preserve"> </w:t>
      </w:r>
      <w:r w:rsidR="00A476FD" w:rsidRPr="00C50B0B">
        <w:rPr>
          <w:rFonts w:cs="Arial"/>
        </w:rPr>
        <w:t>„</w:t>
      </w:r>
      <w:r w:rsidR="00D41828" w:rsidRPr="00C50B0B">
        <w:rPr>
          <w:rFonts w:cs="Arial"/>
        </w:rPr>
        <w:t>Setup</w:t>
      </w:r>
      <w:r w:rsidR="00A476FD" w:rsidRPr="00C50B0B">
        <w:rPr>
          <w:rFonts w:cs="Arial"/>
        </w:rPr>
        <w:t>“</w:t>
      </w:r>
      <w:r w:rsidR="00D41828" w:rsidRPr="00C50B0B">
        <w:rPr>
          <w:rFonts w:cs="Arial"/>
        </w:rPr>
        <w:t xml:space="preserve"> durch </w:t>
      </w:r>
      <w:r w:rsidR="00A476FD" w:rsidRPr="00C50B0B">
        <w:rPr>
          <w:rFonts w:cs="Arial"/>
        </w:rPr>
        <w:t>„</w:t>
      </w:r>
      <w:proofErr w:type="spellStart"/>
      <w:r w:rsidR="00A476FD" w:rsidRPr="00C50B0B">
        <w:rPr>
          <w:rFonts w:cs="Arial"/>
        </w:rPr>
        <w:t>for</w:t>
      </w:r>
      <w:proofErr w:type="spellEnd"/>
      <w:r w:rsidR="00A476FD" w:rsidRPr="00C50B0B">
        <w:rPr>
          <w:rFonts w:cs="Arial"/>
        </w:rPr>
        <w:t>“, „Test“</w:t>
      </w:r>
      <w:r w:rsidR="00106F22" w:rsidRPr="00C50B0B">
        <w:rPr>
          <w:rFonts w:cs="Arial"/>
        </w:rPr>
        <w:t xml:space="preserve"> durch „</w:t>
      </w:r>
      <w:proofErr w:type="spellStart"/>
      <w:r w:rsidR="00106F22" w:rsidRPr="00C50B0B">
        <w:rPr>
          <w:rFonts w:cs="Arial"/>
        </w:rPr>
        <w:t>while</w:t>
      </w:r>
      <w:proofErr w:type="spellEnd"/>
      <w:r w:rsidR="00106F22" w:rsidRPr="00C50B0B">
        <w:rPr>
          <w:rFonts w:cs="Arial"/>
        </w:rPr>
        <w:t>“ und „</w:t>
      </w:r>
      <w:r w:rsidR="008D4D45" w:rsidRPr="00C50B0B">
        <w:rPr>
          <w:rFonts w:cs="Arial"/>
        </w:rPr>
        <w:t>Body“ durch „do“ ersetzen.</w:t>
      </w:r>
    </w:p>
    <w:p w14:paraId="229E0CAC" w14:textId="2BC616A0" w:rsidR="3B9B9681" w:rsidRPr="00C50B0B" w:rsidRDefault="1D61FAAB" w:rsidP="3B9B9681">
      <w:pPr>
        <w:rPr>
          <w:rFonts w:cs="Arial"/>
        </w:rPr>
      </w:pPr>
      <w:r w:rsidRPr="00C50B0B">
        <w:rPr>
          <w:rFonts w:cs="Arial"/>
        </w:rPr>
        <w:t xml:space="preserve">Hier gibt es am Anfang auch wieder eine Prüfung ob die Rolle dem Admin entspricht. Dann werden die zu exportierenden Elemente aus einer Liste (die auch </w:t>
      </w:r>
      <w:proofErr w:type="spellStart"/>
      <w:r w:rsidR="000E6FBF" w:rsidRPr="00C50B0B">
        <w:rPr>
          <w:rFonts w:cs="Arial"/>
        </w:rPr>
        <w:t>ge</w:t>
      </w:r>
      <w:r w:rsidRPr="00C50B0B">
        <w:rPr>
          <w:rFonts w:cs="Arial"/>
        </w:rPr>
        <w:t>filtern</w:t>
      </w:r>
      <w:proofErr w:type="spellEnd"/>
      <w:r w:rsidRPr="00C50B0B">
        <w:rPr>
          <w:rFonts w:cs="Arial"/>
        </w:rPr>
        <w:t xml:space="preserve"> und durchsuch</w:t>
      </w:r>
      <w:r w:rsidR="000E6FBF" w:rsidRPr="00C50B0B">
        <w:rPr>
          <w:rFonts w:cs="Arial"/>
        </w:rPr>
        <w:t>t werden</w:t>
      </w:r>
      <w:r w:rsidRPr="00C50B0B">
        <w:rPr>
          <w:rFonts w:cs="Arial"/>
        </w:rPr>
        <w:t xml:space="preserve"> kann) ausgewählt</w:t>
      </w:r>
      <w:r w:rsidR="000E6FBF" w:rsidRPr="00C50B0B">
        <w:rPr>
          <w:rFonts w:cs="Arial"/>
        </w:rPr>
        <w:t>. Dann wird</w:t>
      </w:r>
      <w:r w:rsidRPr="00C50B0B">
        <w:rPr>
          <w:rFonts w:cs="Arial"/>
        </w:rPr>
        <w:t xml:space="preserve"> einen Speicherort an dem die Exportierte Datei abgelegt werden sollen</w:t>
      </w:r>
      <w:r w:rsidR="000E6FBF" w:rsidRPr="00C50B0B">
        <w:rPr>
          <w:rFonts w:cs="Arial"/>
        </w:rPr>
        <w:t xml:space="preserve"> vom User ausgewählt</w:t>
      </w:r>
      <w:r w:rsidRPr="00C50B0B">
        <w:rPr>
          <w:rFonts w:cs="Arial"/>
        </w:rPr>
        <w:t xml:space="preserve">. Dann wird die Liste der zu exportierenden Elemente in einer Schleife durchlaufen und jedes Element in eine Datei </w:t>
      </w:r>
      <w:r w:rsidR="50F8C9F5" w:rsidRPr="00C50B0B">
        <w:rPr>
          <w:rFonts w:cs="Arial"/>
        </w:rPr>
        <w:t>exportiert.</w:t>
      </w:r>
    </w:p>
    <w:p w14:paraId="49DD1D9C" w14:textId="15B76970" w:rsidR="00C9109F" w:rsidRPr="00C50B0B" w:rsidRDefault="00C9109F" w:rsidP="00C9109F">
      <w:pPr>
        <w:pStyle w:val="berschrift3"/>
        <w:rPr>
          <w:rFonts w:cs="Arial"/>
        </w:rPr>
      </w:pPr>
      <w:bookmarkStart w:id="187" w:name="_Toc44320830"/>
      <w:r w:rsidRPr="00C50B0B">
        <w:rPr>
          <w:rFonts w:cs="Arial"/>
        </w:rPr>
        <w:lastRenderedPageBreak/>
        <w:t>Nutzer Anlegen</w:t>
      </w:r>
      <w:bookmarkEnd w:id="187"/>
    </w:p>
    <w:p w14:paraId="3A79ADA1" w14:textId="07698DD3" w:rsidR="00495958" w:rsidRPr="00C50B0B" w:rsidRDefault="002218E2" w:rsidP="00495958">
      <w:pPr>
        <w:keepNext/>
        <w:rPr>
          <w:rFonts w:cs="Arial"/>
        </w:rPr>
      </w:pPr>
      <w:r w:rsidRPr="00C50B0B">
        <w:rPr>
          <w:rFonts w:cs="Arial"/>
          <w:noProof/>
        </w:rPr>
        <w:drawing>
          <wp:inline distT="0" distB="0" distL="0" distR="0" wp14:anchorId="77727FF6" wp14:editId="42B28C14">
            <wp:extent cx="6109089" cy="2822307"/>
            <wp:effectExtent l="0" t="0" r="6350" b="0"/>
            <wp:docPr id="45812" name="Picture 45812"/>
            <wp:cNvGraphicFramePr/>
            <a:graphic xmlns:a="http://schemas.openxmlformats.org/drawingml/2006/main">
              <a:graphicData uri="http://schemas.openxmlformats.org/drawingml/2006/picture">
                <pic:pic xmlns:pic="http://schemas.openxmlformats.org/drawingml/2006/picture">
                  <pic:nvPicPr>
                    <pic:cNvPr id="45812" name="Picture 45812"/>
                    <pic:cNvPicPr/>
                  </pic:nvPicPr>
                  <pic:blipFill>
                    <a:blip r:embed="rId25"/>
                    <a:stretch>
                      <a:fillRect/>
                    </a:stretch>
                  </pic:blipFill>
                  <pic:spPr>
                    <a:xfrm>
                      <a:off x="0" y="0"/>
                      <a:ext cx="6128283" cy="2831174"/>
                    </a:xfrm>
                    <a:prstGeom prst="rect">
                      <a:avLst/>
                    </a:prstGeom>
                  </pic:spPr>
                </pic:pic>
              </a:graphicData>
            </a:graphic>
          </wp:inline>
        </w:drawing>
      </w:r>
    </w:p>
    <w:p w14:paraId="1DC87DB7" w14:textId="3B832DB9" w:rsidR="00615540" w:rsidRPr="00C50B0B" w:rsidRDefault="00495958" w:rsidP="00495958">
      <w:pPr>
        <w:pStyle w:val="Beschriftung"/>
        <w:rPr>
          <w:rFonts w:cs="Arial"/>
        </w:rPr>
      </w:pPr>
      <w:r w:rsidRPr="00C50B0B">
        <w:rPr>
          <w:rFonts w:cs="Arial"/>
        </w:rPr>
        <w:t xml:space="preserve">Abbildung </w:t>
      </w:r>
      <w:r w:rsidR="006118A4" w:rsidRPr="00C50B0B">
        <w:rPr>
          <w:rFonts w:cs="Arial"/>
        </w:rPr>
        <w:fldChar w:fldCharType="begin"/>
      </w:r>
      <w:r w:rsidR="006118A4" w:rsidRPr="00C50B0B">
        <w:rPr>
          <w:rFonts w:cs="Arial"/>
        </w:rPr>
        <w:instrText xml:space="preserve"> SEQ Abbildung \* ARABIC </w:instrText>
      </w:r>
      <w:r w:rsidR="006118A4" w:rsidRPr="00C50B0B">
        <w:rPr>
          <w:rFonts w:cs="Arial"/>
        </w:rPr>
        <w:fldChar w:fldCharType="separate"/>
      </w:r>
      <w:r w:rsidR="00257541" w:rsidRPr="00C50B0B">
        <w:rPr>
          <w:rFonts w:cs="Arial"/>
          <w:noProof/>
        </w:rPr>
        <w:t>20</w:t>
      </w:r>
      <w:r w:rsidR="006118A4" w:rsidRPr="00C50B0B">
        <w:rPr>
          <w:rFonts w:cs="Arial"/>
          <w:noProof/>
        </w:rPr>
        <w:fldChar w:fldCharType="end"/>
      </w:r>
      <w:r w:rsidRPr="00C50B0B">
        <w:rPr>
          <w:rFonts w:cs="Arial"/>
        </w:rPr>
        <w:t>: Aktivitätsdiagram - Nutzer anlegen</w:t>
      </w:r>
    </w:p>
    <w:p w14:paraId="3729BFFE" w14:textId="3D495BF8" w:rsidR="63B41A74" w:rsidRPr="00C50B0B" w:rsidRDefault="63B41A74">
      <w:pPr>
        <w:rPr>
          <w:rFonts w:cs="Arial"/>
        </w:rPr>
      </w:pPr>
      <w:r w:rsidRPr="00C50B0B">
        <w:rPr>
          <w:rFonts w:cs="Arial"/>
        </w:rPr>
        <w:t xml:space="preserve">Für das Anlegen der anderen Elemente funktioniert die Logik genauso wie für Nutzer </w:t>
      </w:r>
      <w:r w:rsidR="357DFF3C" w:rsidRPr="00C50B0B">
        <w:rPr>
          <w:rFonts w:cs="Arial"/>
        </w:rPr>
        <w:t>anlegen.</w:t>
      </w:r>
      <w:r w:rsidRPr="00C50B0B">
        <w:rPr>
          <w:rFonts w:cs="Arial"/>
        </w:rPr>
        <w:t xml:space="preserve"> </w:t>
      </w:r>
      <w:r w:rsidR="7452BDEB" w:rsidRPr="00C50B0B">
        <w:rPr>
          <w:rFonts w:cs="Arial"/>
        </w:rPr>
        <w:t>Nutzer anlegen hat allerdings noch die Besonderheit, dass zwischen der Art des Nutzers unterschieden</w:t>
      </w:r>
      <w:r w:rsidR="585C51D4" w:rsidRPr="00C50B0B">
        <w:rPr>
          <w:rFonts w:cs="Arial"/>
        </w:rPr>
        <w:t xml:space="preserve"> werden muss und haben wir deshalb als Beispiel für unser Diagramm gewählt.</w:t>
      </w:r>
    </w:p>
    <w:p w14:paraId="5B07036A" w14:textId="15B76970" w:rsidR="00C9109F" w:rsidRPr="00C50B0B" w:rsidRDefault="00C9109F" w:rsidP="00C9109F">
      <w:pPr>
        <w:pStyle w:val="berschrift3"/>
        <w:rPr>
          <w:rFonts w:cs="Arial"/>
        </w:rPr>
      </w:pPr>
      <w:bookmarkStart w:id="188" w:name="_Toc44320831"/>
      <w:r w:rsidRPr="00C50B0B">
        <w:rPr>
          <w:rFonts w:cs="Arial"/>
        </w:rPr>
        <w:t>Raum bearbeiten</w:t>
      </w:r>
      <w:bookmarkEnd w:id="188"/>
    </w:p>
    <w:p w14:paraId="7B083DCE" w14:textId="68954921" w:rsidR="00495958" w:rsidRPr="00C50B0B" w:rsidRDefault="002218E2" w:rsidP="00495958">
      <w:pPr>
        <w:keepNext/>
        <w:rPr>
          <w:rFonts w:cs="Arial"/>
        </w:rPr>
      </w:pPr>
      <w:r w:rsidRPr="00C50B0B">
        <w:rPr>
          <w:rFonts w:cs="Arial"/>
          <w:noProof/>
        </w:rPr>
        <w:drawing>
          <wp:inline distT="0" distB="0" distL="0" distR="0" wp14:anchorId="42235865" wp14:editId="27F67408">
            <wp:extent cx="5760720" cy="3324616"/>
            <wp:effectExtent l="0" t="0" r="0" b="9525"/>
            <wp:docPr id="45817" name="Picture 45817"/>
            <wp:cNvGraphicFramePr/>
            <a:graphic xmlns:a="http://schemas.openxmlformats.org/drawingml/2006/main">
              <a:graphicData uri="http://schemas.openxmlformats.org/drawingml/2006/picture">
                <pic:pic xmlns:pic="http://schemas.openxmlformats.org/drawingml/2006/picture">
                  <pic:nvPicPr>
                    <pic:cNvPr id="45817" name="Picture 45817"/>
                    <pic:cNvPicPr/>
                  </pic:nvPicPr>
                  <pic:blipFill>
                    <a:blip r:embed="rId26"/>
                    <a:stretch>
                      <a:fillRect/>
                    </a:stretch>
                  </pic:blipFill>
                  <pic:spPr>
                    <a:xfrm>
                      <a:off x="0" y="0"/>
                      <a:ext cx="5760720" cy="3324616"/>
                    </a:xfrm>
                    <a:prstGeom prst="rect">
                      <a:avLst/>
                    </a:prstGeom>
                  </pic:spPr>
                </pic:pic>
              </a:graphicData>
            </a:graphic>
          </wp:inline>
        </w:drawing>
      </w:r>
    </w:p>
    <w:p w14:paraId="2E5B487E" w14:textId="55D3692E" w:rsidR="00407669" w:rsidRPr="00C50B0B" w:rsidRDefault="00495958" w:rsidP="00495958">
      <w:pPr>
        <w:pStyle w:val="Beschriftung"/>
        <w:rPr>
          <w:rFonts w:cs="Arial"/>
        </w:rPr>
      </w:pPr>
      <w:r w:rsidRPr="00C50B0B">
        <w:rPr>
          <w:rFonts w:cs="Arial"/>
        </w:rPr>
        <w:t xml:space="preserve">Abbildung </w:t>
      </w:r>
      <w:r w:rsidR="006118A4" w:rsidRPr="00C50B0B">
        <w:rPr>
          <w:rFonts w:cs="Arial"/>
        </w:rPr>
        <w:fldChar w:fldCharType="begin"/>
      </w:r>
      <w:r w:rsidR="006118A4" w:rsidRPr="00C50B0B">
        <w:rPr>
          <w:rFonts w:cs="Arial"/>
        </w:rPr>
        <w:instrText xml:space="preserve"> SEQ Abbildung \* ARABIC </w:instrText>
      </w:r>
      <w:r w:rsidR="006118A4" w:rsidRPr="00C50B0B">
        <w:rPr>
          <w:rFonts w:cs="Arial"/>
        </w:rPr>
        <w:fldChar w:fldCharType="separate"/>
      </w:r>
      <w:r w:rsidR="00257541" w:rsidRPr="00C50B0B">
        <w:rPr>
          <w:rFonts w:cs="Arial"/>
          <w:noProof/>
        </w:rPr>
        <w:t>21</w:t>
      </w:r>
      <w:r w:rsidR="006118A4" w:rsidRPr="00C50B0B">
        <w:rPr>
          <w:rFonts w:cs="Arial"/>
          <w:noProof/>
        </w:rPr>
        <w:fldChar w:fldCharType="end"/>
      </w:r>
      <w:r w:rsidRPr="00C50B0B">
        <w:rPr>
          <w:rFonts w:cs="Arial"/>
        </w:rPr>
        <w:t>: Aktivitätsdiagram - Raum bearbeiten</w:t>
      </w:r>
    </w:p>
    <w:p w14:paraId="03F9C3DD" w14:textId="1F6F0A27" w:rsidR="05A4639F" w:rsidRPr="00C50B0B" w:rsidRDefault="2289A2F8" w:rsidP="05A4639F">
      <w:pPr>
        <w:rPr>
          <w:rFonts w:cs="Arial"/>
        </w:rPr>
      </w:pPr>
      <w:r w:rsidRPr="00C50B0B">
        <w:rPr>
          <w:rFonts w:cs="Arial"/>
        </w:rPr>
        <w:t xml:space="preserve">Die Bearbeitung der anderen Elemente </w:t>
      </w:r>
      <w:r w:rsidR="004D5023" w:rsidRPr="00C50B0B">
        <w:rPr>
          <w:rFonts w:cs="Arial"/>
        </w:rPr>
        <w:t>(</w:t>
      </w:r>
      <w:r w:rsidR="00052A42" w:rsidRPr="00C50B0B">
        <w:rPr>
          <w:rFonts w:cs="Arial"/>
        </w:rPr>
        <w:t xml:space="preserve">Exponat, Nutzer und Förderer) </w:t>
      </w:r>
      <w:r w:rsidRPr="00C50B0B">
        <w:rPr>
          <w:rFonts w:cs="Arial"/>
        </w:rPr>
        <w:t xml:space="preserve">funktioniert vom </w:t>
      </w:r>
      <w:r w:rsidR="357DFF3C" w:rsidRPr="00C50B0B">
        <w:rPr>
          <w:rFonts w:cs="Arial"/>
        </w:rPr>
        <w:t xml:space="preserve">Prinzip genauso wie </w:t>
      </w:r>
      <w:r w:rsidR="075A67D0" w:rsidRPr="00C50B0B">
        <w:rPr>
          <w:rFonts w:cs="Arial"/>
        </w:rPr>
        <w:t>Raum bearbeiten.</w:t>
      </w:r>
      <w:r w:rsidR="0012254D" w:rsidRPr="00C50B0B">
        <w:rPr>
          <w:rFonts w:cs="Arial"/>
        </w:rPr>
        <w:t xml:space="preserve"> Wenn </w:t>
      </w:r>
      <w:r w:rsidR="006C1569" w:rsidRPr="00C50B0B">
        <w:rPr>
          <w:rFonts w:cs="Arial"/>
        </w:rPr>
        <w:t xml:space="preserve">das Element </w:t>
      </w:r>
      <w:r w:rsidR="0012254D" w:rsidRPr="00C50B0B">
        <w:rPr>
          <w:rFonts w:cs="Arial"/>
        </w:rPr>
        <w:t xml:space="preserve">Listen </w:t>
      </w:r>
      <w:r w:rsidR="006C1569" w:rsidRPr="00C50B0B">
        <w:rPr>
          <w:rFonts w:cs="Arial"/>
        </w:rPr>
        <w:t xml:space="preserve">besitzt </w:t>
      </w:r>
      <w:r w:rsidR="0012254D" w:rsidRPr="00C50B0B">
        <w:rPr>
          <w:rFonts w:cs="Arial"/>
        </w:rPr>
        <w:t xml:space="preserve">(wie in diesem Fall die </w:t>
      </w:r>
      <w:proofErr w:type="spellStart"/>
      <w:r w:rsidR="0012254D" w:rsidRPr="00C50B0B">
        <w:rPr>
          <w:rFonts w:cs="Arial"/>
        </w:rPr>
        <w:t>Exponatliste</w:t>
      </w:r>
      <w:proofErr w:type="spellEnd"/>
      <w:r w:rsidR="0012254D" w:rsidRPr="00C50B0B">
        <w:rPr>
          <w:rFonts w:cs="Arial"/>
        </w:rPr>
        <w:t xml:space="preserve">) kann </w:t>
      </w:r>
      <w:r w:rsidR="00F40FBC" w:rsidRPr="00C50B0B">
        <w:rPr>
          <w:rFonts w:cs="Arial"/>
        </w:rPr>
        <w:t xml:space="preserve">diese um Elemente erweitert </w:t>
      </w:r>
      <w:r w:rsidR="00AE743C" w:rsidRPr="00C50B0B">
        <w:rPr>
          <w:rFonts w:cs="Arial"/>
        </w:rPr>
        <w:t>oder diese entfernt werden</w:t>
      </w:r>
      <w:r w:rsidR="006C1569" w:rsidRPr="00C50B0B">
        <w:rPr>
          <w:rFonts w:cs="Arial"/>
        </w:rPr>
        <w:t xml:space="preserve">. Attribute können je nach Berechtigung </w:t>
      </w:r>
      <w:r w:rsidR="00AE743C" w:rsidRPr="00C50B0B">
        <w:rPr>
          <w:rFonts w:cs="Arial"/>
        </w:rPr>
        <w:t>angepasst werden.</w:t>
      </w:r>
    </w:p>
    <w:p w14:paraId="3D6B78ED" w14:textId="15B76970" w:rsidR="00C9109F" w:rsidRPr="00C50B0B" w:rsidRDefault="00C9109F" w:rsidP="00C9109F">
      <w:pPr>
        <w:pStyle w:val="berschrift3"/>
        <w:rPr>
          <w:rFonts w:cs="Arial"/>
        </w:rPr>
      </w:pPr>
      <w:bookmarkStart w:id="189" w:name="_Toc44320832"/>
      <w:r w:rsidRPr="00C50B0B">
        <w:rPr>
          <w:rFonts w:cs="Arial"/>
        </w:rPr>
        <w:lastRenderedPageBreak/>
        <w:t>Exponat löschen</w:t>
      </w:r>
      <w:bookmarkEnd w:id="189"/>
    </w:p>
    <w:p w14:paraId="5AA0D4B8" w14:textId="10F55354" w:rsidR="00495958" w:rsidRPr="00C50B0B" w:rsidRDefault="002218E2" w:rsidP="00495958">
      <w:pPr>
        <w:keepNext/>
        <w:rPr>
          <w:rFonts w:cs="Arial"/>
        </w:rPr>
      </w:pPr>
      <w:r w:rsidRPr="00C50B0B">
        <w:rPr>
          <w:rFonts w:cs="Arial"/>
          <w:noProof/>
        </w:rPr>
        <mc:AlternateContent>
          <mc:Choice Requires="wpg">
            <w:drawing>
              <wp:inline distT="0" distB="0" distL="0" distR="0" wp14:anchorId="2E8A7C4F" wp14:editId="6A9CDCF8">
                <wp:extent cx="5760720" cy="2719558"/>
                <wp:effectExtent l="0" t="0" r="11430" b="24130"/>
                <wp:docPr id="1465" name="Group 44211"/>
                <wp:cNvGraphicFramePr/>
                <a:graphic xmlns:a="http://schemas.openxmlformats.org/drawingml/2006/main">
                  <a:graphicData uri="http://schemas.microsoft.com/office/word/2010/wordprocessingGroup">
                    <wpg:wgp>
                      <wpg:cNvGrpSpPr/>
                      <wpg:grpSpPr>
                        <a:xfrm>
                          <a:off x="0" y="0"/>
                          <a:ext cx="5760720" cy="2719558"/>
                          <a:chOff x="0" y="0"/>
                          <a:chExt cx="6756476" cy="3189960"/>
                        </a:xfrm>
                      </wpg:grpSpPr>
                      <wps:wsp>
                        <wps:cNvPr id="1466" name="Shape 8271"/>
                        <wps:cNvSpPr/>
                        <wps:spPr>
                          <a:xfrm>
                            <a:off x="715670" y="0"/>
                            <a:ext cx="6040806" cy="3189960"/>
                          </a:xfrm>
                          <a:custGeom>
                            <a:avLst/>
                            <a:gdLst/>
                            <a:ahLst/>
                            <a:cxnLst/>
                            <a:rect l="0" t="0" r="0" b="0"/>
                            <a:pathLst>
                              <a:path w="6040806" h="3189960">
                                <a:moveTo>
                                  <a:pt x="115202" y="0"/>
                                </a:moveTo>
                                <a:lnTo>
                                  <a:pt x="5925249" y="0"/>
                                </a:lnTo>
                                <a:cubicBezTo>
                                  <a:pt x="5988964" y="0"/>
                                  <a:pt x="6040806" y="51473"/>
                                  <a:pt x="6040806" y="115201"/>
                                </a:cubicBezTo>
                                <a:lnTo>
                                  <a:pt x="6040806" y="3074759"/>
                                </a:lnTo>
                                <a:cubicBezTo>
                                  <a:pt x="6040806" y="3138475"/>
                                  <a:pt x="5988964" y="3189960"/>
                                  <a:pt x="5925249" y="3189960"/>
                                </a:cubicBezTo>
                                <a:lnTo>
                                  <a:pt x="115202" y="3189960"/>
                                </a:lnTo>
                                <a:cubicBezTo>
                                  <a:pt x="51486" y="3189960"/>
                                  <a:pt x="0" y="3138475"/>
                                  <a:pt x="0" y="3074759"/>
                                </a:cubicBezTo>
                                <a:lnTo>
                                  <a:pt x="0" y="115201"/>
                                </a:lnTo>
                                <a:cubicBezTo>
                                  <a:pt x="0" y="51473"/>
                                  <a:pt x="51486" y="0"/>
                                  <a:pt x="115202" y="0"/>
                                </a:cubicBezTo>
                                <a:close/>
                              </a:path>
                            </a:pathLst>
                          </a:custGeom>
                          <a:ln w="0" cap="flat">
                            <a:miter lim="127000"/>
                          </a:ln>
                        </wps:spPr>
                        <wps:style>
                          <a:lnRef idx="0">
                            <a:srgbClr val="000000">
                              <a:alpha val="0"/>
                            </a:srgbClr>
                          </a:lnRef>
                          <a:fillRef idx="1">
                            <a:srgbClr val="00FF00"/>
                          </a:fillRef>
                          <a:effectRef idx="0">
                            <a:scrgbClr r="0" g="0" b="0"/>
                          </a:effectRef>
                          <a:fontRef idx="none"/>
                        </wps:style>
                        <wps:bodyPr/>
                      </wps:wsp>
                      <wps:wsp>
                        <wps:cNvPr id="1467" name="Shape 8272"/>
                        <wps:cNvSpPr/>
                        <wps:spPr>
                          <a:xfrm>
                            <a:off x="715670" y="0"/>
                            <a:ext cx="6040806" cy="3189960"/>
                          </a:xfrm>
                          <a:custGeom>
                            <a:avLst/>
                            <a:gdLst/>
                            <a:ahLst/>
                            <a:cxnLst/>
                            <a:rect l="0" t="0" r="0" b="0"/>
                            <a:pathLst>
                              <a:path w="6040806" h="3189960">
                                <a:moveTo>
                                  <a:pt x="0" y="115201"/>
                                </a:moveTo>
                                <a:lnTo>
                                  <a:pt x="0" y="3074759"/>
                                </a:lnTo>
                                <a:cubicBezTo>
                                  <a:pt x="0" y="3138475"/>
                                  <a:pt x="51486" y="3189960"/>
                                  <a:pt x="115202" y="3189960"/>
                                </a:cubicBezTo>
                                <a:lnTo>
                                  <a:pt x="5925249" y="3189960"/>
                                </a:lnTo>
                                <a:cubicBezTo>
                                  <a:pt x="5988964" y="3189960"/>
                                  <a:pt x="6040806" y="3138475"/>
                                  <a:pt x="6040806" y="3074759"/>
                                </a:cubicBezTo>
                                <a:lnTo>
                                  <a:pt x="6040806" y="115201"/>
                                </a:lnTo>
                                <a:cubicBezTo>
                                  <a:pt x="6040806" y="51473"/>
                                  <a:pt x="5988964" y="0"/>
                                  <a:pt x="5925249" y="0"/>
                                </a:cubicBezTo>
                                <a:lnTo>
                                  <a:pt x="115202" y="0"/>
                                </a:lnTo>
                                <a:cubicBezTo>
                                  <a:pt x="51486" y="0"/>
                                  <a:pt x="0" y="51473"/>
                                  <a:pt x="0" y="115201"/>
                                </a:cubicBezTo>
                                <a:close/>
                              </a:path>
                            </a:pathLst>
                          </a:custGeom>
                          <a:ln w="7560" cap="flat">
                            <a:round/>
                          </a:ln>
                        </wps:spPr>
                        <wps:style>
                          <a:lnRef idx="1">
                            <a:srgbClr val="000000"/>
                          </a:lnRef>
                          <a:fillRef idx="0">
                            <a:srgbClr val="000000">
                              <a:alpha val="0"/>
                            </a:srgbClr>
                          </a:fillRef>
                          <a:effectRef idx="0">
                            <a:scrgbClr r="0" g="0" b="0"/>
                          </a:effectRef>
                          <a:fontRef idx="none"/>
                        </wps:style>
                        <wps:bodyPr/>
                      </wps:wsp>
                      <wps:wsp>
                        <wps:cNvPr id="1468" name="Rectangle 44170"/>
                        <wps:cNvSpPr/>
                        <wps:spPr>
                          <a:xfrm>
                            <a:off x="1755271" y="29097"/>
                            <a:ext cx="2071193" cy="161248"/>
                          </a:xfrm>
                          <a:prstGeom prst="rect">
                            <a:avLst/>
                          </a:prstGeom>
                          <a:ln>
                            <a:noFill/>
                          </a:ln>
                        </wps:spPr>
                        <wps:txbx>
                          <w:txbxContent>
                            <w:p w14:paraId="752EB44A" w14:textId="77777777" w:rsidR="006118A4" w:rsidRDefault="006118A4" w:rsidP="002218E2">
                              <w:r>
                                <w:rPr>
                                  <w:rFonts w:ascii="Tahoma" w:eastAsia="Tahoma" w:hAnsi="Tahoma" w:cs="Tahoma"/>
                                  <w:sz w:val="16"/>
                                </w:rPr>
                                <w:t>precondition&gt;&gt; Exponat vorhanden</w:t>
                              </w:r>
                            </w:p>
                          </w:txbxContent>
                        </wps:txbx>
                        <wps:bodyPr horzOverflow="overflow" vert="horz" lIns="0" tIns="0" rIns="0" bIns="0" rtlCol="0">
                          <a:noAutofit/>
                        </wps:bodyPr>
                      </wps:wsp>
                      <wps:wsp>
                        <wps:cNvPr id="1469" name="Rectangle 44169"/>
                        <wps:cNvSpPr/>
                        <wps:spPr>
                          <a:xfrm>
                            <a:off x="1548859" y="29097"/>
                            <a:ext cx="193573" cy="161248"/>
                          </a:xfrm>
                          <a:prstGeom prst="rect">
                            <a:avLst/>
                          </a:prstGeom>
                          <a:ln>
                            <a:noFill/>
                          </a:ln>
                        </wps:spPr>
                        <wps:txbx>
                          <w:txbxContent>
                            <w:p w14:paraId="1BC764D5" w14:textId="77777777" w:rsidR="006118A4" w:rsidRDefault="006118A4" w:rsidP="002218E2">
                              <w:r>
                                <w:rPr>
                                  <w:rFonts w:ascii="Tahoma" w:eastAsia="Tahoma" w:hAnsi="Tahoma" w:cs="Tahoma"/>
                                  <w:sz w:val="16"/>
                                </w:rPr>
                                <w:t>&lt;&lt;</w:t>
                              </w:r>
                            </w:p>
                          </w:txbxContent>
                        </wps:txbx>
                        <wps:bodyPr horzOverflow="overflow" vert="horz" lIns="0" tIns="0" rIns="0" bIns="0" rtlCol="0">
                          <a:noAutofit/>
                        </wps:bodyPr>
                      </wps:wsp>
                      <wps:wsp>
                        <wps:cNvPr id="1470" name="Rectangle 44172"/>
                        <wps:cNvSpPr/>
                        <wps:spPr>
                          <a:xfrm>
                            <a:off x="1701000" y="152225"/>
                            <a:ext cx="2792852" cy="161248"/>
                          </a:xfrm>
                          <a:prstGeom prst="rect">
                            <a:avLst/>
                          </a:prstGeom>
                          <a:ln>
                            <a:noFill/>
                          </a:ln>
                        </wps:spPr>
                        <wps:txbx>
                          <w:txbxContent>
                            <w:p w14:paraId="4B741339" w14:textId="77777777" w:rsidR="006118A4" w:rsidRDefault="006118A4" w:rsidP="002218E2">
                              <w:r>
                                <w:rPr>
                                  <w:rFonts w:ascii="Tahoma" w:eastAsia="Tahoma" w:hAnsi="Tahoma" w:cs="Tahoma"/>
                                  <w:sz w:val="16"/>
                                </w:rPr>
                                <w:t>postcondition&gt;&gt; Exponat nicht mehr vorhanden</w:t>
                              </w:r>
                            </w:p>
                          </w:txbxContent>
                        </wps:txbx>
                        <wps:bodyPr horzOverflow="overflow" vert="horz" lIns="0" tIns="0" rIns="0" bIns="0" rtlCol="0">
                          <a:noAutofit/>
                        </wps:bodyPr>
                      </wps:wsp>
                      <wps:wsp>
                        <wps:cNvPr id="1471" name="Rectangle 44171"/>
                        <wps:cNvSpPr/>
                        <wps:spPr>
                          <a:xfrm>
                            <a:off x="1534931" y="152225"/>
                            <a:ext cx="193573" cy="161248"/>
                          </a:xfrm>
                          <a:prstGeom prst="rect">
                            <a:avLst/>
                          </a:prstGeom>
                          <a:ln>
                            <a:noFill/>
                          </a:ln>
                        </wps:spPr>
                        <wps:txbx>
                          <w:txbxContent>
                            <w:p w14:paraId="3F12555D" w14:textId="77777777" w:rsidR="006118A4" w:rsidRDefault="006118A4" w:rsidP="002218E2">
                              <w:r>
                                <w:rPr>
                                  <w:rFonts w:ascii="Tahoma" w:eastAsia="Tahoma" w:hAnsi="Tahoma" w:cs="Tahoma"/>
                                  <w:sz w:val="16"/>
                                </w:rPr>
                                <w:t>&lt;&lt;</w:t>
                              </w:r>
                            </w:p>
                          </w:txbxContent>
                        </wps:txbx>
                        <wps:bodyPr horzOverflow="overflow" vert="horz" lIns="0" tIns="0" rIns="0" bIns="0" rtlCol="0">
                          <a:noAutofit/>
                        </wps:bodyPr>
                      </wps:wsp>
                      <wps:wsp>
                        <wps:cNvPr id="10816" name="Shape 8275"/>
                        <wps:cNvSpPr/>
                        <wps:spPr>
                          <a:xfrm>
                            <a:off x="1115632" y="384480"/>
                            <a:ext cx="154445" cy="153721"/>
                          </a:xfrm>
                          <a:custGeom>
                            <a:avLst/>
                            <a:gdLst/>
                            <a:ahLst/>
                            <a:cxnLst/>
                            <a:rect l="0" t="0" r="0" b="0"/>
                            <a:pathLst>
                              <a:path w="154445" h="153721">
                                <a:moveTo>
                                  <a:pt x="77038" y="0"/>
                                </a:moveTo>
                                <a:cubicBezTo>
                                  <a:pt x="119888" y="0"/>
                                  <a:pt x="154445" y="34201"/>
                                  <a:pt x="154445" y="77039"/>
                                </a:cubicBezTo>
                                <a:cubicBezTo>
                                  <a:pt x="154445" y="119520"/>
                                  <a:pt x="119888" y="153721"/>
                                  <a:pt x="77038" y="153721"/>
                                </a:cubicBezTo>
                                <a:cubicBezTo>
                                  <a:pt x="34557" y="153721"/>
                                  <a:pt x="0" y="119520"/>
                                  <a:pt x="0" y="77039"/>
                                </a:cubicBezTo>
                                <a:cubicBezTo>
                                  <a:pt x="0" y="34201"/>
                                  <a:pt x="34557" y="0"/>
                                  <a:pt x="7703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817" name="Shape 8276"/>
                        <wps:cNvSpPr/>
                        <wps:spPr>
                          <a:xfrm>
                            <a:off x="6442914" y="2854071"/>
                            <a:ext cx="102959" cy="102972"/>
                          </a:xfrm>
                          <a:custGeom>
                            <a:avLst/>
                            <a:gdLst/>
                            <a:ahLst/>
                            <a:cxnLst/>
                            <a:rect l="0" t="0" r="0" b="0"/>
                            <a:pathLst>
                              <a:path w="102959" h="102972">
                                <a:moveTo>
                                  <a:pt x="51486" y="0"/>
                                </a:moveTo>
                                <a:cubicBezTo>
                                  <a:pt x="79921" y="0"/>
                                  <a:pt x="102959" y="23051"/>
                                  <a:pt x="102959" y="51130"/>
                                </a:cubicBezTo>
                                <a:cubicBezTo>
                                  <a:pt x="102959" y="79921"/>
                                  <a:pt x="79921" y="102972"/>
                                  <a:pt x="51486" y="102972"/>
                                </a:cubicBezTo>
                                <a:cubicBezTo>
                                  <a:pt x="23037" y="102972"/>
                                  <a:pt x="0" y="79921"/>
                                  <a:pt x="0" y="51130"/>
                                </a:cubicBezTo>
                                <a:cubicBezTo>
                                  <a:pt x="0" y="23051"/>
                                  <a:pt x="23037" y="0"/>
                                  <a:pt x="5148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818" name="Shape 8277"/>
                        <wps:cNvSpPr/>
                        <wps:spPr>
                          <a:xfrm>
                            <a:off x="6417348" y="2828519"/>
                            <a:ext cx="154445" cy="154077"/>
                          </a:xfrm>
                          <a:custGeom>
                            <a:avLst/>
                            <a:gdLst/>
                            <a:ahLst/>
                            <a:cxnLst/>
                            <a:rect l="0" t="0" r="0" b="0"/>
                            <a:pathLst>
                              <a:path w="154445" h="154077">
                                <a:moveTo>
                                  <a:pt x="154445" y="77038"/>
                                </a:moveTo>
                                <a:cubicBezTo>
                                  <a:pt x="154445" y="119520"/>
                                  <a:pt x="119888" y="154077"/>
                                  <a:pt x="77406" y="154077"/>
                                </a:cubicBezTo>
                                <a:cubicBezTo>
                                  <a:pt x="34569" y="154077"/>
                                  <a:pt x="0" y="119520"/>
                                  <a:pt x="0" y="77038"/>
                                </a:cubicBezTo>
                                <a:cubicBezTo>
                                  <a:pt x="0" y="34201"/>
                                  <a:pt x="34569" y="0"/>
                                  <a:pt x="77406" y="0"/>
                                </a:cubicBezTo>
                                <a:cubicBezTo>
                                  <a:pt x="119888" y="0"/>
                                  <a:pt x="154445" y="34201"/>
                                  <a:pt x="154445" y="77038"/>
                                </a:cubicBezTo>
                                <a:close/>
                              </a:path>
                            </a:pathLst>
                          </a:custGeom>
                          <a:ln w="7560" cap="flat">
                            <a:round/>
                          </a:ln>
                        </wps:spPr>
                        <wps:style>
                          <a:lnRef idx="1">
                            <a:srgbClr val="000000"/>
                          </a:lnRef>
                          <a:fillRef idx="0">
                            <a:srgbClr val="000000">
                              <a:alpha val="0"/>
                            </a:srgbClr>
                          </a:fillRef>
                          <a:effectRef idx="0">
                            <a:scrgbClr r="0" g="0" b="0"/>
                          </a:effectRef>
                          <a:fontRef idx="none"/>
                        </wps:style>
                        <wps:bodyPr/>
                      </wps:wsp>
                      <wps:wsp>
                        <wps:cNvPr id="10819" name="Shape 45930"/>
                        <wps:cNvSpPr/>
                        <wps:spPr>
                          <a:xfrm>
                            <a:off x="869391" y="1682991"/>
                            <a:ext cx="831609" cy="307810"/>
                          </a:xfrm>
                          <a:custGeom>
                            <a:avLst/>
                            <a:gdLst/>
                            <a:ahLst/>
                            <a:cxnLst/>
                            <a:rect l="0" t="0" r="0" b="0"/>
                            <a:pathLst>
                              <a:path w="831609" h="307810">
                                <a:moveTo>
                                  <a:pt x="0" y="0"/>
                                </a:moveTo>
                                <a:lnTo>
                                  <a:pt x="831609" y="0"/>
                                </a:lnTo>
                                <a:lnTo>
                                  <a:pt x="831609" y="307810"/>
                                </a:lnTo>
                                <a:lnTo>
                                  <a:pt x="0" y="307810"/>
                                </a:lnTo>
                                <a:lnTo>
                                  <a:pt x="0" y="0"/>
                                </a:lnTo>
                              </a:path>
                            </a:pathLst>
                          </a:custGeom>
                          <a:ln w="0" cap="flat">
                            <a:miter lim="127000"/>
                          </a:ln>
                        </wps:spPr>
                        <wps:style>
                          <a:lnRef idx="0">
                            <a:srgbClr val="000000">
                              <a:alpha val="0"/>
                            </a:srgbClr>
                          </a:lnRef>
                          <a:fillRef idx="1">
                            <a:srgbClr val="7ACFF5"/>
                          </a:fillRef>
                          <a:effectRef idx="0">
                            <a:scrgbClr r="0" g="0" b="0"/>
                          </a:effectRef>
                          <a:fontRef idx="none"/>
                        </wps:style>
                        <wps:bodyPr/>
                      </wps:wsp>
                      <wps:wsp>
                        <wps:cNvPr id="10820" name="Shape 8279"/>
                        <wps:cNvSpPr/>
                        <wps:spPr>
                          <a:xfrm>
                            <a:off x="869391" y="1682991"/>
                            <a:ext cx="831609" cy="307810"/>
                          </a:xfrm>
                          <a:custGeom>
                            <a:avLst/>
                            <a:gdLst/>
                            <a:ahLst/>
                            <a:cxnLst/>
                            <a:rect l="0" t="0" r="0" b="0"/>
                            <a:pathLst>
                              <a:path w="831609" h="307810">
                                <a:moveTo>
                                  <a:pt x="0" y="0"/>
                                </a:moveTo>
                                <a:lnTo>
                                  <a:pt x="831609" y="0"/>
                                </a:lnTo>
                                <a:lnTo>
                                  <a:pt x="831609" y="307810"/>
                                </a:lnTo>
                                <a:lnTo>
                                  <a:pt x="0" y="307810"/>
                                </a:lnTo>
                                <a:lnTo>
                                  <a:pt x="0" y="0"/>
                                </a:lnTo>
                                <a:close/>
                              </a:path>
                            </a:pathLst>
                          </a:custGeom>
                          <a:ln w="7560" cap="flat">
                            <a:round/>
                          </a:ln>
                        </wps:spPr>
                        <wps:style>
                          <a:lnRef idx="1">
                            <a:srgbClr val="000000"/>
                          </a:lnRef>
                          <a:fillRef idx="0">
                            <a:srgbClr val="000000">
                              <a:alpha val="0"/>
                            </a:srgbClr>
                          </a:fillRef>
                          <a:effectRef idx="0">
                            <a:scrgbClr r="0" g="0" b="0"/>
                          </a:effectRef>
                          <a:fontRef idx="none"/>
                        </wps:style>
                        <wps:bodyPr/>
                      </wps:wsp>
                      <wps:wsp>
                        <wps:cNvPr id="10821" name="Rectangle 8280"/>
                        <wps:cNvSpPr/>
                        <wps:spPr>
                          <a:xfrm>
                            <a:off x="753183" y="40462"/>
                            <a:ext cx="781749" cy="111769"/>
                          </a:xfrm>
                          <a:prstGeom prst="rect">
                            <a:avLst/>
                          </a:prstGeom>
                          <a:ln>
                            <a:noFill/>
                          </a:ln>
                        </wps:spPr>
                        <wps:txbx>
                          <w:txbxContent>
                            <w:p w14:paraId="3D619A97" w14:textId="77777777" w:rsidR="006118A4" w:rsidRDefault="006118A4" w:rsidP="002218E2">
                              <w:r>
                                <w:rPr>
                                  <w:rFonts w:ascii="Liberation Sans" w:eastAsia="Liberation Sans" w:hAnsi="Liberation Sans" w:cs="Liberation Sans"/>
                                  <w:b/>
                                  <w:sz w:val="13"/>
                                </w:rPr>
                                <w:t>Exponat löschen</w:t>
                              </w:r>
                            </w:p>
                          </w:txbxContent>
                        </wps:txbx>
                        <wps:bodyPr horzOverflow="overflow" vert="horz" lIns="0" tIns="0" rIns="0" bIns="0" rtlCol="0">
                          <a:noAutofit/>
                        </wps:bodyPr>
                      </wps:wsp>
                      <wps:wsp>
                        <wps:cNvPr id="10822" name="Rectangle 44181"/>
                        <wps:cNvSpPr/>
                        <wps:spPr>
                          <a:xfrm>
                            <a:off x="1074684" y="1681139"/>
                            <a:ext cx="547055" cy="161248"/>
                          </a:xfrm>
                          <a:prstGeom prst="rect">
                            <a:avLst/>
                          </a:prstGeom>
                          <a:ln>
                            <a:noFill/>
                          </a:ln>
                        </wps:spPr>
                        <wps:txbx>
                          <w:txbxContent>
                            <w:p w14:paraId="64746978" w14:textId="77777777" w:rsidR="006118A4" w:rsidRDefault="006118A4" w:rsidP="002218E2">
                              <w:r>
                                <w:rPr>
                                  <w:rFonts w:ascii="Tahoma" w:eastAsia="Tahoma" w:hAnsi="Tahoma" w:cs="Tahoma"/>
                                  <w:sz w:val="16"/>
                                </w:rPr>
                                <w:t>datastore</w:t>
                              </w:r>
                            </w:p>
                          </w:txbxContent>
                        </wps:txbx>
                        <wps:bodyPr horzOverflow="overflow" vert="horz" lIns="0" tIns="0" rIns="0" bIns="0" rtlCol="0">
                          <a:noAutofit/>
                        </wps:bodyPr>
                      </wps:wsp>
                      <wps:wsp>
                        <wps:cNvPr id="10823" name="Rectangle 44180"/>
                        <wps:cNvSpPr/>
                        <wps:spPr>
                          <a:xfrm>
                            <a:off x="1485300" y="1681139"/>
                            <a:ext cx="191836" cy="161248"/>
                          </a:xfrm>
                          <a:prstGeom prst="rect">
                            <a:avLst/>
                          </a:prstGeom>
                          <a:ln>
                            <a:noFill/>
                          </a:ln>
                        </wps:spPr>
                        <wps:txbx>
                          <w:txbxContent>
                            <w:p w14:paraId="60FF1FE5" w14:textId="77777777" w:rsidR="006118A4" w:rsidRDefault="006118A4" w:rsidP="002218E2">
                              <w:r>
                                <w:rPr>
                                  <w:rFonts w:ascii="Tahoma" w:eastAsia="Tahoma" w:hAnsi="Tahoma" w:cs="Tahoma"/>
                                  <w:sz w:val="16"/>
                                </w:rPr>
                                <w:t>&gt;&gt;</w:t>
                              </w:r>
                            </w:p>
                          </w:txbxContent>
                        </wps:txbx>
                        <wps:bodyPr horzOverflow="overflow" vert="horz" lIns="0" tIns="0" rIns="0" bIns="0" rtlCol="0">
                          <a:noAutofit/>
                        </wps:bodyPr>
                      </wps:wsp>
                      <wps:wsp>
                        <wps:cNvPr id="10824" name="Rectangle 44179"/>
                        <wps:cNvSpPr/>
                        <wps:spPr>
                          <a:xfrm>
                            <a:off x="930948" y="1681139"/>
                            <a:ext cx="193573" cy="161248"/>
                          </a:xfrm>
                          <a:prstGeom prst="rect">
                            <a:avLst/>
                          </a:prstGeom>
                          <a:ln>
                            <a:noFill/>
                          </a:ln>
                        </wps:spPr>
                        <wps:txbx>
                          <w:txbxContent>
                            <w:p w14:paraId="36778556" w14:textId="77777777" w:rsidR="006118A4" w:rsidRDefault="006118A4" w:rsidP="002218E2">
                              <w:r>
                                <w:rPr>
                                  <w:rFonts w:ascii="Tahoma" w:eastAsia="Tahoma" w:hAnsi="Tahoma" w:cs="Tahoma"/>
                                  <w:sz w:val="16"/>
                                </w:rPr>
                                <w:t>&lt;&lt;</w:t>
                              </w:r>
                            </w:p>
                          </w:txbxContent>
                        </wps:txbx>
                        <wps:bodyPr horzOverflow="overflow" vert="horz" lIns="0" tIns="0" rIns="0" bIns="0" rtlCol="0">
                          <a:noAutofit/>
                        </wps:bodyPr>
                      </wps:wsp>
                      <wps:wsp>
                        <wps:cNvPr id="10825" name="Shape 8282"/>
                        <wps:cNvSpPr/>
                        <wps:spPr>
                          <a:xfrm>
                            <a:off x="1423429" y="1029957"/>
                            <a:ext cx="908291" cy="307798"/>
                          </a:xfrm>
                          <a:custGeom>
                            <a:avLst/>
                            <a:gdLst/>
                            <a:ahLst/>
                            <a:cxnLst/>
                            <a:rect l="0" t="0" r="0" b="0"/>
                            <a:pathLst>
                              <a:path w="908291" h="307798">
                                <a:moveTo>
                                  <a:pt x="115570" y="0"/>
                                </a:moveTo>
                                <a:lnTo>
                                  <a:pt x="793090" y="0"/>
                                </a:lnTo>
                                <a:cubicBezTo>
                                  <a:pt x="856805" y="0"/>
                                  <a:pt x="908291" y="51473"/>
                                  <a:pt x="908291" y="115201"/>
                                </a:cubicBezTo>
                                <a:lnTo>
                                  <a:pt x="908291" y="191884"/>
                                </a:lnTo>
                                <a:cubicBezTo>
                                  <a:pt x="908291" y="255956"/>
                                  <a:pt x="856805" y="307798"/>
                                  <a:pt x="793090" y="307798"/>
                                </a:cubicBezTo>
                                <a:lnTo>
                                  <a:pt x="115570" y="307798"/>
                                </a:lnTo>
                                <a:cubicBezTo>
                                  <a:pt x="51841" y="307798"/>
                                  <a:pt x="0" y="255956"/>
                                  <a:pt x="0" y="191884"/>
                                </a:cubicBezTo>
                                <a:lnTo>
                                  <a:pt x="0" y="115201"/>
                                </a:lnTo>
                                <a:cubicBezTo>
                                  <a:pt x="0" y="51473"/>
                                  <a:pt x="51841" y="0"/>
                                  <a:pt x="115570" y="0"/>
                                </a:cubicBezTo>
                                <a:close/>
                              </a:path>
                            </a:pathLst>
                          </a:custGeom>
                          <a:ln w="0" cap="flat">
                            <a:miter lim="127000"/>
                          </a:ln>
                        </wps:spPr>
                        <wps:style>
                          <a:lnRef idx="0">
                            <a:srgbClr val="000000">
                              <a:alpha val="0"/>
                            </a:srgbClr>
                          </a:lnRef>
                          <a:fillRef idx="1">
                            <a:srgbClr val="7ACFF5"/>
                          </a:fillRef>
                          <a:effectRef idx="0">
                            <a:scrgbClr r="0" g="0" b="0"/>
                          </a:effectRef>
                          <a:fontRef idx="none"/>
                        </wps:style>
                        <wps:bodyPr/>
                      </wps:wsp>
                      <wps:wsp>
                        <wps:cNvPr id="10826" name="Shape 8283"/>
                        <wps:cNvSpPr/>
                        <wps:spPr>
                          <a:xfrm>
                            <a:off x="1423429" y="1029957"/>
                            <a:ext cx="908291" cy="307798"/>
                          </a:xfrm>
                          <a:custGeom>
                            <a:avLst/>
                            <a:gdLst/>
                            <a:ahLst/>
                            <a:cxnLst/>
                            <a:rect l="0" t="0" r="0" b="0"/>
                            <a:pathLst>
                              <a:path w="908291" h="307798">
                                <a:moveTo>
                                  <a:pt x="0" y="115201"/>
                                </a:moveTo>
                                <a:lnTo>
                                  <a:pt x="0" y="191884"/>
                                </a:lnTo>
                                <a:cubicBezTo>
                                  <a:pt x="0" y="255956"/>
                                  <a:pt x="51841" y="307798"/>
                                  <a:pt x="115570" y="307798"/>
                                </a:cubicBezTo>
                                <a:lnTo>
                                  <a:pt x="793090" y="307798"/>
                                </a:lnTo>
                                <a:cubicBezTo>
                                  <a:pt x="856805" y="307798"/>
                                  <a:pt x="908291" y="255956"/>
                                  <a:pt x="908291" y="191884"/>
                                </a:cubicBezTo>
                                <a:lnTo>
                                  <a:pt x="908291" y="115201"/>
                                </a:lnTo>
                                <a:cubicBezTo>
                                  <a:pt x="908291" y="51473"/>
                                  <a:pt x="856805" y="0"/>
                                  <a:pt x="793090" y="0"/>
                                </a:cubicBezTo>
                                <a:lnTo>
                                  <a:pt x="115570" y="0"/>
                                </a:lnTo>
                                <a:cubicBezTo>
                                  <a:pt x="51841" y="0"/>
                                  <a:pt x="0" y="51473"/>
                                  <a:pt x="0" y="115201"/>
                                </a:cubicBezTo>
                                <a:close/>
                              </a:path>
                            </a:pathLst>
                          </a:custGeom>
                          <a:ln w="7560" cap="flat">
                            <a:round/>
                          </a:ln>
                        </wps:spPr>
                        <wps:style>
                          <a:lnRef idx="1">
                            <a:srgbClr val="000000"/>
                          </a:lnRef>
                          <a:fillRef idx="0">
                            <a:srgbClr val="000000">
                              <a:alpha val="0"/>
                            </a:srgbClr>
                          </a:fillRef>
                          <a:effectRef idx="0">
                            <a:scrgbClr r="0" g="0" b="0"/>
                          </a:effectRef>
                          <a:fontRef idx="none"/>
                        </wps:style>
                        <wps:bodyPr/>
                      </wps:wsp>
                      <wps:wsp>
                        <wps:cNvPr id="10827" name="Rectangle 8284"/>
                        <wps:cNvSpPr/>
                        <wps:spPr>
                          <a:xfrm>
                            <a:off x="1054075" y="1853396"/>
                            <a:ext cx="615402" cy="126243"/>
                          </a:xfrm>
                          <a:prstGeom prst="rect">
                            <a:avLst/>
                          </a:prstGeom>
                          <a:ln>
                            <a:noFill/>
                          </a:ln>
                        </wps:spPr>
                        <wps:txbx>
                          <w:txbxContent>
                            <w:p w14:paraId="2242F25C" w14:textId="77777777" w:rsidR="006118A4" w:rsidRDefault="006118A4" w:rsidP="002218E2">
                              <w:r>
                                <w:rPr>
                                  <w:rFonts w:ascii="Liberation Sans" w:eastAsia="Liberation Sans" w:hAnsi="Liberation Sans" w:cs="Liberation Sans"/>
                                  <w:sz w:val="13"/>
                                </w:rPr>
                                <w:t>Exponatliste</w:t>
                              </w:r>
                            </w:p>
                          </w:txbxContent>
                        </wps:txbx>
                        <wps:bodyPr horzOverflow="overflow" vert="horz" lIns="0" tIns="0" rIns="0" bIns="0" rtlCol="0">
                          <a:noAutofit/>
                        </wps:bodyPr>
                      </wps:wsp>
                      <wps:wsp>
                        <wps:cNvPr id="10828" name="Shape 8285"/>
                        <wps:cNvSpPr/>
                        <wps:spPr>
                          <a:xfrm>
                            <a:off x="4832274" y="1452601"/>
                            <a:ext cx="723595" cy="307798"/>
                          </a:xfrm>
                          <a:custGeom>
                            <a:avLst/>
                            <a:gdLst/>
                            <a:ahLst/>
                            <a:cxnLst/>
                            <a:rect l="0" t="0" r="0" b="0"/>
                            <a:pathLst>
                              <a:path w="723595" h="307798">
                                <a:moveTo>
                                  <a:pt x="115558" y="0"/>
                                </a:moveTo>
                                <a:lnTo>
                                  <a:pt x="608038" y="0"/>
                                </a:lnTo>
                                <a:cubicBezTo>
                                  <a:pt x="672122" y="0"/>
                                  <a:pt x="723595" y="51474"/>
                                  <a:pt x="723595" y="115202"/>
                                </a:cubicBezTo>
                                <a:lnTo>
                                  <a:pt x="723595" y="192596"/>
                                </a:lnTo>
                                <a:cubicBezTo>
                                  <a:pt x="723595" y="256311"/>
                                  <a:pt x="672122" y="307798"/>
                                  <a:pt x="608038" y="307798"/>
                                </a:cubicBezTo>
                                <a:lnTo>
                                  <a:pt x="115558" y="307798"/>
                                </a:lnTo>
                                <a:cubicBezTo>
                                  <a:pt x="51841" y="307798"/>
                                  <a:pt x="0" y="256311"/>
                                  <a:pt x="0" y="192596"/>
                                </a:cubicBezTo>
                                <a:lnTo>
                                  <a:pt x="0" y="115202"/>
                                </a:lnTo>
                                <a:cubicBezTo>
                                  <a:pt x="0" y="51474"/>
                                  <a:pt x="51841" y="0"/>
                                  <a:pt x="115558" y="0"/>
                                </a:cubicBezTo>
                                <a:close/>
                              </a:path>
                            </a:pathLst>
                          </a:custGeom>
                          <a:ln w="0" cap="flat">
                            <a:miter lim="127000"/>
                          </a:ln>
                        </wps:spPr>
                        <wps:style>
                          <a:lnRef idx="0">
                            <a:srgbClr val="000000">
                              <a:alpha val="0"/>
                            </a:srgbClr>
                          </a:lnRef>
                          <a:fillRef idx="1">
                            <a:srgbClr val="7ACFF5"/>
                          </a:fillRef>
                          <a:effectRef idx="0">
                            <a:scrgbClr r="0" g="0" b="0"/>
                          </a:effectRef>
                          <a:fontRef idx="none"/>
                        </wps:style>
                        <wps:bodyPr/>
                      </wps:wsp>
                      <wps:wsp>
                        <wps:cNvPr id="10829" name="Shape 8286"/>
                        <wps:cNvSpPr/>
                        <wps:spPr>
                          <a:xfrm>
                            <a:off x="4832274" y="1452601"/>
                            <a:ext cx="723595" cy="307798"/>
                          </a:xfrm>
                          <a:custGeom>
                            <a:avLst/>
                            <a:gdLst/>
                            <a:ahLst/>
                            <a:cxnLst/>
                            <a:rect l="0" t="0" r="0" b="0"/>
                            <a:pathLst>
                              <a:path w="723595" h="307798">
                                <a:moveTo>
                                  <a:pt x="0" y="115202"/>
                                </a:moveTo>
                                <a:lnTo>
                                  <a:pt x="0" y="192596"/>
                                </a:lnTo>
                                <a:cubicBezTo>
                                  <a:pt x="0" y="256311"/>
                                  <a:pt x="51841" y="307798"/>
                                  <a:pt x="115558" y="307798"/>
                                </a:cubicBezTo>
                                <a:lnTo>
                                  <a:pt x="608038" y="307798"/>
                                </a:lnTo>
                                <a:cubicBezTo>
                                  <a:pt x="672122" y="307798"/>
                                  <a:pt x="723595" y="256311"/>
                                  <a:pt x="723595" y="192596"/>
                                </a:cubicBezTo>
                                <a:lnTo>
                                  <a:pt x="723595" y="115202"/>
                                </a:lnTo>
                                <a:cubicBezTo>
                                  <a:pt x="723595" y="51474"/>
                                  <a:pt x="672122" y="0"/>
                                  <a:pt x="608038" y="0"/>
                                </a:cubicBezTo>
                                <a:lnTo>
                                  <a:pt x="115558" y="0"/>
                                </a:lnTo>
                                <a:cubicBezTo>
                                  <a:pt x="51841" y="0"/>
                                  <a:pt x="0" y="51474"/>
                                  <a:pt x="0" y="115202"/>
                                </a:cubicBezTo>
                                <a:close/>
                              </a:path>
                            </a:pathLst>
                          </a:custGeom>
                          <a:ln w="7560" cap="flat">
                            <a:round/>
                          </a:ln>
                        </wps:spPr>
                        <wps:style>
                          <a:lnRef idx="1">
                            <a:srgbClr val="000000"/>
                          </a:lnRef>
                          <a:fillRef idx="0">
                            <a:srgbClr val="000000">
                              <a:alpha val="0"/>
                            </a:srgbClr>
                          </a:fillRef>
                          <a:effectRef idx="0">
                            <a:scrgbClr r="0" g="0" b="0"/>
                          </a:effectRef>
                          <a:fontRef idx="none"/>
                        </wps:style>
                        <wps:bodyPr/>
                      </wps:wsp>
                      <wps:wsp>
                        <wps:cNvPr id="10830" name="Rectangle 8287"/>
                        <wps:cNvSpPr/>
                        <wps:spPr>
                          <a:xfrm>
                            <a:off x="1500111" y="1138438"/>
                            <a:ext cx="984689" cy="126243"/>
                          </a:xfrm>
                          <a:prstGeom prst="rect">
                            <a:avLst/>
                          </a:prstGeom>
                          <a:ln>
                            <a:noFill/>
                          </a:ln>
                        </wps:spPr>
                        <wps:txbx>
                          <w:txbxContent>
                            <w:p w14:paraId="7D587D26" w14:textId="77777777" w:rsidR="006118A4" w:rsidRDefault="006118A4" w:rsidP="002218E2">
                              <w:r>
                                <w:rPr>
                                  <w:rFonts w:ascii="Liberation Sans" w:eastAsia="Liberation Sans" w:hAnsi="Liberation Sans" w:cs="Liberation Sans"/>
                                  <w:sz w:val="13"/>
                                </w:rPr>
                                <w:t>Exponat auswählen</w:t>
                              </w:r>
                            </w:p>
                          </w:txbxContent>
                        </wps:txbx>
                        <wps:bodyPr horzOverflow="overflow" vert="horz" lIns="0" tIns="0" rIns="0" bIns="0" rtlCol="0">
                          <a:noAutofit/>
                        </wps:bodyPr>
                      </wps:wsp>
                      <wps:wsp>
                        <wps:cNvPr id="10831" name="Shape 45931"/>
                        <wps:cNvSpPr/>
                        <wps:spPr>
                          <a:xfrm>
                            <a:off x="4209110" y="476631"/>
                            <a:ext cx="615963" cy="307810"/>
                          </a:xfrm>
                          <a:custGeom>
                            <a:avLst/>
                            <a:gdLst/>
                            <a:ahLst/>
                            <a:cxnLst/>
                            <a:rect l="0" t="0" r="0" b="0"/>
                            <a:pathLst>
                              <a:path w="615963" h="307810">
                                <a:moveTo>
                                  <a:pt x="0" y="0"/>
                                </a:moveTo>
                                <a:lnTo>
                                  <a:pt x="615963" y="0"/>
                                </a:lnTo>
                                <a:lnTo>
                                  <a:pt x="615963" y="307810"/>
                                </a:lnTo>
                                <a:lnTo>
                                  <a:pt x="0" y="307810"/>
                                </a:lnTo>
                                <a:lnTo>
                                  <a:pt x="0" y="0"/>
                                </a:lnTo>
                              </a:path>
                            </a:pathLst>
                          </a:custGeom>
                          <a:ln w="0" cap="flat">
                            <a:miter lim="127000"/>
                          </a:ln>
                        </wps:spPr>
                        <wps:style>
                          <a:lnRef idx="0">
                            <a:srgbClr val="000000">
                              <a:alpha val="0"/>
                            </a:srgbClr>
                          </a:lnRef>
                          <a:fillRef idx="1">
                            <a:srgbClr val="7ACFF5"/>
                          </a:fillRef>
                          <a:effectRef idx="0">
                            <a:scrgbClr r="0" g="0" b="0"/>
                          </a:effectRef>
                          <a:fontRef idx="none"/>
                        </wps:style>
                        <wps:bodyPr/>
                      </wps:wsp>
                      <wps:wsp>
                        <wps:cNvPr id="10832" name="Shape 8289"/>
                        <wps:cNvSpPr/>
                        <wps:spPr>
                          <a:xfrm>
                            <a:off x="4209110" y="476631"/>
                            <a:ext cx="615963" cy="307810"/>
                          </a:xfrm>
                          <a:custGeom>
                            <a:avLst/>
                            <a:gdLst/>
                            <a:ahLst/>
                            <a:cxnLst/>
                            <a:rect l="0" t="0" r="0" b="0"/>
                            <a:pathLst>
                              <a:path w="615963" h="307810">
                                <a:moveTo>
                                  <a:pt x="0" y="0"/>
                                </a:moveTo>
                                <a:lnTo>
                                  <a:pt x="615963" y="0"/>
                                </a:lnTo>
                                <a:lnTo>
                                  <a:pt x="615963" y="307810"/>
                                </a:lnTo>
                                <a:lnTo>
                                  <a:pt x="0" y="307810"/>
                                </a:lnTo>
                                <a:lnTo>
                                  <a:pt x="0" y="0"/>
                                </a:lnTo>
                                <a:close/>
                              </a:path>
                            </a:pathLst>
                          </a:custGeom>
                          <a:ln w="7560" cap="flat">
                            <a:round/>
                          </a:ln>
                        </wps:spPr>
                        <wps:style>
                          <a:lnRef idx="1">
                            <a:srgbClr val="000000"/>
                          </a:lnRef>
                          <a:fillRef idx="0">
                            <a:srgbClr val="000000">
                              <a:alpha val="0"/>
                            </a:srgbClr>
                          </a:fillRef>
                          <a:effectRef idx="0">
                            <a:scrgbClr r="0" g="0" b="0"/>
                          </a:effectRef>
                          <a:fontRef idx="none"/>
                        </wps:style>
                        <wps:bodyPr/>
                      </wps:wsp>
                      <wps:wsp>
                        <wps:cNvPr id="10833" name="Rectangle 8290"/>
                        <wps:cNvSpPr/>
                        <wps:spPr>
                          <a:xfrm>
                            <a:off x="5040719" y="1561437"/>
                            <a:ext cx="399910" cy="126243"/>
                          </a:xfrm>
                          <a:prstGeom prst="rect">
                            <a:avLst/>
                          </a:prstGeom>
                          <a:ln>
                            <a:noFill/>
                          </a:ln>
                        </wps:spPr>
                        <wps:txbx>
                          <w:txbxContent>
                            <w:p w14:paraId="46C610D1" w14:textId="77777777" w:rsidR="006118A4" w:rsidRDefault="006118A4" w:rsidP="002218E2">
                              <w:r>
                                <w:rPr>
                                  <w:rFonts w:ascii="Liberation Sans" w:eastAsia="Liberation Sans" w:hAnsi="Liberation Sans" w:cs="Liberation Sans"/>
                                  <w:sz w:val="13"/>
                                </w:rPr>
                                <w:t>Logging</w:t>
                              </w:r>
                            </w:p>
                          </w:txbxContent>
                        </wps:txbx>
                        <wps:bodyPr horzOverflow="overflow" vert="horz" lIns="0" tIns="0" rIns="0" bIns="0" rtlCol="0">
                          <a:noAutofit/>
                        </wps:bodyPr>
                      </wps:wsp>
                      <wps:wsp>
                        <wps:cNvPr id="10834" name="Shape 45932"/>
                        <wps:cNvSpPr/>
                        <wps:spPr>
                          <a:xfrm>
                            <a:off x="1338834" y="1175753"/>
                            <a:ext cx="92875" cy="92888"/>
                          </a:xfrm>
                          <a:custGeom>
                            <a:avLst/>
                            <a:gdLst/>
                            <a:ahLst/>
                            <a:cxnLst/>
                            <a:rect l="0" t="0" r="0" b="0"/>
                            <a:pathLst>
                              <a:path w="92875" h="92888">
                                <a:moveTo>
                                  <a:pt x="0" y="0"/>
                                </a:moveTo>
                                <a:lnTo>
                                  <a:pt x="92875" y="0"/>
                                </a:lnTo>
                                <a:lnTo>
                                  <a:pt x="92875" y="92888"/>
                                </a:lnTo>
                                <a:lnTo>
                                  <a:pt x="0" y="92888"/>
                                </a:lnTo>
                                <a:lnTo>
                                  <a:pt x="0" y="0"/>
                                </a:lnTo>
                              </a:path>
                            </a:pathLst>
                          </a:custGeom>
                          <a:ln w="0" cap="flat">
                            <a:miter lim="127000"/>
                          </a:ln>
                        </wps:spPr>
                        <wps:style>
                          <a:lnRef idx="0">
                            <a:srgbClr val="000000">
                              <a:alpha val="0"/>
                            </a:srgbClr>
                          </a:lnRef>
                          <a:fillRef idx="1">
                            <a:srgbClr val="7ACFF5"/>
                          </a:fillRef>
                          <a:effectRef idx="0">
                            <a:scrgbClr r="0" g="0" b="0"/>
                          </a:effectRef>
                          <a:fontRef idx="none"/>
                        </wps:style>
                        <wps:bodyPr/>
                      </wps:wsp>
                      <wps:wsp>
                        <wps:cNvPr id="10835" name="Shape 8292"/>
                        <wps:cNvSpPr/>
                        <wps:spPr>
                          <a:xfrm>
                            <a:off x="1338834" y="1175753"/>
                            <a:ext cx="92875" cy="92888"/>
                          </a:xfrm>
                          <a:custGeom>
                            <a:avLst/>
                            <a:gdLst/>
                            <a:ahLst/>
                            <a:cxnLst/>
                            <a:rect l="0" t="0" r="0" b="0"/>
                            <a:pathLst>
                              <a:path w="92875" h="92888">
                                <a:moveTo>
                                  <a:pt x="0" y="0"/>
                                </a:moveTo>
                                <a:lnTo>
                                  <a:pt x="92875" y="0"/>
                                </a:lnTo>
                                <a:lnTo>
                                  <a:pt x="92875" y="92888"/>
                                </a:lnTo>
                                <a:lnTo>
                                  <a:pt x="0" y="92888"/>
                                </a:lnTo>
                                <a:lnTo>
                                  <a:pt x="0" y="0"/>
                                </a:lnTo>
                                <a:close/>
                              </a:path>
                            </a:pathLst>
                          </a:custGeom>
                          <a:ln w="7560" cap="flat">
                            <a:round/>
                          </a:ln>
                        </wps:spPr>
                        <wps:style>
                          <a:lnRef idx="1">
                            <a:srgbClr val="000000"/>
                          </a:lnRef>
                          <a:fillRef idx="0">
                            <a:srgbClr val="000000">
                              <a:alpha val="0"/>
                            </a:srgbClr>
                          </a:fillRef>
                          <a:effectRef idx="0">
                            <a:scrgbClr r="0" g="0" b="0"/>
                          </a:effectRef>
                          <a:fontRef idx="none"/>
                        </wps:style>
                        <wps:bodyPr/>
                      </wps:wsp>
                      <wps:wsp>
                        <wps:cNvPr id="10836" name="Shape 45933"/>
                        <wps:cNvSpPr/>
                        <wps:spPr>
                          <a:xfrm>
                            <a:off x="0" y="1068477"/>
                            <a:ext cx="954354" cy="307797"/>
                          </a:xfrm>
                          <a:custGeom>
                            <a:avLst/>
                            <a:gdLst/>
                            <a:ahLst/>
                            <a:cxnLst/>
                            <a:rect l="0" t="0" r="0" b="0"/>
                            <a:pathLst>
                              <a:path w="954354" h="307797">
                                <a:moveTo>
                                  <a:pt x="0" y="0"/>
                                </a:moveTo>
                                <a:lnTo>
                                  <a:pt x="954354" y="0"/>
                                </a:lnTo>
                                <a:lnTo>
                                  <a:pt x="954354" y="307797"/>
                                </a:lnTo>
                                <a:lnTo>
                                  <a:pt x="0" y="307797"/>
                                </a:lnTo>
                                <a:lnTo>
                                  <a:pt x="0" y="0"/>
                                </a:lnTo>
                              </a:path>
                            </a:pathLst>
                          </a:custGeom>
                          <a:ln w="0" cap="flat">
                            <a:miter lim="127000"/>
                          </a:ln>
                        </wps:spPr>
                        <wps:style>
                          <a:lnRef idx="0">
                            <a:srgbClr val="000000">
                              <a:alpha val="0"/>
                            </a:srgbClr>
                          </a:lnRef>
                          <a:fillRef idx="1">
                            <a:srgbClr val="7ACFF5"/>
                          </a:fillRef>
                          <a:effectRef idx="0">
                            <a:scrgbClr r="0" g="0" b="0"/>
                          </a:effectRef>
                          <a:fontRef idx="none"/>
                        </wps:style>
                        <wps:bodyPr/>
                      </wps:wsp>
                      <wps:wsp>
                        <wps:cNvPr id="10837" name="Shape 8294"/>
                        <wps:cNvSpPr/>
                        <wps:spPr>
                          <a:xfrm>
                            <a:off x="0" y="1068477"/>
                            <a:ext cx="954354" cy="307797"/>
                          </a:xfrm>
                          <a:custGeom>
                            <a:avLst/>
                            <a:gdLst/>
                            <a:ahLst/>
                            <a:cxnLst/>
                            <a:rect l="0" t="0" r="0" b="0"/>
                            <a:pathLst>
                              <a:path w="954354" h="307797">
                                <a:moveTo>
                                  <a:pt x="0" y="0"/>
                                </a:moveTo>
                                <a:lnTo>
                                  <a:pt x="954354" y="0"/>
                                </a:lnTo>
                                <a:lnTo>
                                  <a:pt x="954354" y="307797"/>
                                </a:lnTo>
                                <a:lnTo>
                                  <a:pt x="0" y="307797"/>
                                </a:lnTo>
                                <a:lnTo>
                                  <a:pt x="0" y="0"/>
                                </a:lnTo>
                                <a:close/>
                              </a:path>
                            </a:pathLst>
                          </a:custGeom>
                          <a:ln w="7560" cap="flat">
                            <a:round/>
                          </a:ln>
                        </wps:spPr>
                        <wps:style>
                          <a:lnRef idx="1">
                            <a:srgbClr val="000000"/>
                          </a:lnRef>
                          <a:fillRef idx="0">
                            <a:srgbClr val="000000">
                              <a:alpha val="0"/>
                            </a:srgbClr>
                          </a:fillRef>
                          <a:effectRef idx="0">
                            <a:scrgbClr r="0" g="0" b="0"/>
                          </a:effectRef>
                          <a:fontRef idx="none"/>
                        </wps:style>
                        <wps:bodyPr/>
                      </wps:wsp>
                      <wps:wsp>
                        <wps:cNvPr id="10838" name="Rectangle 8295"/>
                        <wps:cNvSpPr/>
                        <wps:spPr>
                          <a:xfrm>
                            <a:off x="4354919" y="585848"/>
                            <a:ext cx="413922" cy="126243"/>
                          </a:xfrm>
                          <a:prstGeom prst="rect">
                            <a:avLst/>
                          </a:prstGeom>
                          <a:ln>
                            <a:noFill/>
                          </a:ln>
                        </wps:spPr>
                        <wps:txbx>
                          <w:txbxContent>
                            <w:p w14:paraId="377FFF10" w14:textId="77777777" w:rsidR="006118A4" w:rsidRDefault="006118A4" w:rsidP="002218E2">
                              <w:r>
                                <w:rPr>
                                  <w:rFonts w:ascii="Liberation Sans" w:eastAsia="Liberation Sans" w:hAnsi="Liberation Sans" w:cs="Liberation Sans"/>
                                  <w:sz w:val="13"/>
                                </w:rPr>
                                <w:t>Exponat</w:t>
                              </w:r>
                            </w:p>
                          </w:txbxContent>
                        </wps:txbx>
                        <wps:bodyPr horzOverflow="overflow" vert="horz" lIns="0" tIns="0" rIns="0" bIns="0" rtlCol="0">
                          <a:noAutofit/>
                        </wps:bodyPr>
                      </wps:wsp>
                      <wps:wsp>
                        <wps:cNvPr id="10839" name="Shape 8296"/>
                        <wps:cNvSpPr/>
                        <wps:spPr>
                          <a:xfrm>
                            <a:off x="2662200" y="1029957"/>
                            <a:ext cx="770039" cy="307798"/>
                          </a:xfrm>
                          <a:custGeom>
                            <a:avLst/>
                            <a:gdLst/>
                            <a:ahLst/>
                            <a:cxnLst/>
                            <a:rect l="0" t="0" r="0" b="0"/>
                            <a:pathLst>
                              <a:path w="770039" h="307798">
                                <a:moveTo>
                                  <a:pt x="115557" y="0"/>
                                </a:moveTo>
                                <a:lnTo>
                                  <a:pt x="654469" y="0"/>
                                </a:lnTo>
                                <a:cubicBezTo>
                                  <a:pt x="718198" y="0"/>
                                  <a:pt x="770039" y="51473"/>
                                  <a:pt x="770039" y="115201"/>
                                </a:cubicBezTo>
                                <a:lnTo>
                                  <a:pt x="770039" y="191884"/>
                                </a:lnTo>
                                <a:cubicBezTo>
                                  <a:pt x="770039" y="255956"/>
                                  <a:pt x="718198" y="307798"/>
                                  <a:pt x="654469" y="307798"/>
                                </a:cubicBezTo>
                                <a:lnTo>
                                  <a:pt x="115557" y="307798"/>
                                </a:lnTo>
                                <a:cubicBezTo>
                                  <a:pt x="51829" y="307798"/>
                                  <a:pt x="0" y="255956"/>
                                  <a:pt x="0" y="191884"/>
                                </a:cubicBezTo>
                                <a:lnTo>
                                  <a:pt x="0" y="115201"/>
                                </a:lnTo>
                                <a:cubicBezTo>
                                  <a:pt x="0" y="51473"/>
                                  <a:pt x="51829" y="0"/>
                                  <a:pt x="115557" y="0"/>
                                </a:cubicBezTo>
                                <a:close/>
                              </a:path>
                            </a:pathLst>
                          </a:custGeom>
                          <a:ln w="0" cap="flat">
                            <a:miter lim="127000"/>
                          </a:ln>
                        </wps:spPr>
                        <wps:style>
                          <a:lnRef idx="0">
                            <a:srgbClr val="000000">
                              <a:alpha val="0"/>
                            </a:srgbClr>
                          </a:lnRef>
                          <a:fillRef idx="1">
                            <a:srgbClr val="7ACFF5"/>
                          </a:fillRef>
                          <a:effectRef idx="0">
                            <a:scrgbClr r="0" g="0" b="0"/>
                          </a:effectRef>
                          <a:fontRef idx="none"/>
                        </wps:style>
                        <wps:bodyPr/>
                      </wps:wsp>
                      <wps:wsp>
                        <wps:cNvPr id="10840" name="Shape 8297"/>
                        <wps:cNvSpPr/>
                        <wps:spPr>
                          <a:xfrm>
                            <a:off x="2662200" y="1029957"/>
                            <a:ext cx="770039" cy="307798"/>
                          </a:xfrm>
                          <a:custGeom>
                            <a:avLst/>
                            <a:gdLst/>
                            <a:ahLst/>
                            <a:cxnLst/>
                            <a:rect l="0" t="0" r="0" b="0"/>
                            <a:pathLst>
                              <a:path w="770039" h="307798">
                                <a:moveTo>
                                  <a:pt x="0" y="115201"/>
                                </a:moveTo>
                                <a:lnTo>
                                  <a:pt x="0" y="191884"/>
                                </a:lnTo>
                                <a:cubicBezTo>
                                  <a:pt x="0" y="255956"/>
                                  <a:pt x="51829" y="307798"/>
                                  <a:pt x="115557" y="307798"/>
                                </a:cubicBezTo>
                                <a:lnTo>
                                  <a:pt x="654469" y="307798"/>
                                </a:lnTo>
                                <a:cubicBezTo>
                                  <a:pt x="718198" y="307798"/>
                                  <a:pt x="770039" y="255956"/>
                                  <a:pt x="770039" y="191884"/>
                                </a:cubicBezTo>
                                <a:lnTo>
                                  <a:pt x="770039" y="115201"/>
                                </a:lnTo>
                                <a:cubicBezTo>
                                  <a:pt x="770039" y="51473"/>
                                  <a:pt x="718198" y="0"/>
                                  <a:pt x="654469" y="0"/>
                                </a:cubicBezTo>
                                <a:lnTo>
                                  <a:pt x="115557" y="0"/>
                                </a:lnTo>
                                <a:cubicBezTo>
                                  <a:pt x="51829" y="0"/>
                                  <a:pt x="0" y="51473"/>
                                  <a:pt x="0" y="115201"/>
                                </a:cubicBezTo>
                                <a:close/>
                              </a:path>
                            </a:pathLst>
                          </a:custGeom>
                          <a:ln w="7560" cap="flat">
                            <a:round/>
                          </a:ln>
                        </wps:spPr>
                        <wps:style>
                          <a:lnRef idx="1">
                            <a:srgbClr val="000000"/>
                          </a:lnRef>
                          <a:fillRef idx="0">
                            <a:srgbClr val="000000">
                              <a:alpha val="0"/>
                            </a:srgbClr>
                          </a:fillRef>
                          <a:effectRef idx="0">
                            <a:scrgbClr r="0" g="0" b="0"/>
                          </a:effectRef>
                          <a:fontRef idx="none"/>
                        </wps:style>
                        <wps:bodyPr/>
                      </wps:wsp>
                      <wps:wsp>
                        <wps:cNvPr id="10841" name="Rectangle 8298"/>
                        <wps:cNvSpPr/>
                        <wps:spPr>
                          <a:xfrm>
                            <a:off x="123469" y="1177680"/>
                            <a:ext cx="940845" cy="126243"/>
                          </a:xfrm>
                          <a:prstGeom prst="rect">
                            <a:avLst/>
                          </a:prstGeom>
                          <a:ln>
                            <a:noFill/>
                          </a:ln>
                        </wps:spPr>
                        <wps:txbx>
                          <w:txbxContent>
                            <w:p w14:paraId="4468DA2F" w14:textId="77777777" w:rsidR="006118A4" w:rsidRDefault="006118A4" w:rsidP="002218E2">
                              <w:r>
                                <w:rPr>
                                  <w:rFonts w:ascii="Liberation Sans" w:eastAsia="Liberation Sans" w:hAnsi="Liberation Sans" w:cs="Liberation Sans"/>
                                  <w:sz w:val="13"/>
                                </w:rPr>
                                <w:t>Auswahlparameter</w:t>
                              </w:r>
                            </w:p>
                          </w:txbxContent>
                        </wps:txbx>
                        <wps:bodyPr horzOverflow="overflow" vert="horz" lIns="0" tIns="0" rIns="0" bIns="0" rtlCol="0">
                          <a:noAutofit/>
                        </wps:bodyPr>
                      </wps:wsp>
                      <wps:wsp>
                        <wps:cNvPr id="10843" name="Shape 8299"/>
                        <wps:cNvSpPr/>
                        <wps:spPr>
                          <a:xfrm>
                            <a:off x="2900871" y="1541158"/>
                            <a:ext cx="108001" cy="192239"/>
                          </a:xfrm>
                          <a:custGeom>
                            <a:avLst/>
                            <a:gdLst/>
                            <a:ahLst/>
                            <a:cxnLst/>
                            <a:rect l="0" t="0" r="0" b="0"/>
                            <a:pathLst>
                              <a:path w="108001" h="192239">
                                <a:moveTo>
                                  <a:pt x="54369" y="0"/>
                                </a:moveTo>
                                <a:lnTo>
                                  <a:pt x="108001" y="96114"/>
                                </a:lnTo>
                                <a:lnTo>
                                  <a:pt x="54369" y="192239"/>
                                </a:lnTo>
                                <a:lnTo>
                                  <a:pt x="0" y="96114"/>
                                </a:lnTo>
                                <a:lnTo>
                                  <a:pt x="54369" y="0"/>
                                </a:lnTo>
                                <a:close/>
                              </a:path>
                            </a:pathLst>
                          </a:custGeom>
                          <a:ln w="0" cap="flat">
                            <a:miter lim="127000"/>
                          </a:ln>
                        </wps:spPr>
                        <wps:style>
                          <a:lnRef idx="0">
                            <a:srgbClr val="000000">
                              <a:alpha val="0"/>
                            </a:srgbClr>
                          </a:lnRef>
                          <a:fillRef idx="1">
                            <a:srgbClr val="7ACFF5"/>
                          </a:fillRef>
                          <a:effectRef idx="0">
                            <a:scrgbClr r="0" g="0" b="0"/>
                          </a:effectRef>
                          <a:fontRef idx="none"/>
                        </wps:style>
                        <wps:bodyPr/>
                      </wps:wsp>
                      <wps:wsp>
                        <wps:cNvPr id="10844" name="Shape 8300"/>
                        <wps:cNvSpPr/>
                        <wps:spPr>
                          <a:xfrm>
                            <a:off x="2900871" y="1541158"/>
                            <a:ext cx="108001" cy="192239"/>
                          </a:xfrm>
                          <a:custGeom>
                            <a:avLst/>
                            <a:gdLst/>
                            <a:ahLst/>
                            <a:cxnLst/>
                            <a:rect l="0" t="0" r="0" b="0"/>
                            <a:pathLst>
                              <a:path w="108001" h="192239">
                                <a:moveTo>
                                  <a:pt x="54369" y="0"/>
                                </a:moveTo>
                                <a:lnTo>
                                  <a:pt x="108001" y="96114"/>
                                </a:lnTo>
                                <a:lnTo>
                                  <a:pt x="54369" y="192239"/>
                                </a:lnTo>
                                <a:lnTo>
                                  <a:pt x="0" y="96114"/>
                                </a:lnTo>
                                <a:lnTo>
                                  <a:pt x="54369" y="0"/>
                                </a:lnTo>
                                <a:close/>
                              </a:path>
                            </a:pathLst>
                          </a:custGeom>
                          <a:ln w="7560" cap="flat">
                            <a:round/>
                          </a:ln>
                        </wps:spPr>
                        <wps:style>
                          <a:lnRef idx="1">
                            <a:srgbClr val="000000"/>
                          </a:lnRef>
                          <a:fillRef idx="0">
                            <a:srgbClr val="000000">
                              <a:alpha val="0"/>
                            </a:srgbClr>
                          </a:fillRef>
                          <a:effectRef idx="0">
                            <a:scrgbClr r="0" g="0" b="0"/>
                          </a:effectRef>
                          <a:fontRef idx="none"/>
                        </wps:style>
                        <wps:bodyPr/>
                      </wps:wsp>
                      <wps:wsp>
                        <wps:cNvPr id="10845" name="Shape 8301"/>
                        <wps:cNvSpPr/>
                        <wps:spPr>
                          <a:xfrm>
                            <a:off x="4193629" y="1541158"/>
                            <a:ext cx="108001" cy="192239"/>
                          </a:xfrm>
                          <a:custGeom>
                            <a:avLst/>
                            <a:gdLst/>
                            <a:ahLst/>
                            <a:cxnLst/>
                            <a:rect l="0" t="0" r="0" b="0"/>
                            <a:pathLst>
                              <a:path w="108001" h="192239">
                                <a:moveTo>
                                  <a:pt x="54001" y="0"/>
                                </a:moveTo>
                                <a:lnTo>
                                  <a:pt x="108001" y="96114"/>
                                </a:lnTo>
                                <a:lnTo>
                                  <a:pt x="54001" y="192239"/>
                                </a:lnTo>
                                <a:lnTo>
                                  <a:pt x="0" y="96114"/>
                                </a:lnTo>
                                <a:lnTo>
                                  <a:pt x="54001" y="0"/>
                                </a:lnTo>
                                <a:close/>
                              </a:path>
                            </a:pathLst>
                          </a:custGeom>
                          <a:ln w="0" cap="flat">
                            <a:miter lim="127000"/>
                          </a:ln>
                        </wps:spPr>
                        <wps:style>
                          <a:lnRef idx="0">
                            <a:srgbClr val="000000">
                              <a:alpha val="0"/>
                            </a:srgbClr>
                          </a:lnRef>
                          <a:fillRef idx="1">
                            <a:srgbClr val="7ACFF5"/>
                          </a:fillRef>
                          <a:effectRef idx="0">
                            <a:scrgbClr r="0" g="0" b="0"/>
                          </a:effectRef>
                          <a:fontRef idx="none"/>
                        </wps:style>
                        <wps:bodyPr/>
                      </wps:wsp>
                      <wps:wsp>
                        <wps:cNvPr id="10846" name="Shape 8302"/>
                        <wps:cNvSpPr/>
                        <wps:spPr>
                          <a:xfrm>
                            <a:off x="4193629" y="1541158"/>
                            <a:ext cx="108001" cy="192239"/>
                          </a:xfrm>
                          <a:custGeom>
                            <a:avLst/>
                            <a:gdLst/>
                            <a:ahLst/>
                            <a:cxnLst/>
                            <a:rect l="0" t="0" r="0" b="0"/>
                            <a:pathLst>
                              <a:path w="108001" h="192239">
                                <a:moveTo>
                                  <a:pt x="54001" y="0"/>
                                </a:moveTo>
                                <a:lnTo>
                                  <a:pt x="108001" y="96114"/>
                                </a:lnTo>
                                <a:lnTo>
                                  <a:pt x="54001" y="192239"/>
                                </a:lnTo>
                                <a:lnTo>
                                  <a:pt x="0" y="96114"/>
                                </a:lnTo>
                                <a:lnTo>
                                  <a:pt x="54001" y="0"/>
                                </a:lnTo>
                                <a:close/>
                              </a:path>
                            </a:pathLst>
                          </a:custGeom>
                          <a:ln w="7560" cap="flat">
                            <a:round/>
                          </a:ln>
                        </wps:spPr>
                        <wps:style>
                          <a:lnRef idx="1">
                            <a:srgbClr val="000000"/>
                          </a:lnRef>
                          <a:fillRef idx="0">
                            <a:srgbClr val="000000">
                              <a:alpha val="0"/>
                            </a:srgbClr>
                          </a:fillRef>
                          <a:effectRef idx="0">
                            <a:scrgbClr r="0" g="0" b="0"/>
                          </a:effectRef>
                          <a:fontRef idx="none"/>
                        </wps:style>
                        <wps:bodyPr/>
                      </wps:wsp>
                      <wps:wsp>
                        <wps:cNvPr id="10848" name="Shape 8303"/>
                        <wps:cNvSpPr/>
                        <wps:spPr>
                          <a:xfrm>
                            <a:off x="2144913" y="2712476"/>
                            <a:ext cx="1341326" cy="384835"/>
                          </a:xfrm>
                          <a:custGeom>
                            <a:avLst/>
                            <a:gdLst/>
                            <a:ahLst/>
                            <a:cxnLst/>
                            <a:rect l="0" t="0" r="0" b="0"/>
                            <a:pathLst>
                              <a:path w="1231570" h="384835">
                                <a:moveTo>
                                  <a:pt x="115202" y="0"/>
                                </a:moveTo>
                                <a:lnTo>
                                  <a:pt x="1116000" y="0"/>
                                </a:lnTo>
                                <a:cubicBezTo>
                                  <a:pt x="1179728" y="0"/>
                                  <a:pt x="1231570" y="51841"/>
                                  <a:pt x="1231570" y="115557"/>
                                </a:cubicBezTo>
                                <a:lnTo>
                                  <a:pt x="1231570" y="269634"/>
                                </a:lnTo>
                                <a:cubicBezTo>
                                  <a:pt x="1231570" y="333349"/>
                                  <a:pt x="1179728" y="384835"/>
                                  <a:pt x="1116000" y="384835"/>
                                </a:cubicBezTo>
                                <a:lnTo>
                                  <a:pt x="115202" y="384835"/>
                                </a:lnTo>
                                <a:cubicBezTo>
                                  <a:pt x="51486" y="384835"/>
                                  <a:pt x="0" y="333349"/>
                                  <a:pt x="0" y="269634"/>
                                </a:cubicBezTo>
                                <a:lnTo>
                                  <a:pt x="0" y="115557"/>
                                </a:lnTo>
                                <a:cubicBezTo>
                                  <a:pt x="0" y="51841"/>
                                  <a:pt x="51486" y="0"/>
                                  <a:pt x="115202" y="0"/>
                                </a:cubicBezTo>
                                <a:close/>
                              </a:path>
                            </a:pathLst>
                          </a:custGeom>
                          <a:ln w="0" cap="flat">
                            <a:miter lim="127000"/>
                          </a:ln>
                        </wps:spPr>
                        <wps:style>
                          <a:lnRef idx="0">
                            <a:srgbClr val="000000">
                              <a:alpha val="0"/>
                            </a:srgbClr>
                          </a:lnRef>
                          <a:fillRef idx="1">
                            <a:srgbClr val="7ACFF5"/>
                          </a:fillRef>
                          <a:effectRef idx="0">
                            <a:scrgbClr r="0" g="0" b="0"/>
                          </a:effectRef>
                          <a:fontRef idx="none"/>
                        </wps:style>
                        <wps:bodyPr/>
                      </wps:wsp>
                      <wps:wsp>
                        <wps:cNvPr id="10849" name="Shape 8304"/>
                        <wps:cNvSpPr/>
                        <wps:spPr>
                          <a:xfrm>
                            <a:off x="2144913" y="2712476"/>
                            <a:ext cx="1341326" cy="384835"/>
                          </a:xfrm>
                          <a:custGeom>
                            <a:avLst/>
                            <a:gdLst/>
                            <a:ahLst/>
                            <a:cxnLst/>
                            <a:rect l="0" t="0" r="0" b="0"/>
                            <a:pathLst>
                              <a:path w="1231570" h="384835">
                                <a:moveTo>
                                  <a:pt x="0" y="115557"/>
                                </a:moveTo>
                                <a:lnTo>
                                  <a:pt x="0" y="269634"/>
                                </a:lnTo>
                                <a:cubicBezTo>
                                  <a:pt x="0" y="333349"/>
                                  <a:pt x="51486" y="384835"/>
                                  <a:pt x="115202" y="384835"/>
                                </a:cubicBezTo>
                                <a:lnTo>
                                  <a:pt x="1116000" y="384835"/>
                                </a:lnTo>
                                <a:cubicBezTo>
                                  <a:pt x="1179728" y="384835"/>
                                  <a:pt x="1231570" y="333349"/>
                                  <a:pt x="1231570" y="269634"/>
                                </a:cubicBezTo>
                                <a:lnTo>
                                  <a:pt x="1231570" y="115557"/>
                                </a:lnTo>
                                <a:cubicBezTo>
                                  <a:pt x="1231570" y="51841"/>
                                  <a:pt x="1179728" y="0"/>
                                  <a:pt x="1116000" y="0"/>
                                </a:cubicBezTo>
                                <a:lnTo>
                                  <a:pt x="115202" y="0"/>
                                </a:lnTo>
                                <a:cubicBezTo>
                                  <a:pt x="51486" y="0"/>
                                  <a:pt x="0" y="51841"/>
                                  <a:pt x="0" y="115557"/>
                                </a:cubicBezTo>
                                <a:close/>
                              </a:path>
                            </a:pathLst>
                          </a:custGeom>
                          <a:ln w="7560" cap="flat">
                            <a:round/>
                          </a:ln>
                        </wps:spPr>
                        <wps:style>
                          <a:lnRef idx="1">
                            <a:srgbClr val="000000"/>
                          </a:lnRef>
                          <a:fillRef idx="0">
                            <a:srgbClr val="000000">
                              <a:alpha val="0"/>
                            </a:srgbClr>
                          </a:fillRef>
                          <a:effectRef idx="0">
                            <a:scrgbClr r="0" g="0" b="0"/>
                          </a:effectRef>
                          <a:fontRef idx="none"/>
                        </wps:style>
                        <wps:bodyPr/>
                      </wps:wsp>
                      <wps:wsp>
                        <wps:cNvPr id="10850" name="Rectangle 8305"/>
                        <wps:cNvSpPr/>
                        <wps:spPr>
                          <a:xfrm>
                            <a:off x="2732037" y="1138438"/>
                            <a:ext cx="824341" cy="126243"/>
                          </a:xfrm>
                          <a:prstGeom prst="rect">
                            <a:avLst/>
                          </a:prstGeom>
                          <a:ln>
                            <a:noFill/>
                          </a:ln>
                        </wps:spPr>
                        <wps:txbx>
                          <w:txbxContent>
                            <w:p w14:paraId="058720F5" w14:textId="77777777" w:rsidR="006118A4" w:rsidRDefault="006118A4" w:rsidP="002218E2">
                              <w:r>
                                <w:rPr>
                                  <w:rFonts w:ascii="Liberation Sans" w:eastAsia="Liberation Sans" w:hAnsi="Liberation Sans" w:cs="Liberation Sans"/>
                                  <w:sz w:val="13"/>
                                </w:rPr>
                                <w:t>Starte Löschung</w:t>
                              </w:r>
                            </w:p>
                          </w:txbxContent>
                        </wps:txbx>
                        <wps:bodyPr horzOverflow="overflow" vert="horz" lIns="0" tIns="0" rIns="0" bIns="0" rtlCol="0">
                          <a:noAutofit/>
                        </wps:bodyPr>
                      </wps:wsp>
                      <wps:wsp>
                        <wps:cNvPr id="10851" name="Rectangle 8306"/>
                        <wps:cNvSpPr/>
                        <wps:spPr>
                          <a:xfrm>
                            <a:off x="2205169" y="2757771"/>
                            <a:ext cx="1464829" cy="126243"/>
                          </a:xfrm>
                          <a:prstGeom prst="rect">
                            <a:avLst/>
                          </a:prstGeom>
                          <a:ln>
                            <a:noFill/>
                          </a:ln>
                        </wps:spPr>
                        <wps:txbx>
                          <w:txbxContent>
                            <w:p w14:paraId="2C080F5A" w14:textId="77777777" w:rsidR="006118A4" w:rsidRDefault="006118A4" w:rsidP="002218E2">
                              <w:r>
                                <w:rPr>
                                  <w:rFonts w:ascii="Liberation Sans" w:eastAsia="Liberation Sans" w:hAnsi="Liberation Sans" w:cs="Liberation Sans"/>
                                  <w:sz w:val="13"/>
                                </w:rPr>
                                <w:t>Nutzer benachrichtigen, dass</w:t>
                              </w:r>
                            </w:p>
                          </w:txbxContent>
                        </wps:txbx>
                        <wps:bodyPr horzOverflow="overflow" vert="horz" lIns="0" tIns="0" rIns="0" bIns="0" rtlCol="0">
                          <a:noAutofit/>
                        </wps:bodyPr>
                      </wps:wsp>
                      <wps:wsp>
                        <wps:cNvPr id="10852" name="Rectangle 8307"/>
                        <wps:cNvSpPr/>
                        <wps:spPr>
                          <a:xfrm>
                            <a:off x="2221838" y="2854072"/>
                            <a:ext cx="1388780" cy="126243"/>
                          </a:xfrm>
                          <a:prstGeom prst="rect">
                            <a:avLst/>
                          </a:prstGeom>
                          <a:ln>
                            <a:noFill/>
                          </a:ln>
                        </wps:spPr>
                        <wps:txbx>
                          <w:txbxContent>
                            <w:p w14:paraId="4C41B9F3" w14:textId="77777777" w:rsidR="006118A4" w:rsidRDefault="006118A4" w:rsidP="002218E2">
                              <w:r>
                                <w:rPr>
                                  <w:rFonts w:ascii="Liberation Sans" w:eastAsia="Liberation Sans" w:hAnsi="Liberation Sans" w:cs="Liberation Sans"/>
                                  <w:sz w:val="13"/>
                                </w:rPr>
                                <w:t>er fehlende Berechtigungen</w:t>
                              </w:r>
                            </w:p>
                          </w:txbxContent>
                        </wps:txbx>
                        <wps:bodyPr horzOverflow="overflow" vert="horz" lIns="0" tIns="0" rIns="0" bIns="0" rtlCol="0">
                          <a:noAutofit/>
                        </wps:bodyPr>
                      </wps:wsp>
                      <wps:wsp>
                        <wps:cNvPr id="10853" name="Shape 8308"/>
                        <wps:cNvSpPr/>
                        <wps:spPr>
                          <a:xfrm>
                            <a:off x="3931920" y="2751480"/>
                            <a:ext cx="639001" cy="307798"/>
                          </a:xfrm>
                          <a:custGeom>
                            <a:avLst/>
                            <a:gdLst/>
                            <a:ahLst/>
                            <a:cxnLst/>
                            <a:rect l="0" t="0" r="0" b="0"/>
                            <a:pathLst>
                              <a:path w="639001" h="307798">
                                <a:moveTo>
                                  <a:pt x="115557" y="0"/>
                                </a:moveTo>
                                <a:lnTo>
                                  <a:pt x="523799" y="0"/>
                                </a:lnTo>
                                <a:cubicBezTo>
                                  <a:pt x="587515" y="0"/>
                                  <a:pt x="639001" y="51842"/>
                                  <a:pt x="639001" y="115913"/>
                                </a:cubicBezTo>
                                <a:lnTo>
                                  <a:pt x="639001" y="192596"/>
                                </a:lnTo>
                                <a:cubicBezTo>
                                  <a:pt x="639001" y="256311"/>
                                  <a:pt x="587515" y="307798"/>
                                  <a:pt x="523799" y="307798"/>
                                </a:cubicBezTo>
                                <a:lnTo>
                                  <a:pt x="115557" y="307798"/>
                                </a:lnTo>
                                <a:cubicBezTo>
                                  <a:pt x="51829" y="307798"/>
                                  <a:pt x="0" y="256311"/>
                                  <a:pt x="0" y="192596"/>
                                </a:cubicBezTo>
                                <a:lnTo>
                                  <a:pt x="0" y="115913"/>
                                </a:lnTo>
                                <a:cubicBezTo>
                                  <a:pt x="0" y="51842"/>
                                  <a:pt x="51829" y="0"/>
                                  <a:pt x="115557" y="0"/>
                                </a:cubicBezTo>
                                <a:close/>
                              </a:path>
                            </a:pathLst>
                          </a:custGeom>
                          <a:ln w="0" cap="flat">
                            <a:miter lim="127000"/>
                          </a:ln>
                        </wps:spPr>
                        <wps:style>
                          <a:lnRef idx="0">
                            <a:srgbClr val="000000">
                              <a:alpha val="0"/>
                            </a:srgbClr>
                          </a:lnRef>
                          <a:fillRef idx="1">
                            <a:srgbClr val="7ACFF5"/>
                          </a:fillRef>
                          <a:effectRef idx="0">
                            <a:scrgbClr r="0" g="0" b="0"/>
                          </a:effectRef>
                          <a:fontRef idx="none"/>
                        </wps:style>
                        <wps:bodyPr/>
                      </wps:wsp>
                      <wps:wsp>
                        <wps:cNvPr id="10854" name="Shape 8309"/>
                        <wps:cNvSpPr/>
                        <wps:spPr>
                          <a:xfrm>
                            <a:off x="3931920" y="2751480"/>
                            <a:ext cx="639001" cy="307798"/>
                          </a:xfrm>
                          <a:custGeom>
                            <a:avLst/>
                            <a:gdLst/>
                            <a:ahLst/>
                            <a:cxnLst/>
                            <a:rect l="0" t="0" r="0" b="0"/>
                            <a:pathLst>
                              <a:path w="639001" h="307798">
                                <a:moveTo>
                                  <a:pt x="0" y="115913"/>
                                </a:moveTo>
                                <a:lnTo>
                                  <a:pt x="0" y="192596"/>
                                </a:lnTo>
                                <a:cubicBezTo>
                                  <a:pt x="0" y="256311"/>
                                  <a:pt x="51829" y="307798"/>
                                  <a:pt x="115557" y="307798"/>
                                </a:cubicBezTo>
                                <a:lnTo>
                                  <a:pt x="523799" y="307798"/>
                                </a:lnTo>
                                <a:cubicBezTo>
                                  <a:pt x="587515" y="307798"/>
                                  <a:pt x="639001" y="256311"/>
                                  <a:pt x="639001" y="192596"/>
                                </a:cubicBezTo>
                                <a:lnTo>
                                  <a:pt x="639001" y="115913"/>
                                </a:lnTo>
                                <a:cubicBezTo>
                                  <a:pt x="639001" y="51842"/>
                                  <a:pt x="587515" y="0"/>
                                  <a:pt x="523799" y="0"/>
                                </a:cubicBezTo>
                                <a:lnTo>
                                  <a:pt x="115557" y="0"/>
                                </a:lnTo>
                                <a:cubicBezTo>
                                  <a:pt x="51829" y="0"/>
                                  <a:pt x="0" y="51842"/>
                                  <a:pt x="0" y="115913"/>
                                </a:cubicBezTo>
                                <a:close/>
                              </a:path>
                            </a:pathLst>
                          </a:custGeom>
                          <a:ln w="7560" cap="flat">
                            <a:round/>
                          </a:ln>
                        </wps:spPr>
                        <wps:style>
                          <a:lnRef idx="1">
                            <a:srgbClr val="000000"/>
                          </a:lnRef>
                          <a:fillRef idx="0">
                            <a:srgbClr val="000000">
                              <a:alpha val="0"/>
                            </a:srgbClr>
                          </a:fillRef>
                          <a:effectRef idx="0">
                            <a:scrgbClr r="0" g="0" b="0"/>
                          </a:effectRef>
                          <a:fontRef idx="none"/>
                        </wps:style>
                        <wps:bodyPr/>
                      </wps:wsp>
                      <wps:wsp>
                        <wps:cNvPr id="10855" name="Rectangle 8310"/>
                        <wps:cNvSpPr/>
                        <wps:spPr>
                          <a:xfrm>
                            <a:off x="2703536" y="2957045"/>
                            <a:ext cx="157636" cy="126243"/>
                          </a:xfrm>
                          <a:prstGeom prst="rect">
                            <a:avLst/>
                          </a:prstGeom>
                          <a:ln>
                            <a:noFill/>
                          </a:ln>
                        </wps:spPr>
                        <wps:txbx>
                          <w:txbxContent>
                            <w:p w14:paraId="10877958" w14:textId="77777777" w:rsidR="006118A4" w:rsidRDefault="006118A4" w:rsidP="002218E2">
                              <w:r>
                                <w:rPr>
                                  <w:rFonts w:ascii="Liberation Sans" w:eastAsia="Liberation Sans" w:hAnsi="Liberation Sans" w:cs="Liberation Sans"/>
                                  <w:sz w:val="13"/>
                                </w:rPr>
                                <w:t>hat</w:t>
                              </w:r>
                            </w:p>
                          </w:txbxContent>
                        </wps:txbx>
                        <wps:bodyPr horzOverflow="overflow" vert="horz" lIns="0" tIns="0" rIns="0" bIns="0" rtlCol="0">
                          <a:noAutofit/>
                        </wps:bodyPr>
                      </wps:wsp>
                      <wps:wsp>
                        <wps:cNvPr id="10856" name="Rectangle 8311"/>
                        <wps:cNvSpPr/>
                        <wps:spPr>
                          <a:xfrm>
                            <a:off x="4093198" y="2807040"/>
                            <a:ext cx="426691" cy="126243"/>
                          </a:xfrm>
                          <a:prstGeom prst="rect">
                            <a:avLst/>
                          </a:prstGeom>
                          <a:ln>
                            <a:noFill/>
                          </a:ln>
                        </wps:spPr>
                        <wps:txbx>
                          <w:txbxContent>
                            <w:p w14:paraId="3846E52F" w14:textId="77777777" w:rsidR="006118A4" w:rsidRDefault="006118A4" w:rsidP="002218E2">
                              <w:r>
                                <w:rPr>
                                  <w:rFonts w:ascii="Liberation Sans" w:eastAsia="Liberation Sans" w:hAnsi="Liberation Sans" w:cs="Liberation Sans"/>
                                  <w:sz w:val="13"/>
                                </w:rPr>
                                <w:t>Löschen</w:t>
                              </w:r>
                            </w:p>
                          </w:txbxContent>
                        </wps:txbx>
                        <wps:bodyPr horzOverflow="overflow" vert="horz" lIns="0" tIns="0" rIns="0" bIns="0" rtlCol="0">
                          <a:noAutofit/>
                        </wps:bodyPr>
                      </wps:wsp>
                      <wps:wsp>
                        <wps:cNvPr id="10857" name="Shape 45934"/>
                        <wps:cNvSpPr/>
                        <wps:spPr>
                          <a:xfrm>
                            <a:off x="1338834" y="1329843"/>
                            <a:ext cx="92875" cy="92519"/>
                          </a:xfrm>
                          <a:custGeom>
                            <a:avLst/>
                            <a:gdLst/>
                            <a:ahLst/>
                            <a:cxnLst/>
                            <a:rect l="0" t="0" r="0" b="0"/>
                            <a:pathLst>
                              <a:path w="92875" h="92519">
                                <a:moveTo>
                                  <a:pt x="0" y="0"/>
                                </a:moveTo>
                                <a:lnTo>
                                  <a:pt x="92875" y="0"/>
                                </a:lnTo>
                                <a:lnTo>
                                  <a:pt x="92875" y="92519"/>
                                </a:lnTo>
                                <a:lnTo>
                                  <a:pt x="0" y="92519"/>
                                </a:lnTo>
                                <a:lnTo>
                                  <a:pt x="0" y="0"/>
                                </a:lnTo>
                              </a:path>
                            </a:pathLst>
                          </a:custGeom>
                          <a:ln w="0" cap="flat">
                            <a:miter lim="127000"/>
                          </a:ln>
                        </wps:spPr>
                        <wps:style>
                          <a:lnRef idx="0">
                            <a:srgbClr val="000000">
                              <a:alpha val="0"/>
                            </a:srgbClr>
                          </a:lnRef>
                          <a:fillRef idx="1">
                            <a:srgbClr val="7ACFF5"/>
                          </a:fillRef>
                          <a:effectRef idx="0">
                            <a:scrgbClr r="0" g="0" b="0"/>
                          </a:effectRef>
                          <a:fontRef idx="none"/>
                        </wps:style>
                        <wps:bodyPr/>
                      </wps:wsp>
                      <wps:wsp>
                        <wps:cNvPr id="10858" name="Shape 8313"/>
                        <wps:cNvSpPr/>
                        <wps:spPr>
                          <a:xfrm>
                            <a:off x="1338834" y="1329843"/>
                            <a:ext cx="92875" cy="92519"/>
                          </a:xfrm>
                          <a:custGeom>
                            <a:avLst/>
                            <a:gdLst/>
                            <a:ahLst/>
                            <a:cxnLst/>
                            <a:rect l="0" t="0" r="0" b="0"/>
                            <a:pathLst>
                              <a:path w="92875" h="92519">
                                <a:moveTo>
                                  <a:pt x="0" y="0"/>
                                </a:moveTo>
                                <a:lnTo>
                                  <a:pt x="92875" y="0"/>
                                </a:lnTo>
                                <a:lnTo>
                                  <a:pt x="92875" y="92519"/>
                                </a:lnTo>
                                <a:lnTo>
                                  <a:pt x="0" y="92519"/>
                                </a:lnTo>
                                <a:lnTo>
                                  <a:pt x="0" y="0"/>
                                </a:lnTo>
                                <a:close/>
                              </a:path>
                            </a:pathLst>
                          </a:custGeom>
                          <a:ln w="7560" cap="flat">
                            <a:round/>
                          </a:ln>
                        </wps:spPr>
                        <wps:style>
                          <a:lnRef idx="1">
                            <a:srgbClr val="000000"/>
                          </a:lnRef>
                          <a:fillRef idx="0">
                            <a:srgbClr val="000000">
                              <a:alpha val="0"/>
                            </a:srgbClr>
                          </a:fillRef>
                          <a:effectRef idx="0">
                            <a:scrgbClr r="0" g="0" b="0"/>
                          </a:effectRef>
                          <a:fontRef idx="none"/>
                        </wps:style>
                        <wps:bodyPr/>
                      </wps:wsp>
                      <wps:wsp>
                        <wps:cNvPr id="10859" name="Shape 45935"/>
                        <wps:cNvSpPr/>
                        <wps:spPr>
                          <a:xfrm>
                            <a:off x="2331352" y="1076033"/>
                            <a:ext cx="92888" cy="92520"/>
                          </a:xfrm>
                          <a:custGeom>
                            <a:avLst/>
                            <a:gdLst/>
                            <a:ahLst/>
                            <a:cxnLst/>
                            <a:rect l="0" t="0" r="0" b="0"/>
                            <a:pathLst>
                              <a:path w="92888" h="92520">
                                <a:moveTo>
                                  <a:pt x="0" y="0"/>
                                </a:moveTo>
                                <a:lnTo>
                                  <a:pt x="92888" y="0"/>
                                </a:lnTo>
                                <a:lnTo>
                                  <a:pt x="92888" y="92520"/>
                                </a:lnTo>
                                <a:lnTo>
                                  <a:pt x="0" y="92520"/>
                                </a:lnTo>
                                <a:lnTo>
                                  <a:pt x="0" y="0"/>
                                </a:lnTo>
                              </a:path>
                            </a:pathLst>
                          </a:custGeom>
                          <a:ln w="0" cap="flat">
                            <a:miter lim="127000"/>
                          </a:ln>
                        </wps:spPr>
                        <wps:style>
                          <a:lnRef idx="0">
                            <a:srgbClr val="000000">
                              <a:alpha val="0"/>
                            </a:srgbClr>
                          </a:lnRef>
                          <a:fillRef idx="1">
                            <a:srgbClr val="7ACFF5"/>
                          </a:fillRef>
                          <a:effectRef idx="0">
                            <a:scrgbClr r="0" g="0" b="0"/>
                          </a:effectRef>
                          <a:fontRef idx="none"/>
                        </wps:style>
                        <wps:bodyPr/>
                      </wps:wsp>
                      <wps:wsp>
                        <wps:cNvPr id="10861" name="Shape 8315"/>
                        <wps:cNvSpPr/>
                        <wps:spPr>
                          <a:xfrm>
                            <a:off x="2331352" y="1076033"/>
                            <a:ext cx="92888" cy="92520"/>
                          </a:xfrm>
                          <a:custGeom>
                            <a:avLst/>
                            <a:gdLst/>
                            <a:ahLst/>
                            <a:cxnLst/>
                            <a:rect l="0" t="0" r="0" b="0"/>
                            <a:pathLst>
                              <a:path w="92888" h="92520">
                                <a:moveTo>
                                  <a:pt x="0" y="0"/>
                                </a:moveTo>
                                <a:lnTo>
                                  <a:pt x="92888" y="0"/>
                                </a:lnTo>
                                <a:lnTo>
                                  <a:pt x="92888" y="92520"/>
                                </a:lnTo>
                                <a:lnTo>
                                  <a:pt x="0" y="92520"/>
                                </a:lnTo>
                                <a:lnTo>
                                  <a:pt x="0" y="0"/>
                                </a:lnTo>
                                <a:close/>
                              </a:path>
                            </a:pathLst>
                          </a:custGeom>
                          <a:ln w="7560" cap="flat">
                            <a:round/>
                          </a:ln>
                        </wps:spPr>
                        <wps:style>
                          <a:lnRef idx="1">
                            <a:srgbClr val="000000"/>
                          </a:lnRef>
                          <a:fillRef idx="0">
                            <a:srgbClr val="000000">
                              <a:alpha val="0"/>
                            </a:srgbClr>
                          </a:fillRef>
                          <a:effectRef idx="0">
                            <a:scrgbClr r="0" g="0" b="0"/>
                          </a:effectRef>
                          <a:fontRef idx="none"/>
                        </wps:style>
                        <wps:bodyPr/>
                      </wps:wsp>
                      <wps:wsp>
                        <wps:cNvPr id="10862" name="Shape 45936"/>
                        <wps:cNvSpPr/>
                        <wps:spPr>
                          <a:xfrm>
                            <a:off x="4747679" y="1468082"/>
                            <a:ext cx="92520" cy="92520"/>
                          </a:xfrm>
                          <a:custGeom>
                            <a:avLst/>
                            <a:gdLst/>
                            <a:ahLst/>
                            <a:cxnLst/>
                            <a:rect l="0" t="0" r="0" b="0"/>
                            <a:pathLst>
                              <a:path w="92520" h="92520">
                                <a:moveTo>
                                  <a:pt x="0" y="0"/>
                                </a:moveTo>
                                <a:lnTo>
                                  <a:pt x="92520" y="0"/>
                                </a:lnTo>
                                <a:lnTo>
                                  <a:pt x="92520" y="92520"/>
                                </a:lnTo>
                                <a:lnTo>
                                  <a:pt x="0" y="92520"/>
                                </a:lnTo>
                                <a:lnTo>
                                  <a:pt x="0" y="0"/>
                                </a:lnTo>
                              </a:path>
                            </a:pathLst>
                          </a:custGeom>
                          <a:ln w="0" cap="flat">
                            <a:miter lim="127000"/>
                          </a:ln>
                        </wps:spPr>
                        <wps:style>
                          <a:lnRef idx="0">
                            <a:srgbClr val="000000">
                              <a:alpha val="0"/>
                            </a:srgbClr>
                          </a:lnRef>
                          <a:fillRef idx="1">
                            <a:srgbClr val="7ACFF5"/>
                          </a:fillRef>
                          <a:effectRef idx="0">
                            <a:scrgbClr r="0" g="0" b="0"/>
                          </a:effectRef>
                          <a:fontRef idx="none"/>
                        </wps:style>
                        <wps:bodyPr/>
                      </wps:wsp>
                      <wps:wsp>
                        <wps:cNvPr id="10863" name="Shape 8317"/>
                        <wps:cNvSpPr/>
                        <wps:spPr>
                          <a:xfrm>
                            <a:off x="4747679" y="1468082"/>
                            <a:ext cx="92520" cy="92520"/>
                          </a:xfrm>
                          <a:custGeom>
                            <a:avLst/>
                            <a:gdLst/>
                            <a:ahLst/>
                            <a:cxnLst/>
                            <a:rect l="0" t="0" r="0" b="0"/>
                            <a:pathLst>
                              <a:path w="92520" h="92520">
                                <a:moveTo>
                                  <a:pt x="0" y="0"/>
                                </a:moveTo>
                                <a:lnTo>
                                  <a:pt x="92520" y="0"/>
                                </a:lnTo>
                                <a:lnTo>
                                  <a:pt x="92520" y="92520"/>
                                </a:lnTo>
                                <a:lnTo>
                                  <a:pt x="0" y="92520"/>
                                </a:lnTo>
                                <a:lnTo>
                                  <a:pt x="0" y="0"/>
                                </a:lnTo>
                                <a:close/>
                              </a:path>
                            </a:pathLst>
                          </a:custGeom>
                          <a:ln w="7560" cap="flat">
                            <a:round/>
                          </a:ln>
                        </wps:spPr>
                        <wps:style>
                          <a:lnRef idx="1">
                            <a:srgbClr val="000000"/>
                          </a:lnRef>
                          <a:fillRef idx="0">
                            <a:srgbClr val="000000">
                              <a:alpha val="0"/>
                            </a:srgbClr>
                          </a:fillRef>
                          <a:effectRef idx="0">
                            <a:scrgbClr r="0" g="0" b="0"/>
                          </a:effectRef>
                          <a:fontRef idx="none"/>
                        </wps:style>
                        <wps:bodyPr/>
                      </wps:wsp>
                      <wps:wsp>
                        <wps:cNvPr id="10864" name="Shape 8318"/>
                        <wps:cNvSpPr/>
                        <wps:spPr>
                          <a:xfrm>
                            <a:off x="5955831" y="1452601"/>
                            <a:ext cx="461886" cy="307798"/>
                          </a:xfrm>
                          <a:custGeom>
                            <a:avLst/>
                            <a:gdLst/>
                            <a:ahLst/>
                            <a:cxnLst/>
                            <a:rect l="0" t="0" r="0" b="0"/>
                            <a:pathLst>
                              <a:path w="461886" h="307798">
                                <a:moveTo>
                                  <a:pt x="115201" y="0"/>
                                </a:moveTo>
                                <a:lnTo>
                                  <a:pt x="345961" y="0"/>
                                </a:lnTo>
                                <a:cubicBezTo>
                                  <a:pt x="410045" y="0"/>
                                  <a:pt x="461886" y="51474"/>
                                  <a:pt x="461886" y="115202"/>
                                </a:cubicBezTo>
                                <a:lnTo>
                                  <a:pt x="461886" y="192596"/>
                                </a:lnTo>
                                <a:cubicBezTo>
                                  <a:pt x="461886" y="256311"/>
                                  <a:pt x="410045" y="307798"/>
                                  <a:pt x="345961" y="307798"/>
                                </a:cubicBezTo>
                                <a:lnTo>
                                  <a:pt x="115201" y="307798"/>
                                </a:lnTo>
                                <a:cubicBezTo>
                                  <a:pt x="51486" y="307798"/>
                                  <a:pt x="0" y="256311"/>
                                  <a:pt x="0" y="192596"/>
                                </a:cubicBezTo>
                                <a:lnTo>
                                  <a:pt x="0" y="115202"/>
                                </a:lnTo>
                                <a:cubicBezTo>
                                  <a:pt x="0" y="51474"/>
                                  <a:pt x="51486" y="0"/>
                                  <a:pt x="115201" y="0"/>
                                </a:cubicBezTo>
                                <a:close/>
                              </a:path>
                            </a:pathLst>
                          </a:custGeom>
                          <a:ln w="0" cap="flat">
                            <a:miter lim="127000"/>
                          </a:ln>
                        </wps:spPr>
                        <wps:style>
                          <a:lnRef idx="0">
                            <a:srgbClr val="000000">
                              <a:alpha val="0"/>
                            </a:srgbClr>
                          </a:lnRef>
                          <a:fillRef idx="1">
                            <a:srgbClr val="7ACFF5"/>
                          </a:fillRef>
                          <a:effectRef idx="0">
                            <a:scrgbClr r="0" g="0" b="0"/>
                          </a:effectRef>
                          <a:fontRef idx="none"/>
                        </wps:style>
                        <wps:bodyPr/>
                      </wps:wsp>
                      <wps:wsp>
                        <wps:cNvPr id="10866" name="Shape 8319"/>
                        <wps:cNvSpPr/>
                        <wps:spPr>
                          <a:xfrm>
                            <a:off x="5955831" y="1452601"/>
                            <a:ext cx="461886" cy="307798"/>
                          </a:xfrm>
                          <a:custGeom>
                            <a:avLst/>
                            <a:gdLst/>
                            <a:ahLst/>
                            <a:cxnLst/>
                            <a:rect l="0" t="0" r="0" b="0"/>
                            <a:pathLst>
                              <a:path w="461886" h="307798">
                                <a:moveTo>
                                  <a:pt x="0" y="115202"/>
                                </a:moveTo>
                                <a:lnTo>
                                  <a:pt x="0" y="192596"/>
                                </a:lnTo>
                                <a:cubicBezTo>
                                  <a:pt x="0" y="256311"/>
                                  <a:pt x="51486" y="307798"/>
                                  <a:pt x="115201" y="307798"/>
                                </a:cubicBezTo>
                                <a:lnTo>
                                  <a:pt x="345961" y="307798"/>
                                </a:lnTo>
                                <a:cubicBezTo>
                                  <a:pt x="410045" y="307798"/>
                                  <a:pt x="461886" y="256311"/>
                                  <a:pt x="461886" y="192596"/>
                                </a:cubicBezTo>
                                <a:lnTo>
                                  <a:pt x="461886" y="115202"/>
                                </a:lnTo>
                                <a:cubicBezTo>
                                  <a:pt x="461886" y="51474"/>
                                  <a:pt x="410045" y="0"/>
                                  <a:pt x="345961" y="0"/>
                                </a:cubicBezTo>
                                <a:lnTo>
                                  <a:pt x="115201" y="0"/>
                                </a:lnTo>
                                <a:cubicBezTo>
                                  <a:pt x="51486" y="0"/>
                                  <a:pt x="0" y="51474"/>
                                  <a:pt x="0" y="115202"/>
                                </a:cubicBezTo>
                                <a:close/>
                              </a:path>
                            </a:pathLst>
                          </a:custGeom>
                          <a:ln w="7560" cap="flat">
                            <a:round/>
                          </a:ln>
                        </wps:spPr>
                        <wps:style>
                          <a:lnRef idx="1">
                            <a:srgbClr val="000000"/>
                          </a:lnRef>
                          <a:fillRef idx="0">
                            <a:srgbClr val="000000">
                              <a:alpha val="0"/>
                            </a:srgbClr>
                          </a:fillRef>
                          <a:effectRef idx="0">
                            <a:scrgbClr r="0" g="0" b="0"/>
                          </a:effectRef>
                          <a:fontRef idx="none"/>
                        </wps:style>
                        <wps:bodyPr/>
                      </wps:wsp>
                      <wps:wsp>
                        <wps:cNvPr id="10867" name="Rectangle 8320"/>
                        <wps:cNvSpPr/>
                        <wps:spPr>
                          <a:xfrm>
                            <a:off x="4055389" y="2921517"/>
                            <a:ext cx="534607" cy="126243"/>
                          </a:xfrm>
                          <a:prstGeom prst="rect">
                            <a:avLst/>
                          </a:prstGeom>
                          <a:ln>
                            <a:noFill/>
                          </a:ln>
                        </wps:spPr>
                        <wps:txbx>
                          <w:txbxContent>
                            <w:p w14:paraId="12D3091B" w14:textId="77777777" w:rsidR="006118A4" w:rsidRDefault="006118A4" w:rsidP="002218E2">
                              <w:r>
                                <w:rPr>
                                  <w:rFonts w:ascii="Liberation Sans" w:eastAsia="Liberation Sans" w:hAnsi="Liberation Sans" w:cs="Liberation Sans"/>
                                  <w:sz w:val="13"/>
                                </w:rPr>
                                <w:t>abbrechen</w:t>
                              </w:r>
                            </w:p>
                          </w:txbxContent>
                        </wps:txbx>
                        <wps:bodyPr horzOverflow="overflow" vert="horz" lIns="0" tIns="0" rIns="0" bIns="0" rtlCol="0">
                          <a:noAutofit/>
                        </wps:bodyPr>
                      </wps:wsp>
                      <wps:wsp>
                        <wps:cNvPr id="10868" name="Rectangle 8321"/>
                        <wps:cNvSpPr/>
                        <wps:spPr>
                          <a:xfrm>
                            <a:off x="6024957" y="1508160"/>
                            <a:ext cx="413808" cy="126243"/>
                          </a:xfrm>
                          <a:prstGeom prst="rect">
                            <a:avLst/>
                          </a:prstGeom>
                          <a:ln>
                            <a:noFill/>
                          </a:ln>
                        </wps:spPr>
                        <wps:txbx>
                          <w:txbxContent>
                            <w:p w14:paraId="4510F9CB" w14:textId="77777777" w:rsidR="006118A4" w:rsidRDefault="006118A4" w:rsidP="002218E2">
                              <w:r>
                                <w:rPr>
                                  <w:rFonts w:ascii="Liberation Sans" w:eastAsia="Liberation Sans" w:hAnsi="Liberation Sans" w:cs="Liberation Sans"/>
                                  <w:sz w:val="13"/>
                                </w:rPr>
                                <w:t>Exponat</w:t>
                              </w:r>
                            </w:p>
                          </w:txbxContent>
                        </wps:txbx>
                        <wps:bodyPr horzOverflow="overflow" vert="horz" lIns="0" tIns="0" rIns="0" bIns="0" rtlCol="0">
                          <a:noAutofit/>
                        </wps:bodyPr>
                      </wps:wsp>
                      <wps:wsp>
                        <wps:cNvPr id="10869" name="Shape 45937"/>
                        <wps:cNvSpPr/>
                        <wps:spPr>
                          <a:xfrm>
                            <a:off x="5863311" y="1468082"/>
                            <a:ext cx="92888" cy="92520"/>
                          </a:xfrm>
                          <a:custGeom>
                            <a:avLst/>
                            <a:gdLst/>
                            <a:ahLst/>
                            <a:cxnLst/>
                            <a:rect l="0" t="0" r="0" b="0"/>
                            <a:pathLst>
                              <a:path w="92888" h="92520">
                                <a:moveTo>
                                  <a:pt x="0" y="0"/>
                                </a:moveTo>
                                <a:lnTo>
                                  <a:pt x="92888" y="0"/>
                                </a:lnTo>
                                <a:lnTo>
                                  <a:pt x="92888" y="92520"/>
                                </a:lnTo>
                                <a:lnTo>
                                  <a:pt x="0" y="92520"/>
                                </a:lnTo>
                                <a:lnTo>
                                  <a:pt x="0" y="0"/>
                                </a:lnTo>
                              </a:path>
                            </a:pathLst>
                          </a:custGeom>
                          <a:ln w="0" cap="flat">
                            <a:miter lim="127000"/>
                          </a:ln>
                        </wps:spPr>
                        <wps:style>
                          <a:lnRef idx="0">
                            <a:srgbClr val="000000">
                              <a:alpha val="0"/>
                            </a:srgbClr>
                          </a:lnRef>
                          <a:fillRef idx="1">
                            <a:srgbClr val="7ACFF5"/>
                          </a:fillRef>
                          <a:effectRef idx="0">
                            <a:scrgbClr r="0" g="0" b="0"/>
                          </a:effectRef>
                          <a:fontRef idx="none"/>
                        </wps:style>
                        <wps:bodyPr/>
                      </wps:wsp>
                      <wps:wsp>
                        <wps:cNvPr id="10870" name="Shape 8323"/>
                        <wps:cNvSpPr/>
                        <wps:spPr>
                          <a:xfrm>
                            <a:off x="5863311" y="1468082"/>
                            <a:ext cx="92888" cy="92520"/>
                          </a:xfrm>
                          <a:custGeom>
                            <a:avLst/>
                            <a:gdLst/>
                            <a:ahLst/>
                            <a:cxnLst/>
                            <a:rect l="0" t="0" r="0" b="0"/>
                            <a:pathLst>
                              <a:path w="92888" h="92520">
                                <a:moveTo>
                                  <a:pt x="0" y="0"/>
                                </a:moveTo>
                                <a:lnTo>
                                  <a:pt x="92888" y="0"/>
                                </a:lnTo>
                                <a:lnTo>
                                  <a:pt x="92888" y="92520"/>
                                </a:lnTo>
                                <a:lnTo>
                                  <a:pt x="0" y="92520"/>
                                </a:lnTo>
                                <a:lnTo>
                                  <a:pt x="0" y="0"/>
                                </a:lnTo>
                                <a:close/>
                              </a:path>
                            </a:pathLst>
                          </a:custGeom>
                          <a:ln w="7560" cap="flat">
                            <a:round/>
                          </a:ln>
                        </wps:spPr>
                        <wps:style>
                          <a:lnRef idx="1">
                            <a:srgbClr val="000000"/>
                          </a:lnRef>
                          <a:fillRef idx="0">
                            <a:srgbClr val="000000">
                              <a:alpha val="0"/>
                            </a:srgbClr>
                          </a:fillRef>
                          <a:effectRef idx="0">
                            <a:scrgbClr r="0" g="0" b="0"/>
                          </a:effectRef>
                          <a:fontRef idx="none"/>
                        </wps:style>
                        <wps:bodyPr/>
                      </wps:wsp>
                      <wps:wsp>
                        <wps:cNvPr id="10871" name="Shape 8324"/>
                        <wps:cNvSpPr/>
                        <wps:spPr>
                          <a:xfrm>
                            <a:off x="5594033" y="2221192"/>
                            <a:ext cx="746646" cy="307810"/>
                          </a:xfrm>
                          <a:custGeom>
                            <a:avLst/>
                            <a:gdLst/>
                            <a:ahLst/>
                            <a:cxnLst/>
                            <a:rect l="0" t="0" r="0" b="0"/>
                            <a:pathLst>
                              <a:path w="746646" h="307810">
                                <a:moveTo>
                                  <a:pt x="115557" y="0"/>
                                </a:moveTo>
                                <a:lnTo>
                                  <a:pt x="631444" y="0"/>
                                </a:lnTo>
                                <a:cubicBezTo>
                                  <a:pt x="695160" y="0"/>
                                  <a:pt x="746646" y="51485"/>
                                  <a:pt x="746646" y="115201"/>
                                </a:cubicBezTo>
                                <a:lnTo>
                                  <a:pt x="746646" y="192239"/>
                                </a:lnTo>
                                <a:cubicBezTo>
                                  <a:pt x="746646" y="255968"/>
                                  <a:pt x="695160" y="307810"/>
                                  <a:pt x="631444" y="307810"/>
                                </a:cubicBezTo>
                                <a:lnTo>
                                  <a:pt x="115557" y="307810"/>
                                </a:lnTo>
                                <a:cubicBezTo>
                                  <a:pt x="51841" y="307810"/>
                                  <a:pt x="0" y="255968"/>
                                  <a:pt x="0" y="192239"/>
                                </a:cubicBezTo>
                                <a:lnTo>
                                  <a:pt x="0" y="115201"/>
                                </a:lnTo>
                                <a:cubicBezTo>
                                  <a:pt x="0" y="51485"/>
                                  <a:pt x="51841" y="0"/>
                                  <a:pt x="115557" y="0"/>
                                </a:cubicBezTo>
                                <a:close/>
                              </a:path>
                            </a:pathLst>
                          </a:custGeom>
                          <a:ln w="0" cap="flat">
                            <a:miter lim="127000"/>
                          </a:ln>
                        </wps:spPr>
                        <wps:style>
                          <a:lnRef idx="0">
                            <a:srgbClr val="000000">
                              <a:alpha val="0"/>
                            </a:srgbClr>
                          </a:lnRef>
                          <a:fillRef idx="1">
                            <a:srgbClr val="7ACFF5"/>
                          </a:fillRef>
                          <a:effectRef idx="0">
                            <a:scrgbClr r="0" g="0" b="0"/>
                          </a:effectRef>
                          <a:fontRef idx="none"/>
                        </wps:style>
                        <wps:bodyPr/>
                      </wps:wsp>
                      <wps:wsp>
                        <wps:cNvPr id="10872" name="Shape 8325"/>
                        <wps:cNvSpPr/>
                        <wps:spPr>
                          <a:xfrm>
                            <a:off x="5594033" y="2221192"/>
                            <a:ext cx="746646" cy="307810"/>
                          </a:xfrm>
                          <a:custGeom>
                            <a:avLst/>
                            <a:gdLst/>
                            <a:ahLst/>
                            <a:cxnLst/>
                            <a:rect l="0" t="0" r="0" b="0"/>
                            <a:pathLst>
                              <a:path w="746646" h="307810">
                                <a:moveTo>
                                  <a:pt x="0" y="115201"/>
                                </a:moveTo>
                                <a:lnTo>
                                  <a:pt x="0" y="192239"/>
                                </a:lnTo>
                                <a:cubicBezTo>
                                  <a:pt x="0" y="255968"/>
                                  <a:pt x="51841" y="307810"/>
                                  <a:pt x="115557" y="307810"/>
                                </a:cubicBezTo>
                                <a:lnTo>
                                  <a:pt x="631444" y="307810"/>
                                </a:lnTo>
                                <a:cubicBezTo>
                                  <a:pt x="695160" y="307810"/>
                                  <a:pt x="746646" y="255968"/>
                                  <a:pt x="746646" y="192239"/>
                                </a:cubicBezTo>
                                <a:lnTo>
                                  <a:pt x="746646" y="115201"/>
                                </a:lnTo>
                                <a:cubicBezTo>
                                  <a:pt x="746646" y="51485"/>
                                  <a:pt x="695160" y="0"/>
                                  <a:pt x="631444" y="0"/>
                                </a:cubicBezTo>
                                <a:lnTo>
                                  <a:pt x="115557" y="0"/>
                                </a:lnTo>
                                <a:cubicBezTo>
                                  <a:pt x="51841" y="0"/>
                                  <a:pt x="0" y="51485"/>
                                  <a:pt x="0" y="115201"/>
                                </a:cubicBezTo>
                                <a:close/>
                              </a:path>
                            </a:pathLst>
                          </a:custGeom>
                          <a:ln w="7560" cap="flat">
                            <a:round/>
                          </a:ln>
                        </wps:spPr>
                        <wps:style>
                          <a:lnRef idx="1">
                            <a:srgbClr val="000000"/>
                          </a:lnRef>
                          <a:fillRef idx="0">
                            <a:srgbClr val="000000">
                              <a:alpha val="0"/>
                            </a:srgbClr>
                          </a:fillRef>
                          <a:effectRef idx="0">
                            <a:scrgbClr r="0" g="0" b="0"/>
                          </a:effectRef>
                          <a:fontRef idx="none"/>
                        </wps:style>
                        <wps:bodyPr/>
                      </wps:wsp>
                      <wps:wsp>
                        <wps:cNvPr id="10873" name="Rectangle 8326"/>
                        <wps:cNvSpPr/>
                        <wps:spPr>
                          <a:xfrm>
                            <a:off x="6032513" y="1623717"/>
                            <a:ext cx="389627" cy="126243"/>
                          </a:xfrm>
                          <a:prstGeom prst="rect">
                            <a:avLst/>
                          </a:prstGeom>
                          <a:ln>
                            <a:noFill/>
                          </a:ln>
                        </wps:spPr>
                        <wps:txbx>
                          <w:txbxContent>
                            <w:p w14:paraId="374BC84C" w14:textId="77777777" w:rsidR="006118A4" w:rsidRDefault="006118A4" w:rsidP="002218E2">
                              <w:r>
                                <w:rPr>
                                  <w:rFonts w:ascii="Liberation Sans" w:eastAsia="Liberation Sans" w:hAnsi="Liberation Sans" w:cs="Liberation Sans"/>
                                  <w:sz w:val="13"/>
                                </w:rPr>
                                <w:t>löschen</w:t>
                              </w:r>
                            </w:p>
                          </w:txbxContent>
                        </wps:txbx>
                        <wps:bodyPr horzOverflow="overflow" vert="horz" lIns="0" tIns="0" rIns="0" bIns="0" rtlCol="0">
                          <a:noAutofit/>
                        </wps:bodyPr>
                      </wps:wsp>
                      <wps:wsp>
                        <wps:cNvPr id="10874" name="Rectangle 8327"/>
                        <wps:cNvSpPr/>
                        <wps:spPr>
                          <a:xfrm>
                            <a:off x="5631653" y="2265724"/>
                            <a:ext cx="785695" cy="126243"/>
                          </a:xfrm>
                          <a:prstGeom prst="rect">
                            <a:avLst/>
                          </a:prstGeom>
                          <a:ln>
                            <a:noFill/>
                          </a:ln>
                        </wps:spPr>
                        <wps:txbx>
                          <w:txbxContent>
                            <w:p w14:paraId="714FE67F" w14:textId="77777777" w:rsidR="006118A4" w:rsidRDefault="006118A4" w:rsidP="002218E2">
                              <w:r>
                                <w:rPr>
                                  <w:rFonts w:ascii="Liberation Sans" w:eastAsia="Liberation Sans" w:hAnsi="Liberation Sans" w:cs="Liberation Sans"/>
                                  <w:sz w:val="13"/>
                                </w:rPr>
                                <w:t>Erfolgsmeldung</w:t>
                              </w:r>
                            </w:p>
                          </w:txbxContent>
                        </wps:txbx>
                        <wps:bodyPr horzOverflow="overflow" vert="horz" lIns="0" tIns="0" rIns="0" bIns="0" rtlCol="0">
                          <a:noAutofit/>
                        </wps:bodyPr>
                      </wps:wsp>
                      <wps:wsp>
                        <wps:cNvPr id="10875" name="Shape 8328"/>
                        <wps:cNvSpPr/>
                        <wps:spPr>
                          <a:xfrm>
                            <a:off x="5763235" y="2809075"/>
                            <a:ext cx="108001" cy="192595"/>
                          </a:xfrm>
                          <a:custGeom>
                            <a:avLst/>
                            <a:gdLst/>
                            <a:ahLst/>
                            <a:cxnLst/>
                            <a:rect l="0" t="0" r="0" b="0"/>
                            <a:pathLst>
                              <a:path w="108001" h="192595">
                                <a:moveTo>
                                  <a:pt x="54356" y="0"/>
                                </a:moveTo>
                                <a:lnTo>
                                  <a:pt x="108001" y="96126"/>
                                </a:lnTo>
                                <a:lnTo>
                                  <a:pt x="54356" y="192595"/>
                                </a:lnTo>
                                <a:lnTo>
                                  <a:pt x="0" y="96126"/>
                                </a:lnTo>
                                <a:lnTo>
                                  <a:pt x="54356" y="0"/>
                                </a:lnTo>
                                <a:close/>
                              </a:path>
                            </a:pathLst>
                          </a:custGeom>
                          <a:ln w="0" cap="flat">
                            <a:miter lim="127000"/>
                          </a:ln>
                        </wps:spPr>
                        <wps:style>
                          <a:lnRef idx="0">
                            <a:srgbClr val="000000">
                              <a:alpha val="0"/>
                            </a:srgbClr>
                          </a:lnRef>
                          <a:fillRef idx="1">
                            <a:srgbClr val="7ACFF5"/>
                          </a:fillRef>
                          <a:effectRef idx="0">
                            <a:scrgbClr r="0" g="0" b="0"/>
                          </a:effectRef>
                          <a:fontRef idx="none"/>
                        </wps:style>
                        <wps:bodyPr/>
                      </wps:wsp>
                      <wps:wsp>
                        <wps:cNvPr id="10876" name="Shape 8329"/>
                        <wps:cNvSpPr/>
                        <wps:spPr>
                          <a:xfrm>
                            <a:off x="5763235" y="2809075"/>
                            <a:ext cx="108001" cy="192595"/>
                          </a:xfrm>
                          <a:custGeom>
                            <a:avLst/>
                            <a:gdLst/>
                            <a:ahLst/>
                            <a:cxnLst/>
                            <a:rect l="0" t="0" r="0" b="0"/>
                            <a:pathLst>
                              <a:path w="108001" h="192595">
                                <a:moveTo>
                                  <a:pt x="54356" y="0"/>
                                </a:moveTo>
                                <a:lnTo>
                                  <a:pt x="108001" y="96126"/>
                                </a:lnTo>
                                <a:lnTo>
                                  <a:pt x="54356" y="192595"/>
                                </a:lnTo>
                                <a:lnTo>
                                  <a:pt x="0" y="96126"/>
                                </a:lnTo>
                                <a:lnTo>
                                  <a:pt x="54356" y="0"/>
                                </a:lnTo>
                                <a:close/>
                              </a:path>
                            </a:pathLst>
                          </a:custGeom>
                          <a:ln w="7560" cap="flat">
                            <a:round/>
                          </a:ln>
                        </wps:spPr>
                        <wps:style>
                          <a:lnRef idx="1">
                            <a:srgbClr val="000000"/>
                          </a:lnRef>
                          <a:fillRef idx="0">
                            <a:srgbClr val="000000">
                              <a:alpha val="0"/>
                            </a:srgbClr>
                          </a:fillRef>
                          <a:effectRef idx="0">
                            <a:scrgbClr r="0" g="0" b="0"/>
                          </a:effectRef>
                          <a:fontRef idx="none"/>
                        </wps:style>
                        <wps:bodyPr/>
                      </wps:wsp>
                      <wps:wsp>
                        <wps:cNvPr id="10877" name="Rectangle 8330"/>
                        <wps:cNvSpPr/>
                        <wps:spPr>
                          <a:xfrm>
                            <a:off x="5763235" y="2371072"/>
                            <a:ext cx="495847" cy="126243"/>
                          </a:xfrm>
                          <a:prstGeom prst="rect">
                            <a:avLst/>
                          </a:prstGeom>
                          <a:ln>
                            <a:noFill/>
                          </a:ln>
                        </wps:spPr>
                        <wps:txbx>
                          <w:txbxContent>
                            <w:p w14:paraId="214A7CA4" w14:textId="77777777" w:rsidR="006118A4" w:rsidRDefault="006118A4" w:rsidP="002218E2">
                              <w:r>
                                <w:rPr>
                                  <w:rFonts w:ascii="Liberation Sans" w:eastAsia="Liberation Sans" w:hAnsi="Liberation Sans" w:cs="Liberation Sans"/>
                                  <w:sz w:val="13"/>
                                </w:rPr>
                                <w:t>ausgeben</w:t>
                              </w:r>
                            </w:p>
                          </w:txbxContent>
                        </wps:txbx>
                        <wps:bodyPr horzOverflow="overflow" vert="horz" lIns="0" tIns="0" rIns="0" bIns="0" rtlCol="0">
                          <a:noAutofit/>
                        </wps:bodyPr>
                      </wps:wsp>
                      <wps:wsp>
                        <wps:cNvPr id="10878" name="Rectangle 8331"/>
                        <wps:cNvSpPr/>
                        <wps:spPr>
                          <a:xfrm>
                            <a:off x="2578316" y="1777082"/>
                            <a:ext cx="1002543" cy="126243"/>
                          </a:xfrm>
                          <a:prstGeom prst="rect">
                            <a:avLst/>
                          </a:prstGeom>
                          <a:ln>
                            <a:noFill/>
                          </a:ln>
                        </wps:spPr>
                        <wps:txbx>
                          <w:txbxContent>
                            <w:p w14:paraId="419C65A3" w14:textId="77777777" w:rsidR="006118A4" w:rsidRDefault="006118A4" w:rsidP="002218E2">
                              <w:r>
                                <w:rPr>
                                  <w:rFonts w:ascii="Liberation Sans" w:eastAsia="Liberation Sans" w:hAnsi="Liberation Sans" w:cs="Liberation Sans"/>
                                  <w:sz w:val="13"/>
                                </w:rPr>
                                <w:t>Ist User oder Admin</w:t>
                              </w:r>
                            </w:p>
                          </w:txbxContent>
                        </wps:txbx>
                        <wps:bodyPr horzOverflow="overflow" vert="horz" lIns="0" tIns="0" rIns="0" bIns="0" rtlCol="0">
                          <a:noAutofit/>
                        </wps:bodyPr>
                      </wps:wsp>
                      <wps:wsp>
                        <wps:cNvPr id="10879" name="Shape 8332"/>
                        <wps:cNvSpPr/>
                        <wps:spPr>
                          <a:xfrm>
                            <a:off x="1192670" y="537832"/>
                            <a:ext cx="0" cy="584289"/>
                          </a:xfrm>
                          <a:custGeom>
                            <a:avLst/>
                            <a:gdLst/>
                            <a:ahLst/>
                            <a:cxnLst/>
                            <a:rect l="0" t="0" r="0" b="0"/>
                            <a:pathLst>
                              <a:path h="584289">
                                <a:moveTo>
                                  <a:pt x="0" y="0"/>
                                </a:moveTo>
                                <a:lnTo>
                                  <a:pt x="0" y="584289"/>
                                </a:lnTo>
                              </a:path>
                            </a:pathLst>
                          </a:custGeom>
                          <a:ln w="7560" cap="flat">
                            <a:round/>
                          </a:ln>
                        </wps:spPr>
                        <wps:style>
                          <a:lnRef idx="1">
                            <a:srgbClr val="000000"/>
                          </a:lnRef>
                          <a:fillRef idx="0">
                            <a:srgbClr val="000000">
                              <a:alpha val="0"/>
                            </a:srgbClr>
                          </a:fillRef>
                          <a:effectRef idx="0">
                            <a:scrgbClr r="0" g="0" b="0"/>
                          </a:effectRef>
                          <a:fontRef idx="none"/>
                        </wps:style>
                        <wps:bodyPr/>
                      </wps:wsp>
                      <wps:wsp>
                        <wps:cNvPr id="10944" name="Shape 8333"/>
                        <wps:cNvSpPr/>
                        <wps:spPr>
                          <a:xfrm>
                            <a:off x="1192670" y="1122121"/>
                            <a:ext cx="230759" cy="0"/>
                          </a:xfrm>
                          <a:custGeom>
                            <a:avLst/>
                            <a:gdLst/>
                            <a:ahLst/>
                            <a:cxnLst/>
                            <a:rect l="0" t="0" r="0" b="0"/>
                            <a:pathLst>
                              <a:path w="230759">
                                <a:moveTo>
                                  <a:pt x="0" y="0"/>
                                </a:moveTo>
                                <a:lnTo>
                                  <a:pt x="230759" y="0"/>
                                </a:lnTo>
                              </a:path>
                            </a:pathLst>
                          </a:custGeom>
                          <a:ln w="7560" cap="flat">
                            <a:round/>
                          </a:ln>
                        </wps:spPr>
                        <wps:style>
                          <a:lnRef idx="1">
                            <a:srgbClr val="000000"/>
                          </a:lnRef>
                          <a:fillRef idx="0">
                            <a:srgbClr val="000000">
                              <a:alpha val="0"/>
                            </a:srgbClr>
                          </a:fillRef>
                          <a:effectRef idx="0">
                            <a:scrgbClr r="0" g="0" b="0"/>
                          </a:effectRef>
                          <a:fontRef idx="none"/>
                        </wps:style>
                        <wps:bodyPr/>
                      </wps:wsp>
                      <wps:wsp>
                        <wps:cNvPr id="10945" name="Shape 8334"/>
                        <wps:cNvSpPr/>
                        <wps:spPr>
                          <a:xfrm>
                            <a:off x="1331278" y="1076033"/>
                            <a:ext cx="92520" cy="46444"/>
                          </a:xfrm>
                          <a:custGeom>
                            <a:avLst/>
                            <a:gdLst/>
                            <a:ahLst/>
                            <a:cxnLst/>
                            <a:rect l="0" t="0" r="0" b="0"/>
                            <a:pathLst>
                              <a:path w="92520" h="46444">
                                <a:moveTo>
                                  <a:pt x="92520" y="46444"/>
                                </a:moveTo>
                                <a:lnTo>
                                  <a:pt x="0" y="0"/>
                                </a:lnTo>
                              </a:path>
                            </a:pathLst>
                          </a:custGeom>
                          <a:ln w="7560" cap="flat">
                            <a:round/>
                          </a:ln>
                        </wps:spPr>
                        <wps:style>
                          <a:lnRef idx="1">
                            <a:srgbClr val="000000"/>
                          </a:lnRef>
                          <a:fillRef idx="0">
                            <a:srgbClr val="000000">
                              <a:alpha val="0"/>
                            </a:srgbClr>
                          </a:fillRef>
                          <a:effectRef idx="0">
                            <a:scrgbClr r="0" g="0" b="0"/>
                          </a:effectRef>
                          <a:fontRef idx="none"/>
                        </wps:style>
                        <wps:bodyPr/>
                      </wps:wsp>
                      <wps:wsp>
                        <wps:cNvPr id="10946" name="Shape 8335"/>
                        <wps:cNvSpPr/>
                        <wps:spPr>
                          <a:xfrm>
                            <a:off x="1331278" y="1122121"/>
                            <a:ext cx="92520" cy="46431"/>
                          </a:xfrm>
                          <a:custGeom>
                            <a:avLst/>
                            <a:gdLst/>
                            <a:ahLst/>
                            <a:cxnLst/>
                            <a:rect l="0" t="0" r="0" b="0"/>
                            <a:pathLst>
                              <a:path w="92520" h="46431">
                                <a:moveTo>
                                  <a:pt x="92520" y="0"/>
                                </a:moveTo>
                                <a:lnTo>
                                  <a:pt x="0" y="46431"/>
                                </a:lnTo>
                              </a:path>
                            </a:pathLst>
                          </a:custGeom>
                          <a:ln w="7560" cap="flat">
                            <a:round/>
                          </a:ln>
                        </wps:spPr>
                        <wps:style>
                          <a:lnRef idx="1">
                            <a:srgbClr val="000000"/>
                          </a:lnRef>
                          <a:fillRef idx="0">
                            <a:srgbClr val="000000">
                              <a:alpha val="0"/>
                            </a:srgbClr>
                          </a:fillRef>
                          <a:effectRef idx="0">
                            <a:scrgbClr r="0" g="0" b="0"/>
                          </a:effectRef>
                          <a:fontRef idx="none"/>
                        </wps:style>
                        <wps:bodyPr/>
                      </wps:wsp>
                      <wps:wsp>
                        <wps:cNvPr id="10947" name="Shape 8336"/>
                        <wps:cNvSpPr/>
                        <wps:spPr>
                          <a:xfrm>
                            <a:off x="953999" y="1221842"/>
                            <a:ext cx="384835" cy="0"/>
                          </a:xfrm>
                          <a:custGeom>
                            <a:avLst/>
                            <a:gdLst/>
                            <a:ahLst/>
                            <a:cxnLst/>
                            <a:rect l="0" t="0" r="0" b="0"/>
                            <a:pathLst>
                              <a:path w="384835">
                                <a:moveTo>
                                  <a:pt x="0" y="0"/>
                                </a:moveTo>
                                <a:lnTo>
                                  <a:pt x="384835" y="0"/>
                                </a:lnTo>
                              </a:path>
                            </a:pathLst>
                          </a:custGeom>
                          <a:ln w="7560" cap="flat">
                            <a:round/>
                          </a:ln>
                        </wps:spPr>
                        <wps:style>
                          <a:lnRef idx="1">
                            <a:srgbClr val="000000"/>
                          </a:lnRef>
                          <a:fillRef idx="0">
                            <a:srgbClr val="000000">
                              <a:alpha val="0"/>
                            </a:srgbClr>
                          </a:fillRef>
                          <a:effectRef idx="0">
                            <a:scrgbClr r="0" g="0" b="0"/>
                          </a:effectRef>
                          <a:fontRef idx="none"/>
                        </wps:style>
                        <wps:bodyPr/>
                      </wps:wsp>
                      <wps:wsp>
                        <wps:cNvPr id="10948" name="Shape 8337"/>
                        <wps:cNvSpPr/>
                        <wps:spPr>
                          <a:xfrm>
                            <a:off x="1246315" y="1175753"/>
                            <a:ext cx="92875" cy="46444"/>
                          </a:xfrm>
                          <a:custGeom>
                            <a:avLst/>
                            <a:gdLst/>
                            <a:ahLst/>
                            <a:cxnLst/>
                            <a:rect l="0" t="0" r="0" b="0"/>
                            <a:pathLst>
                              <a:path w="92875" h="46444">
                                <a:moveTo>
                                  <a:pt x="92875" y="46444"/>
                                </a:moveTo>
                                <a:lnTo>
                                  <a:pt x="0" y="0"/>
                                </a:lnTo>
                              </a:path>
                            </a:pathLst>
                          </a:custGeom>
                          <a:ln w="7560" cap="flat">
                            <a:round/>
                          </a:ln>
                        </wps:spPr>
                        <wps:style>
                          <a:lnRef idx="1">
                            <a:srgbClr val="000000"/>
                          </a:lnRef>
                          <a:fillRef idx="0">
                            <a:srgbClr val="000000">
                              <a:alpha val="0"/>
                            </a:srgbClr>
                          </a:fillRef>
                          <a:effectRef idx="0">
                            <a:scrgbClr r="0" g="0" b="0"/>
                          </a:effectRef>
                          <a:fontRef idx="none"/>
                        </wps:style>
                        <wps:bodyPr/>
                      </wps:wsp>
                      <wps:wsp>
                        <wps:cNvPr id="10949" name="Shape 8338"/>
                        <wps:cNvSpPr/>
                        <wps:spPr>
                          <a:xfrm>
                            <a:off x="1246315" y="1221842"/>
                            <a:ext cx="92875" cy="46799"/>
                          </a:xfrm>
                          <a:custGeom>
                            <a:avLst/>
                            <a:gdLst/>
                            <a:ahLst/>
                            <a:cxnLst/>
                            <a:rect l="0" t="0" r="0" b="0"/>
                            <a:pathLst>
                              <a:path w="92875" h="46799">
                                <a:moveTo>
                                  <a:pt x="92875" y="0"/>
                                </a:moveTo>
                                <a:lnTo>
                                  <a:pt x="0" y="46799"/>
                                </a:lnTo>
                              </a:path>
                            </a:pathLst>
                          </a:custGeom>
                          <a:ln w="7560" cap="flat">
                            <a:round/>
                          </a:ln>
                        </wps:spPr>
                        <wps:style>
                          <a:lnRef idx="1">
                            <a:srgbClr val="000000"/>
                          </a:lnRef>
                          <a:fillRef idx="0">
                            <a:srgbClr val="000000">
                              <a:alpha val="0"/>
                            </a:srgbClr>
                          </a:fillRef>
                          <a:effectRef idx="0">
                            <a:scrgbClr r="0" g="0" b="0"/>
                          </a:effectRef>
                          <a:fontRef idx="none"/>
                        </wps:style>
                        <wps:bodyPr/>
                      </wps:wsp>
                      <wps:wsp>
                        <wps:cNvPr id="10950" name="Shape 8339"/>
                        <wps:cNvSpPr/>
                        <wps:spPr>
                          <a:xfrm>
                            <a:off x="2339277" y="1221842"/>
                            <a:ext cx="315354" cy="0"/>
                          </a:xfrm>
                          <a:custGeom>
                            <a:avLst/>
                            <a:gdLst/>
                            <a:ahLst/>
                            <a:cxnLst/>
                            <a:rect l="0" t="0" r="0" b="0"/>
                            <a:pathLst>
                              <a:path w="315354">
                                <a:moveTo>
                                  <a:pt x="0" y="0"/>
                                </a:moveTo>
                                <a:lnTo>
                                  <a:pt x="315354" y="0"/>
                                </a:lnTo>
                              </a:path>
                            </a:pathLst>
                          </a:custGeom>
                          <a:ln w="7560" cap="flat">
                            <a:round/>
                          </a:ln>
                        </wps:spPr>
                        <wps:style>
                          <a:lnRef idx="1">
                            <a:srgbClr val="000000"/>
                          </a:lnRef>
                          <a:fillRef idx="0">
                            <a:srgbClr val="000000">
                              <a:alpha val="0"/>
                            </a:srgbClr>
                          </a:fillRef>
                          <a:effectRef idx="0">
                            <a:scrgbClr r="0" g="0" b="0"/>
                          </a:effectRef>
                          <a:fontRef idx="none"/>
                        </wps:style>
                        <wps:bodyPr/>
                      </wps:wsp>
                      <wps:wsp>
                        <wps:cNvPr id="10951" name="Shape 8340"/>
                        <wps:cNvSpPr/>
                        <wps:spPr>
                          <a:xfrm>
                            <a:off x="2562111" y="1175753"/>
                            <a:ext cx="92888" cy="46444"/>
                          </a:xfrm>
                          <a:custGeom>
                            <a:avLst/>
                            <a:gdLst/>
                            <a:ahLst/>
                            <a:cxnLst/>
                            <a:rect l="0" t="0" r="0" b="0"/>
                            <a:pathLst>
                              <a:path w="92888" h="46444">
                                <a:moveTo>
                                  <a:pt x="92888" y="46444"/>
                                </a:moveTo>
                                <a:lnTo>
                                  <a:pt x="0" y="0"/>
                                </a:lnTo>
                              </a:path>
                            </a:pathLst>
                          </a:custGeom>
                          <a:ln w="7560" cap="flat">
                            <a:round/>
                          </a:ln>
                        </wps:spPr>
                        <wps:style>
                          <a:lnRef idx="1">
                            <a:srgbClr val="000000"/>
                          </a:lnRef>
                          <a:fillRef idx="0">
                            <a:srgbClr val="000000">
                              <a:alpha val="0"/>
                            </a:srgbClr>
                          </a:fillRef>
                          <a:effectRef idx="0">
                            <a:scrgbClr r="0" g="0" b="0"/>
                          </a:effectRef>
                          <a:fontRef idx="none"/>
                        </wps:style>
                        <wps:bodyPr/>
                      </wps:wsp>
                      <wps:wsp>
                        <wps:cNvPr id="10952" name="Shape 8341"/>
                        <wps:cNvSpPr/>
                        <wps:spPr>
                          <a:xfrm>
                            <a:off x="2562111" y="1221842"/>
                            <a:ext cx="92888" cy="46799"/>
                          </a:xfrm>
                          <a:custGeom>
                            <a:avLst/>
                            <a:gdLst/>
                            <a:ahLst/>
                            <a:cxnLst/>
                            <a:rect l="0" t="0" r="0" b="0"/>
                            <a:pathLst>
                              <a:path w="92888" h="46799">
                                <a:moveTo>
                                  <a:pt x="92888" y="0"/>
                                </a:moveTo>
                                <a:lnTo>
                                  <a:pt x="0" y="46799"/>
                                </a:lnTo>
                              </a:path>
                            </a:pathLst>
                          </a:custGeom>
                          <a:ln w="7560" cap="flat">
                            <a:round/>
                          </a:ln>
                        </wps:spPr>
                        <wps:style>
                          <a:lnRef idx="1">
                            <a:srgbClr val="000000"/>
                          </a:lnRef>
                          <a:fillRef idx="0">
                            <a:srgbClr val="000000">
                              <a:alpha val="0"/>
                            </a:srgbClr>
                          </a:fillRef>
                          <a:effectRef idx="0">
                            <a:scrgbClr r="0" g="0" b="0"/>
                          </a:effectRef>
                          <a:fontRef idx="none"/>
                        </wps:style>
                        <wps:bodyPr/>
                      </wps:wsp>
                      <wps:wsp>
                        <wps:cNvPr id="10953" name="Shape 8342"/>
                        <wps:cNvSpPr/>
                        <wps:spPr>
                          <a:xfrm>
                            <a:off x="2954871" y="1337399"/>
                            <a:ext cx="0" cy="199796"/>
                          </a:xfrm>
                          <a:custGeom>
                            <a:avLst/>
                            <a:gdLst/>
                            <a:ahLst/>
                            <a:cxnLst/>
                            <a:rect l="0" t="0" r="0" b="0"/>
                            <a:pathLst>
                              <a:path h="199796">
                                <a:moveTo>
                                  <a:pt x="0" y="0"/>
                                </a:moveTo>
                                <a:lnTo>
                                  <a:pt x="0" y="199796"/>
                                </a:lnTo>
                              </a:path>
                            </a:pathLst>
                          </a:custGeom>
                          <a:ln w="7560" cap="flat">
                            <a:round/>
                          </a:ln>
                        </wps:spPr>
                        <wps:style>
                          <a:lnRef idx="1">
                            <a:srgbClr val="000000"/>
                          </a:lnRef>
                          <a:fillRef idx="0">
                            <a:srgbClr val="000000">
                              <a:alpha val="0"/>
                            </a:srgbClr>
                          </a:fillRef>
                          <a:effectRef idx="0">
                            <a:scrgbClr r="0" g="0" b="0"/>
                          </a:effectRef>
                          <a:fontRef idx="none"/>
                        </wps:style>
                        <wps:bodyPr/>
                      </wps:wsp>
                      <wps:wsp>
                        <wps:cNvPr id="10954" name="Shape 8343"/>
                        <wps:cNvSpPr/>
                        <wps:spPr>
                          <a:xfrm>
                            <a:off x="2954871" y="1445031"/>
                            <a:ext cx="46444" cy="92520"/>
                          </a:xfrm>
                          <a:custGeom>
                            <a:avLst/>
                            <a:gdLst/>
                            <a:ahLst/>
                            <a:cxnLst/>
                            <a:rect l="0" t="0" r="0" b="0"/>
                            <a:pathLst>
                              <a:path w="46444" h="92520">
                                <a:moveTo>
                                  <a:pt x="0" y="92520"/>
                                </a:moveTo>
                                <a:lnTo>
                                  <a:pt x="46444" y="0"/>
                                </a:lnTo>
                              </a:path>
                            </a:pathLst>
                          </a:custGeom>
                          <a:ln w="7560" cap="flat">
                            <a:round/>
                          </a:ln>
                        </wps:spPr>
                        <wps:style>
                          <a:lnRef idx="1">
                            <a:srgbClr val="000000"/>
                          </a:lnRef>
                          <a:fillRef idx="0">
                            <a:srgbClr val="000000">
                              <a:alpha val="0"/>
                            </a:srgbClr>
                          </a:fillRef>
                          <a:effectRef idx="0">
                            <a:scrgbClr r="0" g="0" b="0"/>
                          </a:effectRef>
                          <a:fontRef idx="none"/>
                        </wps:style>
                        <wps:bodyPr/>
                      </wps:wsp>
                      <wps:wsp>
                        <wps:cNvPr id="10955" name="Shape 8344"/>
                        <wps:cNvSpPr/>
                        <wps:spPr>
                          <a:xfrm>
                            <a:off x="2908795" y="1445031"/>
                            <a:ext cx="46444" cy="92520"/>
                          </a:xfrm>
                          <a:custGeom>
                            <a:avLst/>
                            <a:gdLst/>
                            <a:ahLst/>
                            <a:cxnLst/>
                            <a:rect l="0" t="0" r="0" b="0"/>
                            <a:pathLst>
                              <a:path w="46444" h="92520">
                                <a:moveTo>
                                  <a:pt x="46444" y="92520"/>
                                </a:moveTo>
                                <a:lnTo>
                                  <a:pt x="0" y="0"/>
                                </a:lnTo>
                              </a:path>
                            </a:pathLst>
                          </a:custGeom>
                          <a:ln w="7560" cap="flat">
                            <a:round/>
                          </a:ln>
                        </wps:spPr>
                        <wps:style>
                          <a:lnRef idx="1">
                            <a:srgbClr val="000000"/>
                          </a:lnRef>
                          <a:fillRef idx="0">
                            <a:srgbClr val="000000">
                              <a:alpha val="0"/>
                            </a:srgbClr>
                          </a:fillRef>
                          <a:effectRef idx="0">
                            <a:scrgbClr r="0" g="0" b="0"/>
                          </a:effectRef>
                          <a:fontRef idx="none"/>
                        </wps:style>
                        <wps:bodyPr/>
                      </wps:wsp>
                      <wps:wsp>
                        <wps:cNvPr id="10956" name="Shape 8345"/>
                        <wps:cNvSpPr/>
                        <wps:spPr>
                          <a:xfrm>
                            <a:off x="3000959" y="1636916"/>
                            <a:ext cx="1200239" cy="0"/>
                          </a:xfrm>
                          <a:custGeom>
                            <a:avLst/>
                            <a:gdLst/>
                            <a:ahLst/>
                            <a:cxnLst/>
                            <a:rect l="0" t="0" r="0" b="0"/>
                            <a:pathLst>
                              <a:path w="1200239">
                                <a:moveTo>
                                  <a:pt x="0" y="0"/>
                                </a:moveTo>
                                <a:lnTo>
                                  <a:pt x="1200239" y="0"/>
                                </a:lnTo>
                              </a:path>
                            </a:pathLst>
                          </a:custGeom>
                          <a:ln w="7560" cap="flat">
                            <a:round/>
                          </a:ln>
                        </wps:spPr>
                        <wps:style>
                          <a:lnRef idx="1">
                            <a:srgbClr val="000000"/>
                          </a:lnRef>
                          <a:fillRef idx="0">
                            <a:srgbClr val="000000">
                              <a:alpha val="0"/>
                            </a:srgbClr>
                          </a:fillRef>
                          <a:effectRef idx="0">
                            <a:scrgbClr r="0" g="0" b="0"/>
                          </a:effectRef>
                          <a:fontRef idx="none"/>
                        </wps:style>
                        <wps:bodyPr/>
                      </wps:wsp>
                      <wps:wsp>
                        <wps:cNvPr id="10957" name="Shape 8346"/>
                        <wps:cNvSpPr/>
                        <wps:spPr>
                          <a:xfrm>
                            <a:off x="4109034" y="1590840"/>
                            <a:ext cx="92520" cy="46431"/>
                          </a:xfrm>
                          <a:custGeom>
                            <a:avLst/>
                            <a:gdLst/>
                            <a:ahLst/>
                            <a:cxnLst/>
                            <a:rect l="0" t="0" r="0" b="0"/>
                            <a:pathLst>
                              <a:path w="92520" h="46431">
                                <a:moveTo>
                                  <a:pt x="92520" y="46431"/>
                                </a:moveTo>
                                <a:lnTo>
                                  <a:pt x="0" y="0"/>
                                </a:lnTo>
                              </a:path>
                            </a:pathLst>
                          </a:custGeom>
                          <a:ln w="7560" cap="flat">
                            <a:round/>
                          </a:ln>
                        </wps:spPr>
                        <wps:style>
                          <a:lnRef idx="1">
                            <a:srgbClr val="000000"/>
                          </a:lnRef>
                          <a:fillRef idx="0">
                            <a:srgbClr val="000000">
                              <a:alpha val="0"/>
                            </a:srgbClr>
                          </a:fillRef>
                          <a:effectRef idx="0">
                            <a:scrgbClr r="0" g="0" b="0"/>
                          </a:effectRef>
                          <a:fontRef idx="none"/>
                        </wps:style>
                        <wps:bodyPr/>
                      </wps:wsp>
                      <wps:wsp>
                        <wps:cNvPr id="10958" name="Shape 8347"/>
                        <wps:cNvSpPr/>
                        <wps:spPr>
                          <a:xfrm>
                            <a:off x="4109034" y="1636916"/>
                            <a:ext cx="92520" cy="46444"/>
                          </a:xfrm>
                          <a:custGeom>
                            <a:avLst/>
                            <a:gdLst/>
                            <a:ahLst/>
                            <a:cxnLst/>
                            <a:rect l="0" t="0" r="0" b="0"/>
                            <a:pathLst>
                              <a:path w="92520" h="46444">
                                <a:moveTo>
                                  <a:pt x="92520" y="0"/>
                                </a:moveTo>
                                <a:lnTo>
                                  <a:pt x="0" y="46444"/>
                                </a:lnTo>
                              </a:path>
                            </a:pathLst>
                          </a:custGeom>
                          <a:ln w="7560" cap="flat">
                            <a:round/>
                          </a:ln>
                        </wps:spPr>
                        <wps:style>
                          <a:lnRef idx="1">
                            <a:srgbClr val="000000"/>
                          </a:lnRef>
                          <a:fillRef idx="0">
                            <a:srgbClr val="000000">
                              <a:alpha val="0"/>
                            </a:srgbClr>
                          </a:fillRef>
                          <a:effectRef idx="0">
                            <a:scrgbClr r="0" g="0" b="0"/>
                          </a:effectRef>
                          <a:fontRef idx="none"/>
                        </wps:style>
                        <wps:bodyPr/>
                      </wps:wsp>
                      <wps:wsp>
                        <wps:cNvPr id="10959" name="Shape 8348"/>
                        <wps:cNvSpPr/>
                        <wps:spPr>
                          <a:xfrm>
                            <a:off x="2954871" y="1721510"/>
                            <a:ext cx="0" cy="991451"/>
                          </a:xfrm>
                          <a:custGeom>
                            <a:avLst/>
                            <a:gdLst/>
                            <a:ahLst/>
                            <a:cxnLst/>
                            <a:rect l="0" t="0" r="0" b="0"/>
                            <a:pathLst>
                              <a:path h="991451">
                                <a:moveTo>
                                  <a:pt x="0" y="0"/>
                                </a:moveTo>
                                <a:lnTo>
                                  <a:pt x="0" y="991451"/>
                                </a:lnTo>
                              </a:path>
                            </a:pathLst>
                          </a:custGeom>
                          <a:ln w="7560" cap="flat">
                            <a:round/>
                          </a:ln>
                        </wps:spPr>
                        <wps:style>
                          <a:lnRef idx="1">
                            <a:srgbClr val="000000"/>
                          </a:lnRef>
                          <a:fillRef idx="0">
                            <a:srgbClr val="000000">
                              <a:alpha val="0"/>
                            </a:srgbClr>
                          </a:fillRef>
                          <a:effectRef idx="0">
                            <a:scrgbClr r="0" g="0" b="0"/>
                          </a:effectRef>
                          <a:fontRef idx="none"/>
                        </wps:style>
                        <wps:bodyPr/>
                      </wps:wsp>
                      <wps:wsp>
                        <wps:cNvPr id="10960" name="Shape 8349"/>
                        <wps:cNvSpPr/>
                        <wps:spPr>
                          <a:xfrm>
                            <a:off x="2954871" y="2620798"/>
                            <a:ext cx="46444" cy="92520"/>
                          </a:xfrm>
                          <a:custGeom>
                            <a:avLst/>
                            <a:gdLst/>
                            <a:ahLst/>
                            <a:cxnLst/>
                            <a:rect l="0" t="0" r="0" b="0"/>
                            <a:pathLst>
                              <a:path w="46444" h="92520">
                                <a:moveTo>
                                  <a:pt x="0" y="92520"/>
                                </a:moveTo>
                                <a:lnTo>
                                  <a:pt x="46444" y="0"/>
                                </a:lnTo>
                              </a:path>
                            </a:pathLst>
                          </a:custGeom>
                          <a:ln w="7560" cap="flat">
                            <a:round/>
                          </a:ln>
                        </wps:spPr>
                        <wps:style>
                          <a:lnRef idx="1">
                            <a:srgbClr val="000000"/>
                          </a:lnRef>
                          <a:fillRef idx="0">
                            <a:srgbClr val="000000">
                              <a:alpha val="0"/>
                            </a:srgbClr>
                          </a:fillRef>
                          <a:effectRef idx="0">
                            <a:scrgbClr r="0" g="0" b="0"/>
                          </a:effectRef>
                          <a:fontRef idx="none"/>
                        </wps:style>
                        <wps:bodyPr/>
                      </wps:wsp>
                      <wps:wsp>
                        <wps:cNvPr id="10961" name="Shape 8350"/>
                        <wps:cNvSpPr/>
                        <wps:spPr>
                          <a:xfrm>
                            <a:off x="2908795" y="2620798"/>
                            <a:ext cx="46444" cy="92520"/>
                          </a:xfrm>
                          <a:custGeom>
                            <a:avLst/>
                            <a:gdLst/>
                            <a:ahLst/>
                            <a:cxnLst/>
                            <a:rect l="0" t="0" r="0" b="0"/>
                            <a:pathLst>
                              <a:path w="46444" h="92520">
                                <a:moveTo>
                                  <a:pt x="46444" y="92520"/>
                                </a:moveTo>
                                <a:lnTo>
                                  <a:pt x="0" y="0"/>
                                </a:lnTo>
                              </a:path>
                            </a:pathLst>
                          </a:custGeom>
                          <a:ln w="7560" cap="flat">
                            <a:round/>
                          </a:ln>
                        </wps:spPr>
                        <wps:style>
                          <a:lnRef idx="1">
                            <a:srgbClr val="000000"/>
                          </a:lnRef>
                          <a:fillRef idx="0">
                            <a:srgbClr val="000000">
                              <a:alpha val="0"/>
                            </a:srgbClr>
                          </a:fillRef>
                          <a:effectRef idx="0">
                            <a:scrgbClr r="0" g="0" b="0"/>
                          </a:effectRef>
                          <a:fontRef idx="none"/>
                        </wps:style>
                        <wps:bodyPr/>
                      </wps:wsp>
                      <wps:wsp>
                        <wps:cNvPr id="10962" name="Shape 8351"/>
                        <wps:cNvSpPr/>
                        <wps:spPr>
                          <a:xfrm>
                            <a:off x="4247274" y="1721510"/>
                            <a:ext cx="0" cy="1022401"/>
                          </a:xfrm>
                          <a:custGeom>
                            <a:avLst/>
                            <a:gdLst/>
                            <a:ahLst/>
                            <a:cxnLst/>
                            <a:rect l="0" t="0" r="0" b="0"/>
                            <a:pathLst>
                              <a:path h="1022401">
                                <a:moveTo>
                                  <a:pt x="0" y="0"/>
                                </a:moveTo>
                                <a:lnTo>
                                  <a:pt x="0" y="1022401"/>
                                </a:lnTo>
                              </a:path>
                            </a:pathLst>
                          </a:custGeom>
                          <a:ln w="7560" cap="flat">
                            <a:round/>
                          </a:ln>
                        </wps:spPr>
                        <wps:style>
                          <a:lnRef idx="1">
                            <a:srgbClr val="000000"/>
                          </a:lnRef>
                          <a:fillRef idx="0">
                            <a:srgbClr val="000000">
                              <a:alpha val="0"/>
                            </a:srgbClr>
                          </a:fillRef>
                          <a:effectRef idx="0">
                            <a:scrgbClr r="0" g="0" b="0"/>
                          </a:effectRef>
                          <a:fontRef idx="none"/>
                        </wps:style>
                        <wps:bodyPr/>
                      </wps:wsp>
                      <wps:wsp>
                        <wps:cNvPr id="10963" name="Shape 8352"/>
                        <wps:cNvSpPr/>
                        <wps:spPr>
                          <a:xfrm>
                            <a:off x="4247274" y="2651760"/>
                            <a:ext cx="46799" cy="92520"/>
                          </a:xfrm>
                          <a:custGeom>
                            <a:avLst/>
                            <a:gdLst/>
                            <a:ahLst/>
                            <a:cxnLst/>
                            <a:rect l="0" t="0" r="0" b="0"/>
                            <a:pathLst>
                              <a:path w="46799" h="92520">
                                <a:moveTo>
                                  <a:pt x="0" y="92520"/>
                                </a:moveTo>
                                <a:lnTo>
                                  <a:pt x="46799" y="0"/>
                                </a:lnTo>
                              </a:path>
                            </a:pathLst>
                          </a:custGeom>
                          <a:ln w="7560" cap="flat">
                            <a:round/>
                          </a:ln>
                        </wps:spPr>
                        <wps:style>
                          <a:lnRef idx="1">
                            <a:srgbClr val="000000"/>
                          </a:lnRef>
                          <a:fillRef idx="0">
                            <a:srgbClr val="000000">
                              <a:alpha val="0"/>
                            </a:srgbClr>
                          </a:fillRef>
                          <a:effectRef idx="0">
                            <a:scrgbClr r="0" g="0" b="0"/>
                          </a:effectRef>
                          <a:fontRef idx="none"/>
                        </wps:style>
                        <wps:bodyPr/>
                      </wps:wsp>
                      <wps:wsp>
                        <wps:cNvPr id="10964" name="Shape 8353"/>
                        <wps:cNvSpPr/>
                        <wps:spPr>
                          <a:xfrm>
                            <a:off x="4201198" y="2651760"/>
                            <a:ext cx="46431" cy="92520"/>
                          </a:xfrm>
                          <a:custGeom>
                            <a:avLst/>
                            <a:gdLst/>
                            <a:ahLst/>
                            <a:cxnLst/>
                            <a:rect l="0" t="0" r="0" b="0"/>
                            <a:pathLst>
                              <a:path w="46431" h="92520">
                                <a:moveTo>
                                  <a:pt x="46431" y="92520"/>
                                </a:moveTo>
                                <a:lnTo>
                                  <a:pt x="0" y="0"/>
                                </a:lnTo>
                              </a:path>
                            </a:pathLst>
                          </a:custGeom>
                          <a:ln w="7560" cap="flat">
                            <a:round/>
                          </a:ln>
                        </wps:spPr>
                        <wps:style>
                          <a:lnRef idx="1">
                            <a:srgbClr val="000000"/>
                          </a:lnRef>
                          <a:fillRef idx="0">
                            <a:srgbClr val="000000">
                              <a:alpha val="0"/>
                            </a:srgbClr>
                          </a:fillRef>
                          <a:effectRef idx="0">
                            <a:scrgbClr r="0" g="0" b="0"/>
                          </a:effectRef>
                          <a:fontRef idx="none"/>
                        </wps:style>
                        <wps:bodyPr/>
                      </wps:wsp>
                      <wps:wsp>
                        <wps:cNvPr id="10965" name="Shape 8354"/>
                        <wps:cNvSpPr/>
                        <wps:spPr>
                          <a:xfrm>
                            <a:off x="3500997" y="2905201"/>
                            <a:ext cx="430924" cy="0"/>
                          </a:xfrm>
                          <a:custGeom>
                            <a:avLst/>
                            <a:gdLst/>
                            <a:ahLst/>
                            <a:cxnLst/>
                            <a:rect l="0" t="0" r="0" b="0"/>
                            <a:pathLst>
                              <a:path w="430924">
                                <a:moveTo>
                                  <a:pt x="0" y="0"/>
                                </a:moveTo>
                                <a:lnTo>
                                  <a:pt x="430924" y="0"/>
                                </a:lnTo>
                              </a:path>
                            </a:pathLst>
                          </a:custGeom>
                          <a:ln w="7560" cap="flat">
                            <a:round/>
                          </a:ln>
                        </wps:spPr>
                        <wps:style>
                          <a:lnRef idx="1">
                            <a:srgbClr val="000000"/>
                          </a:lnRef>
                          <a:fillRef idx="0">
                            <a:srgbClr val="000000">
                              <a:alpha val="0"/>
                            </a:srgbClr>
                          </a:fillRef>
                          <a:effectRef idx="0">
                            <a:scrgbClr r="0" g="0" b="0"/>
                          </a:effectRef>
                          <a:fontRef idx="none"/>
                        </wps:style>
                        <wps:bodyPr/>
                      </wps:wsp>
                      <wps:wsp>
                        <wps:cNvPr id="10966" name="Shape 8355"/>
                        <wps:cNvSpPr/>
                        <wps:spPr>
                          <a:xfrm>
                            <a:off x="3839756" y="2859113"/>
                            <a:ext cx="92519" cy="46444"/>
                          </a:xfrm>
                          <a:custGeom>
                            <a:avLst/>
                            <a:gdLst/>
                            <a:ahLst/>
                            <a:cxnLst/>
                            <a:rect l="0" t="0" r="0" b="0"/>
                            <a:pathLst>
                              <a:path w="92519" h="46444">
                                <a:moveTo>
                                  <a:pt x="92519" y="46444"/>
                                </a:moveTo>
                                <a:lnTo>
                                  <a:pt x="0" y="0"/>
                                </a:lnTo>
                              </a:path>
                            </a:pathLst>
                          </a:custGeom>
                          <a:ln w="7560" cap="flat">
                            <a:round/>
                          </a:ln>
                        </wps:spPr>
                        <wps:style>
                          <a:lnRef idx="1">
                            <a:srgbClr val="000000"/>
                          </a:lnRef>
                          <a:fillRef idx="0">
                            <a:srgbClr val="000000">
                              <a:alpha val="0"/>
                            </a:srgbClr>
                          </a:fillRef>
                          <a:effectRef idx="0">
                            <a:scrgbClr r="0" g="0" b="0"/>
                          </a:effectRef>
                          <a:fontRef idx="none"/>
                        </wps:style>
                        <wps:bodyPr/>
                      </wps:wsp>
                      <wps:wsp>
                        <wps:cNvPr id="10967" name="Shape 8356"/>
                        <wps:cNvSpPr/>
                        <wps:spPr>
                          <a:xfrm>
                            <a:off x="3839756" y="2905201"/>
                            <a:ext cx="92519" cy="46431"/>
                          </a:xfrm>
                          <a:custGeom>
                            <a:avLst/>
                            <a:gdLst/>
                            <a:ahLst/>
                            <a:cxnLst/>
                            <a:rect l="0" t="0" r="0" b="0"/>
                            <a:pathLst>
                              <a:path w="92519" h="46431">
                                <a:moveTo>
                                  <a:pt x="92519" y="0"/>
                                </a:moveTo>
                                <a:lnTo>
                                  <a:pt x="0" y="46431"/>
                                </a:lnTo>
                              </a:path>
                            </a:pathLst>
                          </a:custGeom>
                          <a:ln w="7560" cap="flat">
                            <a:round/>
                          </a:ln>
                        </wps:spPr>
                        <wps:style>
                          <a:lnRef idx="1">
                            <a:srgbClr val="000000"/>
                          </a:lnRef>
                          <a:fillRef idx="0">
                            <a:srgbClr val="000000">
                              <a:alpha val="0"/>
                            </a:srgbClr>
                          </a:fillRef>
                          <a:effectRef idx="0">
                            <a:scrgbClr r="0" g="0" b="0"/>
                          </a:effectRef>
                          <a:fontRef idx="none"/>
                        </wps:style>
                        <wps:bodyPr/>
                      </wps:wsp>
                      <wps:wsp>
                        <wps:cNvPr id="10968" name="Shape 8357"/>
                        <wps:cNvSpPr/>
                        <wps:spPr>
                          <a:xfrm>
                            <a:off x="4570553" y="2905201"/>
                            <a:ext cx="1192682" cy="0"/>
                          </a:xfrm>
                          <a:custGeom>
                            <a:avLst/>
                            <a:gdLst/>
                            <a:ahLst/>
                            <a:cxnLst/>
                            <a:rect l="0" t="0" r="0" b="0"/>
                            <a:pathLst>
                              <a:path w="1192682">
                                <a:moveTo>
                                  <a:pt x="0" y="0"/>
                                </a:moveTo>
                                <a:lnTo>
                                  <a:pt x="1192682" y="0"/>
                                </a:lnTo>
                              </a:path>
                            </a:pathLst>
                          </a:custGeom>
                          <a:ln w="7560" cap="flat">
                            <a:round/>
                          </a:ln>
                        </wps:spPr>
                        <wps:style>
                          <a:lnRef idx="1">
                            <a:srgbClr val="000000"/>
                          </a:lnRef>
                          <a:fillRef idx="0">
                            <a:srgbClr val="000000">
                              <a:alpha val="0"/>
                            </a:srgbClr>
                          </a:fillRef>
                          <a:effectRef idx="0">
                            <a:scrgbClr r="0" g="0" b="0"/>
                          </a:effectRef>
                          <a:fontRef idx="none"/>
                        </wps:style>
                        <wps:bodyPr/>
                      </wps:wsp>
                      <wps:wsp>
                        <wps:cNvPr id="10969" name="Shape 8358"/>
                        <wps:cNvSpPr/>
                        <wps:spPr>
                          <a:xfrm>
                            <a:off x="5671071" y="2859113"/>
                            <a:ext cx="92519" cy="46444"/>
                          </a:xfrm>
                          <a:custGeom>
                            <a:avLst/>
                            <a:gdLst/>
                            <a:ahLst/>
                            <a:cxnLst/>
                            <a:rect l="0" t="0" r="0" b="0"/>
                            <a:pathLst>
                              <a:path w="92519" h="46444">
                                <a:moveTo>
                                  <a:pt x="92519" y="46444"/>
                                </a:moveTo>
                                <a:lnTo>
                                  <a:pt x="0" y="0"/>
                                </a:lnTo>
                              </a:path>
                            </a:pathLst>
                          </a:custGeom>
                          <a:ln w="7560" cap="flat">
                            <a:round/>
                          </a:ln>
                        </wps:spPr>
                        <wps:style>
                          <a:lnRef idx="1">
                            <a:srgbClr val="000000"/>
                          </a:lnRef>
                          <a:fillRef idx="0">
                            <a:srgbClr val="000000">
                              <a:alpha val="0"/>
                            </a:srgbClr>
                          </a:fillRef>
                          <a:effectRef idx="0">
                            <a:scrgbClr r="0" g="0" b="0"/>
                          </a:effectRef>
                          <a:fontRef idx="none"/>
                        </wps:style>
                        <wps:bodyPr/>
                      </wps:wsp>
                      <wps:wsp>
                        <wps:cNvPr id="10970" name="Shape 8359"/>
                        <wps:cNvSpPr/>
                        <wps:spPr>
                          <a:xfrm>
                            <a:off x="5671071" y="2905201"/>
                            <a:ext cx="92519" cy="46431"/>
                          </a:xfrm>
                          <a:custGeom>
                            <a:avLst/>
                            <a:gdLst/>
                            <a:ahLst/>
                            <a:cxnLst/>
                            <a:rect l="0" t="0" r="0" b="0"/>
                            <a:pathLst>
                              <a:path w="92519" h="46431">
                                <a:moveTo>
                                  <a:pt x="92519" y="0"/>
                                </a:moveTo>
                                <a:lnTo>
                                  <a:pt x="0" y="46431"/>
                                </a:lnTo>
                              </a:path>
                            </a:pathLst>
                          </a:custGeom>
                          <a:ln w="7560" cap="flat">
                            <a:round/>
                          </a:ln>
                        </wps:spPr>
                        <wps:style>
                          <a:lnRef idx="1">
                            <a:srgbClr val="000000"/>
                          </a:lnRef>
                          <a:fillRef idx="0">
                            <a:srgbClr val="000000">
                              <a:alpha val="0"/>
                            </a:srgbClr>
                          </a:fillRef>
                          <a:effectRef idx="0">
                            <a:scrgbClr r="0" g="0" b="0"/>
                          </a:effectRef>
                          <a:fontRef idx="none"/>
                        </wps:style>
                        <wps:bodyPr/>
                      </wps:wsp>
                      <wps:wsp>
                        <wps:cNvPr id="10971" name="Shape 8360"/>
                        <wps:cNvSpPr/>
                        <wps:spPr>
                          <a:xfrm>
                            <a:off x="4301275" y="1636916"/>
                            <a:ext cx="530999" cy="0"/>
                          </a:xfrm>
                          <a:custGeom>
                            <a:avLst/>
                            <a:gdLst/>
                            <a:ahLst/>
                            <a:cxnLst/>
                            <a:rect l="0" t="0" r="0" b="0"/>
                            <a:pathLst>
                              <a:path w="530999">
                                <a:moveTo>
                                  <a:pt x="0" y="0"/>
                                </a:moveTo>
                                <a:lnTo>
                                  <a:pt x="530999" y="0"/>
                                </a:lnTo>
                              </a:path>
                            </a:pathLst>
                          </a:custGeom>
                          <a:ln w="7560" cap="flat">
                            <a:round/>
                          </a:ln>
                        </wps:spPr>
                        <wps:style>
                          <a:lnRef idx="1">
                            <a:srgbClr val="000000"/>
                          </a:lnRef>
                          <a:fillRef idx="0">
                            <a:srgbClr val="000000">
                              <a:alpha val="0"/>
                            </a:srgbClr>
                          </a:fillRef>
                          <a:effectRef idx="0">
                            <a:scrgbClr r="0" g="0" b="0"/>
                          </a:effectRef>
                          <a:fontRef idx="none"/>
                        </wps:style>
                        <wps:bodyPr/>
                      </wps:wsp>
                      <wps:wsp>
                        <wps:cNvPr id="10972" name="Shape 8361"/>
                        <wps:cNvSpPr/>
                        <wps:spPr>
                          <a:xfrm>
                            <a:off x="4740110" y="1590840"/>
                            <a:ext cx="92520" cy="46431"/>
                          </a:xfrm>
                          <a:custGeom>
                            <a:avLst/>
                            <a:gdLst/>
                            <a:ahLst/>
                            <a:cxnLst/>
                            <a:rect l="0" t="0" r="0" b="0"/>
                            <a:pathLst>
                              <a:path w="92520" h="46431">
                                <a:moveTo>
                                  <a:pt x="92520" y="46431"/>
                                </a:moveTo>
                                <a:lnTo>
                                  <a:pt x="0" y="0"/>
                                </a:lnTo>
                              </a:path>
                            </a:pathLst>
                          </a:custGeom>
                          <a:ln w="7560" cap="flat">
                            <a:round/>
                          </a:ln>
                        </wps:spPr>
                        <wps:style>
                          <a:lnRef idx="1">
                            <a:srgbClr val="000000"/>
                          </a:lnRef>
                          <a:fillRef idx="0">
                            <a:srgbClr val="000000">
                              <a:alpha val="0"/>
                            </a:srgbClr>
                          </a:fillRef>
                          <a:effectRef idx="0">
                            <a:scrgbClr r="0" g="0" b="0"/>
                          </a:effectRef>
                          <a:fontRef idx="none"/>
                        </wps:style>
                        <wps:bodyPr/>
                      </wps:wsp>
                      <wps:wsp>
                        <wps:cNvPr id="10973" name="Shape 8362"/>
                        <wps:cNvSpPr/>
                        <wps:spPr>
                          <a:xfrm>
                            <a:off x="4740110" y="1636916"/>
                            <a:ext cx="92520" cy="46444"/>
                          </a:xfrm>
                          <a:custGeom>
                            <a:avLst/>
                            <a:gdLst/>
                            <a:ahLst/>
                            <a:cxnLst/>
                            <a:rect l="0" t="0" r="0" b="0"/>
                            <a:pathLst>
                              <a:path w="92520" h="46444">
                                <a:moveTo>
                                  <a:pt x="92520" y="0"/>
                                </a:moveTo>
                                <a:lnTo>
                                  <a:pt x="0" y="46444"/>
                                </a:lnTo>
                              </a:path>
                            </a:pathLst>
                          </a:custGeom>
                          <a:ln w="7560" cap="flat">
                            <a:round/>
                          </a:ln>
                        </wps:spPr>
                        <wps:style>
                          <a:lnRef idx="1">
                            <a:srgbClr val="000000"/>
                          </a:lnRef>
                          <a:fillRef idx="0">
                            <a:srgbClr val="000000">
                              <a:alpha val="0"/>
                            </a:srgbClr>
                          </a:fillRef>
                          <a:effectRef idx="0">
                            <a:scrgbClr r="0" g="0" b="0"/>
                          </a:effectRef>
                          <a:fontRef idx="none"/>
                        </wps:style>
                        <wps:bodyPr/>
                      </wps:wsp>
                      <wps:wsp>
                        <wps:cNvPr id="10974" name="Shape 8363"/>
                        <wps:cNvSpPr/>
                        <wps:spPr>
                          <a:xfrm>
                            <a:off x="5555514" y="1606321"/>
                            <a:ext cx="400317" cy="0"/>
                          </a:xfrm>
                          <a:custGeom>
                            <a:avLst/>
                            <a:gdLst/>
                            <a:ahLst/>
                            <a:cxnLst/>
                            <a:rect l="0" t="0" r="0" b="0"/>
                            <a:pathLst>
                              <a:path w="400317">
                                <a:moveTo>
                                  <a:pt x="0" y="0"/>
                                </a:moveTo>
                                <a:lnTo>
                                  <a:pt x="400317" y="0"/>
                                </a:lnTo>
                              </a:path>
                            </a:pathLst>
                          </a:custGeom>
                          <a:ln w="7560" cap="flat">
                            <a:round/>
                          </a:ln>
                        </wps:spPr>
                        <wps:style>
                          <a:lnRef idx="1">
                            <a:srgbClr val="000000"/>
                          </a:lnRef>
                          <a:fillRef idx="0">
                            <a:srgbClr val="000000">
                              <a:alpha val="0"/>
                            </a:srgbClr>
                          </a:fillRef>
                          <a:effectRef idx="0">
                            <a:scrgbClr r="0" g="0" b="0"/>
                          </a:effectRef>
                          <a:fontRef idx="none"/>
                        </wps:style>
                        <wps:bodyPr/>
                      </wps:wsp>
                      <wps:wsp>
                        <wps:cNvPr id="10975" name="Shape 8364"/>
                        <wps:cNvSpPr/>
                        <wps:spPr>
                          <a:xfrm>
                            <a:off x="5863311" y="1560234"/>
                            <a:ext cx="92888" cy="46444"/>
                          </a:xfrm>
                          <a:custGeom>
                            <a:avLst/>
                            <a:gdLst/>
                            <a:ahLst/>
                            <a:cxnLst/>
                            <a:rect l="0" t="0" r="0" b="0"/>
                            <a:pathLst>
                              <a:path w="92888" h="46444">
                                <a:moveTo>
                                  <a:pt x="92888" y="46444"/>
                                </a:moveTo>
                                <a:lnTo>
                                  <a:pt x="0" y="0"/>
                                </a:lnTo>
                              </a:path>
                            </a:pathLst>
                          </a:custGeom>
                          <a:ln w="7560" cap="flat">
                            <a:round/>
                          </a:ln>
                        </wps:spPr>
                        <wps:style>
                          <a:lnRef idx="1">
                            <a:srgbClr val="000000"/>
                          </a:lnRef>
                          <a:fillRef idx="0">
                            <a:srgbClr val="000000">
                              <a:alpha val="0"/>
                            </a:srgbClr>
                          </a:fillRef>
                          <a:effectRef idx="0">
                            <a:scrgbClr r="0" g="0" b="0"/>
                          </a:effectRef>
                          <a:fontRef idx="none"/>
                        </wps:style>
                        <wps:bodyPr/>
                      </wps:wsp>
                      <wps:wsp>
                        <wps:cNvPr id="10976" name="Shape 8365"/>
                        <wps:cNvSpPr/>
                        <wps:spPr>
                          <a:xfrm>
                            <a:off x="5863311" y="1606321"/>
                            <a:ext cx="92888" cy="46431"/>
                          </a:xfrm>
                          <a:custGeom>
                            <a:avLst/>
                            <a:gdLst/>
                            <a:ahLst/>
                            <a:cxnLst/>
                            <a:rect l="0" t="0" r="0" b="0"/>
                            <a:pathLst>
                              <a:path w="92888" h="46431">
                                <a:moveTo>
                                  <a:pt x="92888" y="0"/>
                                </a:moveTo>
                                <a:lnTo>
                                  <a:pt x="0" y="46431"/>
                                </a:lnTo>
                              </a:path>
                            </a:pathLst>
                          </a:custGeom>
                          <a:ln w="7560" cap="flat">
                            <a:round/>
                          </a:ln>
                        </wps:spPr>
                        <wps:style>
                          <a:lnRef idx="1">
                            <a:srgbClr val="000000"/>
                          </a:lnRef>
                          <a:fillRef idx="0">
                            <a:srgbClr val="000000">
                              <a:alpha val="0"/>
                            </a:srgbClr>
                          </a:fillRef>
                          <a:effectRef idx="0">
                            <a:scrgbClr r="0" g="0" b="0"/>
                          </a:effectRef>
                          <a:fontRef idx="none"/>
                        </wps:style>
                        <wps:bodyPr/>
                      </wps:wsp>
                      <wps:wsp>
                        <wps:cNvPr id="10977" name="Shape 8366"/>
                        <wps:cNvSpPr/>
                        <wps:spPr>
                          <a:xfrm>
                            <a:off x="1392834" y="1414082"/>
                            <a:ext cx="0" cy="261353"/>
                          </a:xfrm>
                          <a:custGeom>
                            <a:avLst/>
                            <a:gdLst/>
                            <a:ahLst/>
                            <a:cxnLst/>
                            <a:rect l="0" t="0" r="0" b="0"/>
                            <a:pathLst>
                              <a:path h="261353">
                                <a:moveTo>
                                  <a:pt x="0" y="261353"/>
                                </a:moveTo>
                                <a:lnTo>
                                  <a:pt x="0" y="0"/>
                                </a:lnTo>
                              </a:path>
                            </a:pathLst>
                          </a:custGeom>
                          <a:ln w="7560" cap="flat">
                            <a:round/>
                          </a:ln>
                        </wps:spPr>
                        <wps:style>
                          <a:lnRef idx="1">
                            <a:srgbClr val="000000"/>
                          </a:lnRef>
                          <a:fillRef idx="0">
                            <a:srgbClr val="000000">
                              <a:alpha val="0"/>
                            </a:srgbClr>
                          </a:fillRef>
                          <a:effectRef idx="0">
                            <a:scrgbClr r="0" g="0" b="0"/>
                          </a:effectRef>
                          <a:fontRef idx="none"/>
                        </wps:style>
                        <wps:bodyPr/>
                      </wps:wsp>
                      <wps:wsp>
                        <wps:cNvPr id="10978" name="Shape 8367"/>
                        <wps:cNvSpPr/>
                        <wps:spPr>
                          <a:xfrm>
                            <a:off x="1346391" y="1414082"/>
                            <a:ext cx="46799" cy="92519"/>
                          </a:xfrm>
                          <a:custGeom>
                            <a:avLst/>
                            <a:gdLst/>
                            <a:ahLst/>
                            <a:cxnLst/>
                            <a:rect l="0" t="0" r="0" b="0"/>
                            <a:pathLst>
                              <a:path w="46799" h="92519">
                                <a:moveTo>
                                  <a:pt x="46799" y="0"/>
                                </a:moveTo>
                                <a:lnTo>
                                  <a:pt x="0" y="92519"/>
                                </a:lnTo>
                              </a:path>
                            </a:pathLst>
                          </a:custGeom>
                          <a:ln w="7560" cap="flat">
                            <a:round/>
                          </a:ln>
                        </wps:spPr>
                        <wps:style>
                          <a:lnRef idx="1">
                            <a:srgbClr val="000000"/>
                          </a:lnRef>
                          <a:fillRef idx="0">
                            <a:srgbClr val="000000">
                              <a:alpha val="0"/>
                            </a:srgbClr>
                          </a:fillRef>
                          <a:effectRef idx="0">
                            <a:scrgbClr r="0" g="0" b="0"/>
                          </a:effectRef>
                          <a:fontRef idx="none"/>
                        </wps:style>
                        <wps:bodyPr/>
                      </wps:wsp>
                      <wps:wsp>
                        <wps:cNvPr id="10979" name="Shape 8368"/>
                        <wps:cNvSpPr/>
                        <wps:spPr>
                          <a:xfrm>
                            <a:off x="1392834" y="1414082"/>
                            <a:ext cx="46444" cy="92519"/>
                          </a:xfrm>
                          <a:custGeom>
                            <a:avLst/>
                            <a:gdLst/>
                            <a:ahLst/>
                            <a:cxnLst/>
                            <a:rect l="0" t="0" r="0" b="0"/>
                            <a:pathLst>
                              <a:path w="46444" h="92519">
                                <a:moveTo>
                                  <a:pt x="0" y="0"/>
                                </a:moveTo>
                                <a:lnTo>
                                  <a:pt x="46444" y="92519"/>
                                </a:lnTo>
                              </a:path>
                            </a:pathLst>
                          </a:custGeom>
                          <a:ln w="7560" cap="flat">
                            <a:round/>
                          </a:ln>
                        </wps:spPr>
                        <wps:style>
                          <a:lnRef idx="1">
                            <a:srgbClr val="000000"/>
                          </a:lnRef>
                          <a:fillRef idx="0">
                            <a:srgbClr val="000000">
                              <a:alpha val="0"/>
                            </a:srgbClr>
                          </a:fillRef>
                          <a:effectRef idx="0">
                            <a:scrgbClr r="0" g="0" b="0"/>
                          </a:effectRef>
                          <a:fontRef idx="none"/>
                        </wps:style>
                        <wps:bodyPr/>
                      </wps:wsp>
                      <wps:wsp>
                        <wps:cNvPr id="10980" name="Shape 8369"/>
                        <wps:cNvSpPr/>
                        <wps:spPr>
                          <a:xfrm>
                            <a:off x="2423871" y="1122121"/>
                            <a:ext cx="107645" cy="0"/>
                          </a:xfrm>
                          <a:custGeom>
                            <a:avLst/>
                            <a:gdLst/>
                            <a:ahLst/>
                            <a:cxnLst/>
                            <a:rect l="0" t="0" r="0" b="0"/>
                            <a:pathLst>
                              <a:path w="107645">
                                <a:moveTo>
                                  <a:pt x="0" y="0"/>
                                </a:moveTo>
                                <a:lnTo>
                                  <a:pt x="107645" y="0"/>
                                </a:lnTo>
                              </a:path>
                            </a:pathLst>
                          </a:custGeom>
                          <a:ln w="7560" cap="flat">
                            <a:round/>
                          </a:ln>
                        </wps:spPr>
                        <wps:style>
                          <a:lnRef idx="1">
                            <a:srgbClr val="000000"/>
                          </a:lnRef>
                          <a:fillRef idx="0">
                            <a:srgbClr val="000000">
                              <a:alpha val="0"/>
                            </a:srgbClr>
                          </a:fillRef>
                          <a:effectRef idx="0">
                            <a:scrgbClr r="0" g="0" b="0"/>
                          </a:effectRef>
                          <a:fontRef idx="none"/>
                        </wps:style>
                        <wps:bodyPr/>
                      </wps:wsp>
                      <wps:wsp>
                        <wps:cNvPr id="10981" name="Shape 8370"/>
                        <wps:cNvSpPr/>
                        <wps:spPr>
                          <a:xfrm>
                            <a:off x="2531517" y="622440"/>
                            <a:ext cx="0" cy="499682"/>
                          </a:xfrm>
                          <a:custGeom>
                            <a:avLst/>
                            <a:gdLst/>
                            <a:ahLst/>
                            <a:cxnLst/>
                            <a:rect l="0" t="0" r="0" b="0"/>
                            <a:pathLst>
                              <a:path h="499682">
                                <a:moveTo>
                                  <a:pt x="0" y="499682"/>
                                </a:moveTo>
                                <a:lnTo>
                                  <a:pt x="0" y="0"/>
                                </a:lnTo>
                              </a:path>
                            </a:pathLst>
                          </a:custGeom>
                          <a:ln w="7560" cap="flat">
                            <a:round/>
                          </a:ln>
                        </wps:spPr>
                        <wps:style>
                          <a:lnRef idx="1">
                            <a:srgbClr val="000000"/>
                          </a:lnRef>
                          <a:fillRef idx="0">
                            <a:srgbClr val="000000">
                              <a:alpha val="0"/>
                            </a:srgbClr>
                          </a:fillRef>
                          <a:effectRef idx="0">
                            <a:scrgbClr r="0" g="0" b="0"/>
                          </a:effectRef>
                          <a:fontRef idx="none"/>
                        </wps:style>
                        <wps:bodyPr/>
                      </wps:wsp>
                      <wps:wsp>
                        <wps:cNvPr id="10982" name="Shape 8371"/>
                        <wps:cNvSpPr/>
                        <wps:spPr>
                          <a:xfrm>
                            <a:off x="2531517" y="622440"/>
                            <a:ext cx="1677594" cy="0"/>
                          </a:xfrm>
                          <a:custGeom>
                            <a:avLst/>
                            <a:gdLst/>
                            <a:ahLst/>
                            <a:cxnLst/>
                            <a:rect l="0" t="0" r="0" b="0"/>
                            <a:pathLst>
                              <a:path w="1677594">
                                <a:moveTo>
                                  <a:pt x="0" y="0"/>
                                </a:moveTo>
                                <a:lnTo>
                                  <a:pt x="1677594" y="0"/>
                                </a:lnTo>
                              </a:path>
                            </a:pathLst>
                          </a:custGeom>
                          <a:ln w="7560" cap="flat">
                            <a:round/>
                          </a:ln>
                        </wps:spPr>
                        <wps:style>
                          <a:lnRef idx="1">
                            <a:srgbClr val="000000"/>
                          </a:lnRef>
                          <a:fillRef idx="0">
                            <a:srgbClr val="000000">
                              <a:alpha val="0"/>
                            </a:srgbClr>
                          </a:fillRef>
                          <a:effectRef idx="0">
                            <a:scrgbClr r="0" g="0" b="0"/>
                          </a:effectRef>
                          <a:fontRef idx="none"/>
                        </wps:style>
                        <wps:bodyPr/>
                      </wps:wsp>
                      <wps:wsp>
                        <wps:cNvPr id="10983" name="Shape 8372"/>
                        <wps:cNvSpPr/>
                        <wps:spPr>
                          <a:xfrm>
                            <a:off x="4116591" y="576352"/>
                            <a:ext cx="92888" cy="46444"/>
                          </a:xfrm>
                          <a:custGeom>
                            <a:avLst/>
                            <a:gdLst/>
                            <a:ahLst/>
                            <a:cxnLst/>
                            <a:rect l="0" t="0" r="0" b="0"/>
                            <a:pathLst>
                              <a:path w="92888" h="46444">
                                <a:moveTo>
                                  <a:pt x="92888" y="46444"/>
                                </a:moveTo>
                                <a:lnTo>
                                  <a:pt x="0" y="0"/>
                                </a:lnTo>
                              </a:path>
                            </a:pathLst>
                          </a:custGeom>
                          <a:ln w="7560" cap="flat">
                            <a:round/>
                          </a:ln>
                        </wps:spPr>
                        <wps:style>
                          <a:lnRef idx="1">
                            <a:srgbClr val="000000"/>
                          </a:lnRef>
                          <a:fillRef idx="0">
                            <a:srgbClr val="000000">
                              <a:alpha val="0"/>
                            </a:srgbClr>
                          </a:fillRef>
                          <a:effectRef idx="0">
                            <a:scrgbClr r="0" g="0" b="0"/>
                          </a:effectRef>
                          <a:fontRef idx="none"/>
                        </wps:style>
                        <wps:bodyPr/>
                      </wps:wsp>
                      <wps:wsp>
                        <wps:cNvPr id="10984" name="Shape 8373"/>
                        <wps:cNvSpPr/>
                        <wps:spPr>
                          <a:xfrm>
                            <a:off x="4116591" y="622440"/>
                            <a:ext cx="92888" cy="46431"/>
                          </a:xfrm>
                          <a:custGeom>
                            <a:avLst/>
                            <a:gdLst/>
                            <a:ahLst/>
                            <a:cxnLst/>
                            <a:rect l="0" t="0" r="0" b="0"/>
                            <a:pathLst>
                              <a:path w="92888" h="46431">
                                <a:moveTo>
                                  <a:pt x="92888" y="0"/>
                                </a:moveTo>
                                <a:lnTo>
                                  <a:pt x="0" y="46431"/>
                                </a:lnTo>
                              </a:path>
                            </a:pathLst>
                          </a:custGeom>
                          <a:ln w="7560" cap="flat">
                            <a:round/>
                          </a:ln>
                        </wps:spPr>
                        <wps:style>
                          <a:lnRef idx="1">
                            <a:srgbClr val="000000"/>
                          </a:lnRef>
                          <a:fillRef idx="0">
                            <a:srgbClr val="000000">
                              <a:alpha val="0"/>
                            </a:srgbClr>
                          </a:fillRef>
                          <a:effectRef idx="0">
                            <a:scrgbClr r="0" g="0" b="0"/>
                          </a:effectRef>
                          <a:fontRef idx="none"/>
                        </wps:style>
                        <wps:bodyPr/>
                      </wps:wsp>
                      <wps:wsp>
                        <wps:cNvPr id="10985" name="Shape 8374"/>
                        <wps:cNvSpPr/>
                        <wps:spPr>
                          <a:xfrm>
                            <a:off x="4516920" y="791642"/>
                            <a:ext cx="0" cy="707034"/>
                          </a:xfrm>
                          <a:custGeom>
                            <a:avLst/>
                            <a:gdLst/>
                            <a:ahLst/>
                            <a:cxnLst/>
                            <a:rect l="0" t="0" r="0" b="0"/>
                            <a:pathLst>
                              <a:path h="707034">
                                <a:moveTo>
                                  <a:pt x="0" y="0"/>
                                </a:moveTo>
                                <a:lnTo>
                                  <a:pt x="0" y="707034"/>
                                </a:lnTo>
                              </a:path>
                            </a:pathLst>
                          </a:custGeom>
                          <a:ln w="7560" cap="flat">
                            <a:round/>
                          </a:ln>
                        </wps:spPr>
                        <wps:style>
                          <a:lnRef idx="1">
                            <a:srgbClr val="000000"/>
                          </a:lnRef>
                          <a:fillRef idx="0">
                            <a:srgbClr val="000000">
                              <a:alpha val="0"/>
                            </a:srgbClr>
                          </a:fillRef>
                          <a:effectRef idx="0">
                            <a:scrgbClr r="0" g="0" b="0"/>
                          </a:effectRef>
                          <a:fontRef idx="none"/>
                        </wps:style>
                        <wps:bodyPr/>
                      </wps:wsp>
                      <wps:wsp>
                        <wps:cNvPr id="11004" name="Shape 8375"/>
                        <wps:cNvSpPr/>
                        <wps:spPr>
                          <a:xfrm>
                            <a:off x="4516920" y="1498676"/>
                            <a:ext cx="215278" cy="0"/>
                          </a:xfrm>
                          <a:custGeom>
                            <a:avLst/>
                            <a:gdLst/>
                            <a:ahLst/>
                            <a:cxnLst/>
                            <a:rect l="0" t="0" r="0" b="0"/>
                            <a:pathLst>
                              <a:path w="215278">
                                <a:moveTo>
                                  <a:pt x="0" y="0"/>
                                </a:moveTo>
                                <a:lnTo>
                                  <a:pt x="215278" y="0"/>
                                </a:lnTo>
                              </a:path>
                            </a:pathLst>
                          </a:custGeom>
                          <a:ln w="7560" cap="flat">
                            <a:round/>
                          </a:ln>
                        </wps:spPr>
                        <wps:style>
                          <a:lnRef idx="1">
                            <a:srgbClr val="000000"/>
                          </a:lnRef>
                          <a:fillRef idx="0">
                            <a:srgbClr val="000000">
                              <a:alpha val="0"/>
                            </a:srgbClr>
                          </a:fillRef>
                          <a:effectRef idx="0">
                            <a:scrgbClr r="0" g="0" b="0"/>
                          </a:effectRef>
                          <a:fontRef idx="none"/>
                        </wps:style>
                        <wps:bodyPr/>
                      </wps:wsp>
                      <wps:wsp>
                        <wps:cNvPr id="11005" name="Shape 8376"/>
                        <wps:cNvSpPr/>
                        <wps:spPr>
                          <a:xfrm>
                            <a:off x="4640034" y="1452601"/>
                            <a:ext cx="92520" cy="46431"/>
                          </a:xfrm>
                          <a:custGeom>
                            <a:avLst/>
                            <a:gdLst/>
                            <a:ahLst/>
                            <a:cxnLst/>
                            <a:rect l="0" t="0" r="0" b="0"/>
                            <a:pathLst>
                              <a:path w="92520" h="46431">
                                <a:moveTo>
                                  <a:pt x="92520" y="46431"/>
                                </a:moveTo>
                                <a:lnTo>
                                  <a:pt x="0" y="0"/>
                                </a:lnTo>
                              </a:path>
                            </a:pathLst>
                          </a:custGeom>
                          <a:ln w="7560" cap="flat">
                            <a:round/>
                          </a:ln>
                        </wps:spPr>
                        <wps:style>
                          <a:lnRef idx="1">
                            <a:srgbClr val="000000"/>
                          </a:lnRef>
                          <a:fillRef idx="0">
                            <a:srgbClr val="000000">
                              <a:alpha val="0"/>
                            </a:srgbClr>
                          </a:fillRef>
                          <a:effectRef idx="0">
                            <a:scrgbClr r="0" g="0" b="0"/>
                          </a:effectRef>
                          <a:fontRef idx="none"/>
                        </wps:style>
                        <wps:bodyPr/>
                      </wps:wsp>
                      <wps:wsp>
                        <wps:cNvPr id="11006" name="Shape 8377"/>
                        <wps:cNvSpPr/>
                        <wps:spPr>
                          <a:xfrm>
                            <a:off x="4640034" y="1498676"/>
                            <a:ext cx="92520" cy="46444"/>
                          </a:xfrm>
                          <a:custGeom>
                            <a:avLst/>
                            <a:gdLst/>
                            <a:ahLst/>
                            <a:cxnLst/>
                            <a:rect l="0" t="0" r="0" b="0"/>
                            <a:pathLst>
                              <a:path w="92520" h="46444">
                                <a:moveTo>
                                  <a:pt x="92520" y="0"/>
                                </a:moveTo>
                                <a:lnTo>
                                  <a:pt x="0" y="46444"/>
                                </a:lnTo>
                              </a:path>
                            </a:pathLst>
                          </a:custGeom>
                          <a:ln w="7560" cap="flat">
                            <a:round/>
                          </a:ln>
                        </wps:spPr>
                        <wps:style>
                          <a:lnRef idx="1">
                            <a:srgbClr val="000000"/>
                          </a:lnRef>
                          <a:fillRef idx="0">
                            <a:srgbClr val="000000">
                              <a:alpha val="0"/>
                            </a:srgbClr>
                          </a:fillRef>
                          <a:effectRef idx="0">
                            <a:scrgbClr r="0" g="0" b="0"/>
                          </a:effectRef>
                          <a:fontRef idx="none"/>
                        </wps:style>
                        <wps:bodyPr/>
                      </wps:wsp>
                      <wps:wsp>
                        <wps:cNvPr id="11007" name="Shape 8378"/>
                        <wps:cNvSpPr/>
                        <wps:spPr>
                          <a:xfrm>
                            <a:off x="4832274" y="630352"/>
                            <a:ext cx="846366" cy="0"/>
                          </a:xfrm>
                          <a:custGeom>
                            <a:avLst/>
                            <a:gdLst/>
                            <a:ahLst/>
                            <a:cxnLst/>
                            <a:rect l="0" t="0" r="0" b="0"/>
                            <a:pathLst>
                              <a:path w="846366">
                                <a:moveTo>
                                  <a:pt x="0" y="0"/>
                                </a:moveTo>
                                <a:lnTo>
                                  <a:pt x="846366" y="0"/>
                                </a:lnTo>
                              </a:path>
                            </a:pathLst>
                          </a:custGeom>
                          <a:ln w="7560" cap="flat">
                            <a:round/>
                          </a:ln>
                        </wps:spPr>
                        <wps:style>
                          <a:lnRef idx="1">
                            <a:srgbClr val="000000"/>
                          </a:lnRef>
                          <a:fillRef idx="0">
                            <a:srgbClr val="000000">
                              <a:alpha val="0"/>
                            </a:srgbClr>
                          </a:fillRef>
                          <a:effectRef idx="0">
                            <a:scrgbClr r="0" g="0" b="0"/>
                          </a:effectRef>
                          <a:fontRef idx="none"/>
                        </wps:style>
                        <wps:bodyPr/>
                      </wps:wsp>
                      <wps:wsp>
                        <wps:cNvPr id="11008" name="Shape 8379"/>
                        <wps:cNvSpPr/>
                        <wps:spPr>
                          <a:xfrm>
                            <a:off x="5678640" y="630352"/>
                            <a:ext cx="0" cy="868324"/>
                          </a:xfrm>
                          <a:custGeom>
                            <a:avLst/>
                            <a:gdLst/>
                            <a:ahLst/>
                            <a:cxnLst/>
                            <a:rect l="0" t="0" r="0" b="0"/>
                            <a:pathLst>
                              <a:path h="868324">
                                <a:moveTo>
                                  <a:pt x="0" y="0"/>
                                </a:moveTo>
                                <a:lnTo>
                                  <a:pt x="0" y="868324"/>
                                </a:lnTo>
                              </a:path>
                            </a:pathLst>
                          </a:custGeom>
                          <a:ln w="7560" cap="flat">
                            <a:round/>
                          </a:ln>
                        </wps:spPr>
                        <wps:style>
                          <a:lnRef idx="1">
                            <a:srgbClr val="000000"/>
                          </a:lnRef>
                          <a:fillRef idx="0">
                            <a:srgbClr val="000000">
                              <a:alpha val="0"/>
                            </a:srgbClr>
                          </a:fillRef>
                          <a:effectRef idx="0">
                            <a:scrgbClr r="0" g="0" b="0"/>
                          </a:effectRef>
                          <a:fontRef idx="none"/>
                        </wps:style>
                        <wps:bodyPr/>
                      </wps:wsp>
                      <wps:wsp>
                        <wps:cNvPr id="11009" name="Shape 8380"/>
                        <wps:cNvSpPr/>
                        <wps:spPr>
                          <a:xfrm>
                            <a:off x="5678640" y="1498676"/>
                            <a:ext cx="177114" cy="0"/>
                          </a:xfrm>
                          <a:custGeom>
                            <a:avLst/>
                            <a:gdLst/>
                            <a:ahLst/>
                            <a:cxnLst/>
                            <a:rect l="0" t="0" r="0" b="0"/>
                            <a:pathLst>
                              <a:path w="177114">
                                <a:moveTo>
                                  <a:pt x="0" y="0"/>
                                </a:moveTo>
                                <a:lnTo>
                                  <a:pt x="177114" y="0"/>
                                </a:lnTo>
                              </a:path>
                            </a:pathLst>
                          </a:custGeom>
                          <a:ln w="7560" cap="flat">
                            <a:round/>
                          </a:ln>
                        </wps:spPr>
                        <wps:style>
                          <a:lnRef idx="1">
                            <a:srgbClr val="000000"/>
                          </a:lnRef>
                          <a:fillRef idx="0">
                            <a:srgbClr val="000000">
                              <a:alpha val="0"/>
                            </a:srgbClr>
                          </a:fillRef>
                          <a:effectRef idx="0">
                            <a:scrgbClr r="0" g="0" b="0"/>
                          </a:effectRef>
                          <a:fontRef idx="none"/>
                        </wps:style>
                        <wps:bodyPr/>
                      </wps:wsp>
                      <wps:wsp>
                        <wps:cNvPr id="11010" name="Shape 8381"/>
                        <wps:cNvSpPr/>
                        <wps:spPr>
                          <a:xfrm>
                            <a:off x="5763235" y="1452601"/>
                            <a:ext cx="92875" cy="46431"/>
                          </a:xfrm>
                          <a:custGeom>
                            <a:avLst/>
                            <a:gdLst/>
                            <a:ahLst/>
                            <a:cxnLst/>
                            <a:rect l="0" t="0" r="0" b="0"/>
                            <a:pathLst>
                              <a:path w="92875" h="46431">
                                <a:moveTo>
                                  <a:pt x="92875" y="46431"/>
                                </a:moveTo>
                                <a:lnTo>
                                  <a:pt x="0" y="0"/>
                                </a:lnTo>
                              </a:path>
                            </a:pathLst>
                          </a:custGeom>
                          <a:ln w="7560" cap="flat">
                            <a:round/>
                          </a:ln>
                        </wps:spPr>
                        <wps:style>
                          <a:lnRef idx="1">
                            <a:srgbClr val="000000"/>
                          </a:lnRef>
                          <a:fillRef idx="0">
                            <a:srgbClr val="000000">
                              <a:alpha val="0"/>
                            </a:srgbClr>
                          </a:fillRef>
                          <a:effectRef idx="0">
                            <a:scrgbClr r="0" g="0" b="0"/>
                          </a:effectRef>
                          <a:fontRef idx="none"/>
                        </wps:style>
                        <wps:bodyPr/>
                      </wps:wsp>
                      <wps:wsp>
                        <wps:cNvPr id="11011" name="Shape 8382"/>
                        <wps:cNvSpPr/>
                        <wps:spPr>
                          <a:xfrm>
                            <a:off x="5763235" y="1498676"/>
                            <a:ext cx="92875" cy="46444"/>
                          </a:xfrm>
                          <a:custGeom>
                            <a:avLst/>
                            <a:gdLst/>
                            <a:ahLst/>
                            <a:cxnLst/>
                            <a:rect l="0" t="0" r="0" b="0"/>
                            <a:pathLst>
                              <a:path w="92875" h="46444">
                                <a:moveTo>
                                  <a:pt x="92875" y="0"/>
                                </a:moveTo>
                                <a:lnTo>
                                  <a:pt x="0" y="46444"/>
                                </a:lnTo>
                              </a:path>
                            </a:pathLst>
                          </a:custGeom>
                          <a:ln w="7560" cap="flat">
                            <a:round/>
                          </a:ln>
                        </wps:spPr>
                        <wps:style>
                          <a:lnRef idx="1">
                            <a:srgbClr val="000000"/>
                          </a:lnRef>
                          <a:fillRef idx="0">
                            <a:srgbClr val="000000">
                              <a:alpha val="0"/>
                            </a:srgbClr>
                          </a:fillRef>
                          <a:effectRef idx="0">
                            <a:scrgbClr r="0" g="0" b="0"/>
                          </a:effectRef>
                          <a:fontRef idx="none"/>
                        </wps:style>
                        <wps:bodyPr/>
                      </wps:wsp>
                      <wps:wsp>
                        <wps:cNvPr id="11012" name="Shape 8383"/>
                        <wps:cNvSpPr/>
                        <wps:spPr>
                          <a:xfrm>
                            <a:off x="6186590" y="1760042"/>
                            <a:ext cx="0" cy="461150"/>
                          </a:xfrm>
                          <a:custGeom>
                            <a:avLst/>
                            <a:gdLst/>
                            <a:ahLst/>
                            <a:cxnLst/>
                            <a:rect l="0" t="0" r="0" b="0"/>
                            <a:pathLst>
                              <a:path h="461150">
                                <a:moveTo>
                                  <a:pt x="0" y="0"/>
                                </a:moveTo>
                                <a:lnTo>
                                  <a:pt x="0" y="461150"/>
                                </a:lnTo>
                              </a:path>
                            </a:pathLst>
                          </a:custGeom>
                          <a:ln w="7560" cap="flat">
                            <a:round/>
                          </a:ln>
                        </wps:spPr>
                        <wps:style>
                          <a:lnRef idx="1">
                            <a:srgbClr val="000000"/>
                          </a:lnRef>
                          <a:fillRef idx="0">
                            <a:srgbClr val="000000">
                              <a:alpha val="0"/>
                            </a:srgbClr>
                          </a:fillRef>
                          <a:effectRef idx="0">
                            <a:scrgbClr r="0" g="0" b="0"/>
                          </a:effectRef>
                          <a:fontRef idx="none"/>
                        </wps:style>
                        <wps:bodyPr/>
                      </wps:wsp>
                      <wps:wsp>
                        <wps:cNvPr id="11013" name="Shape 8384"/>
                        <wps:cNvSpPr/>
                        <wps:spPr>
                          <a:xfrm>
                            <a:off x="6186590" y="2129041"/>
                            <a:ext cx="46444" cy="92520"/>
                          </a:xfrm>
                          <a:custGeom>
                            <a:avLst/>
                            <a:gdLst/>
                            <a:ahLst/>
                            <a:cxnLst/>
                            <a:rect l="0" t="0" r="0" b="0"/>
                            <a:pathLst>
                              <a:path w="46444" h="92520">
                                <a:moveTo>
                                  <a:pt x="0" y="92520"/>
                                </a:moveTo>
                                <a:lnTo>
                                  <a:pt x="46444" y="0"/>
                                </a:lnTo>
                              </a:path>
                            </a:pathLst>
                          </a:custGeom>
                          <a:ln w="7560" cap="flat">
                            <a:round/>
                          </a:ln>
                        </wps:spPr>
                        <wps:style>
                          <a:lnRef idx="1">
                            <a:srgbClr val="000000"/>
                          </a:lnRef>
                          <a:fillRef idx="0">
                            <a:srgbClr val="000000">
                              <a:alpha val="0"/>
                            </a:srgbClr>
                          </a:fillRef>
                          <a:effectRef idx="0">
                            <a:scrgbClr r="0" g="0" b="0"/>
                          </a:effectRef>
                          <a:fontRef idx="none"/>
                        </wps:style>
                        <wps:bodyPr/>
                      </wps:wsp>
                      <wps:wsp>
                        <wps:cNvPr id="11014" name="Shape 8385"/>
                        <wps:cNvSpPr/>
                        <wps:spPr>
                          <a:xfrm>
                            <a:off x="6140513" y="2129041"/>
                            <a:ext cx="46444" cy="92520"/>
                          </a:xfrm>
                          <a:custGeom>
                            <a:avLst/>
                            <a:gdLst/>
                            <a:ahLst/>
                            <a:cxnLst/>
                            <a:rect l="0" t="0" r="0" b="0"/>
                            <a:pathLst>
                              <a:path w="46444" h="92520">
                                <a:moveTo>
                                  <a:pt x="46444" y="92520"/>
                                </a:moveTo>
                                <a:lnTo>
                                  <a:pt x="0" y="0"/>
                                </a:lnTo>
                              </a:path>
                            </a:pathLst>
                          </a:custGeom>
                          <a:ln w="7560" cap="flat">
                            <a:round/>
                          </a:ln>
                        </wps:spPr>
                        <wps:style>
                          <a:lnRef idx="1">
                            <a:srgbClr val="000000"/>
                          </a:lnRef>
                          <a:fillRef idx="0">
                            <a:srgbClr val="000000">
                              <a:alpha val="0"/>
                            </a:srgbClr>
                          </a:fillRef>
                          <a:effectRef idx="0">
                            <a:scrgbClr r="0" g="0" b="0"/>
                          </a:effectRef>
                          <a:fontRef idx="none"/>
                        </wps:style>
                        <wps:bodyPr/>
                      </wps:wsp>
                      <wps:wsp>
                        <wps:cNvPr id="11015" name="Shape 8386"/>
                        <wps:cNvSpPr/>
                        <wps:spPr>
                          <a:xfrm>
                            <a:off x="5817235" y="2528633"/>
                            <a:ext cx="0" cy="284404"/>
                          </a:xfrm>
                          <a:custGeom>
                            <a:avLst/>
                            <a:gdLst/>
                            <a:ahLst/>
                            <a:cxnLst/>
                            <a:rect l="0" t="0" r="0" b="0"/>
                            <a:pathLst>
                              <a:path h="284404">
                                <a:moveTo>
                                  <a:pt x="0" y="0"/>
                                </a:moveTo>
                                <a:lnTo>
                                  <a:pt x="0" y="284404"/>
                                </a:lnTo>
                              </a:path>
                            </a:pathLst>
                          </a:custGeom>
                          <a:ln w="7560" cap="flat">
                            <a:round/>
                          </a:ln>
                        </wps:spPr>
                        <wps:style>
                          <a:lnRef idx="1">
                            <a:srgbClr val="000000"/>
                          </a:lnRef>
                          <a:fillRef idx="0">
                            <a:srgbClr val="000000">
                              <a:alpha val="0"/>
                            </a:srgbClr>
                          </a:fillRef>
                          <a:effectRef idx="0">
                            <a:scrgbClr r="0" g="0" b="0"/>
                          </a:effectRef>
                          <a:fontRef idx="none"/>
                        </wps:style>
                        <wps:bodyPr/>
                      </wps:wsp>
                      <wps:wsp>
                        <wps:cNvPr id="11040" name="Shape 8387"/>
                        <wps:cNvSpPr/>
                        <wps:spPr>
                          <a:xfrm>
                            <a:off x="5817235" y="2720874"/>
                            <a:ext cx="46444" cy="92519"/>
                          </a:xfrm>
                          <a:custGeom>
                            <a:avLst/>
                            <a:gdLst/>
                            <a:ahLst/>
                            <a:cxnLst/>
                            <a:rect l="0" t="0" r="0" b="0"/>
                            <a:pathLst>
                              <a:path w="46444" h="92519">
                                <a:moveTo>
                                  <a:pt x="0" y="92519"/>
                                </a:moveTo>
                                <a:lnTo>
                                  <a:pt x="46444" y="0"/>
                                </a:lnTo>
                              </a:path>
                            </a:pathLst>
                          </a:custGeom>
                          <a:ln w="7560" cap="flat">
                            <a:round/>
                          </a:ln>
                        </wps:spPr>
                        <wps:style>
                          <a:lnRef idx="1">
                            <a:srgbClr val="000000"/>
                          </a:lnRef>
                          <a:fillRef idx="0">
                            <a:srgbClr val="000000">
                              <a:alpha val="0"/>
                            </a:srgbClr>
                          </a:fillRef>
                          <a:effectRef idx="0">
                            <a:scrgbClr r="0" g="0" b="0"/>
                          </a:effectRef>
                          <a:fontRef idx="none"/>
                        </wps:style>
                        <wps:bodyPr/>
                      </wps:wsp>
                      <wps:wsp>
                        <wps:cNvPr id="11041" name="Shape 8388"/>
                        <wps:cNvSpPr/>
                        <wps:spPr>
                          <a:xfrm>
                            <a:off x="5771160" y="2720874"/>
                            <a:ext cx="46431" cy="92519"/>
                          </a:xfrm>
                          <a:custGeom>
                            <a:avLst/>
                            <a:gdLst/>
                            <a:ahLst/>
                            <a:cxnLst/>
                            <a:rect l="0" t="0" r="0" b="0"/>
                            <a:pathLst>
                              <a:path w="46431" h="92519">
                                <a:moveTo>
                                  <a:pt x="46431" y="92519"/>
                                </a:moveTo>
                                <a:lnTo>
                                  <a:pt x="0" y="0"/>
                                </a:lnTo>
                              </a:path>
                            </a:pathLst>
                          </a:custGeom>
                          <a:ln w="7560" cap="flat">
                            <a:round/>
                          </a:ln>
                        </wps:spPr>
                        <wps:style>
                          <a:lnRef idx="1">
                            <a:srgbClr val="000000"/>
                          </a:lnRef>
                          <a:fillRef idx="0">
                            <a:srgbClr val="000000">
                              <a:alpha val="0"/>
                            </a:srgbClr>
                          </a:fillRef>
                          <a:effectRef idx="0">
                            <a:scrgbClr r="0" g="0" b="0"/>
                          </a:effectRef>
                          <a:fontRef idx="none"/>
                        </wps:style>
                        <wps:bodyPr/>
                      </wps:wsp>
                      <wps:wsp>
                        <wps:cNvPr id="11042" name="Shape 8389"/>
                        <wps:cNvSpPr/>
                        <wps:spPr>
                          <a:xfrm>
                            <a:off x="5863311" y="2905201"/>
                            <a:ext cx="554038" cy="0"/>
                          </a:xfrm>
                          <a:custGeom>
                            <a:avLst/>
                            <a:gdLst/>
                            <a:ahLst/>
                            <a:cxnLst/>
                            <a:rect l="0" t="0" r="0" b="0"/>
                            <a:pathLst>
                              <a:path w="554038">
                                <a:moveTo>
                                  <a:pt x="0" y="0"/>
                                </a:moveTo>
                                <a:lnTo>
                                  <a:pt x="554038" y="0"/>
                                </a:lnTo>
                              </a:path>
                            </a:pathLst>
                          </a:custGeom>
                          <a:ln w="7560" cap="flat">
                            <a:round/>
                          </a:ln>
                        </wps:spPr>
                        <wps:style>
                          <a:lnRef idx="1">
                            <a:srgbClr val="000000"/>
                          </a:lnRef>
                          <a:fillRef idx="0">
                            <a:srgbClr val="000000">
                              <a:alpha val="0"/>
                            </a:srgbClr>
                          </a:fillRef>
                          <a:effectRef idx="0">
                            <a:scrgbClr r="0" g="0" b="0"/>
                          </a:effectRef>
                          <a:fontRef idx="none"/>
                        </wps:style>
                        <wps:bodyPr/>
                      </wps:wsp>
                      <wps:wsp>
                        <wps:cNvPr id="11043" name="Shape 8390"/>
                        <wps:cNvSpPr/>
                        <wps:spPr>
                          <a:xfrm>
                            <a:off x="6325198" y="2859113"/>
                            <a:ext cx="92519" cy="46444"/>
                          </a:xfrm>
                          <a:custGeom>
                            <a:avLst/>
                            <a:gdLst/>
                            <a:ahLst/>
                            <a:cxnLst/>
                            <a:rect l="0" t="0" r="0" b="0"/>
                            <a:pathLst>
                              <a:path w="92519" h="46444">
                                <a:moveTo>
                                  <a:pt x="92519" y="46444"/>
                                </a:moveTo>
                                <a:lnTo>
                                  <a:pt x="0" y="0"/>
                                </a:lnTo>
                              </a:path>
                            </a:pathLst>
                          </a:custGeom>
                          <a:ln w="7560" cap="flat">
                            <a:round/>
                          </a:ln>
                        </wps:spPr>
                        <wps:style>
                          <a:lnRef idx="1">
                            <a:srgbClr val="000000"/>
                          </a:lnRef>
                          <a:fillRef idx="0">
                            <a:srgbClr val="000000">
                              <a:alpha val="0"/>
                            </a:srgbClr>
                          </a:fillRef>
                          <a:effectRef idx="0">
                            <a:scrgbClr r="0" g="0" b="0"/>
                          </a:effectRef>
                          <a:fontRef idx="none"/>
                        </wps:style>
                        <wps:bodyPr/>
                      </wps:wsp>
                      <wps:wsp>
                        <wps:cNvPr id="11044" name="Shape 8391"/>
                        <wps:cNvSpPr/>
                        <wps:spPr>
                          <a:xfrm>
                            <a:off x="6325198" y="2905201"/>
                            <a:ext cx="92519" cy="46431"/>
                          </a:xfrm>
                          <a:custGeom>
                            <a:avLst/>
                            <a:gdLst/>
                            <a:ahLst/>
                            <a:cxnLst/>
                            <a:rect l="0" t="0" r="0" b="0"/>
                            <a:pathLst>
                              <a:path w="92519" h="46431">
                                <a:moveTo>
                                  <a:pt x="92519" y="0"/>
                                </a:moveTo>
                                <a:lnTo>
                                  <a:pt x="0" y="46431"/>
                                </a:lnTo>
                              </a:path>
                            </a:pathLst>
                          </a:custGeom>
                          <a:ln w="7560" cap="flat">
                            <a:round/>
                          </a:ln>
                        </wps:spPr>
                        <wps:style>
                          <a:lnRef idx="1">
                            <a:srgbClr val="000000"/>
                          </a:lnRef>
                          <a:fillRef idx="0">
                            <a:srgbClr val="000000">
                              <a:alpha val="0"/>
                            </a:srgbClr>
                          </a:fillRef>
                          <a:effectRef idx="0">
                            <a:scrgbClr r="0" g="0" b="0"/>
                          </a:effectRef>
                          <a:fontRef idx="none"/>
                        </wps:style>
                        <wps:bodyPr/>
                      </wps:wsp>
                      <wps:wsp>
                        <wps:cNvPr id="11045" name="Rectangle 8392"/>
                        <wps:cNvSpPr/>
                        <wps:spPr>
                          <a:xfrm>
                            <a:off x="3763074" y="1807677"/>
                            <a:ext cx="1288096" cy="126243"/>
                          </a:xfrm>
                          <a:prstGeom prst="rect">
                            <a:avLst/>
                          </a:prstGeom>
                          <a:ln>
                            <a:noFill/>
                          </a:ln>
                        </wps:spPr>
                        <wps:txbx>
                          <w:txbxContent>
                            <w:p w14:paraId="27F3F1B0" w14:textId="77777777" w:rsidR="006118A4" w:rsidRDefault="006118A4" w:rsidP="002218E2">
                              <w:r>
                                <w:rPr>
                                  <w:rFonts w:ascii="Liberation Sans" w:eastAsia="Liberation Sans" w:hAnsi="Liberation Sans" w:cs="Liberation Sans"/>
                                  <w:sz w:val="13"/>
                                </w:rPr>
                                <w:t>Löschung wurde bestätigt</w:t>
                              </w:r>
                            </w:p>
                          </w:txbxContent>
                        </wps:txbx>
                        <wps:bodyPr horzOverflow="overflow" vert="horz" lIns="0" tIns="0" rIns="0" bIns="0" rtlCol="0">
                          <a:noAutofit/>
                        </wps:bodyPr>
                      </wps:wsp>
                      <wps:wsp>
                        <wps:cNvPr id="11046" name="Rectangle 44176"/>
                        <wps:cNvSpPr/>
                        <wps:spPr>
                          <a:xfrm>
                            <a:off x="4470477" y="1599600"/>
                            <a:ext cx="31301" cy="126243"/>
                          </a:xfrm>
                          <a:prstGeom prst="rect">
                            <a:avLst/>
                          </a:prstGeom>
                          <a:ln>
                            <a:noFill/>
                          </a:ln>
                        </wps:spPr>
                        <wps:txbx>
                          <w:txbxContent>
                            <w:p w14:paraId="548BADC0" w14:textId="77777777" w:rsidR="006118A4" w:rsidRDefault="006118A4" w:rsidP="002218E2">
                              <w:r>
                                <w:rPr>
                                  <w:rFonts w:ascii="Liberation Sans" w:eastAsia="Liberation Sans" w:hAnsi="Liberation Sans" w:cs="Liberation Sans"/>
                                  <w:sz w:val="13"/>
                                </w:rPr>
                                <w:t>[</w:t>
                              </w:r>
                            </w:p>
                          </w:txbxContent>
                        </wps:txbx>
                        <wps:bodyPr horzOverflow="overflow" vert="horz" lIns="0" tIns="0" rIns="0" bIns="0" rtlCol="0">
                          <a:noAutofit/>
                        </wps:bodyPr>
                      </wps:wsp>
                      <wps:wsp>
                        <wps:cNvPr id="11047" name="Rectangle 44178"/>
                        <wps:cNvSpPr/>
                        <wps:spPr>
                          <a:xfrm>
                            <a:off x="4495796" y="1599600"/>
                            <a:ext cx="86446" cy="126243"/>
                          </a:xfrm>
                          <a:prstGeom prst="rect">
                            <a:avLst/>
                          </a:prstGeom>
                          <a:ln>
                            <a:noFill/>
                          </a:ln>
                        </wps:spPr>
                        <wps:txbx>
                          <w:txbxContent>
                            <w:p w14:paraId="0D957D2A" w14:textId="77777777" w:rsidR="006118A4" w:rsidRDefault="006118A4" w:rsidP="002218E2">
                              <w:r>
                                <w:rPr>
                                  <w:rFonts w:ascii="Liberation Sans" w:eastAsia="Liberation Sans" w:hAnsi="Liberation Sans" w:cs="Liberation Sans"/>
                                  <w:sz w:val="13"/>
                                </w:rPr>
                                <w:t>ja</w:t>
                              </w:r>
                            </w:p>
                          </w:txbxContent>
                        </wps:txbx>
                        <wps:bodyPr horzOverflow="overflow" vert="horz" lIns="0" tIns="0" rIns="0" bIns="0" rtlCol="0">
                          <a:noAutofit/>
                        </wps:bodyPr>
                      </wps:wsp>
                      <wps:wsp>
                        <wps:cNvPr id="11048" name="Rectangle 44177"/>
                        <wps:cNvSpPr/>
                        <wps:spPr>
                          <a:xfrm>
                            <a:off x="4560453" y="1599600"/>
                            <a:ext cx="31301" cy="126243"/>
                          </a:xfrm>
                          <a:prstGeom prst="rect">
                            <a:avLst/>
                          </a:prstGeom>
                          <a:ln>
                            <a:noFill/>
                          </a:ln>
                        </wps:spPr>
                        <wps:txbx>
                          <w:txbxContent>
                            <w:p w14:paraId="3AEF62A4" w14:textId="77777777" w:rsidR="006118A4" w:rsidRDefault="006118A4" w:rsidP="002218E2">
                              <w:r>
                                <w:rPr>
                                  <w:rFonts w:ascii="Liberation Sans" w:eastAsia="Liberation Sans" w:hAnsi="Liberation Sans" w:cs="Liberation Sans"/>
                                  <w:sz w:val="13"/>
                                </w:rPr>
                                <w:t>]</w:t>
                              </w:r>
                            </w:p>
                          </w:txbxContent>
                        </wps:txbx>
                        <wps:bodyPr horzOverflow="overflow" vert="horz" lIns="0" tIns="0" rIns="0" bIns="0" rtlCol="0">
                          <a:noAutofit/>
                        </wps:bodyPr>
                      </wps:wsp>
                      <wps:wsp>
                        <wps:cNvPr id="11049" name="Rectangle 44187"/>
                        <wps:cNvSpPr/>
                        <wps:spPr>
                          <a:xfrm>
                            <a:off x="4202561" y="2215207"/>
                            <a:ext cx="212780" cy="126243"/>
                          </a:xfrm>
                          <a:prstGeom prst="rect">
                            <a:avLst/>
                          </a:prstGeom>
                          <a:ln>
                            <a:noFill/>
                          </a:ln>
                        </wps:spPr>
                        <wps:txbx>
                          <w:txbxContent>
                            <w:p w14:paraId="0CA7F1C4" w14:textId="77777777" w:rsidR="006118A4" w:rsidRDefault="006118A4" w:rsidP="002218E2">
                              <w:r>
                                <w:rPr>
                                  <w:rFonts w:ascii="Liberation Sans" w:eastAsia="Liberation Sans" w:hAnsi="Liberation Sans" w:cs="Liberation Sans"/>
                                  <w:sz w:val="13"/>
                                </w:rPr>
                                <w:t>nein</w:t>
                              </w:r>
                            </w:p>
                          </w:txbxContent>
                        </wps:txbx>
                        <wps:bodyPr horzOverflow="overflow" vert="horz" lIns="0" tIns="0" rIns="0" bIns="0" rtlCol="0">
                          <a:noAutofit/>
                        </wps:bodyPr>
                      </wps:wsp>
                      <wps:wsp>
                        <wps:cNvPr id="11050" name="Rectangle 44186"/>
                        <wps:cNvSpPr/>
                        <wps:spPr>
                          <a:xfrm>
                            <a:off x="4362206" y="2215207"/>
                            <a:ext cx="31301" cy="126243"/>
                          </a:xfrm>
                          <a:prstGeom prst="rect">
                            <a:avLst/>
                          </a:prstGeom>
                          <a:ln>
                            <a:noFill/>
                          </a:ln>
                        </wps:spPr>
                        <wps:txbx>
                          <w:txbxContent>
                            <w:p w14:paraId="21F2AAEC" w14:textId="77777777" w:rsidR="006118A4" w:rsidRDefault="006118A4" w:rsidP="002218E2">
                              <w:r>
                                <w:rPr>
                                  <w:rFonts w:ascii="Liberation Sans" w:eastAsia="Liberation Sans" w:hAnsi="Liberation Sans" w:cs="Liberation Sans"/>
                                  <w:sz w:val="13"/>
                                </w:rPr>
                                <w:t>]</w:t>
                              </w:r>
                            </w:p>
                          </w:txbxContent>
                        </wps:txbx>
                        <wps:bodyPr horzOverflow="overflow" vert="horz" lIns="0" tIns="0" rIns="0" bIns="0" rtlCol="0">
                          <a:noAutofit/>
                        </wps:bodyPr>
                      </wps:wsp>
                      <wps:wsp>
                        <wps:cNvPr id="11051" name="Rectangle 44185"/>
                        <wps:cNvSpPr/>
                        <wps:spPr>
                          <a:xfrm>
                            <a:off x="4178516" y="2215207"/>
                            <a:ext cx="31301" cy="126243"/>
                          </a:xfrm>
                          <a:prstGeom prst="rect">
                            <a:avLst/>
                          </a:prstGeom>
                          <a:ln>
                            <a:noFill/>
                          </a:ln>
                        </wps:spPr>
                        <wps:txbx>
                          <w:txbxContent>
                            <w:p w14:paraId="7593D47B" w14:textId="77777777" w:rsidR="006118A4" w:rsidRDefault="006118A4" w:rsidP="002218E2">
                              <w:r>
                                <w:rPr>
                                  <w:rFonts w:ascii="Liberation Sans" w:eastAsia="Liberation Sans" w:hAnsi="Liberation Sans" w:cs="Liberation Sans"/>
                                  <w:sz w:val="13"/>
                                </w:rPr>
                                <w:t>[</w:t>
                              </w:r>
                            </w:p>
                          </w:txbxContent>
                        </wps:txbx>
                        <wps:bodyPr horzOverflow="overflow" vert="horz" lIns="0" tIns="0" rIns="0" bIns="0" rtlCol="0">
                          <a:noAutofit/>
                        </wps:bodyPr>
                      </wps:wsp>
                      <wps:wsp>
                        <wps:cNvPr id="11052" name="Rectangle 44182"/>
                        <wps:cNvSpPr/>
                        <wps:spPr>
                          <a:xfrm>
                            <a:off x="2885390" y="2200081"/>
                            <a:ext cx="31301" cy="126243"/>
                          </a:xfrm>
                          <a:prstGeom prst="rect">
                            <a:avLst/>
                          </a:prstGeom>
                          <a:ln>
                            <a:noFill/>
                          </a:ln>
                        </wps:spPr>
                        <wps:txbx>
                          <w:txbxContent>
                            <w:p w14:paraId="434B6E17" w14:textId="77777777" w:rsidR="006118A4" w:rsidRDefault="006118A4" w:rsidP="002218E2">
                              <w:r>
                                <w:rPr>
                                  <w:rFonts w:ascii="Liberation Sans" w:eastAsia="Liberation Sans" w:hAnsi="Liberation Sans" w:cs="Liberation Sans"/>
                                  <w:sz w:val="13"/>
                                </w:rPr>
                                <w:t>[</w:t>
                              </w:r>
                            </w:p>
                          </w:txbxContent>
                        </wps:txbx>
                        <wps:bodyPr horzOverflow="overflow" vert="horz" lIns="0" tIns="0" rIns="0" bIns="0" rtlCol="0">
                          <a:noAutofit/>
                        </wps:bodyPr>
                      </wps:wsp>
                      <wps:wsp>
                        <wps:cNvPr id="11053" name="Rectangle 44184"/>
                        <wps:cNvSpPr/>
                        <wps:spPr>
                          <a:xfrm>
                            <a:off x="2909434" y="2200081"/>
                            <a:ext cx="212780" cy="126243"/>
                          </a:xfrm>
                          <a:prstGeom prst="rect">
                            <a:avLst/>
                          </a:prstGeom>
                          <a:ln>
                            <a:noFill/>
                          </a:ln>
                        </wps:spPr>
                        <wps:txbx>
                          <w:txbxContent>
                            <w:p w14:paraId="3FCB487D" w14:textId="77777777" w:rsidR="006118A4" w:rsidRDefault="006118A4" w:rsidP="002218E2">
                              <w:r>
                                <w:rPr>
                                  <w:rFonts w:ascii="Liberation Sans" w:eastAsia="Liberation Sans" w:hAnsi="Liberation Sans" w:cs="Liberation Sans"/>
                                  <w:sz w:val="13"/>
                                </w:rPr>
                                <w:t>nein</w:t>
                              </w:r>
                            </w:p>
                          </w:txbxContent>
                        </wps:txbx>
                        <wps:bodyPr horzOverflow="overflow" vert="horz" lIns="0" tIns="0" rIns="0" bIns="0" rtlCol="0">
                          <a:noAutofit/>
                        </wps:bodyPr>
                      </wps:wsp>
                      <wps:wsp>
                        <wps:cNvPr id="11054" name="Rectangle 44183"/>
                        <wps:cNvSpPr/>
                        <wps:spPr>
                          <a:xfrm>
                            <a:off x="3069079" y="2200081"/>
                            <a:ext cx="31301" cy="126243"/>
                          </a:xfrm>
                          <a:prstGeom prst="rect">
                            <a:avLst/>
                          </a:prstGeom>
                          <a:ln>
                            <a:noFill/>
                          </a:ln>
                        </wps:spPr>
                        <wps:txbx>
                          <w:txbxContent>
                            <w:p w14:paraId="74A8BEF8" w14:textId="77777777" w:rsidR="006118A4" w:rsidRDefault="006118A4" w:rsidP="002218E2">
                              <w:r>
                                <w:rPr>
                                  <w:rFonts w:ascii="Liberation Sans" w:eastAsia="Liberation Sans" w:hAnsi="Liberation Sans" w:cs="Liberation Sans"/>
                                  <w:sz w:val="13"/>
                                </w:rPr>
                                <w:t>]</w:t>
                              </w:r>
                            </w:p>
                          </w:txbxContent>
                        </wps:txbx>
                        <wps:bodyPr horzOverflow="overflow" vert="horz" lIns="0" tIns="0" rIns="0" bIns="0" rtlCol="0">
                          <a:noAutofit/>
                        </wps:bodyPr>
                      </wps:wsp>
                      <wps:wsp>
                        <wps:cNvPr id="11055" name="Rectangle 44174"/>
                        <wps:cNvSpPr/>
                        <wps:spPr>
                          <a:xfrm>
                            <a:off x="3599168" y="1585566"/>
                            <a:ext cx="31301" cy="126243"/>
                          </a:xfrm>
                          <a:prstGeom prst="rect">
                            <a:avLst/>
                          </a:prstGeom>
                          <a:ln>
                            <a:noFill/>
                          </a:ln>
                        </wps:spPr>
                        <wps:txbx>
                          <w:txbxContent>
                            <w:p w14:paraId="08B32EF3" w14:textId="77777777" w:rsidR="006118A4" w:rsidRDefault="006118A4" w:rsidP="002218E2">
                              <w:r>
                                <w:rPr>
                                  <w:rFonts w:ascii="Liberation Sans" w:eastAsia="Liberation Sans" w:hAnsi="Liberation Sans" w:cs="Liberation Sans"/>
                                  <w:sz w:val="13"/>
                                </w:rPr>
                                <w:t>]</w:t>
                              </w:r>
                            </w:p>
                          </w:txbxContent>
                        </wps:txbx>
                        <wps:bodyPr horzOverflow="overflow" vert="horz" lIns="0" tIns="0" rIns="0" bIns="0" rtlCol="0">
                          <a:noAutofit/>
                        </wps:bodyPr>
                      </wps:wsp>
                      <wps:wsp>
                        <wps:cNvPr id="11056" name="Rectangle 44173"/>
                        <wps:cNvSpPr/>
                        <wps:spPr>
                          <a:xfrm>
                            <a:off x="3509277" y="1585566"/>
                            <a:ext cx="31301" cy="126243"/>
                          </a:xfrm>
                          <a:prstGeom prst="rect">
                            <a:avLst/>
                          </a:prstGeom>
                          <a:ln>
                            <a:noFill/>
                          </a:ln>
                        </wps:spPr>
                        <wps:txbx>
                          <w:txbxContent>
                            <w:p w14:paraId="5D1CE7AF" w14:textId="77777777" w:rsidR="006118A4" w:rsidRDefault="006118A4" w:rsidP="002218E2">
                              <w:r>
                                <w:rPr>
                                  <w:rFonts w:ascii="Liberation Sans" w:eastAsia="Liberation Sans" w:hAnsi="Liberation Sans" w:cs="Liberation Sans"/>
                                  <w:sz w:val="13"/>
                                </w:rPr>
                                <w:t>[</w:t>
                              </w:r>
                            </w:p>
                          </w:txbxContent>
                        </wps:txbx>
                        <wps:bodyPr horzOverflow="overflow" vert="horz" lIns="0" tIns="0" rIns="0" bIns="0" rtlCol="0">
                          <a:noAutofit/>
                        </wps:bodyPr>
                      </wps:wsp>
                      <wps:wsp>
                        <wps:cNvPr id="11057" name="Rectangle 44175"/>
                        <wps:cNvSpPr/>
                        <wps:spPr>
                          <a:xfrm>
                            <a:off x="3533322" y="1585566"/>
                            <a:ext cx="88027" cy="126243"/>
                          </a:xfrm>
                          <a:prstGeom prst="rect">
                            <a:avLst/>
                          </a:prstGeom>
                          <a:ln>
                            <a:noFill/>
                          </a:ln>
                        </wps:spPr>
                        <wps:txbx>
                          <w:txbxContent>
                            <w:p w14:paraId="38F10263" w14:textId="77777777" w:rsidR="006118A4" w:rsidRDefault="006118A4" w:rsidP="002218E2">
                              <w:r>
                                <w:rPr>
                                  <w:rFonts w:ascii="Liberation Sans" w:eastAsia="Liberation Sans" w:hAnsi="Liberation Sans" w:cs="Liberation Sans"/>
                                  <w:sz w:val="13"/>
                                </w:rPr>
                                <w:t>ja</w:t>
                              </w:r>
                            </w:p>
                          </w:txbxContent>
                        </wps:txbx>
                        <wps:bodyPr horzOverflow="overflow" vert="horz" lIns="0" tIns="0" rIns="0" bIns="0" rtlCol="0">
                          <a:noAutofit/>
                        </wps:bodyPr>
                      </wps:wsp>
                    </wpg:wgp>
                  </a:graphicData>
                </a:graphic>
              </wp:inline>
            </w:drawing>
          </mc:Choice>
          <mc:Fallback>
            <w:pict>
              <v:group w14:anchorId="2E8A7C4F" id="Group 44211" o:spid="_x0000_s1571" style="width:453.6pt;height:214.15pt;mso-position-horizontal-relative:char;mso-position-vertical-relative:line" coordsize="67564,318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">
                <v:shape id="Shape 8271" o:spid="_x0000_s1572" style="position:absolute;left:7156;width:60408;height:31899;visibility:visible;mso-wrap-style:square;v-text-anchor:top" coordsize="6040806,3189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" path="m115202,l5925249,v63715,,115557,51473,115557,115201l6040806,3074759v,63716,-51842,115201,-115557,115201l115202,3189960c51486,3189960,,3138475,,3074759l,115201c,51473,51486,,115202,xe" fillcolor="lime" stroked="f" strokeweight="0">
                  <v:stroke miterlimit="83231f" joinstyle="miter"/>
                  <v:path arrowok="t" textboxrect="0,0,6040806,3189960"/>
                </v:shape>
                <v:shape id="Shape 8272" o:spid="_x0000_s1573" style="position:absolute;left:7156;width:60408;height:31899;visibility:visible;mso-wrap-style:square;v-text-anchor:top" coordsize="6040806,3189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" path="m,115201l,3074759v,63716,51486,115201,115202,115201l5925249,3189960v63715,,115557,-51485,115557,-115201l6040806,115201c6040806,51473,5988964,,5925249,l115202,c51486,,,51473,,115201xe" filled="f" strokeweight=".21mm">
                  <v:path arrowok="t" textboxrect="0,0,6040806,3189960"/>
                </v:shape>
                <v:rect id="Rectangle 44170" o:spid="_x0000_s1574" style="position:absolute;left:17552;top:290;width:20712;height:16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" filled="f" stroked="f">
                  <v:textbox inset="0,0,0,0">
                    <w:txbxContent>
                      <w:p w14:paraId="752EB44A" w14:textId="77777777" w:rsidR="006118A4" w:rsidRDefault="006118A4" w:rsidP="002218E2">
                        <w:r>
                          <w:rPr>
                            <w:rFonts w:ascii="Tahoma" w:eastAsia="Tahoma" w:hAnsi="Tahoma" w:cs="Tahoma"/>
                            <w:sz w:val="16"/>
                          </w:rPr>
                          <w:t>precondition&gt;&gt; Exponat vorhanden</w:t>
                        </w:r>
                      </w:p>
                    </w:txbxContent>
                  </v:textbox>
                </v:rect>
                <v:rect id="Rectangle 44169" o:spid="_x0000_s1575" style="position:absolute;left:15488;top:290;width:1936;height:16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" filled="f" stroked="f">
                  <v:textbox inset="0,0,0,0">
                    <w:txbxContent>
                      <w:p w14:paraId="1BC764D5" w14:textId="77777777" w:rsidR="006118A4" w:rsidRDefault="006118A4" w:rsidP="002218E2">
                        <w:r>
                          <w:rPr>
                            <w:rFonts w:ascii="Tahoma" w:eastAsia="Tahoma" w:hAnsi="Tahoma" w:cs="Tahoma"/>
                            <w:sz w:val="16"/>
                          </w:rPr>
                          <w:t>&lt;&lt;</w:t>
                        </w:r>
                      </w:p>
                    </w:txbxContent>
                  </v:textbox>
                </v:rect>
                <v:rect id="Rectangle 44172" o:spid="_x0000_s1576" style="position:absolute;left:17010;top:1522;width:27928;height:16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" filled="f" stroked="f">
                  <v:textbox inset="0,0,0,0">
                    <w:txbxContent>
                      <w:p w14:paraId="4B741339" w14:textId="77777777" w:rsidR="006118A4" w:rsidRDefault="006118A4" w:rsidP="002218E2">
                        <w:r>
                          <w:rPr>
                            <w:rFonts w:ascii="Tahoma" w:eastAsia="Tahoma" w:hAnsi="Tahoma" w:cs="Tahoma"/>
                            <w:sz w:val="16"/>
                          </w:rPr>
                          <w:t>postcondition&gt;&gt; Exponat nicht mehr vorhanden</w:t>
                        </w:r>
                      </w:p>
                    </w:txbxContent>
                  </v:textbox>
                </v:rect>
                <v:rect id="Rectangle 44171" o:spid="_x0000_s1577" style="position:absolute;left:15349;top:1522;width:1936;height:16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" filled="f" stroked="f">
                  <v:textbox inset="0,0,0,0">
                    <w:txbxContent>
                      <w:p w14:paraId="3F12555D" w14:textId="77777777" w:rsidR="006118A4" w:rsidRDefault="006118A4" w:rsidP="002218E2">
                        <w:r>
                          <w:rPr>
                            <w:rFonts w:ascii="Tahoma" w:eastAsia="Tahoma" w:hAnsi="Tahoma" w:cs="Tahoma"/>
                            <w:sz w:val="16"/>
                          </w:rPr>
                          <w:t>&lt;&lt;</w:t>
                        </w:r>
                      </w:p>
                    </w:txbxContent>
                  </v:textbox>
                </v:rect>
                <v:shape id="Shape 8275" o:spid="_x0000_s1578" style="position:absolute;left:11156;top:3844;width:1544;height:1538;visibility:visible;mso-wrap-style:square;v-text-anchor:top" coordsize="154445,1537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" path="m77038,v42850,,77407,34201,77407,77039c154445,119520,119888,153721,77038,153721,34557,153721,,119520,,77039,,34201,34557,,77038,xe" fillcolor="black" stroked="f" strokeweight="0">
                  <v:stroke miterlimit="83231f" joinstyle="miter"/>
                  <v:path arrowok="t" textboxrect="0,0,154445,153721"/>
                </v:shape>
                <v:shape id="Shape 8276" o:spid="_x0000_s1579" style="position:absolute;left:64429;top:28540;width:1029;height:1030;visibility:visible;mso-wrap-style:square;v-text-anchor:top" coordsize="102959,1029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" path="m51486,v28435,,51473,23051,51473,51130c102959,79921,79921,102972,51486,102972,23037,102972,,79921,,51130,,23051,23037,,51486,xe" fillcolor="black" stroked="f" strokeweight="0">
                  <v:stroke miterlimit="83231f" joinstyle="miter"/>
                  <v:path arrowok="t" textboxrect="0,0,102959,102972"/>
                </v:shape>
                <v:shape id="Shape 8277" o:spid="_x0000_s1580" style="position:absolute;left:64173;top:28285;width:1544;height:1540;visibility:visible;mso-wrap-style:square;v-text-anchor:top" coordsize="154445,1540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" path="m154445,77038v,42482,-34557,77039,-77039,77039c34569,154077,,119520,,77038,,34201,34569,,77406,v42482,,77039,34201,77039,77038xe" filled="f" strokeweight=".21mm">
                  <v:path arrowok="t" textboxrect="0,0,154445,154077"/>
                </v:shape>
                <v:shape id="Shape 45930" o:spid="_x0000_s1581" style="position:absolute;left:8693;top:16829;width:8317;height:3079;visibility:visible;mso-wrap-style:square;v-text-anchor:top" coordsize="831609,307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" path="m,l831609,r,307810l,307810,,e" fillcolor="#7acff5" stroked="f" strokeweight="0">
                  <v:stroke miterlimit="83231f" joinstyle="miter"/>
                  <v:path arrowok="t" textboxrect="0,0,831609,307810"/>
                </v:shape>
                <v:shape id="Shape 8279" o:spid="_x0000_s1582" style="position:absolute;left:8693;top:16829;width:8317;height:3079;visibility:visible;mso-wrap-style:square;v-text-anchor:top" coordsize="831609,307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" path="m,l831609,r,307810l,307810,,xe" filled="f" strokeweight=".21mm">
                  <v:path arrowok="t" textboxrect="0,0,831609,307810"/>
                </v:shape>
                <v:rect id="Rectangle 8280" o:spid="_x0000_s1583" style="position:absolute;left:7531;top:404;width:7818;height:11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" filled="f" stroked="f">
                  <v:textbox inset="0,0,0,0">
                    <w:txbxContent>
                      <w:p w14:paraId="3D619A97" w14:textId="77777777" w:rsidR="006118A4" w:rsidRDefault="006118A4" w:rsidP="002218E2">
                        <w:r>
                          <w:rPr>
                            <w:rFonts w:ascii="Liberation Sans" w:eastAsia="Liberation Sans" w:hAnsi="Liberation Sans" w:cs="Liberation Sans"/>
                            <w:b/>
                            <w:sz w:val="13"/>
                          </w:rPr>
                          <w:t>Exponat löschen</w:t>
                        </w:r>
                      </w:p>
                    </w:txbxContent>
                  </v:textbox>
                </v:rect>
                <v:rect id="Rectangle 44181" o:spid="_x0000_s1584" style="position:absolute;left:10746;top:16811;width:5471;height:16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" filled="f" stroked="f">
                  <v:textbox inset="0,0,0,0">
                    <w:txbxContent>
                      <w:p w14:paraId="64746978" w14:textId="77777777" w:rsidR="006118A4" w:rsidRDefault="006118A4" w:rsidP="002218E2">
                        <w:r>
                          <w:rPr>
                            <w:rFonts w:ascii="Tahoma" w:eastAsia="Tahoma" w:hAnsi="Tahoma" w:cs="Tahoma"/>
                            <w:sz w:val="16"/>
                          </w:rPr>
                          <w:t>datastore</w:t>
                        </w:r>
                      </w:p>
                    </w:txbxContent>
                  </v:textbox>
                </v:rect>
                <v:rect id="Rectangle 44180" o:spid="_x0000_s1585" style="position:absolute;left:14853;top:16811;width:1918;height:16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" filled="f" stroked="f">
                  <v:textbox inset="0,0,0,0">
                    <w:txbxContent>
                      <w:p w14:paraId="60FF1FE5" w14:textId="77777777" w:rsidR="006118A4" w:rsidRDefault="006118A4" w:rsidP="002218E2">
                        <w:r>
                          <w:rPr>
                            <w:rFonts w:ascii="Tahoma" w:eastAsia="Tahoma" w:hAnsi="Tahoma" w:cs="Tahoma"/>
                            <w:sz w:val="16"/>
                          </w:rPr>
                          <w:t>&gt;&gt;</w:t>
                        </w:r>
                      </w:p>
                    </w:txbxContent>
                  </v:textbox>
                </v:rect>
                <v:rect id="Rectangle 44179" o:spid="_x0000_s1586" style="position:absolute;left:9309;top:16811;width:1936;height:16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" filled="f" stroked="f">
                  <v:textbox inset="0,0,0,0">
                    <w:txbxContent>
                      <w:p w14:paraId="36778556" w14:textId="77777777" w:rsidR="006118A4" w:rsidRDefault="006118A4" w:rsidP="002218E2">
                        <w:r>
                          <w:rPr>
                            <w:rFonts w:ascii="Tahoma" w:eastAsia="Tahoma" w:hAnsi="Tahoma" w:cs="Tahoma"/>
                            <w:sz w:val="16"/>
                          </w:rPr>
                          <w:t>&lt;&lt;</w:t>
                        </w:r>
                      </w:p>
                    </w:txbxContent>
                  </v:textbox>
                </v:rect>
                <v:shape id="Shape 8282" o:spid="_x0000_s1587" style="position:absolute;left:14234;top:10299;width:9083;height:3078;visibility:visible;mso-wrap-style:square;v-text-anchor:top" coordsize="908291,3077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" path="m115570,l793090,v63715,,115201,51473,115201,115201l908291,191884v,64072,-51486,115914,-115201,115914l115570,307798c51841,307798,,255956,,191884l,115201c,51473,51841,,115570,xe" fillcolor="#7acff5" stroked="f" strokeweight="0">
                  <v:stroke miterlimit="83231f" joinstyle="miter"/>
                  <v:path arrowok="t" textboxrect="0,0,908291,307798"/>
                </v:shape>
                <v:shape id="Shape 8283" o:spid="_x0000_s1588" style="position:absolute;left:14234;top:10299;width:9083;height:3078;visibility:visible;mso-wrap-style:square;v-text-anchor:top" coordsize="908291,3077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" path="m,115201r,76683c,255956,51841,307798,115570,307798r677520,c856805,307798,908291,255956,908291,191884r,-76683c908291,51473,856805,,793090,l115570,c51841,,,51473,,115201xe" filled="f" strokeweight=".21mm">
                  <v:path arrowok="t" textboxrect="0,0,908291,307798"/>
                </v:shape>
                <v:rect id="Rectangle 8284" o:spid="_x0000_s1589" style="position:absolute;left:10540;top:18533;width:6154;height:12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" filled="f" stroked="f">
                  <v:textbox inset="0,0,0,0">
                    <w:txbxContent>
                      <w:p w14:paraId="2242F25C" w14:textId="77777777" w:rsidR="006118A4" w:rsidRDefault="006118A4" w:rsidP="002218E2">
                        <w:r>
                          <w:rPr>
                            <w:rFonts w:ascii="Liberation Sans" w:eastAsia="Liberation Sans" w:hAnsi="Liberation Sans" w:cs="Liberation Sans"/>
                            <w:sz w:val="13"/>
                          </w:rPr>
                          <w:t>Exponatliste</w:t>
                        </w:r>
                      </w:p>
                    </w:txbxContent>
                  </v:textbox>
                </v:rect>
                <v:shape id="Shape 8285" o:spid="_x0000_s1590" style="position:absolute;left:48322;top:14526;width:7236;height:3077;visibility:visible;mso-wrap-style:square;v-text-anchor:top" coordsize="723595,3077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" path="m115558,l608038,v64084,,115557,51474,115557,115202l723595,192596v,63715,-51473,115202,-115557,115202l115558,307798c51841,307798,,256311,,192596l,115202c,51474,51841,,115558,xe" fillcolor="#7acff5" stroked="f" strokeweight="0">
                  <v:stroke miterlimit="83231f" joinstyle="miter"/>
                  <v:path arrowok="t" textboxrect="0,0,723595,307798"/>
                </v:shape>
                <v:shape id="Shape 8286" o:spid="_x0000_s1591" style="position:absolute;left:48322;top:14526;width:7236;height:3077;visibility:visible;mso-wrap-style:square;v-text-anchor:top" coordsize="723595,3077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" path="m,115202r,77394c,256311,51841,307798,115558,307798r492480,c672122,307798,723595,256311,723595,192596r,-77394c723595,51474,672122,,608038,l115558,c51841,,,51474,,115202xe" filled="f" strokeweight=".21mm">
                  <v:path arrowok="t" textboxrect="0,0,723595,307798"/>
                </v:shape>
                <v:rect id="Rectangle 8287" o:spid="_x0000_s1592" style="position:absolute;left:15001;top:11384;width:9847;height:12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" filled="f" stroked="f">
                  <v:textbox inset="0,0,0,0">
                    <w:txbxContent>
                      <w:p w14:paraId="7D587D26" w14:textId="77777777" w:rsidR="006118A4" w:rsidRDefault="006118A4" w:rsidP="002218E2">
                        <w:r>
                          <w:rPr>
                            <w:rFonts w:ascii="Liberation Sans" w:eastAsia="Liberation Sans" w:hAnsi="Liberation Sans" w:cs="Liberation Sans"/>
                            <w:sz w:val="13"/>
                          </w:rPr>
                          <w:t>Exponat auswählen</w:t>
                        </w:r>
                      </w:p>
                    </w:txbxContent>
                  </v:textbox>
                </v:rect>
                <v:shape id="Shape 45931" o:spid="_x0000_s1593" style="position:absolute;left:42091;top:4766;width:6159;height:3078;visibility:visible;mso-wrap-style:square;v-text-anchor:top" coordsize="615963,307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" path="m,l615963,r,307810l,307810,,e" fillcolor="#7acff5" stroked="f" strokeweight="0">
                  <v:stroke miterlimit="83231f" joinstyle="miter"/>
                  <v:path arrowok="t" textboxrect="0,0,615963,307810"/>
                </v:shape>
                <v:shape id="Shape 8289" o:spid="_x0000_s1594" style="position:absolute;left:42091;top:4766;width:6159;height:3078;visibility:visible;mso-wrap-style:square;v-text-anchor:top" coordsize="615963,307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" path="m,l615963,r,307810l,307810,,xe" filled="f" strokeweight=".21mm">
                  <v:path arrowok="t" textboxrect="0,0,615963,307810"/>
                </v:shape>
                <v:rect id="Rectangle 8290" o:spid="_x0000_s1595" style="position:absolute;left:50407;top:15614;width:3999;height:12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" filled="f" stroked="f">
                  <v:textbox inset="0,0,0,0">
                    <w:txbxContent>
                      <w:p w14:paraId="46C610D1" w14:textId="77777777" w:rsidR="006118A4" w:rsidRDefault="006118A4" w:rsidP="002218E2">
                        <w:r>
                          <w:rPr>
                            <w:rFonts w:ascii="Liberation Sans" w:eastAsia="Liberation Sans" w:hAnsi="Liberation Sans" w:cs="Liberation Sans"/>
                            <w:sz w:val="13"/>
                          </w:rPr>
                          <w:t>Logging</w:t>
                        </w:r>
                      </w:p>
                    </w:txbxContent>
                  </v:textbox>
                </v:rect>
                <v:shape id="Shape 45932" o:spid="_x0000_s1596" style="position:absolute;left:13388;top:11757;width:929;height:929;visibility:visible;mso-wrap-style:square;v-text-anchor:top" coordsize="92875,928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" path="m,l92875,r,92888l,92888,,e" fillcolor="#7acff5" stroked="f" strokeweight="0">
                  <v:stroke miterlimit="83231f" joinstyle="miter"/>
                  <v:path arrowok="t" textboxrect="0,0,92875,92888"/>
                </v:shape>
                <v:shape id="Shape 8292" o:spid="_x0000_s1597" style="position:absolute;left:13388;top:11757;width:929;height:929;visibility:visible;mso-wrap-style:square;v-text-anchor:top" coordsize="92875,928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" path="m,l92875,r,92888l,92888,,xe" filled="f" strokeweight=".21mm">
                  <v:path arrowok="t" textboxrect="0,0,92875,92888"/>
                </v:shape>
                <v:shape id="Shape 45933" o:spid="_x0000_s1598" style="position:absolute;top:10684;width:9543;height:3078;visibility:visible;mso-wrap-style:square;v-text-anchor:top" coordsize="954354,3077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" path="m,l954354,r,307797l,307797,,e" fillcolor="#7acff5" stroked="f" strokeweight="0">
                  <v:stroke miterlimit="83231f" joinstyle="miter"/>
                  <v:path arrowok="t" textboxrect="0,0,954354,307797"/>
                </v:shape>
                <v:shape id="Shape 8294" o:spid="_x0000_s1599" style="position:absolute;top:10684;width:9543;height:3078;visibility:visible;mso-wrap-style:square;v-text-anchor:top" coordsize="954354,3077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" path="m,l954354,r,307797l,307797,,xe" filled="f" strokeweight=".21mm">
                  <v:path arrowok="t" textboxrect="0,0,954354,307797"/>
                </v:shape>
                <v:rect id="Rectangle 8295" o:spid="_x0000_s1600" style="position:absolute;left:43549;top:5858;width:4139;height:12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" filled="f" stroked="f">
                  <v:textbox inset="0,0,0,0">
                    <w:txbxContent>
                      <w:p w14:paraId="377FFF10" w14:textId="77777777" w:rsidR="006118A4" w:rsidRDefault="006118A4" w:rsidP="002218E2">
                        <w:r>
                          <w:rPr>
                            <w:rFonts w:ascii="Liberation Sans" w:eastAsia="Liberation Sans" w:hAnsi="Liberation Sans" w:cs="Liberation Sans"/>
                            <w:sz w:val="13"/>
                          </w:rPr>
                          <w:t>Exponat</w:t>
                        </w:r>
                      </w:p>
                    </w:txbxContent>
                  </v:textbox>
                </v:rect>
                <v:shape id="Shape 8296" o:spid="_x0000_s1601" style="position:absolute;left:26622;top:10299;width:7700;height:3078;visibility:visible;mso-wrap-style:square;v-text-anchor:top" coordsize="770039,3077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" path="m115557,l654469,v63729,,115570,51473,115570,115201l770039,191884v,64072,-51841,115914,-115570,115914l115557,307798c51829,307798,,255956,,191884l,115201c,51473,51829,,115557,xe" fillcolor="#7acff5" stroked="f" strokeweight="0">
                  <v:stroke miterlimit="83231f" joinstyle="miter"/>
                  <v:path arrowok="t" textboxrect="0,0,770039,307798"/>
                </v:shape>
                <v:shape id="Shape 8297" o:spid="_x0000_s1602" style="position:absolute;left:26622;top:10299;width:7700;height:3078;visibility:visible;mso-wrap-style:square;v-text-anchor:top" coordsize="770039,3077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" path="m,115201r,76683c,255956,51829,307798,115557,307798r538912,c718198,307798,770039,255956,770039,191884r,-76683c770039,51473,718198,,654469,l115557,c51829,,,51473,,115201xe" filled="f" strokeweight=".21mm">
                  <v:path arrowok="t" textboxrect="0,0,770039,307798"/>
                </v:shape>
                <v:rect id="Rectangle 8298" o:spid="_x0000_s1603" style="position:absolute;left:1234;top:11776;width:9409;height:12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" filled="f" stroked="f">
                  <v:textbox inset="0,0,0,0">
                    <w:txbxContent>
                      <w:p w14:paraId="4468DA2F" w14:textId="77777777" w:rsidR="006118A4" w:rsidRDefault="006118A4" w:rsidP="002218E2">
                        <w:r>
                          <w:rPr>
                            <w:rFonts w:ascii="Liberation Sans" w:eastAsia="Liberation Sans" w:hAnsi="Liberation Sans" w:cs="Liberation Sans"/>
                            <w:sz w:val="13"/>
                          </w:rPr>
                          <w:t>Auswahlparameter</w:t>
                        </w:r>
                      </w:p>
                    </w:txbxContent>
                  </v:textbox>
                </v:rect>
                <v:shape id="Shape 8299" o:spid="_x0000_s1604" style="position:absolute;left:29008;top:15411;width:1080;height:1922;visibility:visible;mso-wrap-style:square;v-text-anchor:top" coordsize="108001,1922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" path="m54369,r53632,96114l54369,192239,,96114,54369,xe" fillcolor="#7acff5" stroked="f" strokeweight="0">
                  <v:stroke miterlimit="83231f" joinstyle="miter"/>
                  <v:path arrowok="t" textboxrect="0,0,108001,192239"/>
                </v:shape>
                <v:shape id="Shape 8300" o:spid="_x0000_s1605" style="position:absolute;left:29008;top:15411;width:1080;height:1922;visibility:visible;mso-wrap-style:square;v-text-anchor:top" coordsize="108001,1922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" path="m54369,r53632,96114l54369,192239,,96114,54369,xe" filled="f" strokeweight=".21mm">
                  <v:path arrowok="t" textboxrect="0,0,108001,192239"/>
                </v:shape>
                <v:shape id="Shape 8301" o:spid="_x0000_s1606" style="position:absolute;left:41936;top:15411;width:1080;height:1922;visibility:visible;mso-wrap-style:square;v-text-anchor:top" coordsize="108001,1922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" path="m54001,r54000,96114l54001,192239,,96114,54001,xe" fillcolor="#7acff5" stroked="f" strokeweight="0">
                  <v:stroke miterlimit="83231f" joinstyle="miter"/>
                  <v:path arrowok="t" textboxrect="0,0,108001,192239"/>
                </v:shape>
                <v:shape id="Shape 8302" o:spid="_x0000_s1607" style="position:absolute;left:41936;top:15411;width:1080;height:1922;visibility:visible;mso-wrap-style:square;v-text-anchor:top" coordsize="108001,1922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" path="m54001,r54000,96114l54001,192239,,96114,54001,xe" filled="f" strokeweight=".21mm">
                  <v:path arrowok="t" textboxrect="0,0,108001,192239"/>
                </v:shape>
                <v:shape id="Shape 8303" o:spid="_x0000_s1608" style="position:absolute;left:21449;top:27124;width:13413;height:3849;visibility:visible;mso-wrap-style:square;v-text-anchor:top" coordsize="1231570,3848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" path="m115202,l1116000,v63728,,115570,51841,115570,115557l1231570,269634v,63715,-51842,115201,-115570,115201l115202,384835c51486,384835,,333349,,269634l,115557c,51841,51486,,115202,xe" fillcolor="#7acff5" stroked="f" strokeweight="0">
                  <v:stroke miterlimit="83231f" joinstyle="miter"/>
                  <v:path arrowok="t" textboxrect="0,0,1231570,384835"/>
                </v:shape>
                <v:shape id="Shape 8304" o:spid="_x0000_s1609" style="position:absolute;left:21449;top:27124;width:13413;height:3849;visibility:visible;mso-wrap-style:square;v-text-anchor:top" coordsize="1231570,3848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" path="m,115557l,269634v,63715,51486,115201,115202,115201l1116000,384835v63728,,115570,-51486,115570,-115201l1231570,115557c1231570,51841,1179728,,1116000,l115202,c51486,,,51841,,115557xe" filled="f" strokeweight=".21mm">
                  <v:path arrowok="t" textboxrect="0,0,1231570,384835"/>
                </v:shape>
                <v:rect id="Rectangle 8305" o:spid="_x0000_s1610" style="position:absolute;left:27320;top:11384;width:8243;height:12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" filled="f" stroked="f">
                  <v:textbox inset="0,0,0,0">
                    <w:txbxContent>
                      <w:p w14:paraId="058720F5" w14:textId="77777777" w:rsidR="006118A4" w:rsidRDefault="006118A4" w:rsidP="002218E2">
                        <w:r>
                          <w:rPr>
                            <w:rFonts w:ascii="Liberation Sans" w:eastAsia="Liberation Sans" w:hAnsi="Liberation Sans" w:cs="Liberation Sans"/>
                            <w:sz w:val="13"/>
                          </w:rPr>
                          <w:t>Starte Löschung</w:t>
                        </w:r>
                      </w:p>
                    </w:txbxContent>
                  </v:textbox>
                </v:rect>
                <v:rect id="Rectangle 8306" o:spid="_x0000_s1611" style="position:absolute;left:22051;top:27577;width:14648;height:12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" filled="f" stroked="f">
                  <v:textbox inset="0,0,0,0">
                    <w:txbxContent>
                      <w:p w14:paraId="2C080F5A" w14:textId="77777777" w:rsidR="006118A4" w:rsidRDefault="006118A4" w:rsidP="002218E2">
                        <w:r>
                          <w:rPr>
                            <w:rFonts w:ascii="Liberation Sans" w:eastAsia="Liberation Sans" w:hAnsi="Liberation Sans" w:cs="Liberation Sans"/>
                            <w:sz w:val="13"/>
                          </w:rPr>
                          <w:t>Nutzer benachrichtigen, dass</w:t>
                        </w:r>
                      </w:p>
                    </w:txbxContent>
                  </v:textbox>
                </v:rect>
                <v:rect id="Rectangle 8307" o:spid="_x0000_s1612" style="position:absolute;left:22218;top:28540;width:13888;height:12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" filled="f" stroked="f">
                  <v:textbox inset="0,0,0,0">
                    <w:txbxContent>
                      <w:p w14:paraId="4C41B9F3" w14:textId="77777777" w:rsidR="006118A4" w:rsidRDefault="006118A4" w:rsidP="002218E2">
                        <w:r>
                          <w:rPr>
                            <w:rFonts w:ascii="Liberation Sans" w:eastAsia="Liberation Sans" w:hAnsi="Liberation Sans" w:cs="Liberation Sans"/>
                            <w:sz w:val="13"/>
                          </w:rPr>
                          <w:t>er fehlende Berechtigungen</w:t>
                        </w:r>
                      </w:p>
                    </w:txbxContent>
                  </v:textbox>
                </v:rect>
                <v:shape id="Shape 8308" o:spid="_x0000_s1613" style="position:absolute;left:39319;top:27514;width:6390;height:3078;visibility:visible;mso-wrap-style:square;v-text-anchor:top" coordsize="639001,3077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" path="m115557,l523799,v63716,,115202,51842,115202,115913l639001,192596v,63715,-51486,115202,-115202,115202l115557,307798c51829,307798,,256311,,192596l,115913c,51842,51829,,115557,xe" fillcolor="#7acff5" stroked="f" strokeweight="0">
                  <v:stroke miterlimit="83231f" joinstyle="miter"/>
                  <v:path arrowok="t" textboxrect="0,0,639001,307798"/>
                </v:shape>
                <v:shape id="Shape 8309" o:spid="_x0000_s1614" style="position:absolute;left:39319;top:27514;width:6390;height:3078;visibility:visible;mso-wrap-style:square;v-text-anchor:top" coordsize="639001,3077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" path="m,115913r,76683c,256311,51829,307798,115557,307798r408242,c587515,307798,639001,256311,639001,192596r,-76683c639001,51842,587515,,523799,l115557,c51829,,,51842,,115913xe" filled="f" strokeweight=".21mm">
                  <v:path arrowok="t" textboxrect="0,0,639001,307798"/>
                </v:shape>
                <v:rect id="Rectangle 8310" o:spid="_x0000_s1615" style="position:absolute;left:27035;top:29570;width:1576;height:12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" filled="f" stroked="f">
                  <v:textbox inset="0,0,0,0">
                    <w:txbxContent>
                      <w:p w14:paraId="10877958" w14:textId="77777777" w:rsidR="006118A4" w:rsidRDefault="006118A4" w:rsidP="002218E2">
                        <w:r>
                          <w:rPr>
                            <w:rFonts w:ascii="Liberation Sans" w:eastAsia="Liberation Sans" w:hAnsi="Liberation Sans" w:cs="Liberation Sans"/>
                            <w:sz w:val="13"/>
                          </w:rPr>
                          <w:t>hat</w:t>
                        </w:r>
                      </w:p>
                    </w:txbxContent>
                  </v:textbox>
                </v:rect>
                <v:rect id="Rectangle 8311" o:spid="_x0000_s1616" style="position:absolute;left:40931;top:28070;width:4267;height:12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" filled="f" stroked="f">
                  <v:textbox inset="0,0,0,0">
                    <w:txbxContent>
                      <w:p w14:paraId="3846E52F" w14:textId="77777777" w:rsidR="006118A4" w:rsidRDefault="006118A4" w:rsidP="002218E2">
                        <w:r>
                          <w:rPr>
                            <w:rFonts w:ascii="Liberation Sans" w:eastAsia="Liberation Sans" w:hAnsi="Liberation Sans" w:cs="Liberation Sans"/>
                            <w:sz w:val="13"/>
                          </w:rPr>
                          <w:t>Löschen</w:t>
                        </w:r>
                      </w:p>
                    </w:txbxContent>
                  </v:textbox>
                </v:rect>
                <v:shape id="Shape 45934" o:spid="_x0000_s1617" style="position:absolute;left:13388;top:13298;width:929;height:925;visibility:visible;mso-wrap-style:square;v-text-anchor:top" coordsize="92875,92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" path="m,l92875,r,92519l,92519,,e" fillcolor="#7acff5" stroked="f" strokeweight="0">
                  <v:stroke miterlimit="83231f" joinstyle="miter"/>
                  <v:path arrowok="t" textboxrect="0,0,92875,92519"/>
                </v:shape>
                <v:shape id="Shape 8313" o:spid="_x0000_s1618" style="position:absolute;left:13388;top:13298;width:929;height:925;visibility:visible;mso-wrap-style:square;v-text-anchor:top" coordsize="92875,92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" path="m,l92875,r,92519l,92519,,xe" filled="f" strokeweight=".21mm">
                  <v:path arrowok="t" textboxrect="0,0,92875,92519"/>
                </v:shape>
                <v:shape id="Shape 45935" o:spid="_x0000_s1619" style="position:absolute;left:23313;top:10760;width:929;height:925;visibility:visible;mso-wrap-style:square;v-text-anchor:top" coordsize="92888,92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" path="m,l92888,r,92520l,92520,,e" fillcolor="#7acff5" stroked="f" strokeweight="0">
                  <v:stroke miterlimit="83231f" joinstyle="miter"/>
                  <v:path arrowok="t" textboxrect="0,0,92888,92520"/>
                </v:shape>
                <v:shape id="Shape 8315" o:spid="_x0000_s1620" style="position:absolute;left:23313;top:10760;width:929;height:925;visibility:visible;mso-wrap-style:square;v-text-anchor:top" coordsize="92888,92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" path="m,l92888,r,92520l,92520,,xe" filled="f" strokeweight=".21mm">
                  <v:path arrowok="t" textboxrect="0,0,92888,92520"/>
                </v:shape>
                <v:shape id="Shape 45936" o:spid="_x0000_s1621" style="position:absolute;left:47476;top:14680;width:925;height:926;visibility:visible;mso-wrap-style:square;v-text-anchor:top" coordsize="92520,92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" path="m,l92520,r,92520l,92520,,e" fillcolor="#7acff5" stroked="f" strokeweight="0">
                  <v:stroke miterlimit="83231f" joinstyle="miter"/>
                  <v:path arrowok="t" textboxrect="0,0,92520,92520"/>
                </v:shape>
                <v:shape id="Shape 8317" o:spid="_x0000_s1622" style="position:absolute;left:47476;top:14680;width:925;height:926;visibility:visible;mso-wrap-style:square;v-text-anchor:top" coordsize="92520,92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" path="m,l92520,r,92520l,92520,,xe" filled="f" strokeweight=".21mm">
                  <v:path arrowok="t" textboxrect="0,0,92520,92520"/>
                </v:shape>
                <v:shape id="Shape 8318" o:spid="_x0000_s1623" style="position:absolute;left:59558;top:14526;width:4619;height:3077;visibility:visible;mso-wrap-style:square;v-text-anchor:top" coordsize="461886,3077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" path="m115201,l345961,v64084,,115925,51474,115925,115202l461886,192596v,63715,-51841,115202,-115925,115202l115201,307798c51486,307798,,256311,,192596l,115202c,51474,51486,,115201,xe" fillcolor="#7acff5" stroked="f" strokeweight="0">
                  <v:stroke miterlimit="83231f" joinstyle="miter"/>
                  <v:path arrowok="t" textboxrect="0,0,461886,307798"/>
                </v:shape>
                <v:shape id="Shape 8319" o:spid="_x0000_s1624" style="position:absolute;left:59558;top:14526;width:4619;height:3077;visibility:visible;mso-wrap-style:square;v-text-anchor:top" coordsize="461886,3077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" path="m,115202r,77394c,256311,51486,307798,115201,307798r230760,c410045,307798,461886,256311,461886,192596r,-77394c461886,51474,410045,,345961,l115201,c51486,,,51474,,115202xe" filled="f" strokeweight=".21mm">
                  <v:path arrowok="t" textboxrect="0,0,461886,307798"/>
                </v:shape>
                <v:rect id="Rectangle 8320" o:spid="_x0000_s1625" style="position:absolute;left:40553;top:29215;width:5346;height:12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" filled="f" stroked="f">
                  <v:textbox inset="0,0,0,0">
                    <w:txbxContent>
                      <w:p w14:paraId="12D3091B" w14:textId="77777777" w:rsidR="006118A4" w:rsidRDefault="006118A4" w:rsidP="002218E2">
                        <w:r>
                          <w:rPr>
                            <w:rFonts w:ascii="Liberation Sans" w:eastAsia="Liberation Sans" w:hAnsi="Liberation Sans" w:cs="Liberation Sans"/>
                            <w:sz w:val="13"/>
                          </w:rPr>
                          <w:t>abbrechen</w:t>
                        </w:r>
                      </w:p>
                    </w:txbxContent>
                  </v:textbox>
                </v:rect>
                <v:rect id="Rectangle 8321" o:spid="_x0000_s1626" style="position:absolute;left:60249;top:15081;width:4138;height:12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" filled="f" stroked="f">
                  <v:textbox inset="0,0,0,0">
                    <w:txbxContent>
                      <w:p w14:paraId="4510F9CB" w14:textId="77777777" w:rsidR="006118A4" w:rsidRDefault="006118A4" w:rsidP="002218E2">
                        <w:r>
                          <w:rPr>
                            <w:rFonts w:ascii="Liberation Sans" w:eastAsia="Liberation Sans" w:hAnsi="Liberation Sans" w:cs="Liberation Sans"/>
                            <w:sz w:val="13"/>
                          </w:rPr>
                          <w:t>Exponat</w:t>
                        </w:r>
                      </w:p>
                    </w:txbxContent>
                  </v:textbox>
                </v:rect>
                <v:shape id="Shape 45937" o:spid="_x0000_s1627" style="position:absolute;left:58633;top:14680;width:928;height:926;visibility:visible;mso-wrap-style:square;v-text-anchor:top" coordsize="92888,92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" path="m,l92888,r,92520l,92520,,e" fillcolor="#7acff5" stroked="f" strokeweight="0">
                  <v:stroke miterlimit="83231f" joinstyle="miter"/>
                  <v:path arrowok="t" textboxrect="0,0,92888,92520"/>
                </v:shape>
                <v:shape id="Shape 8323" o:spid="_x0000_s1628" style="position:absolute;left:58633;top:14680;width:928;height:926;visibility:visible;mso-wrap-style:square;v-text-anchor:top" coordsize="92888,92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" path="m,l92888,r,92520l,92520,,xe" filled="f" strokeweight=".21mm">
                  <v:path arrowok="t" textboxrect="0,0,92888,92520"/>
                </v:shape>
                <v:shape id="Shape 8324" o:spid="_x0000_s1629" style="position:absolute;left:55940;top:22211;width:7466;height:3079;visibility:visible;mso-wrap-style:square;v-text-anchor:top" coordsize="746646,307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" path="m115557,l631444,v63716,,115202,51485,115202,115201l746646,192239v,63729,-51486,115571,-115202,115571l115557,307810c51841,307810,,255968,,192239l,115201c,51485,51841,,115557,xe" fillcolor="#7acff5" stroked="f" strokeweight="0">
                  <v:stroke miterlimit="83231f" joinstyle="miter"/>
                  <v:path arrowok="t" textboxrect="0,0,746646,307810"/>
                </v:shape>
                <v:shape id="Shape 8325" o:spid="_x0000_s1630" style="position:absolute;left:55940;top:22211;width:7466;height:3079;visibility:visible;mso-wrap-style:square;v-text-anchor:top" coordsize="746646,307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" path="m,115201r,77038c,255968,51841,307810,115557,307810r515887,c695160,307810,746646,255968,746646,192239r,-77038c746646,51485,695160,,631444,l115557,c51841,,,51485,,115201xe" filled="f" strokeweight=".21mm">
                  <v:path arrowok="t" textboxrect="0,0,746646,307810"/>
                </v:shape>
                <v:rect id="Rectangle 8326" o:spid="_x0000_s1631" style="position:absolute;left:60325;top:16237;width:3896;height:12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" filled="f" stroked="f">
                  <v:textbox inset="0,0,0,0">
                    <w:txbxContent>
                      <w:p w14:paraId="374BC84C" w14:textId="77777777" w:rsidR="006118A4" w:rsidRDefault="006118A4" w:rsidP="002218E2">
                        <w:r>
                          <w:rPr>
                            <w:rFonts w:ascii="Liberation Sans" w:eastAsia="Liberation Sans" w:hAnsi="Liberation Sans" w:cs="Liberation Sans"/>
                            <w:sz w:val="13"/>
                          </w:rPr>
                          <w:t>löschen</w:t>
                        </w:r>
                      </w:p>
                    </w:txbxContent>
                  </v:textbox>
                </v:rect>
                <v:rect id="Rectangle 8327" o:spid="_x0000_s1632" style="position:absolute;left:56316;top:22657;width:7857;height:12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" filled="f" stroked="f">
                  <v:textbox inset="0,0,0,0">
                    <w:txbxContent>
                      <w:p w14:paraId="714FE67F" w14:textId="77777777" w:rsidR="006118A4" w:rsidRDefault="006118A4" w:rsidP="002218E2">
                        <w:r>
                          <w:rPr>
                            <w:rFonts w:ascii="Liberation Sans" w:eastAsia="Liberation Sans" w:hAnsi="Liberation Sans" w:cs="Liberation Sans"/>
                            <w:sz w:val="13"/>
                          </w:rPr>
                          <w:t>Erfolgsmeldung</w:t>
                        </w:r>
                      </w:p>
                    </w:txbxContent>
                  </v:textbox>
                </v:rect>
                <v:shape id="Shape 8328" o:spid="_x0000_s1633" style="position:absolute;left:57632;top:28090;width:1080;height:1926;visibility:visible;mso-wrap-style:square;v-text-anchor:top" coordsize="108001,192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" path="m54356,r53645,96126l54356,192595,,96126,54356,xe" fillcolor="#7acff5" stroked="f" strokeweight="0">
                  <v:stroke miterlimit="83231f" joinstyle="miter"/>
                  <v:path arrowok="t" textboxrect="0,0,108001,192595"/>
                </v:shape>
                <v:shape id="Shape 8329" o:spid="_x0000_s1634" style="position:absolute;left:57632;top:28090;width:1080;height:1926;visibility:visible;mso-wrap-style:square;v-text-anchor:top" coordsize="108001,192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" path="m54356,r53645,96126l54356,192595,,96126,54356,xe" filled="f" strokeweight=".21mm">
                  <v:path arrowok="t" textboxrect="0,0,108001,192595"/>
                </v:shape>
                <v:rect id="Rectangle 8330" o:spid="_x0000_s1635" style="position:absolute;left:57632;top:23710;width:4958;height:12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" filled="f" stroked="f">
                  <v:textbox inset="0,0,0,0">
                    <w:txbxContent>
                      <w:p w14:paraId="214A7CA4" w14:textId="77777777" w:rsidR="006118A4" w:rsidRDefault="006118A4" w:rsidP="002218E2">
                        <w:r>
                          <w:rPr>
                            <w:rFonts w:ascii="Liberation Sans" w:eastAsia="Liberation Sans" w:hAnsi="Liberation Sans" w:cs="Liberation Sans"/>
                            <w:sz w:val="13"/>
                          </w:rPr>
                          <w:t>ausgeben</w:t>
                        </w:r>
                      </w:p>
                    </w:txbxContent>
                  </v:textbox>
                </v:rect>
                <v:rect id="Rectangle 8331" o:spid="_x0000_s1636" style="position:absolute;left:25783;top:17770;width:10025;height:12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" filled="f" stroked="f">
                  <v:textbox inset="0,0,0,0">
                    <w:txbxContent>
                      <w:p w14:paraId="419C65A3" w14:textId="77777777" w:rsidR="006118A4" w:rsidRDefault="006118A4" w:rsidP="002218E2">
                        <w:r>
                          <w:rPr>
                            <w:rFonts w:ascii="Liberation Sans" w:eastAsia="Liberation Sans" w:hAnsi="Liberation Sans" w:cs="Liberation Sans"/>
                            <w:sz w:val="13"/>
                          </w:rPr>
                          <w:t>Ist User oder Admin</w:t>
                        </w:r>
                      </w:p>
                    </w:txbxContent>
                  </v:textbox>
                </v:rect>
                <v:shape id="Shape 8332" o:spid="_x0000_s1637" style="position:absolute;left:11926;top:5378;width:0;height:5843;visibility:visible;mso-wrap-style:square;v-text-anchor:top" coordsize="0,584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" path="m,l,584289e" filled="f" strokeweight=".21mm">
                  <v:path arrowok="t" textboxrect="0,0,0,584289"/>
                </v:shape>
                <v:shape id="Shape 8333" o:spid="_x0000_s1638" style="position:absolute;left:11926;top:11221;width:2308;height:0;visibility:visible;mso-wrap-style:square;v-text-anchor:top" coordsize="23075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" path="m,l230759,e" filled="f" strokeweight=".21mm">
                  <v:path arrowok="t" textboxrect="0,0,230759,0"/>
                </v:shape>
                <v:shape id="Shape 8334" o:spid="_x0000_s1639" style="position:absolute;left:13312;top:10760;width:925;height:464;visibility:visible;mso-wrap-style:square;v-text-anchor:top" coordsize="92520,46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" path="m92520,46444l,e" filled="f" strokeweight=".21mm">
                  <v:path arrowok="t" textboxrect="0,0,92520,46444"/>
                </v:shape>
                <v:shape id="Shape 8335" o:spid="_x0000_s1640" style="position:absolute;left:13312;top:11221;width:925;height:464;visibility:visible;mso-wrap-style:square;v-text-anchor:top" coordsize="92520,46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" path="m92520,l,46431e" filled="f" strokeweight=".21mm">
                  <v:path arrowok="t" textboxrect="0,0,92520,46431"/>
                </v:shape>
                <v:shape id="Shape 8336" o:spid="_x0000_s1641" style="position:absolute;left:9539;top:12218;width:3849;height:0;visibility:visible;mso-wrap-style:square;v-text-anchor:top" coordsize="3848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" path="m,l384835,e" filled="f" strokeweight=".21mm">
                  <v:path arrowok="t" textboxrect="0,0,384835,0"/>
                </v:shape>
                <v:shape id="Shape 8337" o:spid="_x0000_s1642" style="position:absolute;left:12463;top:11757;width:928;height:464;visibility:visible;mso-wrap-style:square;v-text-anchor:top" coordsize="92875,46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" path="m92875,46444l,e" filled="f" strokeweight=".21mm">
                  <v:path arrowok="t" textboxrect="0,0,92875,46444"/>
                </v:shape>
                <v:shape id="Shape 8338" o:spid="_x0000_s1643" style="position:absolute;left:12463;top:12218;width:928;height:468;visibility:visible;mso-wrap-style:square;v-text-anchor:top" coordsize="92875,467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" path="m92875,l,46799e" filled="f" strokeweight=".21mm">
                  <v:path arrowok="t" textboxrect="0,0,92875,46799"/>
                </v:shape>
                <v:shape id="Shape 8339" o:spid="_x0000_s1644" style="position:absolute;left:23392;top:12218;width:3154;height:0;visibility:visible;mso-wrap-style:square;v-text-anchor:top" coordsize="3153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" path="m,l315354,e" filled="f" strokeweight=".21mm">
                  <v:path arrowok="t" textboxrect="0,0,315354,0"/>
                </v:shape>
                <v:shape id="Shape 8340" o:spid="_x0000_s1645" style="position:absolute;left:25621;top:11757;width:928;height:464;visibility:visible;mso-wrap-style:square;v-text-anchor:top" coordsize="92888,46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" path="m92888,46444l,e" filled="f" strokeweight=".21mm">
                  <v:path arrowok="t" textboxrect="0,0,92888,46444"/>
                </v:shape>
                <v:shape id="Shape 8341" o:spid="_x0000_s1646" style="position:absolute;left:25621;top:12218;width:928;height:468;visibility:visible;mso-wrap-style:square;v-text-anchor:top" coordsize="92888,467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" path="m92888,l,46799e" filled="f" strokeweight=".21mm">
                  <v:path arrowok="t" textboxrect="0,0,92888,46799"/>
                </v:shape>
                <v:shape id="Shape 8342" o:spid="_x0000_s1647" style="position:absolute;left:29548;top:13373;width:0;height:1998;visibility:visible;mso-wrap-style:square;v-text-anchor:top" coordsize="0,1997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" path="m,l,199796e" filled="f" strokeweight=".21mm">
                  <v:path arrowok="t" textboxrect="0,0,0,199796"/>
                </v:shape>
                <v:shape id="Shape 8343" o:spid="_x0000_s1648" style="position:absolute;left:29548;top:14450;width:465;height:925;visibility:visible;mso-wrap-style:square;v-text-anchor:top" coordsize="46444,92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" path="m,92520l46444,e" filled="f" strokeweight=".21mm">
                  <v:path arrowok="t" textboxrect="0,0,46444,92520"/>
                </v:shape>
                <v:shape id="Shape 8344" o:spid="_x0000_s1649" style="position:absolute;left:29087;top:14450;width:465;height:925;visibility:visible;mso-wrap-style:square;v-text-anchor:top" coordsize="46444,92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" path="m46444,92520l,e" filled="f" strokeweight=".21mm">
                  <v:path arrowok="t" textboxrect="0,0,46444,92520"/>
                </v:shape>
                <v:shape id="Shape 8345" o:spid="_x0000_s1650" style="position:absolute;left:30009;top:16369;width:12002;height:0;visibility:visible;mso-wrap-style:square;v-text-anchor:top" coordsize="12002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" path="m,l1200239,e" filled="f" strokeweight=".21mm">
                  <v:path arrowok="t" textboxrect="0,0,1200239,0"/>
                </v:shape>
                <v:shape id="Shape 8346" o:spid="_x0000_s1651" style="position:absolute;left:41090;top:15908;width:925;height:464;visibility:visible;mso-wrap-style:square;v-text-anchor:top" coordsize="92520,46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" path="m92520,46431l,e" filled="f" strokeweight=".21mm">
                  <v:path arrowok="t" textboxrect="0,0,92520,46431"/>
                </v:shape>
                <v:shape id="Shape 8347" o:spid="_x0000_s1652" style="position:absolute;left:41090;top:16369;width:925;height:464;visibility:visible;mso-wrap-style:square;v-text-anchor:top" coordsize="92520,46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" path="m92520,l,46444e" filled="f" strokeweight=".21mm">
                  <v:path arrowok="t" textboxrect="0,0,92520,46444"/>
                </v:shape>
                <v:shape id="Shape 8348" o:spid="_x0000_s1653" style="position:absolute;left:29548;top:17215;width:0;height:9914;visibility:visible;mso-wrap-style:square;v-text-anchor:top" coordsize="0,991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" path="m,l,991451e" filled="f" strokeweight=".21mm">
                  <v:path arrowok="t" textboxrect="0,0,0,991451"/>
                </v:shape>
                <v:shape id="Shape 8349" o:spid="_x0000_s1654" style="position:absolute;left:29548;top:26207;width:465;height:926;visibility:visible;mso-wrap-style:square;v-text-anchor:top" coordsize="46444,92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" path="m,92520l46444,e" filled="f" strokeweight=".21mm">
                  <v:path arrowok="t" textboxrect="0,0,46444,92520"/>
                </v:shape>
                <v:shape id="Shape 8350" o:spid="_x0000_s1655" style="position:absolute;left:29087;top:26207;width:465;height:926;visibility:visible;mso-wrap-style:square;v-text-anchor:top" coordsize="46444,92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" path="m46444,92520l,e" filled="f" strokeweight=".21mm">
                  <v:path arrowok="t" textboxrect="0,0,46444,92520"/>
                </v:shape>
                <v:shape id="Shape 8351" o:spid="_x0000_s1656" style="position:absolute;left:42472;top:17215;width:0;height:10224;visibility:visible;mso-wrap-style:square;v-text-anchor:top" coordsize="0,10224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" path="m,l,1022401e" filled="f" strokeweight=".21mm">
                  <v:path arrowok="t" textboxrect="0,0,0,1022401"/>
                </v:shape>
                <v:shape id="Shape 8352" o:spid="_x0000_s1657" style="position:absolute;left:42472;top:26517;width:468;height:925;visibility:visible;mso-wrap-style:square;v-text-anchor:top" coordsize="46799,92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" path="m,92520l46799,e" filled="f" strokeweight=".21mm">
                  <v:path arrowok="t" textboxrect="0,0,46799,92520"/>
                </v:shape>
                <v:shape id="Shape 8353" o:spid="_x0000_s1658" style="position:absolute;left:42011;top:26517;width:465;height:925;visibility:visible;mso-wrap-style:square;v-text-anchor:top" coordsize="46431,92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" path="m46431,92520l,e" filled="f" strokeweight=".21mm">
                  <v:path arrowok="t" textboxrect="0,0,46431,92520"/>
                </v:shape>
                <v:shape id="Shape 8354" o:spid="_x0000_s1659" style="position:absolute;left:35009;top:29052;width:4310;height:0;visibility:visible;mso-wrap-style:square;v-text-anchor:top" coordsize="4309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" path="m,l430924,e" filled="f" strokeweight=".21mm">
                  <v:path arrowok="t" textboxrect="0,0,430924,0"/>
                </v:shape>
                <v:shape id="Shape 8355" o:spid="_x0000_s1660" style="position:absolute;left:38397;top:28591;width:925;height:464;visibility:visible;mso-wrap-style:square;v-text-anchor:top" coordsize="92519,46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" path="m92519,46444l,e" filled="f" strokeweight=".21mm">
                  <v:path arrowok="t" textboxrect="0,0,92519,46444"/>
                </v:shape>
                <v:shape id="Shape 8356" o:spid="_x0000_s1661" style="position:absolute;left:38397;top:29052;width:925;height:464;visibility:visible;mso-wrap-style:square;v-text-anchor:top" coordsize="92519,46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" path="m92519,l,46431e" filled="f" strokeweight=".21mm">
                  <v:path arrowok="t" textboxrect="0,0,92519,46431"/>
                </v:shape>
                <v:shape id="Shape 8357" o:spid="_x0000_s1662" style="position:absolute;left:45705;top:29052;width:11927;height:0;visibility:visible;mso-wrap-style:square;v-text-anchor:top" coordsize="11926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" path="m,l1192682,e" filled="f" strokeweight=".21mm">
                  <v:path arrowok="t" textboxrect="0,0,1192682,0"/>
                </v:shape>
                <v:shape id="Shape 8358" o:spid="_x0000_s1663" style="position:absolute;left:56710;top:28591;width:925;height:464;visibility:visible;mso-wrap-style:square;v-text-anchor:top" coordsize="92519,46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" path="m92519,46444l,e" filled="f" strokeweight=".21mm">
                  <v:path arrowok="t" textboxrect="0,0,92519,46444"/>
                </v:shape>
                <v:shape id="Shape 8359" o:spid="_x0000_s1664" style="position:absolute;left:56710;top:29052;width:925;height:464;visibility:visible;mso-wrap-style:square;v-text-anchor:top" coordsize="92519,46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" path="m92519,l,46431e" filled="f" strokeweight=".21mm">
                  <v:path arrowok="t" textboxrect="0,0,92519,46431"/>
                </v:shape>
                <v:shape id="Shape 8360" o:spid="_x0000_s1665" style="position:absolute;left:43012;top:16369;width:5310;height:0;visibility:visible;mso-wrap-style:square;v-text-anchor:top" coordsize="5309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" path="m,l530999,e" filled="f" strokeweight=".21mm">
                  <v:path arrowok="t" textboxrect="0,0,530999,0"/>
                </v:shape>
                <v:shape id="Shape 8361" o:spid="_x0000_s1666" style="position:absolute;left:47401;top:15908;width:925;height:464;visibility:visible;mso-wrap-style:square;v-text-anchor:top" coordsize="92520,46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" path="m92520,46431l,e" filled="f" strokeweight=".21mm">
                  <v:path arrowok="t" textboxrect="0,0,92520,46431"/>
                </v:shape>
                <v:shape id="Shape 8362" o:spid="_x0000_s1667" style="position:absolute;left:47401;top:16369;width:925;height:464;visibility:visible;mso-wrap-style:square;v-text-anchor:top" coordsize="92520,46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" path="m92520,l,46444e" filled="f" strokeweight=".21mm">
                  <v:path arrowok="t" textboxrect="0,0,92520,46444"/>
                </v:shape>
                <v:shape id="Shape 8363" o:spid="_x0000_s1668" style="position:absolute;left:55555;top:16063;width:4003;height:0;visibility:visible;mso-wrap-style:square;v-text-anchor:top" coordsize="4003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" path="m,l400317,e" filled="f" strokeweight=".21mm">
                  <v:path arrowok="t" textboxrect="0,0,400317,0"/>
                </v:shape>
                <v:shape id="Shape 8364" o:spid="_x0000_s1669" style="position:absolute;left:58633;top:15602;width:928;height:464;visibility:visible;mso-wrap-style:square;v-text-anchor:top" coordsize="92888,46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" path="m92888,46444l,e" filled="f" strokeweight=".21mm">
                  <v:path arrowok="t" textboxrect="0,0,92888,46444"/>
                </v:shape>
                <v:shape id="Shape 8365" o:spid="_x0000_s1670" style="position:absolute;left:58633;top:16063;width:928;height:464;visibility:visible;mso-wrap-style:square;v-text-anchor:top" coordsize="92888,46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" path="m92888,l,46431e" filled="f" strokeweight=".21mm">
                  <v:path arrowok="t" textboxrect="0,0,92888,46431"/>
                </v:shape>
                <v:shape id="Shape 8366" o:spid="_x0000_s1671" style="position:absolute;left:13928;top:14140;width:0;height:2614;visibility:visible;mso-wrap-style:square;v-text-anchor:top" coordsize="0,2613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" path="m,261353l,e" filled="f" strokeweight=".21mm">
                  <v:path arrowok="t" textboxrect="0,0,0,261353"/>
                </v:shape>
                <v:shape id="Shape 8367" o:spid="_x0000_s1672" style="position:absolute;left:13463;top:14140;width:468;height:926;visibility:visible;mso-wrap-style:square;v-text-anchor:top" coordsize="46799,92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" path="m46799,l,92519e" filled="f" strokeweight=".21mm">
                  <v:path arrowok="t" textboxrect="0,0,46799,92519"/>
                </v:shape>
                <v:shape id="Shape 8368" o:spid="_x0000_s1673" style="position:absolute;left:13928;top:14140;width:464;height:926;visibility:visible;mso-wrap-style:square;v-text-anchor:top" coordsize="46444,92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" path="m,l46444,92519e" filled="f" strokeweight=".21mm">
                  <v:path arrowok="t" textboxrect="0,0,46444,92519"/>
                </v:shape>
                <v:shape id="Shape 8369" o:spid="_x0000_s1674" style="position:absolute;left:24238;top:11221;width:1077;height:0;visibility:visible;mso-wrap-style:square;v-text-anchor:top" coordsize="1076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" path="m,l107645,e" filled="f" strokeweight=".21mm">
                  <v:path arrowok="t" textboxrect="0,0,107645,0"/>
                </v:shape>
                <v:shape id="Shape 8370" o:spid="_x0000_s1675" style="position:absolute;left:25315;top:6224;width:0;height:4997;visibility:visible;mso-wrap-style:square;v-text-anchor:top" coordsize="0,4996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" path="m,499682l,e" filled="f" strokeweight=".21mm">
                  <v:path arrowok="t" textboxrect="0,0,0,499682"/>
                </v:shape>
                <v:shape id="Shape 8371" o:spid="_x0000_s1676" style="position:absolute;left:25315;top:6224;width:16776;height:0;visibility:visible;mso-wrap-style:square;v-text-anchor:top" coordsize="16775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" path="m,l1677594,e" filled="f" strokeweight=".21mm">
                  <v:path arrowok="t" textboxrect="0,0,1677594,0"/>
                </v:shape>
                <v:shape id="Shape 8372" o:spid="_x0000_s1677" style="position:absolute;left:41165;top:5763;width:929;height:464;visibility:visible;mso-wrap-style:square;v-text-anchor:top" coordsize="92888,46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" path="m92888,46444l,e" filled="f" strokeweight=".21mm">
                  <v:path arrowok="t" textboxrect="0,0,92888,46444"/>
                </v:shape>
                <v:shape id="Shape 8373" o:spid="_x0000_s1678" style="position:absolute;left:41165;top:6224;width:929;height:464;visibility:visible;mso-wrap-style:square;v-text-anchor:top" coordsize="92888,46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" path="m92888,l,46431e" filled="f" strokeweight=".21mm">
                  <v:path arrowok="t" textboxrect="0,0,92888,46431"/>
                </v:shape>
                <v:shape id="Shape 8374" o:spid="_x0000_s1679" style="position:absolute;left:45169;top:7916;width:0;height:7070;visibility:visible;mso-wrap-style:square;v-text-anchor:top" coordsize="0,707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" path="m,l,707034e" filled="f" strokeweight=".21mm">
                  <v:path arrowok="t" textboxrect="0,0,0,707034"/>
                </v:shape>
                <v:shape id="Shape 8375" o:spid="_x0000_s1680" style="position:absolute;left:45169;top:14986;width:2152;height:0;visibility:visible;mso-wrap-style:square;v-text-anchor:top" coordsize="2152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" path="m,l215278,e" filled="f" strokeweight=".21mm">
                  <v:path arrowok="t" textboxrect="0,0,215278,0"/>
                </v:shape>
                <v:shape id="Shape 8376" o:spid="_x0000_s1681" style="position:absolute;left:46400;top:14526;width:925;height:464;visibility:visible;mso-wrap-style:square;v-text-anchor:top" coordsize="92520,46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" path="m92520,46431l,e" filled="f" strokeweight=".21mm">
                  <v:path arrowok="t" textboxrect="0,0,92520,46431"/>
                </v:shape>
                <v:shape id="Shape 8377" o:spid="_x0000_s1682" style="position:absolute;left:46400;top:14986;width:925;height:465;visibility:visible;mso-wrap-style:square;v-text-anchor:top" coordsize="92520,46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" path="m92520,l,46444e" filled="f" strokeweight=".21mm">
                  <v:path arrowok="t" textboxrect="0,0,92520,46444"/>
                </v:shape>
                <v:shape id="Shape 8378" o:spid="_x0000_s1683" style="position:absolute;left:48322;top:6303;width:8464;height:0;visibility:visible;mso-wrap-style:square;v-text-anchor:top" coordsize="8463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" path="m,l846366,e" filled="f" strokeweight=".21mm">
                  <v:path arrowok="t" textboxrect="0,0,846366,0"/>
                </v:shape>
                <v:shape id="Shape 8379" o:spid="_x0000_s1684" style="position:absolute;left:56786;top:6303;width:0;height:8683;visibility:visible;mso-wrap-style:square;v-text-anchor:top" coordsize="0,8683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" path="m,l,868324e" filled="f" strokeweight=".21mm">
                  <v:path arrowok="t" textboxrect="0,0,0,868324"/>
                </v:shape>
                <v:shape id="Shape 8380" o:spid="_x0000_s1685" style="position:absolute;left:56786;top:14986;width:1771;height:0;visibility:visible;mso-wrap-style:square;v-text-anchor:top" coordsize="1771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" path="m,l177114,e" filled="f" strokeweight=".21mm">
                  <v:path arrowok="t" textboxrect="0,0,177114,0"/>
                </v:shape>
                <v:shape id="Shape 8381" o:spid="_x0000_s1686" style="position:absolute;left:57632;top:14526;width:929;height:464;visibility:visible;mso-wrap-style:square;v-text-anchor:top" coordsize="92875,46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" path="m92875,46431l,e" filled="f" strokeweight=".21mm">
                  <v:path arrowok="t" textboxrect="0,0,92875,46431"/>
                </v:shape>
                <v:shape id="Shape 8382" o:spid="_x0000_s1687" style="position:absolute;left:57632;top:14986;width:929;height:465;visibility:visible;mso-wrap-style:square;v-text-anchor:top" coordsize="92875,46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" path="m92875,l,46444e" filled="f" strokeweight=".21mm">
                  <v:path arrowok="t" textboxrect="0,0,92875,46444"/>
                </v:shape>
                <v:shape id="Shape 8383" o:spid="_x0000_s1688" style="position:absolute;left:61865;top:17600;width:0;height:4611;visibility:visible;mso-wrap-style:square;v-text-anchor:top" coordsize="0,461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" path="m,l,461150e" filled="f" strokeweight=".21mm">
                  <v:path arrowok="t" textboxrect="0,0,0,461150"/>
                </v:shape>
                <v:shape id="Shape 8384" o:spid="_x0000_s1689" style="position:absolute;left:61865;top:21290;width:465;height:925;visibility:visible;mso-wrap-style:square;v-text-anchor:top" coordsize="46444,92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" path="m,92520l46444,e" filled="f" strokeweight=".21mm">
                  <v:path arrowok="t" textboxrect="0,0,46444,92520"/>
                </v:shape>
                <v:shape id="Shape 8385" o:spid="_x0000_s1690" style="position:absolute;left:61405;top:21290;width:464;height:925;visibility:visible;mso-wrap-style:square;v-text-anchor:top" coordsize="46444,92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" path="m46444,92520l,e" filled="f" strokeweight=".21mm">
                  <v:path arrowok="t" textboxrect="0,0,46444,92520"/>
                </v:shape>
                <v:shape id="Shape 8386" o:spid="_x0000_s1691" style="position:absolute;left:58172;top:25286;width:0;height:2844;visibility:visible;mso-wrap-style:square;v-text-anchor:top" coordsize="0,284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" path="m,l,284404e" filled="f" strokeweight=".21mm">
                  <v:path arrowok="t" textboxrect="0,0,0,284404"/>
                </v:shape>
                <v:shape id="Shape 8387" o:spid="_x0000_s1692" style="position:absolute;left:58172;top:27208;width:464;height:925;visibility:visible;mso-wrap-style:square;v-text-anchor:top" coordsize="46444,92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" path="m,92519l46444,e" filled="f" strokeweight=".21mm">
                  <v:path arrowok="t" textboxrect="0,0,46444,92519"/>
                </v:shape>
                <v:shape id="Shape 8388" o:spid="_x0000_s1693" style="position:absolute;left:57711;top:27208;width:464;height:925;visibility:visible;mso-wrap-style:square;v-text-anchor:top" coordsize="46431,92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" path="m46431,92519l,e" filled="f" strokeweight=".21mm">
                  <v:path arrowok="t" textboxrect="0,0,46431,92519"/>
                </v:shape>
                <v:shape id="Shape 8389" o:spid="_x0000_s1694" style="position:absolute;left:58633;top:29052;width:5540;height:0;visibility:visible;mso-wrap-style:square;v-text-anchor:top" coordsize="5540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" path="m,l554038,e" filled="f" strokeweight=".21mm">
                  <v:path arrowok="t" textboxrect="0,0,554038,0"/>
                </v:shape>
                <v:shape id="Shape 8390" o:spid="_x0000_s1695" style="position:absolute;left:63251;top:28591;width:926;height:464;visibility:visible;mso-wrap-style:square;v-text-anchor:top" coordsize="92519,46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" path="m92519,46444l,e" filled="f" strokeweight=".21mm">
                  <v:path arrowok="t" textboxrect="0,0,92519,46444"/>
                </v:shape>
                <v:shape id="Shape 8391" o:spid="_x0000_s1696" style="position:absolute;left:63251;top:29052;width:926;height:464;visibility:visible;mso-wrap-style:square;v-text-anchor:top" coordsize="92519,46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" path="m92519,l,46431e" filled="f" strokeweight=".21mm">
                  <v:path arrowok="t" textboxrect="0,0,92519,46431"/>
                </v:shape>
                <v:rect id="Rectangle 8392" o:spid="_x0000_s1697" style="position:absolute;left:37630;top:18076;width:12881;height:12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" filled="f" stroked="f">
                  <v:textbox inset="0,0,0,0">
                    <w:txbxContent>
                      <w:p w14:paraId="27F3F1B0" w14:textId="77777777" w:rsidR="006118A4" w:rsidRDefault="006118A4" w:rsidP="002218E2">
                        <w:r>
                          <w:rPr>
                            <w:rFonts w:ascii="Liberation Sans" w:eastAsia="Liberation Sans" w:hAnsi="Liberation Sans" w:cs="Liberation Sans"/>
                            <w:sz w:val="13"/>
                          </w:rPr>
                          <w:t>Löschung wurde bestätigt</w:t>
                        </w:r>
                      </w:p>
                    </w:txbxContent>
                  </v:textbox>
                </v:rect>
                <v:rect id="Rectangle 44176" o:spid="_x0000_s1698" style="position:absolute;left:44704;top:15996;width:313;height:12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" filled="f" stroked="f">
                  <v:textbox inset="0,0,0,0">
                    <w:txbxContent>
                      <w:p w14:paraId="548BADC0" w14:textId="77777777" w:rsidR="006118A4" w:rsidRDefault="006118A4" w:rsidP="002218E2">
                        <w:r>
                          <w:rPr>
                            <w:rFonts w:ascii="Liberation Sans" w:eastAsia="Liberation Sans" w:hAnsi="Liberation Sans" w:cs="Liberation Sans"/>
                            <w:sz w:val="13"/>
                          </w:rPr>
                          <w:t>[</w:t>
                        </w:r>
                      </w:p>
                    </w:txbxContent>
                  </v:textbox>
                </v:rect>
                <v:rect id="Rectangle 44178" o:spid="_x0000_s1699" style="position:absolute;left:44957;top:15996;width:865;height:12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" filled="f" stroked="f">
                  <v:textbox inset="0,0,0,0">
                    <w:txbxContent>
                      <w:p w14:paraId="0D957D2A" w14:textId="77777777" w:rsidR="006118A4" w:rsidRDefault="006118A4" w:rsidP="002218E2">
                        <w:r>
                          <w:rPr>
                            <w:rFonts w:ascii="Liberation Sans" w:eastAsia="Liberation Sans" w:hAnsi="Liberation Sans" w:cs="Liberation Sans"/>
                            <w:sz w:val="13"/>
                          </w:rPr>
                          <w:t>ja</w:t>
                        </w:r>
                      </w:p>
                    </w:txbxContent>
                  </v:textbox>
                </v:rect>
                <v:rect id="Rectangle 44177" o:spid="_x0000_s1700" style="position:absolute;left:45604;top:15996;width:313;height:12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" filled="f" stroked="f">
                  <v:textbox inset="0,0,0,0">
                    <w:txbxContent>
                      <w:p w14:paraId="3AEF62A4" w14:textId="77777777" w:rsidR="006118A4" w:rsidRDefault="006118A4" w:rsidP="002218E2">
                        <w:r>
                          <w:rPr>
                            <w:rFonts w:ascii="Liberation Sans" w:eastAsia="Liberation Sans" w:hAnsi="Liberation Sans" w:cs="Liberation Sans"/>
                            <w:sz w:val="13"/>
                          </w:rPr>
                          <w:t>]</w:t>
                        </w:r>
                      </w:p>
                    </w:txbxContent>
                  </v:textbox>
                </v:rect>
                <v:rect id="Rectangle 44187" o:spid="_x0000_s1701" style="position:absolute;left:42025;top:22152;width:2128;height:12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" filled="f" stroked="f">
                  <v:textbox inset="0,0,0,0">
                    <w:txbxContent>
                      <w:p w14:paraId="0CA7F1C4" w14:textId="77777777" w:rsidR="006118A4" w:rsidRDefault="006118A4" w:rsidP="002218E2">
                        <w:r>
                          <w:rPr>
                            <w:rFonts w:ascii="Liberation Sans" w:eastAsia="Liberation Sans" w:hAnsi="Liberation Sans" w:cs="Liberation Sans"/>
                            <w:sz w:val="13"/>
                          </w:rPr>
                          <w:t>nein</w:t>
                        </w:r>
                      </w:p>
                    </w:txbxContent>
                  </v:textbox>
                </v:rect>
                <v:rect id="Rectangle 44186" o:spid="_x0000_s1702" style="position:absolute;left:43622;top:22152;width:313;height:12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" filled="f" stroked="f">
                  <v:textbox inset="0,0,0,0">
                    <w:txbxContent>
                      <w:p w14:paraId="21F2AAEC" w14:textId="77777777" w:rsidR="006118A4" w:rsidRDefault="006118A4" w:rsidP="002218E2">
                        <w:r>
                          <w:rPr>
                            <w:rFonts w:ascii="Liberation Sans" w:eastAsia="Liberation Sans" w:hAnsi="Liberation Sans" w:cs="Liberation Sans"/>
                            <w:sz w:val="13"/>
                          </w:rPr>
                          <w:t>]</w:t>
                        </w:r>
                      </w:p>
                    </w:txbxContent>
                  </v:textbox>
                </v:rect>
                <v:rect id="Rectangle 44185" o:spid="_x0000_s1703" style="position:absolute;left:41785;top:22152;width:313;height:12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" filled="f" stroked="f">
                  <v:textbox inset="0,0,0,0">
                    <w:txbxContent>
                      <w:p w14:paraId="7593D47B" w14:textId="77777777" w:rsidR="006118A4" w:rsidRDefault="006118A4" w:rsidP="002218E2">
                        <w:r>
                          <w:rPr>
                            <w:rFonts w:ascii="Liberation Sans" w:eastAsia="Liberation Sans" w:hAnsi="Liberation Sans" w:cs="Liberation Sans"/>
                            <w:sz w:val="13"/>
                          </w:rPr>
                          <w:t>[</w:t>
                        </w:r>
                      </w:p>
                    </w:txbxContent>
                  </v:textbox>
                </v:rect>
                <v:rect id="Rectangle 44182" o:spid="_x0000_s1704" style="position:absolute;left:28853;top:22000;width:313;height:12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" filled="f" stroked="f">
                  <v:textbox inset="0,0,0,0">
                    <w:txbxContent>
                      <w:p w14:paraId="434B6E17" w14:textId="77777777" w:rsidR="006118A4" w:rsidRDefault="006118A4" w:rsidP="002218E2">
                        <w:r>
                          <w:rPr>
                            <w:rFonts w:ascii="Liberation Sans" w:eastAsia="Liberation Sans" w:hAnsi="Liberation Sans" w:cs="Liberation Sans"/>
                            <w:sz w:val="13"/>
                          </w:rPr>
                          <w:t>[</w:t>
                        </w:r>
                      </w:p>
                    </w:txbxContent>
                  </v:textbox>
                </v:rect>
                <v:rect id="Rectangle 44184" o:spid="_x0000_s1705" style="position:absolute;left:29094;top:22000;width:2128;height:12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" filled="f" stroked="f">
                  <v:textbox inset="0,0,0,0">
                    <w:txbxContent>
                      <w:p w14:paraId="3FCB487D" w14:textId="77777777" w:rsidR="006118A4" w:rsidRDefault="006118A4" w:rsidP="002218E2">
                        <w:r>
                          <w:rPr>
                            <w:rFonts w:ascii="Liberation Sans" w:eastAsia="Liberation Sans" w:hAnsi="Liberation Sans" w:cs="Liberation Sans"/>
                            <w:sz w:val="13"/>
                          </w:rPr>
                          <w:t>nein</w:t>
                        </w:r>
                      </w:p>
                    </w:txbxContent>
                  </v:textbox>
                </v:rect>
                <v:rect id="Rectangle 44183" o:spid="_x0000_s1706" style="position:absolute;left:30690;top:22000;width:313;height:12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" filled="f" stroked="f">
                  <v:textbox inset="0,0,0,0">
                    <w:txbxContent>
                      <w:p w14:paraId="74A8BEF8" w14:textId="77777777" w:rsidR="006118A4" w:rsidRDefault="006118A4" w:rsidP="002218E2">
                        <w:r>
                          <w:rPr>
                            <w:rFonts w:ascii="Liberation Sans" w:eastAsia="Liberation Sans" w:hAnsi="Liberation Sans" w:cs="Liberation Sans"/>
                            <w:sz w:val="13"/>
                          </w:rPr>
                          <w:t>]</w:t>
                        </w:r>
                      </w:p>
                    </w:txbxContent>
                  </v:textbox>
                </v:rect>
                <v:rect id="Rectangle 44174" o:spid="_x0000_s1707" style="position:absolute;left:35991;top:15855;width:313;height:12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" filled="f" stroked="f">
                  <v:textbox inset="0,0,0,0">
                    <w:txbxContent>
                      <w:p w14:paraId="08B32EF3" w14:textId="77777777" w:rsidR="006118A4" w:rsidRDefault="006118A4" w:rsidP="002218E2">
                        <w:r>
                          <w:rPr>
                            <w:rFonts w:ascii="Liberation Sans" w:eastAsia="Liberation Sans" w:hAnsi="Liberation Sans" w:cs="Liberation Sans"/>
                            <w:sz w:val="13"/>
                          </w:rPr>
                          <w:t>]</w:t>
                        </w:r>
                      </w:p>
                    </w:txbxContent>
                  </v:textbox>
                </v:rect>
                <v:rect id="Rectangle 44173" o:spid="_x0000_s1708" style="position:absolute;left:35092;top:15855;width:313;height:12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" filled="f" stroked="f">
                  <v:textbox inset="0,0,0,0">
                    <w:txbxContent>
                      <w:p w14:paraId="5D1CE7AF" w14:textId="77777777" w:rsidR="006118A4" w:rsidRDefault="006118A4" w:rsidP="002218E2">
                        <w:r>
                          <w:rPr>
                            <w:rFonts w:ascii="Liberation Sans" w:eastAsia="Liberation Sans" w:hAnsi="Liberation Sans" w:cs="Liberation Sans"/>
                            <w:sz w:val="13"/>
                          </w:rPr>
                          <w:t>[</w:t>
                        </w:r>
                      </w:p>
                    </w:txbxContent>
                  </v:textbox>
                </v:rect>
                <v:rect id="Rectangle 44175" o:spid="_x0000_s1709" style="position:absolute;left:35333;top:15855;width:880;height:12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" filled="f" stroked="f">
                  <v:textbox inset="0,0,0,0">
                    <w:txbxContent>
                      <w:p w14:paraId="38F10263" w14:textId="77777777" w:rsidR="006118A4" w:rsidRDefault="006118A4" w:rsidP="002218E2">
                        <w:r>
                          <w:rPr>
                            <w:rFonts w:ascii="Liberation Sans" w:eastAsia="Liberation Sans" w:hAnsi="Liberation Sans" w:cs="Liberation Sans"/>
                            <w:sz w:val="13"/>
                          </w:rPr>
                          <w:t>ja</w:t>
                        </w:r>
                      </w:p>
                    </w:txbxContent>
                  </v:textbox>
                </v:rect>
                <w10:anchorlock/>
              </v:group>
            </w:pict>
          </mc:Fallback>
        </mc:AlternateContent>
      </w:r>
    </w:p>
    <w:p w14:paraId="768565AA" w14:textId="32308527" w:rsidR="0196D19D" w:rsidRPr="00C50B0B" w:rsidRDefault="00495958" w:rsidP="00495958">
      <w:pPr>
        <w:pStyle w:val="Beschriftung"/>
        <w:rPr>
          <w:rFonts w:cs="Arial"/>
        </w:rPr>
      </w:pPr>
      <w:r w:rsidRPr="00C50B0B">
        <w:rPr>
          <w:rFonts w:cs="Arial"/>
        </w:rPr>
        <w:t xml:space="preserve">Abbildung </w:t>
      </w:r>
      <w:r w:rsidR="006118A4" w:rsidRPr="00C50B0B">
        <w:rPr>
          <w:rFonts w:cs="Arial"/>
        </w:rPr>
        <w:fldChar w:fldCharType="begin"/>
      </w:r>
      <w:r w:rsidR="006118A4" w:rsidRPr="00C50B0B">
        <w:rPr>
          <w:rFonts w:cs="Arial"/>
        </w:rPr>
        <w:instrText xml:space="preserve"> SEQ Abbildung \* ARABIC </w:instrText>
      </w:r>
      <w:r w:rsidR="006118A4" w:rsidRPr="00C50B0B">
        <w:rPr>
          <w:rFonts w:cs="Arial"/>
        </w:rPr>
        <w:fldChar w:fldCharType="separate"/>
      </w:r>
      <w:r w:rsidR="00257541" w:rsidRPr="00C50B0B">
        <w:rPr>
          <w:rFonts w:cs="Arial"/>
          <w:noProof/>
        </w:rPr>
        <w:t>22</w:t>
      </w:r>
      <w:r w:rsidR="006118A4" w:rsidRPr="00C50B0B">
        <w:rPr>
          <w:rFonts w:cs="Arial"/>
          <w:noProof/>
        </w:rPr>
        <w:fldChar w:fldCharType="end"/>
      </w:r>
      <w:r w:rsidRPr="00C50B0B">
        <w:rPr>
          <w:rFonts w:cs="Arial"/>
        </w:rPr>
        <w:t>: Aktivitätsdiagram - Exponat löschen</w:t>
      </w:r>
    </w:p>
    <w:p w14:paraId="3AF32743" w14:textId="0CB0AC99" w:rsidR="72C6F971" w:rsidRPr="00C50B0B" w:rsidRDefault="72C6F971" w:rsidP="72C6F971">
      <w:pPr>
        <w:rPr>
          <w:rFonts w:cs="Arial"/>
        </w:rPr>
      </w:pPr>
      <w:r w:rsidRPr="00C50B0B">
        <w:rPr>
          <w:rFonts w:cs="Arial"/>
        </w:rPr>
        <w:t>Das Löschen von anderen Elementen</w:t>
      </w:r>
      <w:r w:rsidR="003D4566" w:rsidRPr="00C50B0B">
        <w:rPr>
          <w:rFonts w:cs="Arial"/>
        </w:rPr>
        <w:t xml:space="preserve"> (Exponat, Nutzer und Förderer)</w:t>
      </w:r>
      <w:r w:rsidRPr="00C50B0B">
        <w:rPr>
          <w:rFonts w:cs="Arial"/>
        </w:rPr>
        <w:t xml:space="preserve"> funktioniert von der Logik </w:t>
      </w:r>
      <w:r w:rsidR="39104D05" w:rsidRPr="00C50B0B">
        <w:rPr>
          <w:rFonts w:cs="Arial"/>
        </w:rPr>
        <w:t>gleich wie in Exponat löschen.</w:t>
      </w:r>
    </w:p>
    <w:p w14:paraId="5DE6ACF5" w14:textId="64D92FCB" w:rsidR="006928CC" w:rsidRPr="00C50B0B" w:rsidRDefault="006928CC" w:rsidP="006928CC">
      <w:pPr>
        <w:pStyle w:val="berschrift2"/>
        <w:rPr>
          <w:rFonts w:cs="Arial"/>
        </w:rPr>
      </w:pPr>
      <w:bookmarkStart w:id="190" w:name="_Toc44320833"/>
      <w:r w:rsidRPr="00C50B0B">
        <w:rPr>
          <w:rFonts w:cs="Arial"/>
        </w:rPr>
        <w:lastRenderedPageBreak/>
        <w:t>Entwurfsklassendiagramm</w:t>
      </w:r>
      <w:bookmarkEnd w:id="190"/>
    </w:p>
    <w:p w14:paraId="66AD8F4C" w14:textId="7E3DBEDF" w:rsidR="0009155D" w:rsidRPr="00C50B0B" w:rsidRDefault="00DF51DD" w:rsidP="0009155D">
      <w:pPr>
        <w:keepNext/>
        <w:rPr>
          <w:rFonts w:cs="Arial"/>
        </w:rPr>
      </w:pPr>
      <w:r w:rsidRPr="00C50B0B">
        <w:rPr>
          <w:rFonts w:cs="Arial"/>
          <w:noProof/>
        </w:rPr>
        <w:drawing>
          <wp:inline distT="0" distB="0" distL="0" distR="0" wp14:anchorId="21D06D9F" wp14:editId="60260542">
            <wp:extent cx="5994400" cy="5589682"/>
            <wp:effectExtent l="0" t="0" r="6350" b="0"/>
            <wp:docPr id="3956" name="Picture 3956"/>
            <wp:cNvGraphicFramePr/>
            <a:graphic xmlns:a="http://schemas.openxmlformats.org/drawingml/2006/main">
              <a:graphicData uri="http://schemas.openxmlformats.org/drawingml/2006/picture">
                <pic:pic xmlns:pic="http://schemas.openxmlformats.org/drawingml/2006/picture">
                  <pic:nvPicPr>
                    <pic:cNvPr id="3956" name="Picture 3956"/>
                    <pic:cNvPicPr/>
                  </pic:nvPicPr>
                  <pic:blipFill>
                    <a:blip r:embed="rId27"/>
                    <a:stretch>
                      <a:fillRect/>
                    </a:stretch>
                  </pic:blipFill>
                  <pic:spPr>
                    <a:xfrm>
                      <a:off x="0" y="0"/>
                      <a:ext cx="6002929" cy="5597636"/>
                    </a:xfrm>
                    <a:prstGeom prst="rect">
                      <a:avLst/>
                    </a:prstGeom>
                  </pic:spPr>
                </pic:pic>
              </a:graphicData>
            </a:graphic>
          </wp:inline>
        </w:drawing>
      </w:r>
    </w:p>
    <w:p w14:paraId="0BDE6F88" w14:textId="1659AE0D" w:rsidR="00954BE5" w:rsidRPr="00C50B0B" w:rsidRDefault="0009155D" w:rsidP="00954BE5">
      <w:pPr>
        <w:pStyle w:val="Beschriftung"/>
        <w:rPr>
          <w:rFonts w:cs="Arial"/>
        </w:rPr>
      </w:pPr>
      <w:r w:rsidRPr="00C50B0B">
        <w:rPr>
          <w:rFonts w:cs="Arial"/>
        </w:rPr>
        <w:t xml:space="preserve">Abbildung </w:t>
      </w:r>
      <w:r w:rsidR="006118A4" w:rsidRPr="00C50B0B">
        <w:rPr>
          <w:rFonts w:cs="Arial"/>
        </w:rPr>
        <w:fldChar w:fldCharType="begin"/>
      </w:r>
      <w:r w:rsidR="006118A4" w:rsidRPr="00C50B0B">
        <w:rPr>
          <w:rFonts w:cs="Arial"/>
        </w:rPr>
        <w:instrText xml:space="preserve"> SEQ Abbildung \* ARABIC </w:instrText>
      </w:r>
      <w:r w:rsidR="006118A4" w:rsidRPr="00C50B0B">
        <w:rPr>
          <w:rFonts w:cs="Arial"/>
        </w:rPr>
        <w:fldChar w:fldCharType="separate"/>
      </w:r>
      <w:r w:rsidR="00257541" w:rsidRPr="00C50B0B">
        <w:rPr>
          <w:rFonts w:cs="Arial"/>
          <w:noProof/>
        </w:rPr>
        <w:t>23</w:t>
      </w:r>
      <w:r w:rsidR="006118A4" w:rsidRPr="00C50B0B">
        <w:rPr>
          <w:rFonts w:cs="Arial"/>
          <w:noProof/>
        </w:rPr>
        <w:fldChar w:fldCharType="end"/>
      </w:r>
      <w:r w:rsidRPr="00C50B0B">
        <w:rPr>
          <w:rFonts w:cs="Arial"/>
        </w:rPr>
        <w:t>: Entwurfsklassendiagramm</w:t>
      </w:r>
    </w:p>
    <w:p w14:paraId="544B981D" w14:textId="677852B0" w:rsidR="50F8C9F5" w:rsidRPr="00C50B0B" w:rsidRDefault="42D384B2" w:rsidP="50F8C9F5">
      <w:pPr>
        <w:rPr>
          <w:rFonts w:cs="Arial"/>
        </w:rPr>
      </w:pPr>
      <w:r w:rsidRPr="00C50B0B">
        <w:rPr>
          <w:rFonts w:cs="Arial"/>
        </w:rPr>
        <w:t xml:space="preserve">Es gibt drei große Packages </w:t>
      </w:r>
      <w:r w:rsidR="519A1BA0" w:rsidRPr="00C50B0B">
        <w:rPr>
          <w:rFonts w:cs="Arial"/>
        </w:rPr>
        <w:t>und zwei kleine,</w:t>
      </w:r>
      <w:r w:rsidR="3689C400" w:rsidRPr="00C50B0B">
        <w:rPr>
          <w:rFonts w:cs="Arial"/>
        </w:rPr>
        <w:t xml:space="preserve"> </w:t>
      </w:r>
      <w:r w:rsidRPr="00C50B0B">
        <w:rPr>
          <w:rFonts w:cs="Arial"/>
        </w:rPr>
        <w:t xml:space="preserve">die nach </w:t>
      </w:r>
      <w:r w:rsidR="3689C400" w:rsidRPr="00C50B0B">
        <w:rPr>
          <w:rFonts w:cs="Arial"/>
        </w:rPr>
        <w:t>Daten</w:t>
      </w:r>
      <w:r w:rsidR="19C0DDD7" w:rsidRPr="00C50B0B">
        <w:rPr>
          <w:rFonts w:cs="Arial"/>
        </w:rPr>
        <w:t xml:space="preserve"> getrennt sind. </w:t>
      </w:r>
      <w:r w:rsidR="519A1BA0" w:rsidRPr="00C50B0B">
        <w:rPr>
          <w:rFonts w:cs="Arial"/>
        </w:rPr>
        <w:t xml:space="preserve">Alles was mit Managern </w:t>
      </w:r>
      <w:r w:rsidR="1B062C48" w:rsidRPr="00C50B0B">
        <w:rPr>
          <w:rFonts w:cs="Arial"/>
        </w:rPr>
        <w:t xml:space="preserve">und </w:t>
      </w:r>
      <w:proofErr w:type="spellStart"/>
      <w:r w:rsidR="1B062C48" w:rsidRPr="00C50B0B">
        <w:rPr>
          <w:rFonts w:cs="Arial"/>
        </w:rPr>
        <w:t>Factor</w:t>
      </w:r>
      <w:r w:rsidR="00716A16" w:rsidRPr="00C50B0B">
        <w:rPr>
          <w:rFonts w:cs="Arial"/>
        </w:rPr>
        <w:t>ie</w:t>
      </w:r>
      <w:r w:rsidR="1B062C48" w:rsidRPr="00C50B0B">
        <w:rPr>
          <w:rFonts w:cs="Arial"/>
        </w:rPr>
        <w:t>s</w:t>
      </w:r>
      <w:proofErr w:type="spellEnd"/>
      <w:r w:rsidR="1B062C48" w:rsidRPr="00C50B0B">
        <w:rPr>
          <w:rFonts w:cs="Arial"/>
        </w:rPr>
        <w:t xml:space="preserve"> </w:t>
      </w:r>
      <w:r w:rsidR="519A1BA0" w:rsidRPr="00C50B0B">
        <w:rPr>
          <w:rFonts w:cs="Arial"/>
        </w:rPr>
        <w:t xml:space="preserve">zu tun hat </w:t>
      </w:r>
      <w:r w:rsidR="1B062C48" w:rsidRPr="00C50B0B">
        <w:rPr>
          <w:rFonts w:cs="Arial"/>
        </w:rPr>
        <w:t xml:space="preserve">ist im </w:t>
      </w:r>
      <w:proofErr w:type="spellStart"/>
      <w:r w:rsidR="0CEF7309" w:rsidRPr="00C50B0B">
        <w:rPr>
          <w:rFonts w:cs="Arial"/>
        </w:rPr>
        <w:t>ObjectManagment</w:t>
      </w:r>
      <w:proofErr w:type="spellEnd"/>
      <w:r w:rsidR="0CEF7309" w:rsidRPr="00C50B0B">
        <w:rPr>
          <w:rFonts w:cs="Arial"/>
        </w:rPr>
        <w:t xml:space="preserve"> Package</w:t>
      </w:r>
      <w:r w:rsidR="1B062C48" w:rsidRPr="00C50B0B">
        <w:rPr>
          <w:rFonts w:cs="Arial"/>
        </w:rPr>
        <w:t xml:space="preserve"> </w:t>
      </w:r>
      <w:r w:rsidR="298D62C4" w:rsidRPr="00C50B0B">
        <w:rPr>
          <w:rFonts w:cs="Arial"/>
        </w:rPr>
        <w:t xml:space="preserve">wobei die Manager alle eine </w:t>
      </w:r>
      <w:r w:rsidR="2E152B9B" w:rsidRPr="00C50B0B">
        <w:rPr>
          <w:rFonts w:cs="Arial"/>
        </w:rPr>
        <w:t>blaue</w:t>
      </w:r>
      <w:r w:rsidR="298D62C4" w:rsidRPr="00C50B0B">
        <w:rPr>
          <w:rFonts w:cs="Arial"/>
        </w:rPr>
        <w:t xml:space="preserve"> Umrandung und die </w:t>
      </w:r>
      <w:proofErr w:type="spellStart"/>
      <w:r w:rsidR="298D62C4" w:rsidRPr="00C50B0B">
        <w:rPr>
          <w:rFonts w:cs="Arial"/>
        </w:rPr>
        <w:t>Factor</w:t>
      </w:r>
      <w:r w:rsidR="00716A16" w:rsidRPr="00C50B0B">
        <w:rPr>
          <w:rFonts w:cs="Arial"/>
        </w:rPr>
        <w:t>ie</w:t>
      </w:r>
      <w:r w:rsidR="298D62C4" w:rsidRPr="00C50B0B">
        <w:rPr>
          <w:rFonts w:cs="Arial"/>
        </w:rPr>
        <w:t>s</w:t>
      </w:r>
      <w:proofErr w:type="spellEnd"/>
      <w:r w:rsidR="298D62C4" w:rsidRPr="00C50B0B">
        <w:rPr>
          <w:rFonts w:cs="Arial"/>
        </w:rPr>
        <w:t xml:space="preserve"> eine </w:t>
      </w:r>
      <w:r w:rsidR="2E152B9B" w:rsidRPr="00C50B0B">
        <w:rPr>
          <w:rFonts w:cs="Arial"/>
        </w:rPr>
        <w:t>rote</w:t>
      </w:r>
      <w:r w:rsidR="298D62C4" w:rsidRPr="00C50B0B">
        <w:rPr>
          <w:rFonts w:cs="Arial"/>
        </w:rPr>
        <w:t xml:space="preserve"> haben.</w:t>
      </w:r>
    </w:p>
    <w:p w14:paraId="4EB4DE7A" w14:textId="4270E3EF" w:rsidR="0009155D" w:rsidRPr="00C50B0B" w:rsidRDefault="0009155D" w:rsidP="0009155D">
      <w:pPr>
        <w:pStyle w:val="berschrift3"/>
        <w:rPr>
          <w:rFonts w:cs="Arial"/>
        </w:rPr>
      </w:pPr>
      <w:bookmarkStart w:id="191" w:name="_Toc44320834"/>
      <w:proofErr w:type="spellStart"/>
      <w:r w:rsidRPr="00C50B0B">
        <w:rPr>
          <w:rFonts w:cs="Arial"/>
        </w:rPr>
        <w:lastRenderedPageBreak/>
        <w:t>ObjectManagementPackage</w:t>
      </w:r>
      <w:bookmarkEnd w:id="191"/>
      <w:proofErr w:type="spellEnd"/>
    </w:p>
    <w:p w14:paraId="4D29997D" w14:textId="77777777" w:rsidR="0009155D" w:rsidRPr="00C50B0B" w:rsidRDefault="0009155D" w:rsidP="0009155D">
      <w:pPr>
        <w:keepNext/>
        <w:rPr>
          <w:rFonts w:cs="Arial"/>
        </w:rPr>
      </w:pPr>
      <w:r w:rsidRPr="00C50B0B">
        <w:rPr>
          <w:rFonts w:cs="Arial"/>
          <w:noProof/>
        </w:rPr>
        <w:drawing>
          <wp:inline distT="0" distB="0" distL="0" distR="0" wp14:anchorId="6E5EFCA1" wp14:editId="7950004C">
            <wp:extent cx="5845024" cy="2995684"/>
            <wp:effectExtent l="0" t="0" r="3810" b="0"/>
            <wp:docPr id="1" name="Picture 10842"/>
            <wp:cNvGraphicFramePr/>
            <a:graphic xmlns:a="http://schemas.openxmlformats.org/drawingml/2006/main">
              <a:graphicData uri="http://schemas.openxmlformats.org/drawingml/2006/picture">
                <pic:pic xmlns:pic="http://schemas.openxmlformats.org/drawingml/2006/picture">
                  <pic:nvPicPr>
                    <pic:cNvPr id="10842" name="Picture 10842"/>
                    <pic:cNvPicPr/>
                  </pic:nvPicPr>
                  <pic:blipFill rotWithShape="1">
                    <a:blip r:embed="rId28"/>
                    <a:srcRect l="13744" t="2033" r="15734" b="59225"/>
                    <a:stretch/>
                  </pic:blipFill>
                  <pic:spPr bwMode="auto">
                    <a:xfrm>
                      <a:off x="0" y="0"/>
                      <a:ext cx="5870868" cy="3008930"/>
                    </a:xfrm>
                    <a:prstGeom prst="rect">
                      <a:avLst/>
                    </a:prstGeom>
                    <a:ln>
                      <a:noFill/>
                    </a:ln>
                    <a:extLst>
                      <a:ext uri="{53640926-AAD7-44D8-BBD7-CCE9431645EC}">
                        <a14:shadowObscured xmlns:a14="http://schemas.microsoft.com/office/drawing/2010/main"/>
                      </a:ext>
                    </a:extLst>
                  </pic:spPr>
                </pic:pic>
              </a:graphicData>
            </a:graphic>
          </wp:inline>
        </w:drawing>
      </w:r>
    </w:p>
    <w:p w14:paraId="0DC3DF16" w14:textId="1080CC6A" w:rsidR="0009155D" w:rsidRPr="00C50B0B" w:rsidRDefault="0009155D" w:rsidP="0009155D">
      <w:pPr>
        <w:pStyle w:val="Beschriftung"/>
        <w:rPr>
          <w:rFonts w:cs="Arial"/>
        </w:rPr>
      </w:pPr>
      <w:r w:rsidRPr="00C50B0B">
        <w:rPr>
          <w:rFonts w:cs="Arial"/>
        </w:rPr>
        <w:t xml:space="preserve">Abbildung </w:t>
      </w:r>
      <w:r w:rsidR="006118A4" w:rsidRPr="00C50B0B">
        <w:rPr>
          <w:rFonts w:cs="Arial"/>
        </w:rPr>
        <w:fldChar w:fldCharType="begin"/>
      </w:r>
      <w:r w:rsidR="006118A4" w:rsidRPr="00C50B0B">
        <w:rPr>
          <w:rFonts w:cs="Arial"/>
        </w:rPr>
        <w:instrText xml:space="preserve"> SEQ Abbildung \* ARABIC </w:instrText>
      </w:r>
      <w:r w:rsidR="006118A4" w:rsidRPr="00C50B0B">
        <w:rPr>
          <w:rFonts w:cs="Arial"/>
        </w:rPr>
        <w:fldChar w:fldCharType="separate"/>
      </w:r>
      <w:r w:rsidR="00257541" w:rsidRPr="00C50B0B">
        <w:rPr>
          <w:rFonts w:cs="Arial"/>
          <w:noProof/>
        </w:rPr>
        <w:t>24</w:t>
      </w:r>
      <w:r w:rsidR="006118A4" w:rsidRPr="00C50B0B">
        <w:rPr>
          <w:rFonts w:cs="Arial"/>
          <w:noProof/>
        </w:rPr>
        <w:fldChar w:fldCharType="end"/>
      </w:r>
      <w:r w:rsidRPr="00C50B0B">
        <w:rPr>
          <w:rFonts w:cs="Arial"/>
        </w:rPr>
        <w:t xml:space="preserve">: Entwurfsklassendiagramm – </w:t>
      </w:r>
      <w:proofErr w:type="spellStart"/>
      <w:r w:rsidRPr="00C50B0B">
        <w:rPr>
          <w:rFonts w:cs="Arial"/>
        </w:rPr>
        <w:t>ObjectManagmentPackage</w:t>
      </w:r>
      <w:proofErr w:type="spellEnd"/>
    </w:p>
    <w:p w14:paraId="66F145DB" w14:textId="77777777" w:rsidR="007E421C" w:rsidRPr="00C50B0B" w:rsidRDefault="007E421C" w:rsidP="007E421C">
      <w:pPr>
        <w:pStyle w:val="berschrift3"/>
        <w:rPr>
          <w:rFonts w:cs="Arial"/>
        </w:rPr>
      </w:pPr>
      <w:bookmarkStart w:id="192" w:name="_Toc44320835"/>
      <w:r w:rsidRPr="00C50B0B">
        <w:rPr>
          <w:rFonts w:cs="Arial"/>
        </w:rPr>
        <w:t>Manager</w:t>
      </w:r>
      <w:bookmarkEnd w:id="192"/>
    </w:p>
    <w:p w14:paraId="5111BD85" w14:textId="77777777" w:rsidR="007E421C" w:rsidRPr="00C50B0B" w:rsidRDefault="007E421C" w:rsidP="007E421C">
      <w:pPr>
        <w:rPr>
          <w:rFonts w:cs="Arial"/>
        </w:rPr>
      </w:pPr>
      <w:r w:rsidRPr="00C50B0B">
        <w:rPr>
          <w:rFonts w:cs="Arial"/>
        </w:rPr>
        <w:t xml:space="preserve">Manger besitzen eine blaue Umrahmung. Alle Manager außer der Museumsmanager implementieren das </w:t>
      </w:r>
      <w:proofErr w:type="spellStart"/>
      <w:r w:rsidRPr="00C50B0B">
        <w:rPr>
          <w:rFonts w:cs="Arial"/>
        </w:rPr>
        <w:t>ElementManager</w:t>
      </w:r>
      <w:proofErr w:type="spellEnd"/>
      <w:r w:rsidRPr="00C50B0B">
        <w:rPr>
          <w:rFonts w:cs="Arial"/>
        </w:rPr>
        <w:t>-Interface welches die generellen Zugriffsregeln der jeweiligen Manager definiert. Der Museumsmanager ist hierbei eher eine Art Bündel der anderen Manager und stellt einen zentralen Zugriffspunkt für den Admin und die Suche dar.</w:t>
      </w:r>
    </w:p>
    <w:p w14:paraId="30A084CA" w14:textId="77777777" w:rsidR="007E421C" w:rsidRPr="00C50B0B" w:rsidRDefault="007E421C" w:rsidP="007E421C">
      <w:pPr>
        <w:pStyle w:val="berschrift3"/>
        <w:rPr>
          <w:rFonts w:cs="Arial"/>
        </w:rPr>
      </w:pPr>
      <w:bookmarkStart w:id="193" w:name="_Toc44320836"/>
      <w:proofErr w:type="spellStart"/>
      <w:r w:rsidRPr="00C50B0B">
        <w:rPr>
          <w:rFonts w:cs="Arial"/>
        </w:rPr>
        <w:t>Factories</w:t>
      </w:r>
      <w:bookmarkEnd w:id="193"/>
      <w:proofErr w:type="spellEnd"/>
    </w:p>
    <w:p w14:paraId="16AF8796" w14:textId="22743308" w:rsidR="007E421C" w:rsidRPr="00C50B0B" w:rsidRDefault="007E421C" w:rsidP="007E421C">
      <w:pPr>
        <w:rPr>
          <w:rFonts w:cs="Arial"/>
        </w:rPr>
      </w:pPr>
      <w:r w:rsidRPr="00C50B0B">
        <w:rPr>
          <w:rFonts w:cs="Arial"/>
        </w:rPr>
        <w:t xml:space="preserve">Die </w:t>
      </w:r>
      <w:proofErr w:type="spellStart"/>
      <w:r w:rsidRPr="00C50B0B">
        <w:rPr>
          <w:rFonts w:cs="Arial"/>
        </w:rPr>
        <w:t>Factories</w:t>
      </w:r>
      <w:proofErr w:type="spellEnd"/>
      <w:r w:rsidRPr="00C50B0B">
        <w:rPr>
          <w:rFonts w:cs="Arial"/>
        </w:rPr>
        <w:t xml:space="preserve"> sind rot umrandet, sie dienen zum Anlegen neuer Elemente und der korrekten Integration in die entsprechenden Datenstrukturen.</w:t>
      </w:r>
    </w:p>
    <w:p w14:paraId="3E2F2E30" w14:textId="7B9BD046" w:rsidR="0009155D" w:rsidRPr="00C50B0B" w:rsidRDefault="0009155D" w:rsidP="0009155D">
      <w:pPr>
        <w:pStyle w:val="berschrift3"/>
        <w:rPr>
          <w:rFonts w:cs="Arial"/>
        </w:rPr>
      </w:pPr>
      <w:bookmarkStart w:id="194" w:name="_Toc44320837"/>
      <w:proofErr w:type="spellStart"/>
      <w:r w:rsidRPr="00C50B0B">
        <w:rPr>
          <w:rFonts w:cs="Arial"/>
        </w:rPr>
        <w:lastRenderedPageBreak/>
        <w:t>PersonPackage</w:t>
      </w:r>
      <w:bookmarkEnd w:id="194"/>
      <w:proofErr w:type="spellEnd"/>
    </w:p>
    <w:p w14:paraId="1D8B1408" w14:textId="77777777" w:rsidR="0009155D" w:rsidRPr="00C50B0B" w:rsidRDefault="0009155D" w:rsidP="0009155D">
      <w:pPr>
        <w:keepNext/>
        <w:rPr>
          <w:rFonts w:cs="Arial"/>
        </w:rPr>
      </w:pPr>
      <w:r w:rsidRPr="00C50B0B">
        <w:rPr>
          <w:rFonts w:cs="Arial"/>
          <w:noProof/>
        </w:rPr>
        <w:drawing>
          <wp:inline distT="0" distB="0" distL="0" distR="0" wp14:anchorId="62B0E4C8" wp14:editId="238B1914">
            <wp:extent cx="4298867" cy="4790912"/>
            <wp:effectExtent l="0" t="0" r="6985" b="0"/>
            <wp:docPr id="182" name="Picture 10842"/>
            <wp:cNvGraphicFramePr/>
            <a:graphic xmlns:a="http://schemas.openxmlformats.org/drawingml/2006/main">
              <a:graphicData uri="http://schemas.openxmlformats.org/drawingml/2006/picture">
                <pic:pic xmlns:pic="http://schemas.openxmlformats.org/drawingml/2006/picture">
                  <pic:nvPicPr>
                    <pic:cNvPr id="10842" name="Picture 10842"/>
                    <pic:cNvPicPr/>
                  </pic:nvPicPr>
                  <pic:blipFill rotWithShape="1">
                    <a:blip r:embed="rId28"/>
                    <a:srcRect l="496" t="40684" r="53083" b="3860"/>
                    <a:stretch/>
                  </pic:blipFill>
                  <pic:spPr bwMode="auto">
                    <a:xfrm>
                      <a:off x="0" y="0"/>
                      <a:ext cx="4322025" cy="4816721"/>
                    </a:xfrm>
                    <a:prstGeom prst="rect">
                      <a:avLst/>
                    </a:prstGeom>
                    <a:ln>
                      <a:noFill/>
                    </a:ln>
                    <a:extLst>
                      <a:ext uri="{53640926-AAD7-44D8-BBD7-CCE9431645EC}">
                        <a14:shadowObscured xmlns:a14="http://schemas.microsoft.com/office/drawing/2010/main"/>
                      </a:ext>
                    </a:extLst>
                  </pic:spPr>
                </pic:pic>
              </a:graphicData>
            </a:graphic>
          </wp:inline>
        </w:drawing>
      </w:r>
    </w:p>
    <w:p w14:paraId="093C090C" w14:textId="1656E3B3" w:rsidR="005A774F" w:rsidRPr="00C50B0B" w:rsidRDefault="0009155D" w:rsidP="005A774F">
      <w:pPr>
        <w:pStyle w:val="Beschriftung"/>
        <w:rPr>
          <w:rFonts w:cs="Arial"/>
        </w:rPr>
      </w:pPr>
      <w:r w:rsidRPr="00C50B0B">
        <w:rPr>
          <w:rFonts w:cs="Arial"/>
        </w:rPr>
        <w:t xml:space="preserve">Abbildung </w:t>
      </w:r>
      <w:r w:rsidR="006118A4" w:rsidRPr="00C50B0B">
        <w:rPr>
          <w:rFonts w:cs="Arial"/>
        </w:rPr>
        <w:fldChar w:fldCharType="begin"/>
      </w:r>
      <w:r w:rsidR="006118A4" w:rsidRPr="00C50B0B">
        <w:rPr>
          <w:rFonts w:cs="Arial"/>
        </w:rPr>
        <w:instrText xml:space="preserve"> SEQ Abbildung \* ARABIC </w:instrText>
      </w:r>
      <w:r w:rsidR="006118A4" w:rsidRPr="00C50B0B">
        <w:rPr>
          <w:rFonts w:cs="Arial"/>
        </w:rPr>
        <w:fldChar w:fldCharType="separate"/>
      </w:r>
      <w:r w:rsidR="00257541" w:rsidRPr="00C50B0B">
        <w:rPr>
          <w:rFonts w:cs="Arial"/>
          <w:noProof/>
        </w:rPr>
        <w:t>25</w:t>
      </w:r>
      <w:r w:rsidR="006118A4" w:rsidRPr="00C50B0B">
        <w:rPr>
          <w:rFonts w:cs="Arial"/>
          <w:noProof/>
        </w:rPr>
        <w:fldChar w:fldCharType="end"/>
      </w:r>
      <w:r w:rsidRPr="00C50B0B">
        <w:rPr>
          <w:rFonts w:cs="Arial"/>
        </w:rPr>
        <w:t xml:space="preserve">: </w:t>
      </w:r>
      <w:proofErr w:type="spellStart"/>
      <w:r w:rsidRPr="00C50B0B">
        <w:rPr>
          <w:rFonts w:cs="Arial"/>
        </w:rPr>
        <w:t>Etwurfsklassendiagramm</w:t>
      </w:r>
      <w:proofErr w:type="spellEnd"/>
      <w:r w:rsidRPr="00C50B0B">
        <w:rPr>
          <w:rFonts w:cs="Arial"/>
        </w:rPr>
        <w:t xml:space="preserve"> </w:t>
      </w:r>
      <w:r w:rsidR="00257541" w:rsidRPr="00C50B0B">
        <w:rPr>
          <w:rFonts w:cs="Arial"/>
        </w:rPr>
        <w:t>–</w:t>
      </w:r>
      <w:r w:rsidRPr="00C50B0B">
        <w:rPr>
          <w:rFonts w:cs="Arial"/>
        </w:rPr>
        <w:t xml:space="preserve"> </w:t>
      </w:r>
      <w:proofErr w:type="spellStart"/>
      <w:r w:rsidRPr="00C50B0B">
        <w:rPr>
          <w:rFonts w:cs="Arial"/>
        </w:rPr>
        <w:t>PersonPackage</w:t>
      </w:r>
      <w:proofErr w:type="spellEnd"/>
    </w:p>
    <w:p w14:paraId="590A7BA8" w14:textId="66EB1BE4" w:rsidR="12BFD680" w:rsidRPr="00C50B0B" w:rsidRDefault="12BFD680" w:rsidP="12BFD680">
      <w:pPr>
        <w:rPr>
          <w:rFonts w:cs="Arial"/>
        </w:rPr>
      </w:pPr>
      <w:r w:rsidRPr="00C50B0B">
        <w:rPr>
          <w:rFonts w:cs="Arial"/>
        </w:rPr>
        <w:t xml:space="preserve">Im </w:t>
      </w:r>
      <w:proofErr w:type="spellStart"/>
      <w:r w:rsidRPr="00C50B0B">
        <w:rPr>
          <w:rFonts w:cs="Arial"/>
        </w:rPr>
        <w:t>PersonPackage</w:t>
      </w:r>
      <w:proofErr w:type="spellEnd"/>
      <w:r w:rsidRPr="00C50B0B">
        <w:rPr>
          <w:rFonts w:cs="Arial"/>
        </w:rPr>
        <w:t xml:space="preserve"> sind alle Klassen die sich mit den Mitarbeitern oder Förderern auseinandersetzten.</w:t>
      </w:r>
    </w:p>
    <w:p w14:paraId="4D586211" w14:textId="03D7B981" w:rsidR="00716A16" w:rsidRPr="00C50B0B" w:rsidRDefault="00716A16" w:rsidP="007E421C">
      <w:pPr>
        <w:pStyle w:val="berschrift3"/>
        <w:rPr>
          <w:rFonts w:cs="Arial"/>
        </w:rPr>
      </w:pPr>
      <w:bookmarkStart w:id="195" w:name="_Toc44320838"/>
      <w:r w:rsidRPr="00C50B0B">
        <w:rPr>
          <w:rFonts w:cs="Arial"/>
        </w:rPr>
        <w:t>Person</w:t>
      </w:r>
      <w:bookmarkEnd w:id="195"/>
    </w:p>
    <w:p w14:paraId="05F43746" w14:textId="75C4DC6F" w:rsidR="00716A16" w:rsidRPr="00C50B0B" w:rsidRDefault="00716A16" w:rsidP="00716A16">
      <w:pPr>
        <w:rPr>
          <w:rFonts w:cs="Arial"/>
        </w:rPr>
      </w:pPr>
      <w:r w:rsidRPr="00C50B0B">
        <w:rPr>
          <w:rFonts w:cs="Arial"/>
        </w:rPr>
        <w:t>Jede Person besitzt generelle Kontaktdaten. Sie kann dabei mehrere Anschriften besitzen (z.B. Haus, Firma und Postfach)</w:t>
      </w:r>
      <w:r w:rsidR="00A95797" w:rsidRPr="00C50B0B">
        <w:rPr>
          <w:rFonts w:cs="Arial"/>
        </w:rPr>
        <w:t>.</w:t>
      </w:r>
    </w:p>
    <w:p w14:paraId="0EFBEBC4" w14:textId="62AACBC6" w:rsidR="00716A16" w:rsidRPr="00C50B0B" w:rsidRDefault="00716A16" w:rsidP="007E421C">
      <w:pPr>
        <w:pStyle w:val="berschrift3"/>
        <w:rPr>
          <w:rFonts w:cs="Arial"/>
        </w:rPr>
      </w:pPr>
      <w:bookmarkStart w:id="196" w:name="_Toc44320839"/>
      <w:r w:rsidRPr="00C50B0B">
        <w:rPr>
          <w:rFonts w:cs="Arial"/>
        </w:rPr>
        <w:t>Förderer</w:t>
      </w:r>
      <w:bookmarkEnd w:id="196"/>
    </w:p>
    <w:p w14:paraId="3F2991D7" w14:textId="54DEB967" w:rsidR="00716A16" w:rsidRPr="00C50B0B" w:rsidRDefault="00716A16" w:rsidP="00716A16">
      <w:pPr>
        <w:rPr>
          <w:rFonts w:cs="Arial"/>
        </w:rPr>
      </w:pPr>
      <w:r w:rsidRPr="00C50B0B">
        <w:rPr>
          <w:rFonts w:cs="Arial"/>
        </w:rPr>
        <w:t xml:space="preserve">Jeder Förderer besitzt </w:t>
      </w:r>
      <w:r w:rsidR="00A95797" w:rsidRPr="00C50B0B">
        <w:rPr>
          <w:rFonts w:cs="Arial"/>
        </w:rPr>
        <w:t xml:space="preserve">neben einer Anschrift zusätzlich </w:t>
      </w:r>
      <w:r w:rsidRPr="00C50B0B">
        <w:rPr>
          <w:rFonts w:cs="Arial"/>
        </w:rPr>
        <w:t>eine Liste an Exponaten die er fördert.</w:t>
      </w:r>
    </w:p>
    <w:p w14:paraId="1E6A14FF" w14:textId="0E091F21" w:rsidR="00257541" w:rsidRPr="00C50B0B" w:rsidRDefault="00257541" w:rsidP="007E421C">
      <w:pPr>
        <w:pStyle w:val="berschrift3"/>
        <w:rPr>
          <w:rFonts w:cs="Arial"/>
        </w:rPr>
      </w:pPr>
      <w:bookmarkStart w:id="197" w:name="_Toc44320840"/>
      <w:r w:rsidRPr="00C50B0B">
        <w:rPr>
          <w:rFonts w:cs="Arial"/>
        </w:rPr>
        <w:t>Mitarbeiter</w:t>
      </w:r>
      <w:bookmarkEnd w:id="197"/>
    </w:p>
    <w:p w14:paraId="32C3C606" w14:textId="40745A21" w:rsidR="00257541" w:rsidRPr="00C50B0B" w:rsidRDefault="00257541" w:rsidP="00257541">
      <w:pPr>
        <w:rPr>
          <w:rFonts w:cs="Arial"/>
        </w:rPr>
      </w:pPr>
      <w:r w:rsidRPr="00C50B0B">
        <w:rPr>
          <w:rFonts w:cs="Arial"/>
        </w:rPr>
        <w:t>Jeder Mitarbeiter besitzt Zugriff auf die Elementsuche und kann mit ihr in allen Museumselementen suchen. Des Weiteren besitzt jeder Mitarbeiter Zugriff auf die Manager die seinem Aufgabenbereich entsprechen.</w:t>
      </w:r>
    </w:p>
    <w:p w14:paraId="15516FDD" w14:textId="3F29A67E" w:rsidR="0009155D" w:rsidRPr="00C50B0B" w:rsidRDefault="0009155D" w:rsidP="0009155D">
      <w:pPr>
        <w:pStyle w:val="berschrift3"/>
        <w:rPr>
          <w:rFonts w:cs="Arial"/>
        </w:rPr>
      </w:pPr>
      <w:bookmarkStart w:id="198" w:name="_Toc44320841"/>
      <w:proofErr w:type="spellStart"/>
      <w:r w:rsidRPr="00C50B0B">
        <w:rPr>
          <w:rFonts w:cs="Arial"/>
        </w:rPr>
        <w:lastRenderedPageBreak/>
        <w:t>ExponatPackage</w:t>
      </w:r>
      <w:bookmarkEnd w:id="198"/>
      <w:proofErr w:type="spellEnd"/>
    </w:p>
    <w:p w14:paraId="28F35FCA" w14:textId="77777777" w:rsidR="00A95797" w:rsidRPr="00C50B0B" w:rsidRDefault="00A95797" w:rsidP="0009155D">
      <w:pPr>
        <w:keepNext/>
        <w:rPr>
          <w:rFonts w:cs="Arial"/>
          <w:noProof/>
        </w:rPr>
      </w:pPr>
    </w:p>
    <w:p w14:paraId="4E25A1E7" w14:textId="77777777" w:rsidR="00A95797" w:rsidRPr="00C50B0B" w:rsidRDefault="00A95797" w:rsidP="0009155D">
      <w:pPr>
        <w:keepNext/>
        <w:rPr>
          <w:rFonts w:cs="Arial"/>
          <w:noProof/>
        </w:rPr>
      </w:pPr>
    </w:p>
    <w:p w14:paraId="1B2FC44A" w14:textId="3D6B082E" w:rsidR="0009155D" w:rsidRPr="00C50B0B" w:rsidRDefault="00A95797" w:rsidP="0009155D">
      <w:pPr>
        <w:keepNext/>
        <w:rPr>
          <w:rFonts w:cs="Arial"/>
        </w:rPr>
      </w:pPr>
      <w:r w:rsidRPr="00C50B0B">
        <w:rPr>
          <w:rFonts w:cs="Arial"/>
          <w:noProof/>
        </w:rPr>
        <w:drawing>
          <wp:inline distT="0" distB="0" distL="0" distR="0" wp14:anchorId="6C8EFA07" wp14:editId="2FF56120">
            <wp:extent cx="3696868" cy="5917235"/>
            <wp:effectExtent l="0" t="0" r="0" b="7620"/>
            <wp:docPr id="4" name="Picture 3956"/>
            <wp:cNvGraphicFramePr/>
            <a:graphic xmlns:a="http://schemas.openxmlformats.org/drawingml/2006/main">
              <a:graphicData uri="http://schemas.openxmlformats.org/drawingml/2006/picture">
                <pic:pic xmlns:pic="http://schemas.openxmlformats.org/drawingml/2006/picture">
                  <pic:nvPicPr>
                    <pic:cNvPr id="3956" name="Picture 3956"/>
                    <pic:cNvPicPr/>
                  </pic:nvPicPr>
                  <pic:blipFill rotWithShape="1">
                    <a:blip r:embed="rId27"/>
                    <a:srcRect l="65179" t="41083" r="816" b="543"/>
                    <a:stretch/>
                  </pic:blipFill>
                  <pic:spPr bwMode="auto">
                    <a:xfrm>
                      <a:off x="0" y="0"/>
                      <a:ext cx="3722646" cy="5958495"/>
                    </a:xfrm>
                    <a:prstGeom prst="rect">
                      <a:avLst/>
                    </a:prstGeom>
                    <a:ln>
                      <a:noFill/>
                    </a:ln>
                    <a:extLst>
                      <a:ext uri="{53640926-AAD7-44D8-BBD7-CCE9431645EC}">
                        <a14:shadowObscured xmlns:a14="http://schemas.microsoft.com/office/drawing/2010/main"/>
                      </a:ext>
                    </a:extLst>
                  </pic:spPr>
                </pic:pic>
              </a:graphicData>
            </a:graphic>
          </wp:inline>
        </w:drawing>
      </w:r>
    </w:p>
    <w:p w14:paraId="6D7A2DAA" w14:textId="4116C6A4" w:rsidR="005A774F" w:rsidRPr="00C50B0B" w:rsidRDefault="0009155D" w:rsidP="005A774F">
      <w:pPr>
        <w:pStyle w:val="Beschriftung"/>
        <w:rPr>
          <w:rFonts w:cs="Arial"/>
        </w:rPr>
      </w:pPr>
      <w:r w:rsidRPr="00C50B0B">
        <w:rPr>
          <w:rFonts w:cs="Arial"/>
        </w:rPr>
        <w:t xml:space="preserve">Abbildung </w:t>
      </w:r>
      <w:r w:rsidR="006118A4" w:rsidRPr="00C50B0B">
        <w:rPr>
          <w:rFonts w:cs="Arial"/>
        </w:rPr>
        <w:fldChar w:fldCharType="begin"/>
      </w:r>
      <w:r w:rsidR="006118A4" w:rsidRPr="00C50B0B">
        <w:rPr>
          <w:rFonts w:cs="Arial"/>
        </w:rPr>
        <w:instrText xml:space="preserve"> SEQ Abbildung \* ARABIC </w:instrText>
      </w:r>
      <w:r w:rsidR="006118A4" w:rsidRPr="00C50B0B">
        <w:rPr>
          <w:rFonts w:cs="Arial"/>
        </w:rPr>
        <w:fldChar w:fldCharType="separate"/>
      </w:r>
      <w:r w:rsidR="00257541" w:rsidRPr="00C50B0B">
        <w:rPr>
          <w:rFonts w:cs="Arial"/>
          <w:noProof/>
        </w:rPr>
        <w:t>26</w:t>
      </w:r>
      <w:r w:rsidR="006118A4" w:rsidRPr="00C50B0B">
        <w:rPr>
          <w:rFonts w:cs="Arial"/>
          <w:noProof/>
        </w:rPr>
        <w:fldChar w:fldCharType="end"/>
      </w:r>
      <w:r w:rsidRPr="00C50B0B">
        <w:rPr>
          <w:rFonts w:cs="Arial"/>
        </w:rPr>
        <w:t xml:space="preserve">: </w:t>
      </w:r>
      <w:proofErr w:type="spellStart"/>
      <w:r w:rsidRPr="00C50B0B">
        <w:rPr>
          <w:rFonts w:cs="Arial"/>
        </w:rPr>
        <w:t>Etwurfsklassendiagramm</w:t>
      </w:r>
      <w:proofErr w:type="spellEnd"/>
      <w:r w:rsidRPr="00C50B0B">
        <w:rPr>
          <w:rFonts w:cs="Arial"/>
        </w:rPr>
        <w:t xml:space="preserve"> </w:t>
      </w:r>
      <w:r w:rsidR="12BFD680" w:rsidRPr="00C50B0B">
        <w:rPr>
          <w:rFonts w:cs="Arial"/>
        </w:rPr>
        <w:t>–</w:t>
      </w:r>
      <w:r w:rsidRPr="00C50B0B">
        <w:rPr>
          <w:rFonts w:cs="Arial"/>
        </w:rPr>
        <w:t xml:space="preserve"> </w:t>
      </w:r>
      <w:proofErr w:type="spellStart"/>
      <w:r w:rsidRPr="00C50B0B">
        <w:rPr>
          <w:rFonts w:cs="Arial"/>
        </w:rPr>
        <w:t>ExponatPackage</w:t>
      </w:r>
      <w:proofErr w:type="spellEnd"/>
    </w:p>
    <w:p w14:paraId="2D498CA6" w14:textId="7A719291" w:rsidR="12BFD680" w:rsidRPr="00C50B0B" w:rsidRDefault="563E3200" w:rsidP="12BFD680">
      <w:pPr>
        <w:rPr>
          <w:rFonts w:cs="Arial"/>
        </w:rPr>
      </w:pPr>
      <w:r w:rsidRPr="00C50B0B">
        <w:rPr>
          <w:rFonts w:cs="Arial"/>
        </w:rPr>
        <w:t xml:space="preserve">Das </w:t>
      </w:r>
      <w:proofErr w:type="spellStart"/>
      <w:r w:rsidRPr="00C50B0B">
        <w:rPr>
          <w:rFonts w:cs="Arial"/>
        </w:rPr>
        <w:t>ExponatPackage</w:t>
      </w:r>
      <w:proofErr w:type="spellEnd"/>
      <w:r w:rsidRPr="00C50B0B">
        <w:rPr>
          <w:rFonts w:cs="Arial"/>
        </w:rPr>
        <w:t xml:space="preserve"> </w:t>
      </w:r>
      <w:proofErr w:type="spellStart"/>
      <w:r w:rsidRPr="00C50B0B">
        <w:rPr>
          <w:rFonts w:cs="Arial"/>
        </w:rPr>
        <w:t>enthällt</w:t>
      </w:r>
      <w:proofErr w:type="spellEnd"/>
      <w:r w:rsidRPr="00C50B0B">
        <w:rPr>
          <w:rFonts w:cs="Arial"/>
        </w:rPr>
        <w:t xml:space="preserve"> alle </w:t>
      </w:r>
      <w:r w:rsidR="00A95797" w:rsidRPr="00C50B0B">
        <w:rPr>
          <w:rFonts w:cs="Arial"/>
        </w:rPr>
        <w:t>Klassen die für die Repräsentation eines Exponats relevant sind (also Historie, Wert und Exponat selbst)</w:t>
      </w:r>
      <w:r w:rsidRPr="00C50B0B">
        <w:rPr>
          <w:rFonts w:cs="Arial"/>
        </w:rPr>
        <w:t xml:space="preserve">. </w:t>
      </w:r>
      <w:r w:rsidR="7D68D5F7" w:rsidRPr="00C50B0B">
        <w:rPr>
          <w:rFonts w:cs="Arial"/>
        </w:rPr>
        <w:t xml:space="preserve">Die Epoche ist das einzige Attribut, dass auch eigenständig Exsistieren kann, da die Epochen </w:t>
      </w:r>
      <w:r w:rsidR="68F9894E" w:rsidRPr="00C50B0B">
        <w:rPr>
          <w:rFonts w:cs="Arial"/>
        </w:rPr>
        <w:t xml:space="preserve">schon vorher </w:t>
      </w:r>
      <w:r w:rsidR="53CD0738" w:rsidRPr="00C50B0B">
        <w:rPr>
          <w:rFonts w:cs="Arial"/>
        </w:rPr>
        <w:t>Exsistieren.</w:t>
      </w:r>
      <w:r w:rsidR="00A95797" w:rsidRPr="00C50B0B">
        <w:rPr>
          <w:rFonts w:cs="Arial"/>
        </w:rPr>
        <w:t xml:space="preserve"> Sie wird hierbei von mehreren Listen die unterschiedliche Stile beinhalten repräsentiert.</w:t>
      </w:r>
    </w:p>
    <w:p w14:paraId="10BD3B71" w14:textId="1A7D6CDE" w:rsidR="0009155D" w:rsidRPr="00C50B0B" w:rsidRDefault="0009155D" w:rsidP="0009155D">
      <w:pPr>
        <w:pStyle w:val="berschrift3"/>
        <w:rPr>
          <w:rFonts w:cs="Arial"/>
        </w:rPr>
      </w:pPr>
      <w:bookmarkStart w:id="199" w:name="_Toc44320842"/>
      <w:proofErr w:type="spellStart"/>
      <w:r w:rsidRPr="00C50B0B">
        <w:rPr>
          <w:rFonts w:cs="Arial"/>
        </w:rPr>
        <w:lastRenderedPageBreak/>
        <w:t>RaumPackage</w:t>
      </w:r>
      <w:bookmarkEnd w:id="199"/>
      <w:proofErr w:type="spellEnd"/>
    </w:p>
    <w:p w14:paraId="23D54612" w14:textId="77777777" w:rsidR="0009155D" w:rsidRPr="00C50B0B" w:rsidRDefault="0009155D" w:rsidP="0009155D">
      <w:pPr>
        <w:keepNext/>
        <w:rPr>
          <w:rFonts w:cs="Arial"/>
        </w:rPr>
      </w:pPr>
      <w:r w:rsidRPr="00C50B0B">
        <w:rPr>
          <w:rFonts w:cs="Arial"/>
          <w:noProof/>
        </w:rPr>
        <w:drawing>
          <wp:inline distT="0" distB="0" distL="0" distR="0" wp14:anchorId="6604C70E" wp14:editId="0B6A2472">
            <wp:extent cx="2135505" cy="1645920"/>
            <wp:effectExtent l="0" t="0" r="0" b="0"/>
            <wp:docPr id="3" name="Picture 10842"/>
            <wp:cNvGraphicFramePr/>
            <a:graphic xmlns:a="http://schemas.openxmlformats.org/drawingml/2006/main">
              <a:graphicData uri="http://schemas.openxmlformats.org/drawingml/2006/picture">
                <pic:pic xmlns:pic="http://schemas.openxmlformats.org/drawingml/2006/picture">
                  <pic:nvPicPr>
                    <pic:cNvPr id="10842" name="Picture 10842"/>
                    <pic:cNvPicPr/>
                  </pic:nvPicPr>
                  <pic:blipFill rotWithShape="1">
                    <a:blip r:embed="rId28"/>
                    <a:srcRect l="48866" t="41133" r="37048" b="47229"/>
                    <a:stretch/>
                  </pic:blipFill>
                  <pic:spPr bwMode="auto">
                    <a:xfrm>
                      <a:off x="0" y="0"/>
                      <a:ext cx="2160106" cy="1664881"/>
                    </a:xfrm>
                    <a:prstGeom prst="rect">
                      <a:avLst/>
                    </a:prstGeom>
                    <a:ln>
                      <a:noFill/>
                    </a:ln>
                    <a:extLst>
                      <a:ext uri="{53640926-AAD7-44D8-BBD7-CCE9431645EC}">
                        <a14:shadowObscured xmlns:a14="http://schemas.microsoft.com/office/drawing/2010/main"/>
                      </a:ext>
                    </a:extLst>
                  </pic:spPr>
                </pic:pic>
              </a:graphicData>
            </a:graphic>
          </wp:inline>
        </w:drawing>
      </w:r>
    </w:p>
    <w:p w14:paraId="3614406F" w14:textId="13AA7856" w:rsidR="00332601" w:rsidRPr="00C50B0B" w:rsidRDefault="0009155D" w:rsidP="00332601">
      <w:pPr>
        <w:pStyle w:val="Beschriftung"/>
        <w:rPr>
          <w:rFonts w:cs="Arial"/>
        </w:rPr>
      </w:pPr>
      <w:r w:rsidRPr="00C50B0B">
        <w:rPr>
          <w:rFonts w:cs="Arial"/>
        </w:rPr>
        <w:t xml:space="preserve">Abbildung </w:t>
      </w:r>
      <w:r w:rsidR="006118A4" w:rsidRPr="00C50B0B">
        <w:rPr>
          <w:rFonts w:cs="Arial"/>
        </w:rPr>
        <w:fldChar w:fldCharType="begin"/>
      </w:r>
      <w:r w:rsidR="006118A4" w:rsidRPr="00C50B0B">
        <w:rPr>
          <w:rFonts w:cs="Arial"/>
        </w:rPr>
        <w:instrText xml:space="preserve"> SEQ Abbildung \* ARABIC </w:instrText>
      </w:r>
      <w:r w:rsidR="006118A4" w:rsidRPr="00C50B0B">
        <w:rPr>
          <w:rFonts w:cs="Arial"/>
        </w:rPr>
        <w:fldChar w:fldCharType="separate"/>
      </w:r>
      <w:r w:rsidR="00257541" w:rsidRPr="00C50B0B">
        <w:rPr>
          <w:rFonts w:cs="Arial"/>
          <w:noProof/>
        </w:rPr>
        <w:t>27</w:t>
      </w:r>
      <w:r w:rsidR="006118A4" w:rsidRPr="00C50B0B">
        <w:rPr>
          <w:rFonts w:cs="Arial"/>
          <w:noProof/>
        </w:rPr>
        <w:fldChar w:fldCharType="end"/>
      </w:r>
      <w:r w:rsidRPr="00C50B0B">
        <w:rPr>
          <w:rFonts w:cs="Arial"/>
        </w:rPr>
        <w:t xml:space="preserve">: </w:t>
      </w:r>
      <w:proofErr w:type="spellStart"/>
      <w:r w:rsidRPr="00C50B0B">
        <w:rPr>
          <w:rFonts w:cs="Arial"/>
        </w:rPr>
        <w:t>Etwurfsklassendiagramm</w:t>
      </w:r>
      <w:proofErr w:type="spellEnd"/>
      <w:r w:rsidRPr="00C50B0B">
        <w:rPr>
          <w:rFonts w:cs="Arial"/>
        </w:rPr>
        <w:t xml:space="preserve"> </w:t>
      </w:r>
      <w:r w:rsidR="53CD0738" w:rsidRPr="00C50B0B">
        <w:rPr>
          <w:rFonts w:cs="Arial"/>
        </w:rPr>
        <w:t>–</w:t>
      </w:r>
      <w:r w:rsidRPr="00C50B0B">
        <w:rPr>
          <w:rFonts w:cs="Arial"/>
        </w:rPr>
        <w:t xml:space="preserve"> </w:t>
      </w:r>
      <w:proofErr w:type="spellStart"/>
      <w:r w:rsidR="301639C9" w:rsidRPr="00C50B0B">
        <w:rPr>
          <w:rFonts w:cs="Arial"/>
        </w:rPr>
        <w:t>RaumPackage</w:t>
      </w:r>
      <w:proofErr w:type="spellEnd"/>
    </w:p>
    <w:p w14:paraId="5E6DFF8D" w14:textId="7D65E8DD" w:rsidR="53CD0738" w:rsidRPr="00C50B0B" w:rsidRDefault="47589493" w:rsidP="53CD0738">
      <w:pPr>
        <w:rPr>
          <w:rFonts w:cs="Arial"/>
        </w:rPr>
      </w:pPr>
      <w:r w:rsidRPr="00C50B0B">
        <w:rPr>
          <w:rFonts w:cs="Arial"/>
        </w:rPr>
        <w:t xml:space="preserve">Das </w:t>
      </w:r>
      <w:proofErr w:type="spellStart"/>
      <w:r w:rsidRPr="00C50B0B">
        <w:rPr>
          <w:rFonts w:cs="Arial"/>
        </w:rPr>
        <w:t>RaumPackage</w:t>
      </w:r>
      <w:proofErr w:type="spellEnd"/>
      <w:r w:rsidRPr="00C50B0B">
        <w:rPr>
          <w:rFonts w:cs="Arial"/>
        </w:rPr>
        <w:t xml:space="preserve"> enthält nur die Raum Klasse.</w:t>
      </w:r>
    </w:p>
    <w:p w14:paraId="59A7DA0E" w14:textId="32707182" w:rsidR="0009155D" w:rsidRPr="00C50B0B" w:rsidRDefault="0009155D" w:rsidP="0009155D">
      <w:pPr>
        <w:pStyle w:val="berschrift3"/>
        <w:rPr>
          <w:rFonts w:cs="Arial"/>
        </w:rPr>
      </w:pPr>
      <w:bookmarkStart w:id="200" w:name="_Toc44320843"/>
      <w:proofErr w:type="spellStart"/>
      <w:r w:rsidRPr="00C50B0B">
        <w:rPr>
          <w:rFonts w:cs="Arial"/>
        </w:rPr>
        <w:t>BildPackage</w:t>
      </w:r>
      <w:bookmarkEnd w:id="200"/>
      <w:proofErr w:type="spellEnd"/>
    </w:p>
    <w:p w14:paraId="70C869ED" w14:textId="77777777" w:rsidR="0009155D" w:rsidRPr="00C50B0B" w:rsidRDefault="0009155D" w:rsidP="0009155D">
      <w:pPr>
        <w:keepNext/>
        <w:rPr>
          <w:rFonts w:cs="Arial"/>
        </w:rPr>
      </w:pPr>
      <w:r w:rsidRPr="00C50B0B">
        <w:rPr>
          <w:rFonts w:cs="Arial"/>
          <w:noProof/>
        </w:rPr>
        <w:drawing>
          <wp:inline distT="0" distB="0" distL="0" distR="0" wp14:anchorId="58D13332" wp14:editId="583189C7">
            <wp:extent cx="2049886" cy="1436370"/>
            <wp:effectExtent l="0" t="0" r="7620" b="0"/>
            <wp:docPr id="184" name="Picture 10842"/>
            <wp:cNvGraphicFramePr/>
            <a:graphic xmlns:a="http://schemas.openxmlformats.org/drawingml/2006/main">
              <a:graphicData uri="http://schemas.openxmlformats.org/drawingml/2006/picture">
                <pic:pic xmlns:pic="http://schemas.openxmlformats.org/drawingml/2006/picture">
                  <pic:nvPicPr>
                    <pic:cNvPr id="10842" name="Picture 10842"/>
                    <pic:cNvPicPr/>
                  </pic:nvPicPr>
                  <pic:blipFill rotWithShape="1">
                    <a:blip r:embed="rId28"/>
                    <a:srcRect l="48831" t="53878" r="38401" b="36532"/>
                    <a:stretch/>
                  </pic:blipFill>
                  <pic:spPr bwMode="auto">
                    <a:xfrm>
                      <a:off x="0" y="0"/>
                      <a:ext cx="2064370" cy="1446519"/>
                    </a:xfrm>
                    <a:prstGeom prst="rect">
                      <a:avLst/>
                    </a:prstGeom>
                    <a:ln>
                      <a:noFill/>
                    </a:ln>
                    <a:extLst>
                      <a:ext uri="{53640926-AAD7-44D8-BBD7-CCE9431645EC}">
                        <a14:shadowObscured xmlns:a14="http://schemas.microsoft.com/office/drawing/2010/main"/>
                      </a:ext>
                    </a:extLst>
                  </pic:spPr>
                </pic:pic>
              </a:graphicData>
            </a:graphic>
          </wp:inline>
        </w:drawing>
      </w:r>
    </w:p>
    <w:p w14:paraId="6D628A30" w14:textId="300277C6" w:rsidR="006D3CAE" w:rsidRPr="00C50B0B" w:rsidRDefault="0009155D" w:rsidP="6CE4E285">
      <w:pPr>
        <w:pStyle w:val="Beschriftung"/>
        <w:rPr>
          <w:rFonts w:cs="Arial"/>
        </w:rPr>
      </w:pPr>
      <w:r w:rsidRPr="00C50B0B">
        <w:rPr>
          <w:rFonts w:cs="Arial"/>
        </w:rPr>
        <w:t xml:space="preserve">Abbildung </w:t>
      </w:r>
      <w:r w:rsidR="006118A4" w:rsidRPr="00C50B0B">
        <w:rPr>
          <w:rFonts w:cs="Arial"/>
        </w:rPr>
        <w:fldChar w:fldCharType="begin"/>
      </w:r>
      <w:r w:rsidR="006118A4" w:rsidRPr="00C50B0B">
        <w:rPr>
          <w:rFonts w:cs="Arial"/>
        </w:rPr>
        <w:instrText xml:space="preserve"> SEQ Abbildung \* ARABIC </w:instrText>
      </w:r>
      <w:r w:rsidR="006118A4" w:rsidRPr="00C50B0B">
        <w:rPr>
          <w:rFonts w:cs="Arial"/>
        </w:rPr>
        <w:fldChar w:fldCharType="separate"/>
      </w:r>
      <w:r w:rsidR="00257541" w:rsidRPr="00C50B0B">
        <w:rPr>
          <w:rFonts w:cs="Arial"/>
          <w:noProof/>
        </w:rPr>
        <w:t>28</w:t>
      </w:r>
      <w:r w:rsidR="006118A4" w:rsidRPr="00C50B0B">
        <w:rPr>
          <w:rFonts w:cs="Arial"/>
          <w:noProof/>
        </w:rPr>
        <w:fldChar w:fldCharType="end"/>
      </w:r>
      <w:r w:rsidRPr="00C50B0B">
        <w:rPr>
          <w:rFonts w:cs="Arial"/>
        </w:rPr>
        <w:t xml:space="preserve">: Entwurfsklassendiagramm </w:t>
      </w:r>
      <w:r w:rsidR="301639C9" w:rsidRPr="00C50B0B">
        <w:rPr>
          <w:rFonts w:cs="Arial"/>
        </w:rPr>
        <w:t>–</w:t>
      </w:r>
      <w:r w:rsidRPr="00C50B0B">
        <w:rPr>
          <w:rFonts w:cs="Arial"/>
        </w:rPr>
        <w:t xml:space="preserve"> </w:t>
      </w:r>
      <w:proofErr w:type="spellStart"/>
      <w:r w:rsidRPr="00C50B0B">
        <w:rPr>
          <w:rFonts w:cs="Arial"/>
        </w:rPr>
        <w:t>BildPackage</w:t>
      </w:r>
      <w:proofErr w:type="spellEnd"/>
    </w:p>
    <w:p w14:paraId="10189095" w14:textId="57E4506F" w:rsidR="00F80E7C" w:rsidRPr="00C50B0B" w:rsidRDefault="301639C9">
      <w:pPr>
        <w:rPr>
          <w:rFonts w:cs="Arial"/>
        </w:rPr>
      </w:pPr>
      <w:r w:rsidRPr="00C50B0B">
        <w:rPr>
          <w:rFonts w:cs="Arial"/>
        </w:rPr>
        <w:t xml:space="preserve">Das </w:t>
      </w:r>
      <w:proofErr w:type="spellStart"/>
      <w:r w:rsidRPr="00C50B0B">
        <w:rPr>
          <w:rFonts w:cs="Arial"/>
        </w:rPr>
        <w:t>BildPackage</w:t>
      </w:r>
      <w:proofErr w:type="spellEnd"/>
      <w:r w:rsidRPr="00C50B0B">
        <w:rPr>
          <w:rFonts w:cs="Arial"/>
        </w:rPr>
        <w:t xml:space="preserve"> enthält nur die Bild Klasse</w:t>
      </w:r>
      <w:r w:rsidR="005A5933" w:rsidRPr="00C50B0B">
        <w:rPr>
          <w:rFonts w:cs="Arial"/>
        </w:rPr>
        <w:t xml:space="preserve">, welche </w:t>
      </w:r>
      <w:r w:rsidR="0075650C" w:rsidRPr="00C50B0B">
        <w:rPr>
          <w:rFonts w:cs="Arial"/>
        </w:rPr>
        <w:t>die Bilddatei die einem Element zugeordnet ist repräsentiert</w:t>
      </w:r>
      <w:r w:rsidRPr="00C50B0B">
        <w:rPr>
          <w:rFonts w:cs="Arial"/>
        </w:rPr>
        <w:t>.</w:t>
      </w:r>
      <w:r w:rsidR="00F80E7C" w:rsidRPr="00C50B0B">
        <w:rPr>
          <w:rFonts w:cs="Arial"/>
        </w:rPr>
        <w:br w:type="page"/>
      </w:r>
    </w:p>
    <w:p w14:paraId="6E05AD36" w14:textId="3580DEDB" w:rsidR="0009155D" w:rsidRPr="00C50B0B" w:rsidRDefault="0009155D" w:rsidP="008D1E39">
      <w:pPr>
        <w:pStyle w:val="berschrift2"/>
        <w:ind w:left="708" w:hanging="708"/>
        <w:rPr>
          <w:rFonts w:cs="Arial"/>
        </w:rPr>
      </w:pPr>
      <w:bookmarkStart w:id="201" w:name="_Toc44320844"/>
      <w:r w:rsidRPr="00C50B0B">
        <w:rPr>
          <w:rFonts w:cs="Arial"/>
        </w:rPr>
        <w:lastRenderedPageBreak/>
        <w:t>GUI Entwurf</w:t>
      </w:r>
      <w:bookmarkEnd w:id="201"/>
    </w:p>
    <w:p w14:paraId="1A6861BB" w14:textId="7243FD45" w:rsidR="0009155D" w:rsidRPr="00C50B0B" w:rsidRDefault="0009155D" w:rsidP="0009155D">
      <w:pPr>
        <w:pStyle w:val="berschrift3"/>
        <w:rPr>
          <w:rFonts w:cs="Arial"/>
        </w:rPr>
      </w:pPr>
      <w:bookmarkStart w:id="202" w:name="_Toc44320845"/>
      <w:proofErr w:type="spellStart"/>
      <w:r w:rsidRPr="00C50B0B">
        <w:rPr>
          <w:rFonts w:cs="Arial"/>
        </w:rPr>
        <w:t>MuseumsGUI</w:t>
      </w:r>
      <w:bookmarkEnd w:id="202"/>
      <w:proofErr w:type="spellEnd"/>
    </w:p>
    <w:p w14:paraId="1E68A0EB" w14:textId="55721B40" w:rsidR="00950EE9" w:rsidRPr="00C50B0B" w:rsidRDefault="00AD104A" w:rsidP="00950EE9">
      <w:pPr>
        <w:rPr>
          <w:rFonts w:cs="Arial"/>
        </w:rPr>
      </w:pPr>
      <w:r w:rsidRPr="00C50B0B">
        <w:rPr>
          <w:rFonts w:cs="Arial"/>
          <w:noProof/>
        </w:rPr>
        <w:drawing>
          <wp:inline distT="0" distB="0" distL="0" distR="0" wp14:anchorId="158C3E38" wp14:editId="2C645538">
            <wp:extent cx="6086902" cy="6846872"/>
            <wp:effectExtent l="0" t="0" r="9525" b="0"/>
            <wp:docPr id="5103" name="Picture 5103"/>
            <wp:cNvGraphicFramePr/>
            <a:graphic xmlns:a="http://schemas.openxmlformats.org/drawingml/2006/main">
              <a:graphicData uri="http://schemas.openxmlformats.org/drawingml/2006/picture">
                <pic:pic xmlns:pic="http://schemas.openxmlformats.org/drawingml/2006/picture">
                  <pic:nvPicPr>
                    <pic:cNvPr id="5103" name="Picture 5103"/>
                    <pic:cNvPicPr/>
                  </pic:nvPicPr>
                  <pic:blipFill>
                    <a:blip r:embed="rId29"/>
                    <a:stretch>
                      <a:fillRect/>
                    </a:stretch>
                  </pic:blipFill>
                  <pic:spPr>
                    <a:xfrm>
                      <a:off x="0" y="0"/>
                      <a:ext cx="6115836" cy="6879419"/>
                    </a:xfrm>
                    <a:prstGeom prst="rect">
                      <a:avLst/>
                    </a:prstGeom>
                  </pic:spPr>
                </pic:pic>
              </a:graphicData>
            </a:graphic>
          </wp:inline>
        </w:drawing>
      </w:r>
    </w:p>
    <w:p w14:paraId="778BA67A" w14:textId="16A35DC3" w:rsidR="00F80E7C" w:rsidRPr="00C50B0B" w:rsidRDefault="00F80E7C" w:rsidP="00F80E7C">
      <w:pPr>
        <w:pStyle w:val="Beschriftung"/>
        <w:rPr>
          <w:rFonts w:cs="Arial"/>
        </w:rPr>
      </w:pPr>
      <w:r w:rsidRPr="00C50B0B">
        <w:rPr>
          <w:rFonts w:cs="Arial"/>
        </w:rPr>
        <w:t xml:space="preserve">Abbildung </w:t>
      </w:r>
      <w:r w:rsidR="006118A4" w:rsidRPr="00C50B0B">
        <w:rPr>
          <w:rFonts w:cs="Arial"/>
        </w:rPr>
        <w:fldChar w:fldCharType="begin"/>
      </w:r>
      <w:r w:rsidR="006118A4" w:rsidRPr="00C50B0B">
        <w:rPr>
          <w:rFonts w:cs="Arial"/>
        </w:rPr>
        <w:instrText xml:space="preserve"> SEQ Abbildung \* ARABIC </w:instrText>
      </w:r>
      <w:r w:rsidR="006118A4" w:rsidRPr="00C50B0B">
        <w:rPr>
          <w:rFonts w:cs="Arial"/>
        </w:rPr>
        <w:fldChar w:fldCharType="separate"/>
      </w:r>
      <w:r w:rsidRPr="00C50B0B">
        <w:rPr>
          <w:rFonts w:cs="Arial"/>
          <w:noProof/>
        </w:rPr>
        <w:t>29</w:t>
      </w:r>
      <w:r w:rsidR="006118A4" w:rsidRPr="00C50B0B">
        <w:rPr>
          <w:rFonts w:cs="Arial"/>
          <w:noProof/>
        </w:rPr>
        <w:fldChar w:fldCharType="end"/>
      </w:r>
      <w:r w:rsidRPr="00C50B0B">
        <w:rPr>
          <w:rFonts w:cs="Arial"/>
        </w:rPr>
        <w:t xml:space="preserve">:GUI Entwurf - </w:t>
      </w:r>
      <w:proofErr w:type="spellStart"/>
      <w:r w:rsidRPr="00C50B0B">
        <w:rPr>
          <w:rFonts w:cs="Arial"/>
        </w:rPr>
        <w:t>MuseumsGUI</w:t>
      </w:r>
      <w:proofErr w:type="spellEnd"/>
    </w:p>
    <w:p w14:paraId="1F55AE24" w14:textId="551FDFB9" w:rsidR="0009155D" w:rsidRPr="00C50B0B" w:rsidRDefault="00E92B20" w:rsidP="0009155D">
      <w:pPr>
        <w:rPr>
          <w:rFonts w:cs="Arial"/>
        </w:rPr>
      </w:pPr>
      <w:r w:rsidRPr="00C50B0B">
        <w:rPr>
          <w:rFonts w:cs="Arial"/>
        </w:rPr>
        <w:t xml:space="preserve">Da das oberste Element der GUI </w:t>
      </w:r>
      <w:r w:rsidR="00F4755A" w:rsidRPr="00C50B0B">
        <w:rPr>
          <w:rFonts w:cs="Arial"/>
        </w:rPr>
        <w:t xml:space="preserve">enthält eine Instanz des </w:t>
      </w:r>
      <w:r w:rsidRPr="00C50B0B">
        <w:rPr>
          <w:rFonts w:cs="Arial"/>
        </w:rPr>
        <w:t>Museumsmanager</w:t>
      </w:r>
      <w:r w:rsidR="00F4755A" w:rsidRPr="00C50B0B">
        <w:rPr>
          <w:rFonts w:cs="Arial"/>
        </w:rPr>
        <w:t xml:space="preserve"> und kann damit die Datenzugriffe der GUI über die entsprechenden Untermanager verwalten</w:t>
      </w:r>
      <w:r w:rsidR="00A95797" w:rsidRPr="00C50B0B">
        <w:rPr>
          <w:rFonts w:cs="Arial"/>
        </w:rPr>
        <w:t xml:space="preserve"> bzw. verschiedenen anderen GUI-Elementen Zugriff auf solche Untermanager geben. In diesem Diagramm ist nur der „</w:t>
      </w:r>
      <w:proofErr w:type="spellStart"/>
      <w:r w:rsidR="00A95797" w:rsidRPr="00C50B0B">
        <w:rPr>
          <w:rFonts w:cs="Arial"/>
        </w:rPr>
        <w:t>ExponatTab</w:t>
      </w:r>
      <w:proofErr w:type="spellEnd"/>
      <w:r w:rsidR="00A95797" w:rsidRPr="00C50B0B">
        <w:rPr>
          <w:rFonts w:cs="Arial"/>
        </w:rPr>
        <w:t>“ genauer ausgeführt. In der schlussendlichen Implementierung sind „</w:t>
      </w:r>
      <w:proofErr w:type="spellStart"/>
      <w:r w:rsidR="00A95797" w:rsidRPr="00C50B0B">
        <w:rPr>
          <w:rFonts w:cs="Arial"/>
        </w:rPr>
        <w:t>MitarbeiterTab</w:t>
      </w:r>
      <w:proofErr w:type="spellEnd"/>
      <w:r w:rsidR="00A95797" w:rsidRPr="00C50B0B">
        <w:rPr>
          <w:rFonts w:cs="Arial"/>
        </w:rPr>
        <w:t>“, „</w:t>
      </w:r>
      <w:proofErr w:type="spellStart"/>
      <w:r w:rsidR="00A95797" w:rsidRPr="00C50B0B">
        <w:rPr>
          <w:rFonts w:cs="Arial"/>
        </w:rPr>
        <w:t>RaumTab</w:t>
      </w:r>
      <w:proofErr w:type="spellEnd"/>
      <w:r w:rsidR="00A95797" w:rsidRPr="00C50B0B">
        <w:rPr>
          <w:rFonts w:cs="Arial"/>
        </w:rPr>
        <w:t>“ und „</w:t>
      </w:r>
      <w:proofErr w:type="spellStart"/>
      <w:r w:rsidR="00A95797" w:rsidRPr="00C50B0B">
        <w:rPr>
          <w:rFonts w:cs="Arial"/>
        </w:rPr>
        <w:t>FördererTab</w:t>
      </w:r>
      <w:proofErr w:type="spellEnd"/>
      <w:r w:rsidR="00A95797" w:rsidRPr="00C50B0B">
        <w:rPr>
          <w:rFonts w:cs="Arial"/>
        </w:rPr>
        <w:t>“ ähnlich aufgebaut, wurden hier aber aus Übersichtlichkeitsgründen nicht weiter aufgezeigt. Jeder Tab bekommt hierbei einen „</w:t>
      </w:r>
      <w:proofErr w:type="spellStart"/>
      <w:r w:rsidR="00A95797" w:rsidRPr="00C50B0B">
        <w:rPr>
          <w:rFonts w:cs="Arial"/>
        </w:rPr>
        <w:t>SearchComponent</w:t>
      </w:r>
      <w:proofErr w:type="spellEnd"/>
      <w:r w:rsidR="00A95797" w:rsidRPr="00C50B0B">
        <w:rPr>
          <w:rFonts w:cs="Arial"/>
        </w:rPr>
        <w:t xml:space="preserve">“ welcher eine Suchleiste darstellt mit der auf die </w:t>
      </w:r>
      <w:r w:rsidR="00A95797" w:rsidRPr="00C50B0B">
        <w:rPr>
          <w:rFonts w:cs="Arial"/>
        </w:rPr>
        <w:lastRenderedPageBreak/>
        <w:t xml:space="preserve">vorhandenen Museums-Elemente zugegriffen werden kann. Des Weiteren besitzt jeder Tab auch noch eine Liste mit allen für den Tab relevanten Elemente (also z.B. Exponate im </w:t>
      </w:r>
      <w:proofErr w:type="spellStart"/>
      <w:r w:rsidR="00A95797" w:rsidRPr="00C50B0B">
        <w:rPr>
          <w:rFonts w:cs="Arial"/>
        </w:rPr>
        <w:t>ExponatTab</w:t>
      </w:r>
      <w:proofErr w:type="spellEnd"/>
      <w:r w:rsidR="00A95797" w:rsidRPr="00C50B0B">
        <w:rPr>
          <w:rFonts w:cs="Arial"/>
        </w:rPr>
        <w:t>)</w:t>
      </w:r>
      <w:r w:rsidR="00992968" w:rsidRPr="00C50B0B">
        <w:rPr>
          <w:rFonts w:cs="Arial"/>
        </w:rPr>
        <w:t>,</w:t>
      </w:r>
      <w:r w:rsidR="00A95797" w:rsidRPr="00C50B0B">
        <w:rPr>
          <w:rFonts w:cs="Arial"/>
        </w:rPr>
        <w:t xml:space="preserve"> ein Bild, eine Beschreibung und einen bis mehrere Untertabs die spezifischere Einsicht auf die einzelnen </w:t>
      </w:r>
      <w:r w:rsidR="00992968" w:rsidRPr="00C50B0B">
        <w:rPr>
          <w:rFonts w:cs="Arial"/>
        </w:rPr>
        <w:t>Attribute des ausgewählten Elements geben.</w:t>
      </w:r>
    </w:p>
    <w:p w14:paraId="2671DFC5" w14:textId="093888D8" w:rsidR="00C32AFE" w:rsidRPr="00C50B0B" w:rsidRDefault="00C32AFE" w:rsidP="00C32AFE">
      <w:pPr>
        <w:pStyle w:val="berschrift1"/>
        <w:rPr>
          <w:rFonts w:cs="Arial"/>
        </w:rPr>
      </w:pPr>
      <w:bookmarkStart w:id="203" w:name="_Toc44320846"/>
      <w:r w:rsidRPr="00C50B0B">
        <w:rPr>
          <w:rFonts w:cs="Arial"/>
        </w:rPr>
        <w:t>Besonderheiten</w:t>
      </w:r>
      <w:bookmarkEnd w:id="203"/>
    </w:p>
    <w:p w14:paraId="2AC271D5" w14:textId="6AC5C9EE" w:rsidR="002C6FCE" w:rsidRPr="00C50B0B" w:rsidRDefault="00925720" w:rsidP="002C6FCE">
      <w:pPr>
        <w:pStyle w:val="Listenabsatz"/>
        <w:numPr>
          <w:ilvl w:val="0"/>
          <w:numId w:val="23"/>
        </w:numPr>
        <w:rPr>
          <w:rFonts w:eastAsia="Segoe UI Emoji" w:cs="Arial"/>
        </w:rPr>
      </w:pPr>
      <w:r w:rsidRPr="00C50B0B">
        <w:rPr>
          <w:rFonts w:eastAsia="Segoe UI Emoji" w:cs="Arial"/>
        </w:rPr>
        <w:t>In unserem GUI werden die verschiedenen Arbeitsbereiche in unterschiedliche Tabs aufgeteilt</w:t>
      </w:r>
      <w:r w:rsidR="00B815FD" w:rsidRPr="00C50B0B">
        <w:rPr>
          <w:rFonts w:eastAsia="Segoe UI Emoji" w:cs="Arial"/>
        </w:rPr>
        <w:t xml:space="preserve"> anstatt dies in unterschiedlichen Fenstern zu tun, für jeden Nutzertyp ein eigenes GUI zu bauen oder manchen Nutzern manche Funktionen erst gar nicht zur Verfügung zu stellen.</w:t>
      </w:r>
    </w:p>
    <w:p w14:paraId="16AB0F4F" w14:textId="2A376828" w:rsidR="002C6FCE" w:rsidRPr="00C50B0B" w:rsidRDefault="00B815FD" w:rsidP="002C6FCE">
      <w:pPr>
        <w:pStyle w:val="Listenabsatz"/>
        <w:numPr>
          <w:ilvl w:val="0"/>
          <w:numId w:val="23"/>
        </w:numPr>
        <w:rPr>
          <w:rFonts w:eastAsia="Segoe UI Emoji" w:cs="Arial"/>
        </w:rPr>
      </w:pPr>
      <w:r w:rsidRPr="00C50B0B">
        <w:rPr>
          <w:rFonts w:eastAsia="Segoe UI Emoji" w:cs="Arial"/>
        </w:rPr>
        <w:t>Jeder Nutzer kann bei uns jedes Element mit verschiedensten Suchfiltern suchen und dann diese (wenn er die Rechte dazu besitzt) sofort einsehen bzw. bearbeiten.</w:t>
      </w:r>
    </w:p>
    <w:p w14:paraId="47C9E2DE" w14:textId="77777777" w:rsidR="007B1002" w:rsidRPr="00C50B0B" w:rsidRDefault="00926DD1" w:rsidP="002C6FCE">
      <w:pPr>
        <w:pStyle w:val="Listenabsatz"/>
        <w:numPr>
          <w:ilvl w:val="0"/>
          <w:numId w:val="23"/>
        </w:numPr>
        <w:rPr>
          <w:rFonts w:eastAsia="Segoe UI Emoji" w:cs="Arial"/>
          <w:lang w:val="en-US"/>
        </w:rPr>
      </w:pPr>
      <w:proofErr w:type="spellStart"/>
      <w:r w:rsidRPr="00C50B0B">
        <w:rPr>
          <w:rFonts w:eastAsia="Segoe UI Emoji" w:cs="Arial"/>
          <w:lang w:val="en-US"/>
        </w:rPr>
        <w:t>Mehr</w:t>
      </w:r>
      <w:proofErr w:type="spellEnd"/>
      <w:r w:rsidRPr="00C50B0B">
        <w:rPr>
          <w:rFonts w:eastAsia="Segoe UI Emoji" w:cs="Arial"/>
          <w:lang w:val="en-US"/>
        </w:rPr>
        <w:t xml:space="preserve"> Command-Line-</w:t>
      </w:r>
      <w:proofErr w:type="spellStart"/>
      <w:r w:rsidRPr="00C50B0B">
        <w:rPr>
          <w:rFonts w:eastAsia="Segoe UI Emoji" w:cs="Arial"/>
          <w:lang w:val="en-US"/>
        </w:rPr>
        <w:t>Argumente</w:t>
      </w:r>
      <w:proofErr w:type="spellEnd"/>
      <w:r w:rsidR="003B345F" w:rsidRPr="00C50B0B">
        <w:rPr>
          <w:rFonts w:eastAsia="Segoe UI Emoji" w:cs="Arial"/>
          <w:lang w:val="en-US"/>
        </w:rPr>
        <w:t xml:space="preserve"> </w:t>
      </w:r>
      <w:r w:rsidR="003B345F" w:rsidRPr="00C50B0B">
        <w:rPr>
          <w:rFonts w:cs="Arial"/>
          <w:lang w:val="en-US"/>
        </w:rPr>
        <w:t xml:space="preserve">- </w:t>
      </w:r>
      <w:proofErr w:type="spellStart"/>
      <w:r w:rsidR="003B345F" w:rsidRPr="00C50B0B">
        <w:rPr>
          <w:rFonts w:cs="Arial"/>
          <w:lang w:val="en-US"/>
        </w:rPr>
        <w:t>Commandline</w:t>
      </w:r>
      <w:proofErr w:type="spellEnd"/>
      <w:r w:rsidR="003B345F" w:rsidRPr="00C50B0B">
        <w:rPr>
          <w:rFonts w:cs="Arial"/>
          <w:lang w:val="en-US"/>
        </w:rPr>
        <w:t xml:space="preserve"> </w:t>
      </w:r>
      <w:proofErr w:type="spellStart"/>
      <w:r w:rsidR="003B345F" w:rsidRPr="00C50B0B">
        <w:rPr>
          <w:rFonts w:cs="Arial"/>
          <w:lang w:val="en-US"/>
        </w:rPr>
        <w:t>Argumente</w:t>
      </w:r>
      <w:proofErr w:type="spellEnd"/>
    </w:p>
    <w:p w14:paraId="183F80C0" w14:textId="70C6BBF0" w:rsidR="007B1002" w:rsidRPr="00C50B0B" w:rsidRDefault="007B1002" w:rsidP="007B1002">
      <w:pPr>
        <w:pStyle w:val="Listenabsatz"/>
        <w:numPr>
          <w:ilvl w:val="1"/>
          <w:numId w:val="23"/>
        </w:numPr>
        <w:rPr>
          <w:rFonts w:eastAsia="Segoe UI Emoji" w:cs="Arial"/>
        </w:rPr>
      </w:pPr>
      <w:r w:rsidRPr="00C50B0B">
        <w:rPr>
          <w:rFonts w:cs="Arial"/>
        </w:rPr>
        <w:t>-p und den Pfad zu den CSV-Dateien</w:t>
      </w:r>
    </w:p>
    <w:p w14:paraId="5A58786F" w14:textId="198537B0" w:rsidR="007B1002" w:rsidRPr="00C50B0B" w:rsidRDefault="007B1002" w:rsidP="007B1002">
      <w:pPr>
        <w:pStyle w:val="Listenabsatz"/>
        <w:numPr>
          <w:ilvl w:val="1"/>
          <w:numId w:val="23"/>
        </w:numPr>
        <w:rPr>
          <w:rFonts w:eastAsia="Segoe UI Emoji" w:cs="Arial"/>
        </w:rPr>
      </w:pPr>
      <w:r w:rsidRPr="00C50B0B">
        <w:rPr>
          <w:rFonts w:cs="Arial"/>
        </w:rPr>
        <w:t xml:space="preserve">-d und den Pfad zu den CSV-Dateien mit den </w:t>
      </w:r>
      <w:proofErr w:type="spellStart"/>
      <w:r w:rsidRPr="00C50B0B">
        <w:rPr>
          <w:rFonts w:cs="Arial"/>
        </w:rPr>
        <w:t>default</w:t>
      </w:r>
      <w:proofErr w:type="spellEnd"/>
      <w:r w:rsidRPr="00C50B0B">
        <w:rPr>
          <w:rFonts w:cs="Arial"/>
        </w:rPr>
        <w:t xml:space="preserve"> (</w:t>
      </w:r>
      <w:proofErr w:type="spellStart"/>
      <w:r w:rsidRPr="00C50B0B">
        <w:rPr>
          <w:rFonts w:cs="Arial"/>
        </w:rPr>
        <w:t>fallback</w:t>
      </w:r>
      <w:proofErr w:type="spellEnd"/>
      <w:r w:rsidRPr="00C50B0B">
        <w:rPr>
          <w:rFonts w:cs="Arial"/>
        </w:rPr>
        <w:t xml:space="preserve">) Daten die verwendet werden wenn zum Beispiel ein unbekanntes Bild </w:t>
      </w:r>
      <w:proofErr w:type="spellStart"/>
      <w:r w:rsidRPr="00C50B0B">
        <w:rPr>
          <w:rFonts w:cs="Arial"/>
        </w:rPr>
        <w:t>refferenziert</w:t>
      </w:r>
      <w:proofErr w:type="spellEnd"/>
      <w:r w:rsidRPr="00C50B0B">
        <w:rPr>
          <w:rFonts w:cs="Arial"/>
        </w:rPr>
        <w:t xml:space="preserve"> wird </w:t>
      </w:r>
    </w:p>
    <w:p w14:paraId="1FFC3277" w14:textId="77777777" w:rsidR="007B1002" w:rsidRPr="00C50B0B" w:rsidRDefault="007B1002" w:rsidP="007B1002">
      <w:pPr>
        <w:pStyle w:val="Listenabsatz"/>
        <w:numPr>
          <w:ilvl w:val="2"/>
          <w:numId w:val="23"/>
        </w:numPr>
        <w:rPr>
          <w:rFonts w:eastAsia="Segoe UI Emoji" w:cs="Arial"/>
        </w:rPr>
      </w:pPr>
      <w:r w:rsidRPr="00C50B0B">
        <w:rPr>
          <w:rFonts w:cs="Arial"/>
        </w:rPr>
        <w:t xml:space="preserve">Nicht benötigt </w:t>
      </w:r>
      <w:r w:rsidRPr="00C50B0B">
        <w:rPr>
          <w:rFonts w:cs="Arial"/>
        </w:rPr>
        <w:sym w:font="Wingdings" w:char="F0E0"/>
      </w:r>
      <w:r w:rsidRPr="00C50B0B">
        <w:rPr>
          <w:rFonts w:cs="Arial"/>
        </w:rPr>
        <w:t xml:space="preserve"> interne Daten geladen, wenn nicht gegeben</w:t>
      </w:r>
    </w:p>
    <w:p w14:paraId="27E34261" w14:textId="1AE86D71" w:rsidR="00D730AC" w:rsidRPr="00C50B0B" w:rsidRDefault="007B1002" w:rsidP="007B1002">
      <w:pPr>
        <w:pStyle w:val="Listenabsatz"/>
        <w:numPr>
          <w:ilvl w:val="1"/>
          <w:numId w:val="23"/>
        </w:numPr>
        <w:rPr>
          <w:rFonts w:eastAsia="Segoe UI Emoji" w:cs="Arial"/>
        </w:rPr>
      </w:pPr>
      <w:r w:rsidRPr="00C50B0B">
        <w:rPr>
          <w:rFonts w:cs="Arial"/>
        </w:rPr>
        <w:t>-l und einen Pfad um eine Log-Datei in diesen Pfad zu schreiben.</w:t>
      </w:r>
    </w:p>
    <w:p w14:paraId="61BB41D2" w14:textId="427B265E" w:rsidR="002E71D5" w:rsidRPr="00C50B0B" w:rsidRDefault="002E71D5" w:rsidP="002E71D5">
      <w:pPr>
        <w:pStyle w:val="Listenabsatz"/>
        <w:numPr>
          <w:ilvl w:val="0"/>
          <w:numId w:val="23"/>
        </w:numPr>
        <w:rPr>
          <w:rFonts w:eastAsia="Segoe UI Emoji" w:cs="Arial"/>
        </w:rPr>
      </w:pPr>
      <w:r w:rsidRPr="00C50B0B">
        <w:rPr>
          <w:rFonts w:eastAsia="Segoe UI Emoji" w:cs="Arial"/>
        </w:rPr>
        <w:t xml:space="preserve">Die Dynamische Überprüfung der Argumentlänge in der </w:t>
      </w:r>
      <w:proofErr w:type="spellStart"/>
      <w:r w:rsidRPr="00C50B0B">
        <w:rPr>
          <w:rFonts w:eastAsia="Segoe UI Emoji" w:cs="Arial"/>
        </w:rPr>
        <w:t>MuseumsElementFactory</w:t>
      </w:r>
      <w:proofErr w:type="spellEnd"/>
      <w:r w:rsidRPr="00C50B0B">
        <w:rPr>
          <w:rFonts w:eastAsia="Segoe UI Emoji" w:cs="Arial"/>
        </w:rPr>
        <w:t xml:space="preserve"> in </w:t>
      </w:r>
      <w:r w:rsidR="004077DD" w:rsidRPr="00C50B0B">
        <w:rPr>
          <w:rFonts w:eastAsia="Segoe UI Emoji" w:cs="Arial"/>
        </w:rPr>
        <w:t>„</w:t>
      </w:r>
      <w:proofErr w:type="spellStart"/>
      <w:r w:rsidRPr="00C50B0B">
        <w:rPr>
          <w:rFonts w:eastAsia="Segoe UI Emoji" w:cs="Arial"/>
        </w:rPr>
        <w:t>getNumberOfAttributes</w:t>
      </w:r>
      <w:proofErr w:type="spellEnd"/>
      <w:r w:rsidRPr="00C50B0B">
        <w:rPr>
          <w:rFonts w:eastAsia="Segoe UI Emoji" w:cs="Arial"/>
        </w:rPr>
        <w:t>(Class&lt;?&gt; c)</w:t>
      </w:r>
      <w:r w:rsidR="004077DD" w:rsidRPr="00C50B0B">
        <w:rPr>
          <w:rFonts w:eastAsia="Segoe UI Emoji" w:cs="Arial"/>
        </w:rPr>
        <w:t>“</w:t>
      </w:r>
      <w:r w:rsidRPr="00C50B0B">
        <w:rPr>
          <w:rFonts w:eastAsia="Segoe UI Emoji" w:cs="Arial"/>
        </w:rPr>
        <w:t>. Mit ihr lassen sich alle setzbaren Attribute einer Klasse herausfinden. Somit kann genau überprüft werden ob ein CSV-String die richtige Länge hat</w:t>
      </w:r>
      <w:r w:rsidR="004077DD" w:rsidRPr="00C50B0B">
        <w:rPr>
          <w:rFonts w:eastAsia="Segoe UI Emoji" w:cs="Arial"/>
        </w:rPr>
        <w:t>.</w:t>
      </w:r>
    </w:p>
    <w:p w14:paraId="2AA393DC" w14:textId="6CF693B0" w:rsidR="00E32364" w:rsidRPr="00C50B0B" w:rsidRDefault="00636BC7" w:rsidP="00E32364">
      <w:pPr>
        <w:pStyle w:val="berschrift1"/>
        <w:rPr>
          <w:rFonts w:eastAsia="Segoe UI Emoji" w:cs="Arial"/>
        </w:rPr>
      </w:pPr>
      <w:r w:rsidRPr="00C50B0B">
        <w:rPr>
          <w:rFonts w:eastAsia="Segoe UI Emoji" w:cs="Arial"/>
        </w:rPr>
        <w:t>Tatsächliches Aussehen der Finalen Implementierung</w:t>
      </w:r>
    </w:p>
    <w:p w14:paraId="3F65D671" w14:textId="1131EE6D" w:rsidR="00885A86" w:rsidRPr="00C50B0B" w:rsidRDefault="00A8029E" w:rsidP="00A8029E">
      <w:pPr>
        <w:pStyle w:val="berschrift2"/>
        <w:rPr>
          <w:rFonts w:cs="Arial"/>
        </w:rPr>
      </w:pPr>
      <w:r w:rsidRPr="00C50B0B">
        <w:rPr>
          <w:rFonts w:cs="Arial"/>
        </w:rPr>
        <w:t xml:space="preserve">Änderungen </w:t>
      </w:r>
      <w:r w:rsidR="00F936E6" w:rsidRPr="00C50B0B">
        <w:rPr>
          <w:rFonts w:cs="Arial"/>
        </w:rPr>
        <w:t>am</w:t>
      </w:r>
      <w:r w:rsidRPr="00C50B0B">
        <w:rPr>
          <w:rFonts w:cs="Arial"/>
        </w:rPr>
        <w:t xml:space="preserve"> UML-Diagramm und </w:t>
      </w:r>
      <w:r w:rsidR="00F936E6" w:rsidRPr="00C50B0B">
        <w:rPr>
          <w:rFonts w:cs="Arial"/>
        </w:rPr>
        <w:t xml:space="preserve">den </w:t>
      </w:r>
      <w:r w:rsidRPr="00C50B0B">
        <w:rPr>
          <w:rFonts w:cs="Arial"/>
        </w:rPr>
        <w:t>Objekte</w:t>
      </w:r>
      <w:r w:rsidR="00F936E6" w:rsidRPr="00C50B0B">
        <w:rPr>
          <w:rFonts w:cs="Arial"/>
        </w:rPr>
        <w:t>n</w:t>
      </w:r>
    </w:p>
    <w:p w14:paraId="43948DD6" w14:textId="7223F075" w:rsidR="00F936E6" w:rsidRPr="00C50B0B" w:rsidRDefault="00F936E6" w:rsidP="00F936E6">
      <w:pPr>
        <w:rPr>
          <w:rFonts w:cs="Arial"/>
        </w:rPr>
      </w:pPr>
      <w:r w:rsidRPr="00C50B0B">
        <w:rPr>
          <w:rFonts w:cs="Arial"/>
        </w:rPr>
        <w:t>Hier werden alle konkreten Änderungen dokumentiert die anders als im Entwurfsklassendiagramm in Kapitel 5.7 implementiert wurden.</w:t>
      </w:r>
    </w:p>
    <w:p w14:paraId="4C54F553" w14:textId="7E2355FE" w:rsidR="00F936E6" w:rsidRPr="00C50B0B" w:rsidRDefault="00F936E6" w:rsidP="00F936E6">
      <w:pPr>
        <w:pStyle w:val="berschrift3"/>
        <w:rPr>
          <w:rFonts w:cs="Arial"/>
        </w:rPr>
      </w:pPr>
      <w:r w:rsidRPr="00C50B0B">
        <w:rPr>
          <w:rFonts w:cs="Arial"/>
        </w:rPr>
        <w:t>Konkrete Änderungen and den Objekten</w:t>
      </w:r>
    </w:p>
    <w:p w14:paraId="09A7C7DA" w14:textId="74BF0905" w:rsidR="00095D42" w:rsidRPr="00C50B0B" w:rsidRDefault="00F01E9E" w:rsidP="00095D42">
      <w:pPr>
        <w:pStyle w:val="Listenabsatz"/>
        <w:numPr>
          <w:ilvl w:val="0"/>
          <w:numId w:val="25"/>
        </w:numPr>
        <w:rPr>
          <w:rFonts w:cs="Arial"/>
        </w:rPr>
      </w:pPr>
      <w:r w:rsidRPr="00C50B0B">
        <w:rPr>
          <w:rFonts w:cs="Arial"/>
        </w:rPr>
        <w:t xml:space="preserve">Alle Verwalteten Elemente (Bild, Epoche, </w:t>
      </w:r>
      <w:r w:rsidR="00406E0A" w:rsidRPr="00C50B0B">
        <w:rPr>
          <w:rFonts w:cs="Arial"/>
        </w:rPr>
        <w:t>Person, Exponat</w:t>
      </w:r>
      <w:r w:rsidR="00AA186C" w:rsidRPr="00C50B0B">
        <w:rPr>
          <w:rFonts w:cs="Arial"/>
        </w:rPr>
        <w:t xml:space="preserve">) erben nun vom Objekt </w:t>
      </w:r>
      <w:proofErr w:type="spellStart"/>
      <w:r w:rsidR="00AA186C" w:rsidRPr="00C50B0B">
        <w:rPr>
          <w:rFonts w:cs="Arial"/>
        </w:rPr>
        <w:t>MuseumsElement</w:t>
      </w:r>
      <w:proofErr w:type="spellEnd"/>
      <w:r w:rsidR="00F2423A" w:rsidRPr="00C50B0B">
        <w:rPr>
          <w:rFonts w:cs="Arial"/>
        </w:rPr>
        <w:t>, welches e</w:t>
      </w:r>
      <w:r w:rsidR="00757F34" w:rsidRPr="00C50B0B">
        <w:rPr>
          <w:rFonts w:cs="Arial"/>
        </w:rPr>
        <w:t xml:space="preserve">ine Beschreibung und einen eindeutigen </w:t>
      </w:r>
      <w:proofErr w:type="spellStart"/>
      <w:r w:rsidR="00757F34" w:rsidRPr="00C50B0B">
        <w:rPr>
          <w:rFonts w:cs="Arial"/>
        </w:rPr>
        <w:t>PrimaryKey</w:t>
      </w:r>
      <w:proofErr w:type="spellEnd"/>
      <w:r w:rsidR="000529C3" w:rsidRPr="00C50B0B">
        <w:rPr>
          <w:rFonts w:cs="Arial"/>
        </w:rPr>
        <w:t xml:space="preserve"> besitzt . Der </w:t>
      </w:r>
      <w:proofErr w:type="spellStart"/>
      <w:r w:rsidR="000529C3" w:rsidRPr="00C50B0B">
        <w:rPr>
          <w:rFonts w:cs="Arial"/>
        </w:rPr>
        <w:t>PrimaryKey</w:t>
      </w:r>
      <w:proofErr w:type="spellEnd"/>
      <w:r w:rsidR="000529C3" w:rsidRPr="00C50B0B">
        <w:rPr>
          <w:rFonts w:cs="Arial"/>
        </w:rPr>
        <w:t xml:space="preserve"> </w:t>
      </w:r>
      <w:r w:rsidR="00691DBB" w:rsidRPr="00C50B0B">
        <w:rPr>
          <w:rFonts w:cs="Arial"/>
        </w:rPr>
        <w:t>ersetzt</w:t>
      </w:r>
      <w:r w:rsidR="00757F34" w:rsidRPr="00C50B0B">
        <w:rPr>
          <w:rFonts w:cs="Arial"/>
        </w:rPr>
        <w:t xml:space="preserve"> die Identifikationsnummern der </w:t>
      </w:r>
      <w:r w:rsidR="000529C3" w:rsidRPr="00C50B0B">
        <w:rPr>
          <w:rFonts w:cs="Arial"/>
        </w:rPr>
        <w:t>erbenden Objekte</w:t>
      </w:r>
      <w:r w:rsidR="00691DBB" w:rsidRPr="00C50B0B">
        <w:rPr>
          <w:rFonts w:cs="Arial"/>
        </w:rPr>
        <w:t xml:space="preserve"> wie </w:t>
      </w:r>
      <w:proofErr w:type="spellStart"/>
      <w:r w:rsidR="00691DBB" w:rsidRPr="00C50B0B">
        <w:rPr>
          <w:rFonts w:cs="Arial"/>
        </w:rPr>
        <w:t>RaumNr</w:t>
      </w:r>
      <w:proofErr w:type="spellEnd"/>
      <w:r w:rsidR="00691DBB" w:rsidRPr="00C50B0B">
        <w:rPr>
          <w:rFonts w:cs="Arial"/>
        </w:rPr>
        <w:t xml:space="preserve">, </w:t>
      </w:r>
      <w:proofErr w:type="spellStart"/>
      <w:r w:rsidR="00691DBB" w:rsidRPr="00C50B0B">
        <w:rPr>
          <w:rFonts w:cs="Arial"/>
        </w:rPr>
        <w:t>MitarbeiterNr</w:t>
      </w:r>
      <w:proofErr w:type="spellEnd"/>
      <w:r w:rsidR="00691DBB" w:rsidRPr="00C50B0B">
        <w:rPr>
          <w:rFonts w:cs="Arial"/>
        </w:rPr>
        <w:t xml:space="preserve"> etc.</w:t>
      </w:r>
      <w:r w:rsidR="007B1002" w:rsidRPr="00C50B0B">
        <w:rPr>
          <w:rFonts w:cs="Arial"/>
        </w:rPr>
        <w:t xml:space="preserve"> und stellt sicher, dass keine Duplikate verwaltet werden.</w:t>
      </w:r>
    </w:p>
    <w:p w14:paraId="1064BABC" w14:textId="2AB85C5F" w:rsidR="00AA186C" w:rsidRPr="00C50B0B" w:rsidRDefault="00AA186C" w:rsidP="00095D42">
      <w:pPr>
        <w:pStyle w:val="Listenabsatz"/>
        <w:numPr>
          <w:ilvl w:val="0"/>
          <w:numId w:val="25"/>
        </w:numPr>
        <w:rPr>
          <w:rFonts w:cs="Arial"/>
        </w:rPr>
      </w:pPr>
      <w:r w:rsidRPr="00C50B0B">
        <w:rPr>
          <w:rFonts w:cs="Arial"/>
        </w:rPr>
        <w:t xml:space="preserve">Es gibt nur noch ein Historien-Objekt anstatt 3 </w:t>
      </w:r>
      <w:r w:rsidR="004631F6" w:rsidRPr="00C50B0B">
        <w:rPr>
          <w:rFonts w:cs="Arial"/>
        </w:rPr>
        <w:t xml:space="preserve">verschiedene und diese Historie hat anstatt eines </w:t>
      </w:r>
      <w:proofErr w:type="spellStart"/>
      <w:r w:rsidR="004631F6" w:rsidRPr="00C50B0B">
        <w:rPr>
          <w:rFonts w:cs="Arial"/>
        </w:rPr>
        <w:t>Hashset</w:t>
      </w:r>
      <w:proofErr w:type="spellEnd"/>
      <w:r w:rsidR="004631F6" w:rsidRPr="00C50B0B">
        <w:rPr>
          <w:rFonts w:cs="Arial"/>
        </w:rPr>
        <w:t xml:space="preserve">&lt;Ereignis&gt; eine </w:t>
      </w:r>
      <w:proofErr w:type="spellStart"/>
      <w:r w:rsidR="004631F6" w:rsidRPr="00C50B0B">
        <w:rPr>
          <w:rFonts w:cs="Arial"/>
        </w:rPr>
        <w:t>Hashmap</w:t>
      </w:r>
      <w:proofErr w:type="spellEnd"/>
      <w:r w:rsidR="004631F6" w:rsidRPr="00C50B0B">
        <w:rPr>
          <w:rFonts w:cs="Arial"/>
        </w:rPr>
        <w:t>&lt;</w:t>
      </w:r>
      <w:proofErr w:type="spellStart"/>
      <w:r w:rsidR="004631F6" w:rsidRPr="00C50B0B">
        <w:rPr>
          <w:rFonts w:cs="Arial"/>
        </w:rPr>
        <w:t>Datum,Ereignis</w:t>
      </w:r>
      <w:proofErr w:type="spellEnd"/>
      <w:r w:rsidR="004631F6" w:rsidRPr="00C50B0B">
        <w:rPr>
          <w:rFonts w:cs="Arial"/>
        </w:rPr>
        <w:t>&gt;.</w:t>
      </w:r>
    </w:p>
    <w:p w14:paraId="49EF8E97" w14:textId="2CBA8CFC" w:rsidR="00691DBB" w:rsidRPr="00C50B0B" w:rsidRDefault="00116D1C" w:rsidP="00691DBB">
      <w:pPr>
        <w:pStyle w:val="Listenabsatz"/>
        <w:numPr>
          <w:ilvl w:val="0"/>
          <w:numId w:val="25"/>
        </w:numPr>
        <w:rPr>
          <w:rFonts w:cs="Arial"/>
        </w:rPr>
      </w:pPr>
      <w:r w:rsidRPr="00C50B0B">
        <w:rPr>
          <w:rFonts w:cs="Arial"/>
        </w:rPr>
        <w:t>Das Epochen-Objekt wurde komplett</w:t>
      </w:r>
      <w:r w:rsidR="00DB2EFD" w:rsidRPr="00C50B0B">
        <w:rPr>
          <w:rFonts w:cs="Arial"/>
        </w:rPr>
        <w:t xml:space="preserve"> </w:t>
      </w:r>
      <w:r w:rsidR="00C97C1C" w:rsidRPr="00C50B0B">
        <w:rPr>
          <w:rFonts w:cs="Arial"/>
        </w:rPr>
        <w:t>neu strukturiert</w:t>
      </w:r>
      <w:r w:rsidR="00BD7820" w:rsidRPr="00C50B0B">
        <w:rPr>
          <w:rFonts w:cs="Arial"/>
        </w:rPr>
        <w:t xml:space="preserve">. </w:t>
      </w:r>
      <w:r w:rsidR="00EE6BF7" w:rsidRPr="00C50B0B">
        <w:rPr>
          <w:rFonts w:cs="Arial"/>
        </w:rPr>
        <w:t xml:space="preserve">Epochen sind (wenn sie im </w:t>
      </w:r>
      <w:proofErr w:type="spellStart"/>
      <w:r w:rsidR="00EE6BF7" w:rsidRPr="00C50B0B">
        <w:rPr>
          <w:rFonts w:cs="Arial"/>
        </w:rPr>
        <w:t>MuseumsManager</w:t>
      </w:r>
      <w:proofErr w:type="spellEnd"/>
      <w:r w:rsidR="00EE6BF7" w:rsidRPr="00C50B0B">
        <w:rPr>
          <w:rFonts w:cs="Arial"/>
        </w:rPr>
        <w:t xml:space="preserve"> gespeichert werden) eindeutig durch die Vererbung von </w:t>
      </w:r>
      <w:proofErr w:type="spellStart"/>
      <w:r w:rsidR="00210A02" w:rsidRPr="00C50B0B">
        <w:rPr>
          <w:rFonts w:cs="Arial"/>
        </w:rPr>
        <w:t>MuseumsElement</w:t>
      </w:r>
      <w:proofErr w:type="spellEnd"/>
      <w:r w:rsidR="00F2423A" w:rsidRPr="00C50B0B">
        <w:rPr>
          <w:rFonts w:cs="Arial"/>
        </w:rPr>
        <w:t xml:space="preserve"> und dessen </w:t>
      </w:r>
      <w:proofErr w:type="spellStart"/>
      <w:r w:rsidR="00F2423A" w:rsidRPr="00C50B0B">
        <w:rPr>
          <w:rFonts w:cs="Arial"/>
        </w:rPr>
        <w:t>PrimaryKey</w:t>
      </w:r>
      <w:proofErr w:type="spellEnd"/>
      <w:r w:rsidR="00450D4B" w:rsidRPr="00C50B0B">
        <w:rPr>
          <w:rFonts w:cs="Arial"/>
        </w:rPr>
        <w:t xml:space="preserve">. </w:t>
      </w:r>
      <w:r w:rsidR="00691DBB" w:rsidRPr="00C50B0B">
        <w:rPr>
          <w:rFonts w:cs="Arial"/>
        </w:rPr>
        <w:br/>
        <w:t xml:space="preserve">Des </w:t>
      </w:r>
      <w:proofErr w:type="spellStart"/>
      <w:r w:rsidR="00691DBB" w:rsidRPr="00C50B0B">
        <w:rPr>
          <w:rFonts w:cs="Arial"/>
        </w:rPr>
        <w:t>weiteren</w:t>
      </w:r>
      <w:proofErr w:type="spellEnd"/>
      <w:r w:rsidR="00691DBB" w:rsidRPr="00C50B0B">
        <w:rPr>
          <w:rFonts w:cs="Arial"/>
        </w:rPr>
        <w:t xml:space="preserve"> ist die Stilrichtung nun ein String anstatt eines eigenen Objekts</w:t>
      </w:r>
      <w:r w:rsidR="00080E18" w:rsidRPr="00C50B0B">
        <w:rPr>
          <w:rFonts w:cs="Arial"/>
        </w:rPr>
        <w:t>.</w:t>
      </w:r>
    </w:p>
    <w:p w14:paraId="3826BEC9" w14:textId="680C60C1" w:rsidR="00080E18" w:rsidRPr="00C50B0B" w:rsidRDefault="00080E18" w:rsidP="00691DBB">
      <w:pPr>
        <w:pStyle w:val="Listenabsatz"/>
        <w:numPr>
          <w:ilvl w:val="0"/>
          <w:numId w:val="25"/>
        </w:numPr>
        <w:rPr>
          <w:rFonts w:cs="Arial"/>
        </w:rPr>
      </w:pPr>
      <w:r w:rsidRPr="00C50B0B">
        <w:rPr>
          <w:rFonts w:cs="Arial"/>
        </w:rPr>
        <w:t>Exponate besitzen nun kein Erstellungsdatum mehr, da dies leicht zu Inkon</w:t>
      </w:r>
      <w:r w:rsidR="007D1C00" w:rsidRPr="00C50B0B">
        <w:rPr>
          <w:rFonts w:cs="Arial"/>
        </w:rPr>
        <w:t xml:space="preserve">sistenzen </w:t>
      </w:r>
      <w:r w:rsidR="006778AE" w:rsidRPr="00C50B0B">
        <w:rPr>
          <w:rFonts w:cs="Arial"/>
        </w:rPr>
        <w:t>führen würde wenn Exponate von CSV-Dateien importiert</w:t>
      </w:r>
      <w:r w:rsidR="00897F1A" w:rsidRPr="00C50B0B">
        <w:rPr>
          <w:rFonts w:cs="Arial"/>
        </w:rPr>
        <w:t xml:space="preserve"> werden würde</w:t>
      </w:r>
      <w:r w:rsidR="006F62B7" w:rsidRPr="00C50B0B">
        <w:rPr>
          <w:rFonts w:cs="Arial"/>
        </w:rPr>
        <w:t>.</w:t>
      </w:r>
    </w:p>
    <w:p w14:paraId="13707271" w14:textId="385695FF" w:rsidR="003E31A7" w:rsidRPr="00C50B0B" w:rsidRDefault="00651B11" w:rsidP="00691DBB">
      <w:pPr>
        <w:pStyle w:val="Listenabsatz"/>
        <w:numPr>
          <w:ilvl w:val="0"/>
          <w:numId w:val="25"/>
        </w:numPr>
        <w:rPr>
          <w:rFonts w:cs="Arial"/>
        </w:rPr>
      </w:pPr>
      <w:r w:rsidRPr="00C50B0B">
        <w:rPr>
          <w:rFonts w:cs="Arial"/>
        </w:rPr>
        <w:t xml:space="preserve">Jedes Exponat besitzt nur noch einen </w:t>
      </w:r>
      <w:proofErr w:type="spellStart"/>
      <w:r w:rsidRPr="00C50B0B">
        <w:rPr>
          <w:rFonts w:cs="Arial"/>
        </w:rPr>
        <w:t>Leihwert</w:t>
      </w:r>
      <w:proofErr w:type="spellEnd"/>
      <w:r w:rsidRPr="00C50B0B">
        <w:rPr>
          <w:rFonts w:cs="Arial"/>
        </w:rPr>
        <w:t xml:space="preserve">. Verschiedenen Leihwerte für ein Exponat waren </w:t>
      </w:r>
      <w:r w:rsidR="007447CF" w:rsidRPr="00C50B0B">
        <w:rPr>
          <w:rFonts w:cs="Arial"/>
        </w:rPr>
        <w:t>in unseren Augen unnötig.</w:t>
      </w:r>
    </w:p>
    <w:p w14:paraId="6689456F" w14:textId="519E545C" w:rsidR="007B1002" w:rsidRPr="00C50B0B" w:rsidRDefault="007447CF" w:rsidP="007B1002">
      <w:pPr>
        <w:pStyle w:val="Listenabsatz"/>
        <w:numPr>
          <w:ilvl w:val="0"/>
          <w:numId w:val="25"/>
        </w:numPr>
        <w:rPr>
          <w:rFonts w:cs="Arial"/>
        </w:rPr>
      </w:pPr>
      <w:r w:rsidRPr="00C50B0B">
        <w:rPr>
          <w:rFonts w:cs="Arial"/>
        </w:rPr>
        <w:t xml:space="preserve">Im UML-Diagramm hatte sowohl ein Förderer </w:t>
      </w:r>
      <w:r w:rsidR="007B1002" w:rsidRPr="00C50B0B">
        <w:rPr>
          <w:rFonts w:cs="Arial"/>
        </w:rPr>
        <w:t xml:space="preserve">eine Liste </w:t>
      </w:r>
      <w:r w:rsidRPr="00C50B0B">
        <w:rPr>
          <w:rFonts w:cs="Arial"/>
        </w:rPr>
        <w:t>seine geförder</w:t>
      </w:r>
      <w:r w:rsidR="007B1002" w:rsidRPr="00C50B0B">
        <w:rPr>
          <w:rFonts w:cs="Arial"/>
        </w:rPr>
        <w:t>ten Exponate als auch das Exponat eine Liste der Förderer die es fördern.</w:t>
      </w:r>
      <w:r w:rsidR="007B1002" w:rsidRPr="00C50B0B">
        <w:rPr>
          <w:rFonts w:cs="Arial"/>
        </w:rPr>
        <w:br/>
        <w:t>Jetzt besitzt nur noch der Förderer Referenzen auf seine geförderten Exponate.</w:t>
      </w:r>
    </w:p>
    <w:p w14:paraId="71E65765" w14:textId="69F72DB6" w:rsidR="00EE6BF7" w:rsidRPr="00C50B0B" w:rsidRDefault="3C6DFE74" w:rsidP="00EE6BF7">
      <w:pPr>
        <w:pStyle w:val="Listenabsatz"/>
        <w:numPr>
          <w:ilvl w:val="0"/>
          <w:numId w:val="25"/>
        </w:numPr>
        <w:rPr>
          <w:rFonts w:cs="Arial"/>
        </w:rPr>
      </w:pPr>
      <w:r w:rsidRPr="00C50B0B">
        <w:rPr>
          <w:rFonts w:cs="Arial"/>
        </w:rPr>
        <w:t xml:space="preserve">Das Person-Objekt besitzt nun auch ein Bild </w:t>
      </w:r>
      <w:r w:rsidR="30E050B4" w:rsidRPr="00C50B0B">
        <w:rPr>
          <w:rFonts w:cs="Arial"/>
        </w:rPr>
        <w:t>als Attribut</w:t>
      </w:r>
    </w:p>
    <w:p w14:paraId="64B2236B" w14:textId="7BEB482E" w:rsidR="007B1002" w:rsidRPr="00C50B0B" w:rsidRDefault="007B1002" w:rsidP="00EE6BF7">
      <w:pPr>
        <w:pStyle w:val="Listenabsatz"/>
        <w:numPr>
          <w:ilvl w:val="0"/>
          <w:numId w:val="25"/>
        </w:numPr>
        <w:rPr>
          <w:rFonts w:cs="Arial"/>
        </w:rPr>
      </w:pPr>
      <w:r w:rsidRPr="00C50B0B">
        <w:rPr>
          <w:rFonts w:cs="Arial"/>
        </w:rPr>
        <w:lastRenderedPageBreak/>
        <w:t xml:space="preserve">Es gibt nur noch eine universale </w:t>
      </w:r>
      <w:proofErr w:type="spellStart"/>
      <w:r w:rsidRPr="00C50B0B">
        <w:rPr>
          <w:rFonts w:cs="Arial"/>
        </w:rPr>
        <w:t>MuseumsElmentFactory</w:t>
      </w:r>
      <w:proofErr w:type="spellEnd"/>
      <w:r w:rsidRPr="00C50B0B">
        <w:rPr>
          <w:rFonts w:cs="Arial"/>
        </w:rPr>
        <w:t xml:space="preserve"> für alle </w:t>
      </w:r>
      <w:proofErr w:type="spellStart"/>
      <w:r w:rsidRPr="00C50B0B">
        <w:rPr>
          <w:rFonts w:cs="Arial"/>
        </w:rPr>
        <w:t>MuseumsElemente</w:t>
      </w:r>
      <w:proofErr w:type="spellEnd"/>
      <w:r w:rsidRPr="00C50B0B">
        <w:rPr>
          <w:rFonts w:cs="Arial"/>
        </w:rPr>
        <w:t xml:space="preserve">. Diese kann Dynamisch die </w:t>
      </w:r>
      <w:proofErr w:type="spellStart"/>
      <w:r w:rsidRPr="00C50B0B">
        <w:rPr>
          <w:rFonts w:cs="Arial"/>
        </w:rPr>
        <w:t>MuseumsElemente</w:t>
      </w:r>
      <w:proofErr w:type="spellEnd"/>
      <w:r w:rsidRPr="00C50B0B">
        <w:rPr>
          <w:rFonts w:cs="Arial"/>
        </w:rPr>
        <w:t xml:space="preserve"> von dem Typ erzeugen der Angefragt wurde.</w:t>
      </w:r>
    </w:p>
    <w:p w14:paraId="6C2F7C10" w14:textId="6F9C245D" w:rsidR="007B1002" w:rsidRPr="00C50B0B" w:rsidRDefault="007B1002" w:rsidP="00EE6BF7">
      <w:pPr>
        <w:pStyle w:val="Listenabsatz"/>
        <w:numPr>
          <w:ilvl w:val="0"/>
          <w:numId w:val="25"/>
        </w:numPr>
        <w:rPr>
          <w:rFonts w:cs="Arial"/>
        </w:rPr>
      </w:pPr>
      <w:r w:rsidRPr="00C50B0B">
        <w:rPr>
          <w:rFonts w:cs="Arial"/>
        </w:rPr>
        <w:t xml:space="preserve">Das Mitarbeiter-Objekt ist nicht mehr </w:t>
      </w:r>
      <w:proofErr w:type="spellStart"/>
      <w:r w:rsidRPr="00C50B0B">
        <w:rPr>
          <w:rFonts w:cs="Arial"/>
        </w:rPr>
        <w:t>abstract</w:t>
      </w:r>
      <w:proofErr w:type="spellEnd"/>
      <w:r w:rsidRPr="00C50B0B">
        <w:rPr>
          <w:rFonts w:cs="Arial"/>
        </w:rPr>
        <w:t>, da eine Instanz dessen gebraucht wurde um dynamisch die Attribute beim Erzeugen der verschiedenen Mitarbeiteruntertypen zuzuweisen.</w:t>
      </w:r>
    </w:p>
    <w:p w14:paraId="27EAC4E1" w14:textId="1A5B0F23" w:rsidR="007B1002" w:rsidRPr="00C50B0B" w:rsidRDefault="007B1002" w:rsidP="00EE6BF7">
      <w:pPr>
        <w:pStyle w:val="Listenabsatz"/>
        <w:numPr>
          <w:ilvl w:val="0"/>
          <w:numId w:val="25"/>
        </w:numPr>
        <w:rPr>
          <w:rFonts w:cs="Arial"/>
        </w:rPr>
      </w:pPr>
      <w:r w:rsidRPr="00C50B0B">
        <w:rPr>
          <w:rFonts w:cs="Arial"/>
        </w:rPr>
        <w:t xml:space="preserve">Der </w:t>
      </w:r>
      <w:proofErr w:type="spellStart"/>
      <w:r w:rsidRPr="00C50B0B">
        <w:rPr>
          <w:rFonts w:cs="Arial"/>
        </w:rPr>
        <w:t>PersonenManager</w:t>
      </w:r>
      <w:proofErr w:type="spellEnd"/>
      <w:r w:rsidRPr="00C50B0B">
        <w:rPr>
          <w:rFonts w:cs="Arial"/>
        </w:rPr>
        <w:t xml:space="preserve"> im </w:t>
      </w:r>
      <w:proofErr w:type="spellStart"/>
      <w:r w:rsidRPr="00C50B0B">
        <w:rPr>
          <w:rFonts w:cs="Arial"/>
        </w:rPr>
        <w:t>MuseumsManager</w:t>
      </w:r>
      <w:proofErr w:type="spellEnd"/>
      <w:r w:rsidRPr="00C50B0B">
        <w:rPr>
          <w:rFonts w:cs="Arial"/>
        </w:rPr>
        <w:t xml:space="preserve"> wurde in einen Mitarbeitermanager und einen Förderermanager (beides Instanzen von </w:t>
      </w:r>
      <w:proofErr w:type="spellStart"/>
      <w:r w:rsidRPr="00C50B0B">
        <w:rPr>
          <w:rFonts w:cs="Arial"/>
        </w:rPr>
        <w:t>MuseumsElementManager</w:t>
      </w:r>
      <w:proofErr w:type="spellEnd"/>
      <w:r w:rsidRPr="00C50B0B">
        <w:rPr>
          <w:rFonts w:cs="Arial"/>
        </w:rPr>
        <w:t>) aufgeteilt. Dies ermöglicht das einfachere Verwalten von Mitarbeitern.</w:t>
      </w:r>
    </w:p>
    <w:p w14:paraId="6A31DD04" w14:textId="4B8D512C" w:rsidR="00F2423A" w:rsidRPr="00C50B0B" w:rsidRDefault="30E050B4" w:rsidP="00F2423A">
      <w:pPr>
        <w:pStyle w:val="Listenabsatz"/>
        <w:numPr>
          <w:ilvl w:val="0"/>
          <w:numId w:val="25"/>
        </w:numPr>
        <w:rPr>
          <w:rFonts w:cs="Arial"/>
        </w:rPr>
      </w:pPr>
      <w:r w:rsidRPr="00C50B0B">
        <w:rPr>
          <w:rFonts w:cs="Arial"/>
        </w:rPr>
        <w:t xml:space="preserve">Der </w:t>
      </w:r>
      <w:proofErr w:type="spellStart"/>
      <w:r w:rsidRPr="00C50B0B">
        <w:rPr>
          <w:rFonts w:cs="Arial"/>
        </w:rPr>
        <w:t>MuseumsManager</w:t>
      </w:r>
      <w:proofErr w:type="spellEnd"/>
      <w:r w:rsidRPr="00C50B0B">
        <w:rPr>
          <w:rFonts w:cs="Arial"/>
        </w:rPr>
        <w:t xml:space="preserve"> hat den </w:t>
      </w:r>
      <w:proofErr w:type="spellStart"/>
      <w:r w:rsidR="14772C0A" w:rsidRPr="00C50B0B">
        <w:rPr>
          <w:rFonts w:cs="Arial"/>
        </w:rPr>
        <w:t>modifyer</w:t>
      </w:r>
      <w:proofErr w:type="spellEnd"/>
      <w:r w:rsidRPr="00C50B0B">
        <w:rPr>
          <w:rFonts w:cs="Arial"/>
        </w:rPr>
        <w:t xml:space="preserve"> </w:t>
      </w:r>
      <w:proofErr w:type="spellStart"/>
      <w:r w:rsidR="466229D6" w:rsidRPr="00C50B0B">
        <w:rPr>
          <w:rFonts w:eastAsia="Courier New" w:cs="Arial"/>
        </w:rPr>
        <w:t>static</w:t>
      </w:r>
      <w:proofErr w:type="spellEnd"/>
      <w:r w:rsidR="2B9FA698" w:rsidRPr="00C50B0B">
        <w:rPr>
          <w:rFonts w:eastAsia="Courier New" w:cs="Arial"/>
        </w:rPr>
        <w:t xml:space="preserve"> </w:t>
      </w:r>
      <w:proofErr w:type="spellStart"/>
      <w:r w:rsidR="2B9FA698" w:rsidRPr="00C50B0B">
        <w:rPr>
          <w:rFonts w:eastAsia="Arial" w:cs="Arial"/>
        </w:rPr>
        <w:t>hinzugefüt</w:t>
      </w:r>
      <w:proofErr w:type="spellEnd"/>
      <w:r w:rsidR="2B9FA698" w:rsidRPr="00C50B0B">
        <w:rPr>
          <w:rFonts w:eastAsia="Arial" w:cs="Arial"/>
        </w:rPr>
        <w:t xml:space="preserve"> bekommen um</w:t>
      </w:r>
      <w:r w:rsidR="14772C0A" w:rsidRPr="00C50B0B">
        <w:rPr>
          <w:rFonts w:eastAsia="Arial" w:cs="Arial"/>
        </w:rPr>
        <w:t xml:space="preserve"> einfacher auf ihn zugreifen zu können und </w:t>
      </w:r>
      <w:r w:rsidR="5D1B186B" w:rsidRPr="00C50B0B">
        <w:rPr>
          <w:rFonts w:eastAsia="Arial" w:cs="Arial"/>
        </w:rPr>
        <w:t xml:space="preserve">wir nur noch einen </w:t>
      </w:r>
      <w:r w:rsidR="1276742A" w:rsidRPr="00C50B0B">
        <w:rPr>
          <w:rFonts w:eastAsia="Arial" w:cs="Arial"/>
        </w:rPr>
        <w:t>zentralen speicherzugriff haben.</w:t>
      </w:r>
    </w:p>
    <w:p w14:paraId="5D4B7818" w14:textId="72F7D8D3" w:rsidR="000529C3" w:rsidRPr="00C50B0B" w:rsidRDefault="1276742A" w:rsidP="000529C3">
      <w:pPr>
        <w:pStyle w:val="Listenabsatz"/>
        <w:numPr>
          <w:ilvl w:val="0"/>
          <w:numId w:val="25"/>
        </w:numPr>
        <w:rPr>
          <w:rFonts w:eastAsia="Arial" w:cs="Arial"/>
        </w:rPr>
      </w:pPr>
      <w:r w:rsidRPr="00C50B0B">
        <w:rPr>
          <w:rFonts w:eastAsia="Arial" w:cs="Arial"/>
        </w:rPr>
        <w:t xml:space="preserve">Die Suche ist auch </w:t>
      </w:r>
      <w:proofErr w:type="spellStart"/>
      <w:r w:rsidR="770226A5" w:rsidRPr="00C50B0B">
        <w:rPr>
          <w:rFonts w:eastAsia="Courier New" w:cs="Arial"/>
        </w:rPr>
        <w:t>static</w:t>
      </w:r>
      <w:proofErr w:type="spellEnd"/>
      <w:r w:rsidR="770226A5" w:rsidRPr="00C50B0B">
        <w:rPr>
          <w:rFonts w:eastAsia="Courier New" w:cs="Arial"/>
        </w:rPr>
        <w:t xml:space="preserve"> </w:t>
      </w:r>
      <w:r w:rsidR="770226A5" w:rsidRPr="00C50B0B">
        <w:rPr>
          <w:rFonts w:eastAsia="Arial" w:cs="Arial"/>
        </w:rPr>
        <w:t xml:space="preserve">(siehe </w:t>
      </w:r>
      <w:proofErr w:type="spellStart"/>
      <w:r w:rsidR="770226A5" w:rsidRPr="00C50B0B">
        <w:rPr>
          <w:rFonts w:eastAsia="Arial" w:cs="Arial"/>
        </w:rPr>
        <w:t>MuseumsManager</w:t>
      </w:r>
      <w:proofErr w:type="spellEnd"/>
      <w:r w:rsidR="770226A5" w:rsidRPr="00C50B0B">
        <w:rPr>
          <w:rFonts w:eastAsia="Arial" w:cs="Arial"/>
        </w:rPr>
        <w:t>)</w:t>
      </w:r>
    </w:p>
    <w:p w14:paraId="04491BE8" w14:textId="727AA33B" w:rsidR="007447CF" w:rsidRPr="00C50B0B" w:rsidRDefault="2EF583BF" w:rsidP="007447CF">
      <w:pPr>
        <w:pStyle w:val="Listenabsatz"/>
        <w:numPr>
          <w:ilvl w:val="0"/>
          <w:numId w:val="25"/>
        </w:numPr>
        <w:rPr>
          <w:rFonts w:cs="Arial"/>
        </w:rPr>
      </w:pPr>
      <w:r w:rsidRPr="00C50B0B">
        <w:rPr>
          <w:rFonts w:cs="Arial"/>
        </w:rPr>
        <w:t xml:space="preserve">Das UML Diagramm zum Raum hatte </w:t>
      </w:r>
      <w:r w:rsidR="007B1002" w:rsidRPr="00C50B0B">
        <w:rPr>
          <w:rFonts w:cs="Arial"/>
        </w:rPr>
        <w:t>k</w:t>
      </w:r>
      <w:r w:rsidRPr="00C50B0B">
        <w:rPr>
          <w:rFonts w:cs="Arial"/>
        </w:rPr>
        <w:t xml:space="preserve">eine </w:t>
      </w:r>
      <w:proofErr w:type="spellStart"/>
      <w:r w:rsidRPr="00C50B0B">
        <w:rPr>
          <w:rFonts w:cs="Arial"/>
        </w:rPr>
        <w:t>Exponatliste</w:t>
      </w:r>
      <w:proofErr w:type="spellEnd"/>
      <w:r w:rsidRPr="00C50B0B">
        <w:rPr>
          <w:rFonts w:cs="Arial"/>
        </w:rPr>
        <w:t xml:space="preserve"> als Attribut gehabt, diese wurde nun hinzugefügt</w:t>
      </w:r>
      <w:r w:rsidR="007B1002" w:rsidRPr="00C50B0B">
        <w:rPr>
          <w:rFonts w:cs="Arial"/>
        </w:rPr>
        <w:t>.</w:t>
      </w:r>
    </w:p>
    <w:p w14:paraId="05F82322" w14:textId="1EB6E50B" w:rsidR="2EF583BF" w:rsidRPr="00C50B0B" w:rsidRDefault="07950BE8" w:rsidP="2EF583BF">
      <w:pPr>
        <w:pStyle w:val="Listenabsatz"/>
        <w:numPr>
          <w:ilvl w:val="0"/>
          <w:numId w:val="25"/>
        </w:numPr>
        <w:rPr>
          <w:rFonts w:cs="Arial"/>
        </w:rPr>
      </w:pPr>
      <w:r w:rsidRPr="00C50B0B">
        <w:rPr>
          <w:rFonts w:cs="Arial"/>
        </w:rPr>
        <w:t>Nur noch ein Kontaktdatenelement</w:t>
      </w:r>
      <w:r w:rsidR="00480CFB" w:rsidRPr="00C50B0B">
        <w:rPr>
          <w:rFonts w:cs="Arial"/>
        </w:rPr>
        <w:t xml:space="preserve"> pro Person</w:t>
      </w:r>
    </w:p>
    <w:p w14:paraId="6F6983AC" w14:textId="5BB4EB45" w:rsidR="007B1002" w:rsidRPr="00C50B0B" w:rsidRDefault="007B1002" w:rsidP="00CD685B">
      <w:pPr>
        <w:pStyle w:val="Listenabsatz"/>
        <w:numPr>
          <w:ilvl w:val="0"/>
          <w:numId w:val="25"/>
        </w:numPr>
        <w:rPr>
          <w:rFonts w:cs="Arial"/>
        </w:rPr>
      </w:pPr>
      <w:r w:rsidRPr="00C50B0B">
        <w:rPr>
          <w:rFonts w:cs="Arial"/>
        </w:rPr>
        <w:t xml:space="preserve">Der Typ von </w:t>
      </w:r>
      <w:proofErr w:type="spellStart"/>
      <w:r w:rsidRPr="00C50B0B">
        <w:rPr>
          <w:rFonts w:cs="Arial"/>
        </w:rPr>
        <w:t>teleNR</w:t>
      </w:r>
      <w:proofErr w:type="spellEnd"/>
      <w:r w:rsidRPr="00C50B0B">
        <w:rPr>
          <w:rFonts w:cs="Arial"/>
        </w:rPr>
        <w:t xml:space="preserve"> wurde von </w:t>
      </w:r>
      <w:proofErr w:type="spellStart"/>
      <w:r w:rsidRPr="00C50B0B">
        <w:rPr>
          <w:rFonts w:cs="Arial"/>
        </w:rPr>
        <w:t>int</w:t>
      </w:r>
      <w:proofErr w:type="spellEnd"/>
      <w:r w:rsidRPr="00C50B0B">
        <w:rPr>
          <w:rFonts w:cs="Arial"/>
        </w:rPr>
        <w:t xml:space="preserve"> zu String damit die Nummern auch mit 0en starten können und </w:t>
      </w:r>
      <w:proofErr w:type="spellStart"/>
      <w:r w:rsidRPr="00C50B0B">
        <w:rPr>
          <w:rFonts w:cs="Arial"/>
        </w:rPr>
        <w:t>int</w:t>
      </w:r>
      <w:proofErr w:type="spellEnd"/>
      <w:r w:rsidRPr="00C50B0B">
        <w:rPr>
          <w:rFonts w:cs="Arial"/>
        </w:rPr>
        <w:t xml:space="preserve"> war zu klein für mansche </w:t>
      </w:r>
      <w:proofErr w:type="spellStart"/>
      <w:r w:rsidRPr="00C50B0B">
        <w:rPr>
          <w:rFonts w:cs="Arial"/>
        </w:rPr>
        <w:t>Mobilfunktnummern</w:t>
      </w:r>
      <w:proofErr w:type="spellEnd"/>
      <w:r w:rsidRPr="00C50B0B">
        <w:rPr>
          <w:rFonts w:cs="Arial"/>
        </w:rPr>
        <w:t xml:space="preserve"> </w:t>
      </w:r>
    </w:p>
    <w:p w14:paraId="52FCBF9E" w14:textId="5927E623" w:rsidR="007B1002" w:rsidRPr="00C50B0B" w:rsidRDefault="007B1002" w:rsidP="007B1002">
      <w:pPr>
        <w:pStyle w:val="Listenabsatz"/>
        <w:numPr>
          <w:ilvl w:val="0"/>
          <w:numId w:val="25"/>
        </w:numPr>
        <w:rPr>
          <w:rFonts w:cs="Arial"/>
        </w:rPr>
      </w:pPr>
      <w:r w:rsidRPr="00C50B0B">
        <w:rPr>
          <w:rFonts w:cs="Arial"/>
        </w:rPr>
        <w:t xml:space="preserve">Das Attribut Land als String wurde zu Anschrift hinzugefügt </w:t>
      </w:r>
    </w:p>
    <w:p w14:paraId="7740C1AD" w14:textId="77777777" w:rsidR="007B1002" w:rsidRPr="00C50B0B" w:rsidRDefault="007B1002" w:rsidP="007B1002">
      <w:pPr>
        <w:pStyle w:val="Listenabsatz"/>
        <w:numPr>
          <w:ilvl w:val="0"/>
          <w:numId w:val="25"/>
        </w:numPr>
        <w:rPr>
          <w:rFonts w:cs="Arial"/>
        </w:rPr>
      </w:pPr>
      <w:r w:rsidRPr="00C50B0B">
        <w:rPr>
          <w:rFonts w:cs="Arial"/>
        </w:rPr>
        <w:t xml:space="preserve">Es gibt jetzt auch einen Manager für Bilder namens </w:t>
      </w:r>
      <w:proofErr w:type="spellStart"/>
      <w:r w:rsidRPr="00C50B0B">
        <w:rPr>
          <w:rFonts w:cs="Arial"/>
        </w:rPr>
        <w:t>BildManager</w:t>
      </w:r>
      <w:proofErr w:type="spellEnd"/>
      <w:r w:rsidRPr="00C50B0B">
        <w:rPr>
          <w:rFonts w:cs="Arial"/>
        </w:rPr>
        <w:t xml:space="preserve"> um die Handhabung mit Bildobjekten zu vereinfachen </w:t>
      </w:r>
    </w:p>
    <w:p w14:paraId="083874E9" w14:textId="5668E7FE" w:rsidR="00F936E6" w:rsidRPr="00C50B0B" w:rsidRDefault="007B1002" w:rsidP="00F936E6">
      <w:pPr>
        <w:pStyle w:val="Listenabsatz"/>
        <w:numPr>
          <w:ilvl w:val="0"/>
          <w:numId w:val="25"/>
        </w:numPr>
        <w:rPr>
          <w:rFonts w:cs="Arial"/>
        </w:rPr>
      </w:pPr>
      <w:proofErr w:type="spellStart"/>
      <w:ins w:id="204" w:author="Théo Roncoletta">
        <w:r w:rsidRPr="00C50B0B">
          <w:rPr>
            <w:rFonts w:cs="Arial"/>
          </w:rPr>
          <w:t>EpochenManager</w:t>
        </w:r>
        <w:proofErr w:type="spellEnd"/>
        <w:r w:rsidRPr="00C50B0B">
          <w:rPr>
            <w:rFonts w:cs="Arial"/>
          </w:rPr>
          <w:t xml:space="preserve"> (siehe </w:t>
        </w:r>
        <w:proofErr w:type="spellStart"/>
        <w:r w:rsidRPr="00C50B0B">
          <w:rPr>
            <w:rFonts w:cs="Arial"/>
          </w:rPr>
          <w:t>BildManager</w:t>
        </w:r>
        <w:proofErr w:type="spellEnd"/>
        <w:r w:rsidRPr="00C50B0B">
          <w:rPr>
            <w:rFonts w:cs="Arial"/>
          </w:rPr>
          <w:t>)</w:t>
        </w:r>
      </w:ins>
    </w:p>
    <w:p w14:paraId="551A6375" w14:textId="77777777" w:rsidR="002711DF" w:rsidRPr="00C50B0B" w:rsidRDefault="002711DF" w:rsidP="00F936E6">
      <w:pPr>
        <w:pStyle w:val="Listenabsatz"/>
        <w:numPr>
          <w:ilvl w:val="0"/>
          <w:numId w:val="25"/>
        </w:numPr>
        <w:rPr>
          <w:rFonts w:cs="Arial"/>
        </w:rPr>
      </w:pPr>
      <w:r w:rsidRPr="00C50B0B">
        <w:rPr>
          <w:rFonts w:cs="Arial"/>
        </w:rPr>
        <w:t xml:space="preserve">Implementierung des </w:t>
      </w:r>
      <w:proofErr w:type="spellStart"/>
      <w:r w:rsidRPr="00C50B0B">
        <w:rPr>
          <w:rFonts w:cs="Arial"/>
        </w:rPr>
        <w:t>CSVSeparationLevel-Enum</w:t>
      </w:r>
      <w:proofErr w:type="spellEnd"/>
      <w:r w:rsidRPr="00C50B0B">
        <w:rPr>
          <w:rFonts w:cs="Arial"/>
        </w:rPr>
        <w:t>: dieses beinhaltet die Zeichen welche für die Trennung der CSV-Daten auf verschiedenen Levels zuständig sind. Hierbei unterscheidet es zwischen Schreib- und Lese-Separatoren, da „|“ wenn es beim Einlesen der CSV-Dateien verwendet wird jedes Zeichen im CSV-String einzeln abtrennt.</w:t>
      </w:r>
    </w:p>
    <w:p w14:paraId="1198E7D9" w14:textId="3B41DE5D" w:rsidR="002711DF" w:rsidRPr="00C50B0B" w:rsidRDefault="002711DF" w:rsidP="00F936E6">
      <w:pPr>
        <w:pStyle w:val="Listenabsatz"/>
        <w:numPr>
          <w:ilvl w:val="0"/>
          <w:numId w:val="25"/>
        </w:numPr>
        <w:rPr>
          <w:rFonts w:cs="Arial"/>
        </w:rPr>
      </w:pPr>
      <w:r w:rsidRPr="00C50B0B">
        <w:rPr>
          <w:rFonts w:cs="Arial"/>
        </w:rPr>
        <w:t xml:space="preserve">Es wurde eine </w:t>
      </w:r>
      <w:proofErr w:type="spellStart"/>
      <w:r w:rsidRPr="00C50B0B">
        <w:rPr>
          <w:rFonts w:cs="Arial"/>
        </w:rPr>
        <w:t>StringProcessor</w:t>
      </w:r>
      <w:proofErr w:type="spellEnd"/>
      <w:r w:rsidRPr="00C50B0B">
        <w:rPr>
          <w:rFonts w:cs="Arial"/>
        </w:rPr>
        <w:t xml:space="preserve">-utility-Klasse erstellt mit oft verwendeten </w:t>
      </w:r>
      <w:proofErr w:type="spellStart"/>
      <w:r w:rsidR="00636BC7" w:rsidRPr="00C50B0B">
        <w:rPr>
          <w:rFonts w:cs="Arial"/>
        </w:rPr>
        <w:t>Stringverarbeitungsm</w:t>
      </w:r>
      <w:r w:rsidRPr="00C50B0B">
        <w:rPr>
          <w:rFonts w:cs="Arial"/>
        </w:rPr>
        <w:t>ethoden</w:t>
      </w:r>
      <w:proofErr w:type="spellEnd"/>
      <w:r w:rsidRPr="00C50B0B">
        <w:rPr>
          <w:rFonts w:cs="Arial"/>
        </w:rPr>
        <w:t xml:space="preserve"> wie </w:t>
      </w:r>
      <w:r w:rsidR="00636BC7" w:rsidRPr="00C50B0B">
        <w:rPr>
          <w:rFonts w:cs="Arial"/>
        </w:rPr>
        <w:t xml:space="preserve">die Generierung eines </w:t>
      </w:r>
      <w:proofErr w:type="spellStart"/>
      <w:r w:rsidR="00636BC7" w:rsidRPr="00C50B0B">
        <w:rPr>
          <w:rFonts w:cs="Arial"/>
        </w:rPr>
        <w:t>PrimaryKeys</w:t>
      </w:r>
      <w:proofErr w:type="spellEnd"/>
      <w:r w:rsidR="00636BC7" w:rsidRPr="00C50B0B">
        <w:rPr>
          <w:rFonts w:cs="Arial"/>
        </w:rPr>
        <w:t xml:space="preserve"> oder das Trimmen von Leerzeichen in CSV-Daten-Arrays.</w:t>
      </w:r>
    </w:p>
    <w:p w14:paraId="634FC491" w14:textId="51902A61" w:rsidR="00F936E6" w:rsidRPr="00C50B0B" w:rsidRDefault="00F936E6" w:rsidP="00F936E6">
      <w:pPr>
        <w:pStyle w:val="berschrift3"/>
        <w:rPr>
          <w:rFonts w:cs="Arial"/>
        </w:rPr>
      </w:pPr>
      <w:r w:rsidRPr="00C50B0B">
        <w:rPr>
          <w:rFonts w:cs="Arial"/>
        </w:rPr>
        <w:lastRenderedPageBreak/>
        <w:t>Das neue UML-</w:t>
      </w:r>
      <w:proofErr w:type="spellStart"/>
      <w:r w:rsidRPr="00C50B0B">
        <w:rPr>
          <w:rFonts w:cs="Arial"/>
        </w:rPr>
        <w:t>Diagram</w:t>
      </w:r>
      <w:proofErr w:type="spellEnd"/>
    </w:p>
    <w:p w14:paraId="55DA4B70" w14:textId="77777777" w:rsidR="00636BC7" w:rsidRPr="00C50B0B" w:rsidRDefault="00F936E6" w:rsidP="00F936E6">
      <w:pPr>
        <w:rPr>
          <w:rFonts w:cs="Arial"/>
        </w:rPr>
      </w:pPr>
      <w:r w:rsidRPr="00C50B0B">
        <w:rPr>
          <w:rFonts w:cs="Arial"/>
        </w:rPr>
        <w:t>Das gesamte UML-Diagramm:</w:t>
      </w:r>
      <w:r w:rsidR="00636BC7" w:rsidRPr="00C50B0B">
        <w:rPr>
          <w:rFonts w:cs="Arial"/>
        </w:rPr>
        <w:br/>
      </w:r>
      <w:r w:rsidR="00636BC7" w:rsidRPr="00C50B0B">
        <w:rPr>
          <w:rFonts w:cs="Arial"/>
          <w:noProof/>
        </w:rPr>
        <w:drawing>
          <wp:inline distT="0" distB="0" distL="0" distR="0" wp14:anchorId="7648BF95" wp14:editId="0B4B5D43">
            <wp:extent cx="6056985" cy="4133625"/>
            <wp:effectExtent l="0" t="0" r="1270" b="635"/>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fik 13"/>
                    <pic:cNvPicPr/>
                  </pic:nvPicPr>
                  <pic:blipFill rotWithShape="1">
                    <a:blip r:embed="rId30" cstate="print">
                      <a:extLst>
                        <a:ext uri="{28A0092B-C50C-407E-A947-70E740481C1C}">
                          <a14:useLocalDpi xmlns:a14="http://schemas.microsoft.com/office/drawing/2010/main" val="0"/>
                        </a:ext>
                      </a:extLst>
                    </a:blip>
                    <a:srcRect r="27619" b="36182"/>
                    <a:stretch/>
                  </pic:blipFill>
                  <pic:spPr bwMode="auto">
                    <a:xfrm>
                      <a:off x="0" y="0"/>
                      <a:ext cx="6072251" cy="4144043"/>
                    </a:xfrm>
                    <a:prstGeom prst="rect">
                      <a:avLst/>
                    </a:prstGeom>
                    <a:ln>
                      <a:noFill/>
                    </a:ln>
                    <a:extLst>
                      <a:ext uri="{53640926-AAD7-44D8-BBD7-CCE9431645EC}">
                        <a14:shadowObscured xmlns:a14="http://schemas.microsoft.com/office/drawing/2010/main"/>
                      </a:ext>
                    </a:extLst>
                  </pic:spPr>
                </pic:pic>
              </a:graphicData>
            </a:graphic>
          </wp:inline>
        </w:drawing>
      </w:r>
    </w:p>
    <w:p w14:paraId="4AE876D0" w14:textId="6FEDB5BB" w:rsidR="00F936E6" w:rsidRPr="00C50B0B" w:rsidRDefault="00636BC7" w:rsidP="00F936E6">
      <w:pPr>
        <w:rPr>
          <w:rFonts w:cs="Arial"/>
          <w:lang w:val="en-US"/>
        </w:rPr>
      </w:pPr>
      <w:proofErr w:type="spellStart"/>
      <w:r w:rsidRPr="00C50B0B">
        <w:rPr>
          <w:rFonts w:cs="Arial"/>
          <w:lang w:val="en-US"/>
        </w:rPr>
        <w:t>StringProcessor</w:t>
      </w:r>
      <w:proofErr w:type="spellEnd"/>
      <w:r w:rsidRPr="00C50B0B">
        <w:rPr>
          <w:rFonts w:cs="Arial"/>
          <w:lang w:val="en-US"/>
        </w:rPr>
        <w:t>:</w:t>
      </w:r>
      <w:r w:rsidRPr="00C50B0B">
        <w:rPr>
          <w:rFonts w:cs="Arial"/>
          <w:lang w:val="en-US"/>
        </w:rPr>
        <w:br/>
      </w:r>
      <w:r w:rsidRPr="00C50B0B">
        <w:rPr>
          <w:rFonts w:cs="Arial"/>
          <w:noProof/>
        </w:rPr>
        <w:drawing>
          <wp:inline distT="0" distB="0" distL="0" distR="0" wp14:anchorId="3EC40E80" wp14:editId="03B6AF6C">
            <wp:extent cx="2991916" cy="859557"/>
            <wp:effectExtent l="0" t="0" r="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fik 13"/>
                    <pic:cNvPicPr/>
                  </pic:nvPicPr>
                  <pic:blipFill rotWithShape="1">
                    <a:blip r:embed="rId31" cstate="print">
                      <a:extLst>
                        <a:ext uri="{28A0092B-C50C-407E-A947-70E740481C1C}">
                          <a14:useLocalDpi xmlns:a14="http://schemas.microsoft.com/office/drawing/2010/main" val="0"/>
                        </a:ext>
                      </a:extLst>
                    </a:blip>
                    <a:srcRect l="37414" t="56772" r="45936" b="37048"/>
                    <a:stretch/>
                  </pic:blipFill>
                  <pic:spPr bwMode="auto">
                    <a:xfrm>
                      <a:off x="0" y="0"/>
                      <a:ext cx="3009161" cy="864511"/>
                    </a:xfrm>
                    <a:prstGeom prst="rect">
                      <a:avLst/>
                    </a:prstGeom>
                    <a:ln>
                      <a:noFill/>
                    </a:ln>
                    <a:extLst>
                      <a:ext uri="{53640926-AAD7-44D8-BBD7-CCE9431645EC}">
                        <a14:shadowObscured xmlns:a14="http://schemas.microsoft.com/office/drawing/2010/main"/>
                      </a:ext>
                    </a:extLst>
                  </pic:spPr>
                </pic:pic>
              </a:graphicData>
            </a:graphic>
          </wp:inline>
        </w:drawing>
      </w:r>
    </w:p>
    <w:p w14:paraId="52566ABA" w14:textId="31066D3C" w:rsidR="00636BC7" w:rsidRPr="00C50B0B" w:rsidRDefault="00636BC7" w:rsidP="00F936E6">
      <w:pPr>
        <w:rPr>
          <w:rFonts w:cs="Arial"/>
          <w:lang w:val="en-US"/>
        </w:rPr>
      </w:pPr>
      <w:r w:rsidRPr="00C50B0B">
        <w:rPr>
          <w:rFonts w:cs="Arial"/>
          <w:noProof/>
          <w:lang w:val="en-US"/>
        </w:rPr>
        <w:t>Bild-Package:</w:t>
      </w:r>
      <w:r w:rsidRPr="00C50B0B">
        <w:rPr>
          <w:rFonts w:cs="Arial"/>
          <w:noProof/>
          <w:lang w:val="en-US"/>
        </w:rPr>
        <w:br/>
      </w:r>
      <w:r w:rsidRPr="00C50B0B">
        <w:rPr>
          <w:rFonts w:cs="Arial"/>
          <w:noProof/>
        </w:rPr>
        <w:drawing>
          <wp:inline distT="0" distB="0" distL="0" distR="0" wp14:anchorId="5E99646C" wp14:editId="3DAE63F8">
            <wp:extent cx="1859375" cy="1306286"/>
            <wp:effectExtent l="0" t="0" r="7620" b="8255"/>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fik 2"/>
                    <pic:cNvPicPr/>
                  </pic:nvPicPr>
                  <pic:blipFill rotWithShape="1">
                    <a:blip r:embed="rId32" cstate="print">
                      <a:extLst>
                        <a:ext uri="{28A0092B-C50C-407E-A947-70E740481C1C}">
                          <a14:useLocalDpi xmlns:a14="http://schemas.microsoft.com/office/drawing/2010/main" val="0"/>
                        </a:ext>
                      </a:extLst>
                    </a:blip>
                    <a:srcRect l="31847" t="32189" r="58752" b="59630"/>
                    <a:stretch/>
                  </pic:blipFill>
                  <pic:spPr bwMode="auto">
                    <a:xfrm>
                      <a:off x="0" y="0"/>
                      <a:ext cx="1870532" cy="1314125"/>
                    </a:xfrm>
                    <a:prstGeom prst="rect">
                      <a:avLst/>
                    </a:prstGeom>
                    <a:ln>
                      <a:noFill/>
                    </a:ln>
                    <a:extLst>
                      <a:ext uri="{53640926-AAD7-44D8-BBD7-CCE9431645EC}">
                        <a14:shadowObscured xmlns:a14="http://schemas.microsoft.com/office/drawing/2010/main"/>
                      </a:ext>
                    </a:extLst>
                  </pic:spPr>
                </pic:pic>
              </a:graphicData>
            </a:graphic>
          </wp:inline>
        </w:drawing>
      </w:r>
    </w:p>
    <w:p w14:paraId="7CA97584" w14:textId="663DE7AD" w:rsidR="00F936E6" w:rsidRPr="00C50B0B" w:rsidRDefault="00F936E6" w:rsidP="00F936E6">
      <w:pPr>
        <w:rPr>
          <w:rFonts w:cs="Arial"/>
          <w:noProof/>
          <w:lang w:val="en-US"/>
        </w:rPr>
      </w:pPr>
      <w:r w:rsidRPr="00C50B0B">
        <w:rPr>
          <w:rFonts w:cs="Arial"/>
          <w:noProof/>
          <w:lang w:val="en-US"/>
        </w:rPr>
        <w:lastRenderedPageBreak/>
        <w:t>Person-Package:</w:t>
      </w:r>
      <w:r w:rsidRPr="00C50B0B">
        <w:rPr>
          <w:rFonts w:cs="Arial"/>
          <w:noProof/>
        </w:rPr>
        <w:drawing>
          <wp:inline distT="0" distB="0" distL="0" distR="0" wp14:anchorId="03D52374" wp14:editId="59CABBB6">
            <wp:extent cx="5136078" cy="4493084"/>
            <wp:effectExtent l="0" t="0" r="7620" b="317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fik 2"/>
                    <pic:cNvPicPr/>
                  </pic:nvPicPr>
                  <pic:blipFill rotWithShape="1">
                    <a:blip r:embed="rId33" cstate="print">
                      <a:extLst>
                        <a:ext uri="{28A0092B-C50C-407E-A947-70E740481C1C}">
                          <a14:useLocalDpi xmlns:a14="http://schemas.microsoft.com/office/drawing/2010/main" val="0"/>
                        </a:ext>
                      </a:extLst>
                    </a:blip>
                    <a:srcRect t="27124" r="68388" b="38622"/>
                    <a:stretch/>
                  </pic:blipFill>
                  <pic:spPr bwMode="auto">
                    <a:xfrm>
                      <a:off x="0" y="0"/>
                      <a:ext cx="5160832" cy="4514739"/>
                    </a:xfrm>
                    <a:prstGeom prst="rect">
                      <a:avLst/>
                    </a:prstGeom>
                    <a:ln>
                      <a:noFill/>
                    </a:ln>
                    <a:extLst>
                      <a:ext uri="{53640926-AAD7-44D8-BBD7-CCE9431645EC}">
                        <a14:shadowObscured xmlns:a14="http://schemas.microsoft.com/office/drawing/2010/main"/>
                      </a:ext>
                    </a:extLst>
                  </pic:spPr>
                </pic:pic>
              </a:graphicData>
            </a:graphic>
          </wp:inline>
        </w:drawing>
      </w:r>
    </w:p>
    <w:p w14:paraId="792A7B7B" w14:textId="3DBEE6E3" w:rsidR="00F936E6" w:rsidRPr="00C50B0B" w:rsidRDefault="00F936E6" w:rsidP="00F936E6">
      <w:pPr>
        <w:rPr>
          <w:rFonts w:cs="Arial"/>
          <w:lang w:val="en-US"/>
        </w:rPr>
      </w:pPr>
      <w:proofErr w:type="spellStart"/>
      <w:r w:rsidRPr="00C50B0B">
        <w:rPr>
          <w:rFonts w:cs="Arial"/>
          <w:lang w:val="en-US"/>
        </w:rPr>
        <w:t>Exponat</w:t>
      </w:r>
      <w:proofErr w:type="spellEnd"/>
      <w:r w:rsidRPr="00C50B0B">
        <w:rPr>
          <w:rFonts w:cs="Arial"/>
          <w:lang w:val="en-US"/>
        </w:rPr>
        <w:t>-Package:</w:t>
      </w:r>
      <w:r w:rsidRPr="00C50B0B">
        <w:rPr>
          <w:rFonts w:cs="Arial"/>
          <w:lang w:val="en-US"/>
        </w:rPr>
        <w:br/>
      </w:r>
      <w:r w:rsidRPr="00C50B0B">
        <w:rPr>
          <w:rFonts w:cs="Arial"/>
          <w:noProof/>
        </w:rPr>
        <w:drawing>
          <wp:inline distT="0" distB="0" distL="0" distR="0" wp14:anchorId="65287300" wp14:editId="09B91001">
            <wp:extent cx="3794166" cy="3024144"/>
            <wp:effectExtent l="0" t="0" r="0" b="508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fik 2"/>
                    <pic:cNvPicPr/>
                  </pic:nvPicPr>
                  <pic:blipFill rotWithShape="1">
                    <a:blip r:embed="rId34" cstate="print">
                      <a:extLst>
                        <a:ext uri="{28A0092B-C50C-407E-A947-70E740481C1C}">
                          <a14:useLocalDpi xmlns:a14="http://schemas.microsoft.com/office/drawing/2010/main" val="0"/>
                        </a:ext>
                      </a:extLst>
                    </a:blip>
                    <a:srcRect l="46745" t="27876" r="27661" b="46857"/>
                    <a:stretch/>
                  </pic:blipFill>
                  <pic:spPr bwMode="auto">
                    <a:xfrm>
                      <a:off x="0" y="0"/>
                      <a:ext cx="3805368" cy="3033073"/>
                    </a:xfrm>
                    <a:prstGeom prst="rect">
                      <a:avLst/>
                    </a:prstGeom>
                    <a:ln>
                      <a:noFill/>
                    </a:ln>
                    <a:extLst>
                      <a:ext uri="{53640926-AAD7-44D8-BBD7-CCE9431645EC}">
                        <a14:shadowObscured xmlns:a14="http://schemas.microsoft.com/office/drawing/2010/main"/>
                      </a:ext>
                    </a:extLst>
                  </pic:spPr>
                </pic:pic>
              </a:graphicData>
            </a:graphic>
          </wp:inline>
        </w:drawing>
      </w:r>
    </w:p>
    <w:p w14:paraId="6C4AC401" w14:textId="313F6258" w:rsidR="002711DF" w:rsidRPr="00C50B0B" w:rsidRDefault="00F936E6" w:rsidP="00F936E6">
      <w:pPr>
        <w:rPr>
          <w:rFonts w:cs="Arial"/>
        </w:rPr>
      </w:pPr>
      <w:proofErr w:type="spellStart"/>
      <w:r w:rsidRPr="00C50B0B">
        <w:rPr>
          <w:rFonts w:cs="Arial"/>
          <w:lang w:val="en-US"/>
        </w:rPr>
        <w:lastRenderedPageBreak/>
        <w:t>ObjectManagement</w:t>
      </w:r>
      <w:proofErr w:type="spellEnd"/>
      <w:r w:rsidRPr="00C50B0B">
        <w:rPr>
          <w:rFonts w:cs="Arial"/>
          <w:lang w:val="en-US"/>
        </w:rPr>
        <w:t>-Package:</w:t>
      </w:r>
      <w:r w:rsidR="002711DF" w:rsidRPr="00C50B0B">
        <w:rPr>
          <w:rFonts w:cs="Arial"/>
          <w:lang w:val="en-US"/>
        </w:rPr>
        <w:br/>
      </w:r>
      <w:r w:rsidR="002711DF" w:rsidRPr="00C50B0B">
        <w:rPr>
          <w:rFonts w:cs="Arial"/>
          <w:noProof/>
        </w:rPr>
        <w:drawing>
          <wp:inline distT="0" distB="0" distL="0" distR="0" wp14:anchorId="5FEC84E2" wp14:editId="65162596">
            <wp:extent cx="6321042" cy="2260396"/>
            <wp:effectExtent l="0" t="0" r="3810" b="6985"/>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fik 11"/>
                    <pic:cNvPicPr/>
                  </pic:nvPicPr>
                  <pic:blipFill rotWithShape="1">
                    <a:blip r:embed="rId35" cstate="print">
                      <a:extLst>
                        <a:ext uri="{28A0092B-C50C-407E-A947-70E740481C1C}">
                          <a14:useLocalDpi xmlns:a14="http://schemas.microsoft.com/office/drawing/2010/main" val="0"/>
                        </a:ext>
                      </a:extLst>
                    </a:blip>
                    <a:srcRect l="12846" t="1946" r="27711" b="71722"/>
                    <a:stretch/>
                  </pic:blipFill>
                  <pic:spPr bwMode="auto">
                    <a:xfrm>
                      <a:off x="0" y="0"/>
                      <a:ext cx="6336906" cy="2266069"/>
                    </a:xfrm>
                    <a:prstGeom prst="rect">
                      <a:avLst/>
                    </a:prstGeom>
                    <a:ln>
                      <a:noFill/>
                    </a:ln>
                    <a:extLst>
                      <a:ext uri="{53640926-AAD7-44D8-BBD7-CCE9431645EC}">
                        <a14:shadowObscured xmlns:a14="http://schemas.microsoft.com/office/drawing/2010/main"/>
                      </a:ext>
                    </a:extLst>
                  </pic:spPr>
                </pic:pic>
              </a:graphicData>
            </a:graphic>
          </wp:inline>
        </w:drawing>
      </w:r>
    </w:p>
    <w:p w14:paraId="47872280" w14:textId="43BCED0E" w:rsidR="00F936E6" w:rsidRPr="00C50B0B" w:rsidRDefault="00F936E6" w:rsidP="00F936E6">
      <w:pPr>
        <w:rPr>
          <w:rFonts w:cs="Arial"/>
        </w:rPr>
      </w:pPr>
    </w:p>
    <w:p w14:paraId="4C6524C9" w14:textId="2E867DD2" w:rsidR="00C50B0B" w:rsidRPr="00C50B0B" w:rsidRDefault="00A8029E" w:rsidP="00F15B12">
      <w:pPr>
        <w:pStyle w:val="berschrift2"/>
        <w:rPr>
          <w:rFonts w:cs="Arial"/>
        </w:rPr>
      </w:pPr>
      <w:r w:rsidRPr="00C50B0B">
        <w:rPr>
          <w:rFonts w:cs="Arial"/>
        </w:rPr>
        <w:t xml:space="preserve">Änderungen </w:t>
      </w:r>
      <w:r w:rsidR="00D730AC" w:rsidRPr="00C50B0B">
        <w:rPr>
          <w:rFonts w:cs="Arial"/>
        </w:rPr>
        <w:t>am CSV-Format</w:t>
      </w:r>
    </w:p>
    <w:p w14:paraId="0EBAD47A" w14:textId="7D31B807" w:rsidR="007B1002" w:rsidRPr="00C50B0B" w:rsidRDefault="007B1002" w:rsidP="00F936E6">
      <w:pPr>
        <w:rPr>
          <w:rFonts w:cs="Arial"/>
        </w:rPr>
      </w:pPr>
      <w:r w:rsidRPr="00C50B0B">
        <w:rPr>
          <w:rFonts w:cs="Arial"/>
        </w:rPr>
        <w:t xml:space="preserve">Das CSV-Dateiformat hat sich geändert nach der Umstrukturierung </w:t>
      </w:r>
      <w:r w:rsidR="00F936E6" w:rsidRPr="00C50B0B">
        <w:rPr>
          <w:rFonts w:cs="Arial"/>
        </w:rPr>
        <w:t xml:space="preserve">des Codes. </w:t>
      </w:r>
    </w:p>
    <w:p w14:paraId="06E8A80A" w14:textId="77777777" w:rsidR="006118A4" w:rsidRPr="00C50B0B" w:rsidRDefault="006118A4" w:rsidP="006118A4">
      <w:pPr>
        <w:pStyle w:val="Listenabsatz"/>
        <w:numPr>
          <w:ilvl w:val="0"/>
          <w:numId w:val="28"/>
        </w:numPr>
        <w:ind w:left="360"/>
        <w:rPr>
          <w:rFonts w:cs="Arial"/>
        </w:rPr>
      </w:pPr>
      <w:r w:rsidRPr="00C50B0B">
        <w:rPr>
          <w:rFonts w:cs="Arial"/>
        </w:rPr>
        <w:t xml:space="preserve">Es gibt nun Mehrere „Level“ an </w:t>
      </w:r>
      <w:proofErr w:type="spellStart"/>
      <w:r w:rsidRPr="00C50B0B">
        <w:rPr>
          <w:rFonts w:cs="Arial"/>
        </w:rPr>
        <w:t>Seperatoren</w:t>
      </w:r>
      <w:proofErr w:type="spellEnd"/>
      <w:r w:rsidRPr="00C50B0B">
        <w:rPr>
          <w:rFonts w:cs="Arial"/>
        </w:rPr>
        <w:t>:</w:t>
      </w:r>
    </w:p>
    <w:p w14:paraId="26833857" w14:textId="77777777" w:rsidR="006118A4" w:rsidRPr="00C50B0B" w:rsidRDefault="006118A4" w:rsidP="006118A4">
      <w:pPr>
        <w:pStyle w:val="Listenabsatz"/>
        <w:numPr>
          <w:ilvl w:val="1"/>
          <w:numId w:val="28"/>
        </w:numPr>
        <w:ind w:left="1080"/>
        <w:rPr>
          <w:rFonts w:cs="Arial"/>
        </w:rPr>
      </w:pPr>
      <w:r w:rsidRPr="00C50B0B">
        <w:rPr>
          <w:rFonts w:cs="Arial"/>
          <w:lang w:val="en-US"/>
        </w:rPr>
        <w:t>Level 1: “;”</w:t>
      </w:r>
    </w:p>
    <w:p w14:paraId="131517A2" w14:textId="77777777" w:rsidR="006118A4" w:rsidRPr="00C50B0B" w:rsidRDefault="006118A4" w:rsidP="006118A4">
      <w:pPr>
        <w:pStyle w:val="Listenabsatz"/>
        <w:numPr>
          <w:ilvl w:val="1"/>
          <w:numId w:val="28"/>
        </w:numPr>
        <w:ind w:left="1080"/>
        <w:rPr>
          <w:rFonts w:cs="Arial"/>
        </w:rPr>
      </w:pPr>
      <w:r w:rsidRPr="00C50B0B">
        <w:rPr>
          <w:rFonts w:cs="Arial"/>
          <w:lang w:val="en-US"/>
        </w:rPr>
        <w:t>Level 2: “,”</w:t>
      </w:r>
    </w:p>
    <w:p w14:paraId="2B3853E8" w14:textId="77777777" w:rsidR="006118A4" w:rsidRPr="00C50B0B" w:rsidRDefault="006118A4" w:rsidP="006118A4">
      <w:pPr>
        <w:pStyle w:val="Listenabsatz"/>
        <w:numPr>
          <w:ilvl w:val="1"/>
          <w:numId w:val="28"/>
        </w:numPr>
        <w:ind w:left="1080"/>
        <w:rPr>
          <w:rFonts w:cs="Arial"/>
        </w:rPr>
      </w:pPr>
      <w:r w:rsidRPr="00C50B0B">
        <w:rPr>
          <w:rFonts w:cs="Arial"/>
          <w:lang w:val="en-US"/>
        </w:rPr>
        <w:t>Level 3: “|”</w:t>
      </w:r>
    </w:p>
    <w:p w14:paraId="2AF7ABA5" w14:textId="77777777" w:rsidR="006118A4" w:rsidRPr="00C50B0B" w:rsidRDefault="006118A4" w:rsidP="006118A4">
      <w:pPr>
        <w:pStyle w:val="Listenabsatz"/>
        <w:numPr>
          <w:ilvl w:val="1"/>
          <w:numId w:val="28"/>
        </w:numPr>
        <w:ind w:left="1080"/>
        <w:rPr>
          <w:rFonts w:cs="Arial"/>
        </w:rPr>
      </w:pPr>
      <w:r w:rsidRPr="00C50B0B">
        <w:rPr>
          <w:rFonts w:cs="Arial"/>
          <w:lang w:val="en-US"/>
        </w:rPr>
        <w:t>Level 4: “_”</w:t>
      </w:r>
    </w:p>
    <w:p w14:paraId="7A80B3E7" w14:textId="77777777" w:rsidR="006118A4" w:rsidRPr="00C50B0B" w:rsidRDefault="006118A4" w:rsidP="006118A4">
      <w:pPr>
        <w:pStyle w:val="Listenabsatz"/>
        <w:numPr>
          <w:ilvl w:val="1"/>
          <w:numId w:val="28"/>
        </w:numPr>
        <w:ind w:left="1080"/>
        <w:rPr>
          <w:rFonts w:cs="Arial"/>
        </w:rPr>
      </w:pPr>
      <w:r w:rsidRPr="00C50B0B">
        <w:rPr>
          <w:rFonts w:cs="Arial"/>
          <w:lang w:val="en-US"/>
        </w:rPr>
        <w:t xml:space="preserve">Level 5: </w:t>
      </w:r>
      <w:proofErr w:type="gramStart"/>
      <w:r w:rsidRPr="00C50B0B">
        <w:rPr>
          <w:rFonts w:cs="Arial"/>
          <w:lang w:val="en-US"/>
        </w:rPr>
        <w:t>“ ~</w:t>
      </w:r>
      <w:proofErr w:type="gramEnd"/>
      <w:r w:rsidRPr="00C50B0B">
        <w:rPr>
          <w:rFonts w:cs="Arial"/>
          <w:lang w:val="en-US"/>
        </w:rPr>
        <w:t>”</w:t>
      </w:r>
    </w:p>
    <w:p w14:paraId="36829264" w14:textId="77777777" w:rsidR="006118A4" w:rsidRPr="00C50B0B" w:rsidRDefault="006118A4" w:rsidP="006118A4">
      <w:pPr>
        <w:pStyle w:val="Listenabsatz"/>
        <w:ind w:left="360"/>
        <w:rPr>
          <w:rFonts w:cs="Arial"/>
        </w:rPr>
      </w:pPr>
      <w:r w:rsidRPr="00C50B0B">
        <w:rPr>
          <w:rFonts w:cs="Arial"/>
        </w:rPr>
        <w:t>Diese werden verwendet um geschachtelte Datenformate zu speichern.</w:t>
      </w:r>
    </w:p>
    <w:p w14:paraId="776DE5F1" w14:textId="6967ADE9" w:rsidR="006118A4" w:rsidRPr="00C50B0B" w:rsidRDefault="004077DD" w:rsidP="00F936E6">
      <w:pPr>
        <w:rPr>
          <w:rFonts w:cs="Arial"/>
        </w:rPr>
      </w:pPr>
      <w:r w:rsidRPr="00C50B0B">
        <w:rPr>
          <w:rFonts w:cs="Arial"/>
        </w:rPr>
        <w:t>Im Folgenden wird das neue Aussehen der CSV-Dateien beschrieben. Alle unterstrichenen Wörter sind Listen und deren Aussehen ist hinter dem CSV-Kopf genauer erklärt.</w:t>
      </w:r>
      <w:r w:rsidR="006118A4" w:rsidRPr="00C50B0B">
        <w:rPr>
          <w:rFonts w:cs="Arial"/>
        </w:rPr>
        <w:t xml:space="preserve"> </w:t>
      </w:r>
    </w:p>
    <w:p w14:paraId="17A478B6" w14:textId="7CD588B6" w:rsidR="007B1002" w:rsidRPr="00C50B0B" w:rsidRDefault="007B1002" w:rsidP="00F936E6">
      <w:pPr>
        <w:pStyle w:val="Listenabsatz"/>
        <w:numPr>
          <w:ilvl w:val="1"/>
          <w:numId w:val="28"/>
        </w:numPr>
        <w:rPr>
          <w:rFonts w:cs="Arial"/>
        </w:rPr>
      </w:pPr>
      <w:r w:rsidRPr="00C50B0B">
        <w:rPr>
          <w:rFonts w:cs="Arial"/>
        </w:rPr>
        <w:t xml:space="preserve">Bild.csv: </w:t>
      </w:r>
      <w:r w:rsidRPr="00C50B0B">
        <w:rPr>
          <w:rFonts w:cs="Arial"/>
        </w:rPr>
        <w:tab/>
      </w:r>
      <w:r w:rsidRPr="00C50B0B">
        <w:rPr>
          <w:rFonts w:cs="Arial"/>
        </w:rPr>
        <w:br/>
      </w:r>
      <w:proofErr w:type="spellStart"/>
      <w:r w:rsidRPr="00C50B0B">
        <w:rPr>
          <w:rFonts w:cs="Arial"/>
        </w:rPr>
        <w:t>bildNr</w:t>
      </w:r>
      <w:proofErr w:type="spellEnd"/>
      <w:r w:rsidRPr="00C50B0B">
        <w:rPr>
          <w:rFonts w:cs="Arial"/>
        </w:rPr>
        <w:t xml:space="preserve">; </w:t>
      </w:r>
      <w:proofErr w:type="spellStart"/>
      <w:r w:rsidRPr="00C50B0B">
        <w:rPr>
          <w:rFonts w:cs="Arial"/>
        </w:rPr>
        <w:t>altText</w:t>
      </w:r>
      <w:proofErr w:type="spellEnd"/>
      <w:r w:rsidRPr="00C50B0B">
        <w:rPr>
          <w:rFonts w:cs="Arial"/>
        </w:rPr>
        <w:t xml:space="preserve">; </w:t>
      </w:r>
      <w:proofErr w:type="spellStart"/>
      <w:r w:rsidRPr="00C50B0B">
        <w:rPr>
          <w:rFonts w:cs="Arial"/>
        </w:rPr>
        <w:t>dateiName</w:t>
      </w:r>
      <w:proofErr w:type="spellEnd"/>
      <w:r w:rsidRPr="00C50B0B">
        <w:rPr>
          <w:rFonts w:cs="Arial"/>
        </w:rPr>
        <w:t xml:space="preserve">; </w:t>
      </w:r>
      <w:proofErr w:type="spellStart"/>
      <w:r w:rsidRPr="00C50B0B">
        <w:rPr>
          <w:rFonts w:cs="Arial"/>
        </w:rPr>
        <w:t>beschreibung</w:t>
      </w:r>
      <w:proofErr w:type="spellEnd"/>
    </w:p>
    <w:p w14:paraId="26EAB6D3" w14:textId="77777777" w:rsidR="004077DD" w:rsidRPr="00C50B0B" w:rsidRDefault="004077DD" w:rsidP="004077DD">
      <w:pPr>
        <w:pStyle w:val="Listenabsatz"/>
        <w:ind w:left="360"/>
        <w:rPr>
          <w:rFonts w:cs="Arial"/>
        </w:rPr>
      </w:pPr>
    </w:p>
    <w:p w14:paraId="04813BC5" w14:textId="012FC8BD" w:rsidR="007B1002" w:rsidRPr="00C50B0B" w:rsidRDefault="007B1002" w:rsidP="00F936E6">
      <w:pPr>
        <w:pStyle w:val="Listenabsatz"/>
        <w:numPr>
          <w:ilvl w:val="1"/>
          <w:numId w:val="28"/>
        </w:numPr>
        <w:rPr>
          <w:rFonts w:cs="Arial"/>
        </w:rPr>
      </w:pPr>
      <w:r w:rsidRPr="00C50B0B">
        <w:rPr>
          <w:rFonts w:cs="Arial"/>
        </w:rPr>
        <w:t>Epochen.csv:</w:t>
      </w:r>
      <w:r w:rsidRPr="00C50B0B">
        <w:rPr>
          <w:rFonts w:cs="Arial"/>
        </w:rPr>
        <w:tab/>
      </w:r>
      <w:r w:rsidRPr="00C50B0B">
        <w:rPr>
          <w:rFonts w:cs="Arial"/>
        </w:rPr>
        <w:br/>
      </w:r>
      <w:proofErr w:type="spellStart"/>
      <w:r w:rsidRPr="00C50B0B">
        <w:rPr>
          <w:rFonts w:cs="Arial"/>
        </w:rPr>
        <w:t>epochenID</w:t>
      </w:r>
      <w:proofErr w:type="spellEnd"/>
      <w:r w:rsidRPr="00C50B0B">
        <w:rPr>
          <w:rFonts w:cs="Arial"/>
        </w:rPr>
        <w:t>; Epoche; Stil; Zeitalter; Beschreibung</w:t>
      </w:r>
    </w:p>
    <w:p w14:paraId="2134ACCA" w14:textId="77777777" w:rsidR="004077DD" w:rsidRPr="00C50B0B" w:rsidRDefault="004077DD" w:rsidP="004077DD">
      <w:pPr>
        <w:pStyle w:val="Listenabsatz"/>
        <w:ind w:left="360"/>
        <w:rPr>
          <w:rFonts w:cs="Arial"/>
        </w:rPr>
      </w:pPr>
    </w:p>
    <w:p w14:paraId="157BE61E" w14:textId="171CF0EF" w:rsidR="004077DD" w:rsidRPr="00C50B0B" w:rsidRDefault="007B1002" w:rsidP="004077DD">
      <w:pPr>
        <w:pStyle w:val="Listenabsatz"/>
        <w:numPr>
          <w:ilvl w:val="1"/>
          <w:numId w:val="28"/>
        </w:numPr>
        <w:rPr>
          <w:rFonts w:cs="Arial"/>
        </w:rPr>
      </w:pPr>
      <w:r w:rsidRPr="00C50B0B">
        <w:rPr>
          <w:rFonts w:cs="Arial"/>
        </w:rPr>
        <w:t>Exponate.csv:</w:t>
      </w:r>
      <w:r w:rsidR="002E71D5" w:rsidRPr="00C50B0B">
        <w:rPr>
          <w:rFonts w:cs="Arial"/>
        </w:rPr>
        <w:br/>
      </w:r>
      <w:r w:rsidRPr="00C50B0B">
        <w:rPr>
          <w:rFonts w:cs="Arial"/>
        </w:rPr>
        <w:t>exponatNr;name;erstellungsDatum;</w:t>
      </w:r>
      <w:r w:rsidRPr="00C50B0B">
        <w:rPr>
          <w:rFonts w:cs="Arial"/>
          <w:u w:val="single"/>
        </w:rPr>
        <w:t>urheber</w:t>
      </w:r>
      <w:r w:rsidRPr="00C50B0B">
        <w:rPr>
          <w:rFonts w:cs="Arial"/>
        </w:rPr>
        <w:t>;benoetigteAusstellungsflaeche;</w:t>
      </w:r>
      <w:r w:rsidRPr="00C50B0B">
        <w:rPr>
          <w:rFonts w:cs="Arial"/>
          <w:u w:val="single"/>
        </w:rPr>
        <w:t>kategorien</w:t>
      </w:r>
      <w:r w:rsidRPr="00C50B0B">
        <w:rPr>
          <w:rFonts w:cs="Arial"/>
        </w:rPr>
        <w:t>;</w:t>
      </w:r>
      <w:r w:rsidR="002E71D5" w:rsidRPr="00C50B0B">
        <w:rPr>
          <w:rFonts w:cs="Arial"/>
        </w:rPr>
        <w:t xml:space="preserve"> </w:t>
      </w:r>
      <w:r w:rsidRPr="00C50B0B">
        <w:rPr>
          <w:rFonts w:cs="Arial"/>
        </w:rPr>
        <w:t>epoche;herkunftsort;</w:t>
      </w:r>
      <w:r w:rsidRPr="00C50B0B">
        <w:rPr>
          <w:rFonts w:cs="Arial"/>
          <w:u w:val="single"/>
        </w:rPr>
        <w:t>exponatwert</w:t>
      </w:r>
      <w:r w:rsidRPr="00C50B0B">
        <w:rPr>
          <w:rFonts w:cs="Arial"/>
        </w:rPr>
        <w:t>;</w:t>
      </w:r>
      <w:r w:rsidRPr="00C50B0B">
        <w:rPr>
          <w:rFonts w:cs="Arial"/>
          <w:u w:val="single"/>
        </w:rPr>
        <w:t>geschichtlicheH</w:t>
      </w:r>
      <w:r w:rsidRPr="00C50B0B">
        <w:rPr>
          <w:rFonts w:cs="Arial"/>
        </w:rPr>
        <w:t>;</w:t>
      </w:r>
      <w:r w:rsidRPr="00C50B0B">
        <w:rPr>
          <w:rFonts w:cs="Arial"/>
          <w:u w:val="single"/>
        </w:rPr>
        <w:t>bearbeitungsH</w:t>
      </w:r>
      <w:r w:rsidRPr="00C50B0B">
        <w:rPr>
          <w:rFonts w:cs="Arial"/>
        </w:rPr>
        <w:t>;</w:t>
      </w:r>
      <w:r w:rsidRPr="00C50B0B">
        <w:rPr>
          <w:rFonts w:cs="Arial"/>
          <w:u w:val="single"/>
        </w:rPr>
        <w:t>besitzH</w:t>
      </w:r>
      <w:r w:rsidRPr="00C50B0B">
        <w:rPr>
          <w:rFonts w:cs="Arial"/>
        </w:rPr>
        <w:t>;bild;</w:t>
      </w:r>
      <w:r w:rsidR="002E71D5" w:rsidRPr="00C50B0B">
        <w:rPr>
          <w:rFonts w:cs="Arial"/>
        </w:rPr>
        <w:t xml:space="preserve"> </w:t>
      </w:r>
      <w:proofErr w:type="spellStart"/>
      <w:r w:rsidRPr="00C50B0B">
        <w:rPr>
          <w:rFonts w:cs="Arial"/>
        </w:rPr>
        <w:t>beschreibung</w:t>
      </w:r>
      <w:proofErr w:type="spellEnd"/>
      <w:r w:rsidR="002E71D5" w:rsidRPr="00C50B0B">
        <w:rPr>
          <w:rFonts w:cs="Arial"/>
        </w:rPr>
        <w:br/>
      </w:r>
      <w:r w:rsidR="002E71D5" w:rsidRPr="00C50B0B">
        <w:rPr>
          <w:rFonts w:cs="Arial"/>
        </w:rPr>
        <w:sym w:font="Wingdings" w:char="F0E0"/>
      </w:r>
      <w:r w:rsidR="002E71D5" w:rsidRPr="00C50B0B">
        <w:rPr>
          <w:rFonts w:cs="Arial"/>
        </w:rPr>
        <w:t xml:space="preserve"> </w:t>
      </w:r>
      <w:proofErr w:type="spellStart"/>
      <w:r w:rsidR="002E71D5" w:rsidRPr="00C50B0B">
        <w:rPr>
          <w:rFonts w:cs="Arial"/>
        </w:rPr>
        <w:t>Uhrheber</w:t>
      </w:r>
      <w:proofErr w:type="spellEnd"/>
      <w:r w:rsidR="002E71D5" w:rsidRPr="00C50B0B">
        <w:rPr>
          <w:rFonts w:cs="Arial"/>
        </w:rPr>
        <w:t xml:space="preserve"> sind durch „,“ getrennt</w:t>
      </w:r>
      <w:r w:rsidR="002E71D5" w:rsidRPr="00C50B0B">
        <w:rPr>
          <w:rFonts w:cs="Arial"/>
        </w:rPr>
        <w:br/>
      </w:r>
      <w:r w:rsidR="002E71D5" w:rsidRPr="00C50B0B">
        <w:rPr>
          <w:rFonts w:cs="Arial"/>
        </w:rPr>
        <w:sym w:font="Wingdings" w:char="F0E0"/>
      </w:r>
      <w:r w:rsidR="002E71D5" w:rsidRPr="00C50B0B">
        <w:rPr>
          <w:rFonts w:cs="Arial"/>
        </w:rPr>
        <w:t xml:space="preserve"> Kategorien sind durch „,“ getrennt</w:t>
      </w:r>
      <w:r w:rsidR="002E71D5" w:rsidRPr="00C50B0B">
        <w:rPr>
          <w:rFonts w:cs="Arial"/>
        </w:rPr>
        <w:br/>
      </w:r>
      <w:r w:rsidR="002E71D5" w:rsidRPr="00C50B0B">
        <w:rPr>
          <w:rFonts w:cs="Arial"/>
        </w:rPr>
        <w:sym w:font="Wingdings" w:char="F0E0"/>
      </w:r>
      <w:r w:rsidR="002E71D5" w:rsidRPr="00C50B0B">
        <w:rPr>
          <w:rFonts w:cs="Arial"/>
        </w:rPr>
        <w:t xml:space="preserve"> die drei einzelnen Werte eines </w:t>
      </w:r>
      <w:proofErr w:type="spellStart"/>
      <w:r w:rsidR="002E71D5" w:rsidRPr="00C50B0B">
        <w:rPr>
          <w:rFonts w:cs="Arial"/>
        </w:rPr>
        <w:t>Exponatwertes</w:t>
      </w:r>
      <w:proofErr w:type="spellEnd"/>
      <w:r w:rsidR="002E71D5" w:rsidRPr="00C50B0B">
        <w:rPr>
          <w:rFonts w:cs="Arial"/>
        </w:rPr>
        <w:t xml:space="preserve"> sind durch „,“ getrennt</w:t>
      </w:r>
      <w:r w:rsidR="002E71D5" w:rsidRPr="00C50B0B">
        <w:rPr>
          <w:rFonts w:cs="Arial"/>
        </w:rPr>
        <w:br/>
      </w:r>
      <w:r w:rsidR="002E71D5" w:rsidRPr="00C50B0B">
        <w:rPr>
          <w:rFonts w:cs="Arial"/>
        </w:rPr>
        <w:sym w:font="Wingdings" w:char="F0E0"/>
      </w:r>
      <w:r w:rsidR="002E71D5" w:rsidRPr="00C50B0B">
        <w:rPr>
          <w:rFonts w:cs="Arial"/>
        </w:rPr>
        <w:t xml:space="preserve"> die einzelnen Ereignisse in jeder der drei Historien sind durch „,“ getrennt</w:t>
      </w:r>
      <w:r w:rsidR="002E71D5" w:rsidRPr="00C50B0B">
        <w:rPr>
          <w:rFonts w:cs="Arial"/>
        </w:rPr>
        <w:br/>
        <w:t xml:space="preserve">     </w:t>
      </w:r>
      <w:r w:rsidR="002E71D5" w:rsidRPr="00C50B0B">
        <w:rPr>
          <w:rFonts w:cs="Arial"/>
        </w:rPr>
        <w:sym w:font="Wingdings" w:char="F0E0"/>
      </w:r>
      <w:r w:rsidR="002E71D5" w:rsidRPr="00C50B0B">
        <w:rPr>
          <w:rFonts w:cs="Arial"/>
        </w:rPr>
        <w:t xml:space="preserve"> das Datum und die Beschreibung des Ereignisses sind durch </w:t>
      </w:r>
      <w:r w:rsidR="004077DD" w:rsidRPr="00C50B0B">
        <w:rPr>
          <w:rFonts w:cs="Arial"/>
        </w:rPr>
        <w:t>„|“ getrennt</w:t>
      </w:r>
    </w:p>
    <w:p w14:paraId="4C53C1A3" w14:textId="77777777" w:rsidR="004077DD" w:rsidRPr="00C50B0B" w:rsidRDefault="004077DD" w:rsidP="004077DD">
      <w:pPr>
        <w:pStyle w:val="Listenabsatz"/>
        <w:ind w:left="360"/>
        <w:rPr>
          <w:rFonts w:cs="Arial"/>
        </w:rPr>
      </w:pPr>
    </w:p>
    <w:p w14:paraId="343437A7" w14:textId="44EC469A" w:rsidR="004077DD" w:rsidRPr="00C50B0B" w:rsidRDefault="007B1002" w:rsidP="004077DD">
      <w:pPr>
        <w:pStyle w:val="Listenabsatz"/>
        <w:numPr>
          <w:ilvl w:val="1"/>
          <w:numId w:val="28"/>
        </w:numPr>
        <w:rPr>
          <w:rFonts w:cs="Arial"/>
        </w:rPr>
      </w:pPr>
      <w:r w:rsidRPr="00C50B0B">
        <w:rPr>
          <w:rFonts w:cs="Arial"/>
        </w:rPr>
        <w:t xml:space="preserve">Foerderer.csv: </w:t>
      </w:r>
      <w:r w:rsidRPr="00C50B0B">
        <w:rPr>
          <w:rFonts w:cs="Arial"/>
        </w:rPr>
        <w:br/>
      </w:r>
      <w:proofErr w:type="spellStart"/>
      <w:r w:rsidRPr="00C50B0B">
        <w:rPr>
          <w:rFonts w:cs="Arial"/>
        </w:rPr>
        <w:t>foerdererNr</w:t>
      </w:r>
      <w:proofErr w:type="spellEnd"/>
      <w:r w:rsidRPr="00C50B0B">
        <w:rPr>
          <w:rFonts w:cs="Arial"/>
        </w:rPr>
        <w:t xml:space="preserve">; </w:t>
      </w:r>
      <w:proofErr w:type="spellStart"/>
      <w:r w:rsidRPr="00C50B0B">
        <w:rPr>
          <w:rFonts w:cs="Arial"/>
        </w:rPr>
        <w:t>name</w:t>
      </w:r>
      <w:proofErr w:type="spellEnd"/>
      <w:r w:rsidRPr="00C50B0B">
        <w:rPr>
          <w:rFonts w:cs="Arial"/>
        </w:rPr>
        <w:t xml:space="preserve">; </w:t>
      </w:r>
      <w:proofErr w:type="spellStart"/>
      <w:r w:rsidRPr="00C50B0B">
        <w:rPr>
          <w:rFonts w:cs="Arial"/>
        </w:rPr>
        <w:t>gebDatum</w:t>
      </w:r>
      <w:proofErr w:type="spellEnd"/>
      <w:r w:rsidRPr="00C50B0B">
        <w:rPr>
          <w:rFonts w:cs="Arial"/>
        </w:rPr>
        <w:t xml:space="preserve">; </w:t>
      </w:r>
      <w:proofErr w:type="spellStart"/>
      <w:r w:rsidRPr="00C50B0B">
        <w:rPr>
          <w:rFonts w:cs="Arial"/>
        </w:rPr>
        <w:t>beschreibung</w:t>
      </w:r>
      <w:proofErr w:type="spellEnd"/>
      <w:r w:rsidRPr="00C50B0B">
        <w:rPr>
          <w:rFonts w:cs="Arial"/>
        </w:rPr>
        <w:t xml:space="preserve">; </w:t>
      </w:r>
      <w:r w:rsidRPr="00C50B0B">
        <w:rPr>
          <w:rFonts w:cs="Arial"/>
          <w:u w:val="single"/>
        </w:rPr>
        <w:t>kontakt</w:t>
      </w:r>
      <w:r w:rsidRPr="00C50B0B">
        <w:rPr>
          <w:rFonts w:cs="Arial"/>
        </w:rPr>
        <w:t xml:space="preserve">; </w:t>
      </w:r>
      <w:proofErr w:type="spellStart"/>
      <w:r w:rsidRPr="00C50B0B">
        <w:rPr>
          <w:rFonts w:cs="Arial"/>
          <w:u w:val="single"/>
        </w:rPr>
        <w:t>gefoerdererteExponate</w:t>
      </w:r>
      <w:proofErr w:type="spellEnd"/>
      <w:r w:rsidRPr="00C50B0B">
        <w:rPr>
          <w:rFonts w:cs="Arial"/>
        </w:rPr>
        <w:t xml:space="preserve">; </w:t>
      </w:r>
      <w:proofErr w:type="spellStart"/>
      <w:r w:rsidRPr="00C50B0B">
        <w:rPr>
          <w:rFonts w:cs="Arial"/>
        </w:rPr>
        <w:t>bild</w:t>
      </w:r>
      <w:proofErr w:type="spellEnd"/>
      <w:r w:rsidR="004077DD" w:rsidRPr="00C50B0B">
        <w:rPr>
          <w:rFonts w:cs="Arial"/>
        </w:rPr>
        <w:br/>
      </w:r>
      <w:r w:rsidR="004077DD" w:rsidRPr="00C50B0B">
        <w:rPr>
          <w:rFonts w:cs="Arial"/>
        </w:rPr>
        <w:sym w:font="Wingdings" w:char="F0E0"/>
      </w:r>
      <w:r w:rsidR="004077DD" w:rsidRPr="00C50B0B">
        <w:rPr>
          <w:rFonts w:cs="Arial"/>
        </w:rPr>
        <w:t xml:space="preserve"> die einzelnen Einträge (</w:t>
      </w:r>
      <w:r w:rsidR="004077DD" w:rsidRPr="00C50B0B">
        <w:rPr>
          <w:rFonts w:cs="Arial"/>
          <w:u w:val="single"/>
        </w:rPr>
        <w:t>Telefonnummern</w:t>
      </w:r>
      <w:r w:rsidR="004077DD" w:rsidRPr="00C50B0B">
        <w:rPr>
          <w:rFonts w:cs="Arial"/>
        </w:rPr>
        <w:t xml:space="preserve">, </w:t>
      </w:r>
      <w:r w:rsidR="004077DD" w:rsidRPr="00C50B0B">
        <w:rPr>
          <w:rFonts w:cs="Arial"/>
          <w:u w:val="single"/>
        </w:rPr>
        <w:t>Emailadressen</w:t>
      </w:r>
      <w:r w:rsidR="004077DD" w:rsidRPr="00C50B0B">
        <w:rPr>
          <w:rFonts w:cs="Arial"/>
        </w:rPr>
        <w:t xml:space="preserve"> und die </w:t>
      </w:r>
      <w:r w:rsidR="004077DD" w:rsidRPr="00C50B0B">
        <w:rPr>
          <w:rFonts w:cs="Arial"/>
          <w:u w:val="single"/>
        </w:rPr>
        <w:t>Anschriften</w:t>
      </w:r>
      <w:r w:rsidR="004077DD" w:rsidRPr="00C50B0B">
        <w:rPr>
          <w:rFonts w:cs="Arial"/>
        </w:rPr>
        <w:t xml:space="preserve">) sind   </w:t>
      </w:r>
      <w:r w:rsidR="004077DD" w:rsidRPr="00C50B0B">
        <w:rPr>
          <w:rFonts w:cs="Arial"/>
        </w:rPr>
        <w:br/>
        <w:t xml:space="preserve">     durch „,“ getrennt</w:t>
      </w:r>
      <w:r w:rsidR="004077DD" w:rsidRPr="00C50B0B">
        <w:rPr>
          <w:rFonts w:cs="Arial"/>
        </w:rPr>
        <w:br/>
        <w:t xml:space="preserve">     </w:t>
      </w:r>
      <w:r w:rsidR="004077DD" w:rsidRPr="00C50B0B">
        <w:rPr>
          <w:rFonts w:cs="Arial"/>
        </w:rPr>
        <w:sym w:font="Wingdings" w:char="F0E0"/>
      </w:r>
      <w:r w:rsidR="004077DD" w:rsidRPr="00C50B0B">
        <w:rPr>
          <w:rFonts w:cs="Arial"/>
        </w:rPr>
        <w:t xml:space="preserve"> jede Telefonnummer ist durch „|“ getrennt</w:t>
      </w:r>
      <w:r w:rsidR="004077DD" w:rsidRPr="00C50B0B">
        <w:rPr>
          <w:rFonts w:cs="Arial"/>
        </w:rPr>
        <w:br/>
      </w:r>
      <w:r w:rsidR="004077DD" w:rsidRPr="00C50B0B">
        <w:rPr>
          <w:rFonts w:cs="Arial"/>
        </w:rPr>
        <w:lastRenderedPageBreak/>
        <w:t xml:space="preserve">     </w:t>
      </w:r>
      <w:r w:rsidR="004077DD" w:rsidRPr="00C50B0B">
        <w:rPr>
          <w:rFonts w:cs="Arial"/>
        </w:rPr>
        <w:sym w:font="Wingdings" w:char="F0E0"/>
      </w:r>
      <w:r w:rsidR="004077DD" w:rsidRPr="00C50B0B">
        <w:rPr>
          <w:rFonts w:cs="Arial"/>
        </w:rPr>
        <w:t xml:space="preserve"> jede Emailadresse ist durch „|“ getrennt</w:t>
      </w:r>
      <w:r w:rsidR="004077DD" w:rsidRPr="00C50B0B">
        <w:rPr>
          <w:rFonts w:cs="Arial"/>
        </w:rPr>
        <w:br/>
        <w:t xml:space="preserve">     </w:t>
      </w:r>
      <w:r w:rsidR="004077DD" w:rsidRPr="00C50B0B">
        <w:rPr>
          <w:rFonts w:cs="Arial"/>
        </w:rPr>
        <w:sym w:font="Wingdings" w:char="F0E0"/>
      </w:r>
      <w:r w:rsidR="004077DD" w:rsidRPr="00C50B0B">
        <w:rPr>
          <w:rFonts w:cs="Arial"/>
        </w:rPr>
        <w:t xml:space="preserve"> alle Anschriften durch „|“ getrennt</w:t>
      </w:r>
      <w:r w:rsidR="004077DD" w:rsidRPr="00C50B0B">
        <w:rPr>
          <w:rFonts w:cs="Arial"/>
        </w:rPr>
        <w:br/>
        <w:t xml:space="preserve">          </w:t>
      </w:r>
      <w:r w:rsidR="004077DD" w:rsidRPr="00C50B0B">
        <w:rPr>
          <w:rFonts w:cs="Arial"/>
        </w:rPr>
        <w:sym w:font="Wingdings" w:char="F0E0"/>
      </w:r>
      <w:r w:rsidR="004077DD" w:rsidRPr="00C50B0B">
        <w:rPr>
          <w:rFonts w:cs="Arial"/>
        </w:rPr>
        <w:t xml:space="preserve"> alle Argumente die eine Anschrift ausmachen sind durch „_“ getrennt</w:t>
      </w:r>
      <w:r w:rsidR="004077DD" w:rsidRPr="00C50B0B">
        <w:rPr>
          <w:rFonts w:cs="Arial"/>
        </w:rPr>
        <w:br/>
      </w:r>
      <w:r w:rsidR="004077DD" w:rsidRPr="00C50B0B">
        <w:rPr>
          <w:rFonts w:cs="Arial"/>
        </w:rPr>
        <w:sym w:font="Wingdings" w:char="F0E0"/>
      </w:r>
      <w:r w:rsidR="004077DD" w:rsidRPr="00C50B0B">
        <w:rPr>
          <w:rFonts w:cs="Arial"/>
        </w:rPr>
        <w:t xml:space="preserve"> die </w:t>
      </w:r>
      <w:proofErr w:type="spellStart"/>
      <w:r w:rsidR="004077DD" w:rsidRPr="00C50B0B">
        <w:rPr>
          <w:rFonts w:cs="Arial"/>
        </w:rPr>
        <w:t>Exponatnummern</w:t>
      </w:r>
      <w:proofErr w:type="spellEnd"/>
      <w:r w:rsidR="004077DD" w:rsidRPr="00C50B0B">
        <w:rPr>
          <w:rFonts w:cs="Arial"/>
        </w:rPr>
        <w:t xml:space="preserve"> der geförderten Exponate sind durch „,“ getrennt</w:t>
      </w:r>
    </w:p>
    <w:p w14:paraId="375D66A6" w14:textId="77777777" w:rsidR="004077DD" w:rsidRPr="00C50B0B" w:rsidRDefault="004077DD" w:rsidP="004077DD">
      <w:pPr>
        <w:pStyle w:val="Listenabsatz"/>
        <w:ind w:left="360"/>
        <w:rPr>
          <w:rFonts w:cs="Arial"/>
        </w:rPr>
      </w:pPr>
    </w:p>
    <w:p w14:paraId="50353023" w14:textId="77777777" w:rsidR="007B1002" w:rsidRPr="00C50B0B" w:rsidRDefault="007B1002" w:rsidP="00F936E6">
      <w:pPr>
        <w:pStyle w:val="Listenabsatz"/>
        <w:numPr>
          <w:ilvl w:val="1"/>
          <w:numId w:val="28"/>
        </w:numPr>
        <w:rPr>
          <w:rFonts w:cs="Arial"/>
        </w:rPr>
      </w:pPr>
      <w:r w:rsidRPr="00C50B0B">
        <w:rPr>
          <w:rFonts w:cs="Arial"/>
        </w:rPr>
        <w:t>Mitarbeite.csv:</w:t>
      </w:r>
    </w:p>
    <w:p w14:paraId="7288569D" w14:textId="70F23A4A" w:rsidR="007B1002" w:rsidRPr="00C50B0B" w:rsidRDefault="007B1002" w:rsidP="00F936E6">
      <w:pPr>
        <w:pStyle w:val="Listenabsatz"/>
        <w:ind w:left="360"/>
        <w:rPr>
          <w:rFonts w:cs="Arial"/>
        </w:rPr>
      </w:pPr>
      <w:proofErr w:type="spellStart"/>
      <w:r w:rsidRPr="00C50B0B">
        <w:rPr>
          <w:rFonts w:cs="Arial"/>
        </w:rPr>
        <w:t>mitarbeiterNr</w:t>
      </w:r>
      <w:proofErr w:type="spellEnd"/>
      <w:r w:rsidRPr="00C50B0B">
        <w:rPr>
          <w:rFonts w:cs="Arial"/>
        </w:rPr>
        <w:t xml:space="preserve">; </w:t>
      </w:r>
      <w:proofErr w:type="spellStart"/>
      <w:r w:rsidRPr="00C50B0B">
        <w:rPr>
          <w:rFonts w:cs="Arial"/>
        </w:rPr>
        <w:t>name</w:t>
      </w:r>
      <w:proofErr w:type="spellEnd"/>
      <w:r w:rsidRPr="00C50B0B">
        <w:rPr>
          <w:rFonts w:cs="Arial"/>
        </w:rPr>
        <w:t xml:space="preserve">; </w:t>
      </w:r>
      <w:proofErr w:type="spellStart"/>
      <w:r w:rsidRPr="00C50B0B">
        <w:rPr>
          <w:rFonts w:cs="Arial"/>
        </w:rPr>
        <w:t>gebDatum</w:t>
      </w:r>
      <w:proofErr w:type="spellEnd"/>
      <w:r w:rsidRPr="00C50B0B">
        <w:rPr>
          <w:rFonts w:cs="Arial"/>
        </w:rPr>
        <w:t xml:space="preserve">; </w:t>
      </w:r>
      <w:proofErr w:type="spellStart"/>
      <w:r w:rsidRPr="00C50B0B">
        <w:rPr>
          <w:rFonts w:cs="Arial"/>
        </w:rPr>
        <w:t>beschreibung</w:t>
      </w:r>
      <w:proofErr w:type="spellEnd"/>
      <w:r w:rsidRPr="00C50B0B">
        <w:rPr>
          <w:rFonts w:cs="Arial"/>
        </w:rPr>
        <w:t xml:space="preserve">; </w:t>
      </w:r>
      <w:r w:rsidRPr="00C50B0B">
        <w:rPr>
          <w:rFonts w:cs="Arial"/>
          <w:u w:val="single"/>
        </w:rPr>
        <w:t>kontakt</w:t>
      </w:r>
      <w:r w:rsidRPr="00C50B0B">
        <w:rPr>
          <w:rFonts w:cs="Arial"/>
        </w:rPr>
        <w:t xml:space="preserve">; </w:t>
      </w:r>
      <w:proofErr w:type="spellStart"/>
      <w:r w:rsidRPr="00C50B0B">
        <w:rPr>
          <w:rFonts w:cs="Arial"/>
        </w:rPr>
        <w:t>bild</w:t>
      </w:r>
      <w:proofErr w:type="spellEnd"/>
    </w:p>
    <w:p w14:paraId="17B32185" w14:textId="0D4AA4D0" w:rsidR="004077DD" w:rsidRPr="00C50B0B" w:rsidRDefault="004077DD" w:rsidP="00F936E6">
      <w:pPr>
        <w:pStyle w:val="Listenabsatz"/>
        <w:ind w:left="360"/>
        <w:rPr>
          <w:rFonts w:cs="Arial"/>
        </w:rPr>
      </w:pPr>
      <w:r w:rsidRPr="00C50B0B">
        <w:rPr>
          <w:rFonts w:cs="Arial"/>
        </w:rPr>
        <w:sym w:font="Wingdings" w:char="F0E0"/>
      </w:r>
      <w:r w:rsidRPr="00C50B0B">
        <w:rPr>
          <w:rFonts w:cs="Arial"/>
        </w:rPr>
        <w:t xml:space="preserve"> Kontakt siehe </w:t>
      </w:r>
      <w:proofErr w:type="spellStart"/>
      <w:r w:rsidRPr="00C50B0B">
        <w:rPr>
          <w:rFonts w:cs="Arial"/>
        </w:rPr>
        <w:t>Foerderer</w:t>
      </w:r>
      <w:proofErr w:type="spellEnd"/>
    </w:p>
    <w:p w14:paraId="7571B008" w14:textId="77777777" w:rsidR="004077DD" w:rsidRPr="00C50B0B" w:rsidRDefault="004077DD" w:rsidP="00F936E6">
      <w:pPr>
        <w:pStyle w:val="Listenabsatz"/>
        <w:ind w:left="360"/>
        <w:rPr>
          <w:rFonts w:cs="Arial"/>
        </w:rPr>
      </w:pPr>
    </w:p>
    <w:p w14:paraId="696F0F23" w14:textId="243C2DE3" w:rsidR="00636BC7" w:rsidRPr="00C50B0B" w:rsidRDefault="007B1002" w:rsidP="00636BC7">
      <w:pPr>
        <w:pStyle w:val="Listenabsatz"/>
        <w:numPr>
          <w:ilvl w:val="1"/>
          <w:numId w:val="28"/>
        </w:numPr>
        <w:rPr>
          <w:rFonts w:cs="Arial"/>
        </w:rPr>
      </w:pPr>
      <w:r w:rsidRPr="00C50B0B">
        <w:rPr>
          <w:rFonts w:cs="Arial"/>
        </w:rPr>
        <w:t>Raeume.csv:</w:t>
      </w:r>
      <w:r w:rsidR="00F936E6" w:rsidRPr="00C50B0B">
        <w:rPr>
          <w:rFonts w:cs="Arial"/>
        </w:rPr>
        <w:br/>
      </w:r>
      <w:proofErr w:type="spellStart"/>
      <w:r w:rsidRPr="00C50B0B">
        <w:rPr>
          <w:rFonts w:cs="Arial"/>
        </w:rPr>
        <w:t>raumNr</w:t>
      </w:r>
      <w:proofErr w:type="spellEnd"/>
      <w:r w:rsidRPr="00C50B0B">
        <w:rPr>
          <w:rFonts w:cs="Arial"/>
        </w:rPr>
        <w:t xml:space="preserve">; </w:t>
      </w:r>
      <w:proofErr w:type="spellStart"/>
      <w:r w:rsidRPr="00C50B0B">
        <w:rPr>
          <w:rFonts w:cs="Arial"/>
        </w:rPr>
        <w:t>ausstellungsflaeche</w:t>
      </w:r>
      <w:proofErr w:type="spellEnd"/>
      <w:r w:rsidRPr="00C50B0B">
        <w:rPr>
          <w:rFonts w:cs="Arial"/>
        </w:rPr>
        <w:t xml:space="preserve">; </w:t>
      </w:r>
      <w:proofErr w:type="spellStart"/>
      <w:r w:rsidRPr="00C50B0B">
        <w:rPr>
          <w:rFonts w:cs="Arial"/>
        </w:rPr>
        <w:t>ausstellungsthema</w:t>
      </w:r>
      <w:proofErr w:type="spellEnd"/>
      <w:r w:rsidRPr="00C50B0B">
        <w:rPr>
          <w:rFonts w:cs="Arial"/>
        </w:rPr>
        <w:t xml:space="preserve">; </w:t>
      </w:r>
      <w:proofErr w:type="spellStart"/>
      <w:r w:rsidRPr="00C50B0B">
        <w:rPr>
          <w:rFonts w:cs="Arial"/>
          <w:u w:val="single"/>
        </w:rPr>
        <w:t>bilder</w:t>
      </w:r>
      <w:proofErr w:type="spellEnd"/>
      <w:r w:rsidRPr="00C50B0B">
        <w:rPr>
          <w:rFonts w:cs="Arial"/>
        </w:rPr>
        <w:t xml:space="preserve">; </w:t>
      </w:r>
      <w:proofErr w:type="spellStart"/>
      <w:r w:rsidRPr="00C50B0B">
        <w:rPr>
          <w:rFonts w:cs="Arial"/>
          <w:u w:val="single"/>
        </w:rPr>
        <w:t>ausgestellteExponate</w:t>
      </w:r>
      <w:proofErr w:type="spellEnd"/>
      <w:r w:rsidRPr="00C50B0B">
        <w:rPr>
          <w:rFonts w:cs="Arial"/>
        </w:rPr>
        <w:t xml:space="preserve">; </w:t>
      </w:r>
      <w:proofErr w:type="spellStart"/>
      <w:r w:rsidRPr="00C50B0B">
        <w:rPr>
          <w:rFonts w:cs="Arial"/>
        </w:rPr>
        <w:t>beschreibung</w:t>
      </w:r>
      <w:proofErr w:type="spellEnd"/>
      <w:r w:rsidR="004077DD" w:rsidRPr="00C50B0B">
        <w:rPr>
          <w:rFonts w:cs="Arial"/>
        </w:rPr>
        <w:br/>
      </w:r>
      <w:r w:rsidR="004077DD" w:rsidRPr="00C50B0B">
        <w:rPr>
          <w:rFonts w:cs="Arial"/>
        </w:rPr>
        <w:sym w:font="Wingdings" w:char="F0E0"/>
      </w:r>
      <w:r w:rsidR="004077DD" w:rsidRPr="00C50B0B">
        <w:rPr>
          <w:rFonts w:cs="Arial"/>
        </w:rPr>
        <w:t xml:space="preserve"> die </w:t>
      </w:r>
      <w:proofErr w:type="spellStart"/>
      <w:r w:rsidR="004077DD" w:rsidRPr="00C50B0B">
        <w:rPr>
          <w:rFonts w:cs="Arial"/>
        </w:rPr>
        <w:t>Idendifikationsnummern</w:t>
      </w:r>
      <w:proofErr w:type="spellEnd"/>
      <w:r w:rsidR="004077DD" w:rsidRPr="00C50B0B">
        <w:rPr>
          <w:rFonts w:cs="Arial"/>
        </w:rPr>
        <w:t xml:space="preserve"> der Bilder sind durch „,“ getrennt</w:t>
      </w:r>
      <w:r w:rsidR="004077DD" w:rsidRPr="00C50B0B">
        <w:rPr>
          <w:rFonts w:cs="Arial"/>
        </w:rPr>
        <w:br/>
      </w:r>
      <w:r w:rsidR="004077DD" w:rsidRPr="00C50B0B">
        <w:rPr>
          <w:rFonts w:cs="Arial"/>
        </w:rPr>
        <w:sym w:font="Wingdings" w:char="F0E0"/>
      </w:r>
      <w:r w:rsidR="004077DD" w:rsidRPr="00C50B0B">
        <w:rPr>
          <w:rFonts w:cs="Arial"/>
        </w:rPr>
        <w:t xml:space="preserve"> die </w:t>
      </w:r>
      <w:proofErr w:type="spellStart"/>
      <w:r w:rsidR="004077DD" w:rsidRPr="00C50B0B">
        <w:rPr>
          <w:rFonts w:cs="Arial"/>
        </w:rPr>
        <w:t>Exponatnummern</w:t>
      </w:r>
      <w:proofErr w:type="spellEnd"/>
      <w:r w:rsidR="004077DD" w:rsidRPr="00C50B0B">
        <w:rPr>
          <w:rFonts w:cs="Arial"/>
        </w:rPr>
        <w:t xml:space="preserve"> sind durch „,“ getrennt</w:t>
      </w:r>
    </w:p>
    <w:p w14:paraId="3ECA2F5B" w14:textId="5343A673" w:rsidR="00636BC7" w:rsidRPr="00C50B0B" w:rsidRDefault="00636BC7" w:rsidP="00636BC7">
      <w:pPr>
        <w:pStyle w:val="berschrift2"/>
        <w:rPr>
          <w:rFonts w:cs="Arial"/>
        </w:rPr>
      </w:pPr>
      <w:r w:rsidRPr="00C50B0B">
        <w:rPr>
          <w:rFonts w:cs="Arial"/>
        </w:rPr>
        <w:t>Abschließende Aussagen und Bemerkungen</w:t>
      </w:r>
    </w:p>
    <w:p w14:paraId="23BFCC95" w14:textId="2C5491B6" w:rsidR="00C50B0B" w:rsidRPr="00C50B0B" w:rsidRDefault="00C50B0B" w:rsidP="00636BC7">
      <w:pPr>
        <w:pStyle w:val="Listenabsatz"/>
        <w:numPr>
          <w:ilvl w:val="1"/>
          <w:numId w:val="28"/>
        </w:numPr>
        <w:rPr>
          <w:rFonts w:cs="Arial"/>
        </w:rPr>
      </w:pPr>
      <w:r w:rsidRPr="00C50B0B">
        <w:rPr>
          <w:rFonts w:cs="Arial"/>
        </w:rPr>
        <w:t xml:space="preserve">Die Identifikationsnummern beginnen je nach identifiziertem </w:t>
      </w:r>
      <w:proofErr w:type="spellStart"/>
      <w:r w:rsidRPr="00C50B0B">
        <w:rPr>
          <w:rFonts w:cs="Arial"/>
        </w:rPr>
        <w:t>MuseumsElement</w:t>
      </w:r>
      <w:proofErr w:type="spellEnd"/>
      <w:r w:rsidRPr="00C50B0B">
        <w:rPr>
          <w:rFonts w:cs="Arial"/>
        </w:rPr>
        <w:t xml:space="preserve"> mit einem Anderen Buchstaben:</w:t>
      </w:r>
    </w:p>
    <w:p w14:paraId="4366AF82" w14:textId="1FFD785F" w:rsidR="00C50B0B" w:rsidRPr="00C50B0B" w:rsidRDefault="00C50B0B" w:rsidP="00C50B0B">
      <w:pPr>
        <w:pStyle w:val="Listenabsatz"/>
        <w:numPr>
          <w:ilvl w:val="2"/>
          <w:numId w:val="28"/>
        </w:numPr>
        <w:rPr>
          <w:rFonts w:cs="Arial"/>
        </w:rPr>
      </w:pPr>
      <w:r w:rsidRPr="00C50B0B">
        <w:rPr>
          <w:rFonts w:cs="Arial"/>
        </w:rPr>
        <w:t xml:space="preserve">Exponat </w:t>
      </w:r>
      <w:r w:rsidRPr="00C50B0B">
        <w:rPr>
          <w:rFonts w:cs="Arial"/>
        </w:rPr>
        <w:tab/>
        <w:t>– x</w:t>
      </w:r>
    </w:p>
    <w:p w14:paraId="23C5AE3E" w14:textId="1217C37D" w:rsidR="00C50B0B" w:rsidRPr="00C50B0B" w:rsidRDefault="00C50B0B" w:rsidP="00C50B0B">
      <w:pPr>
        <w:pStyle w:val="Listenabsatz"/>
        <w:numPr>
          <w:ilvl w:val="2"/>
          <w:numId w:val="28"/>
        </w:numPr>
        <w:rPr>
          <w:rFonts w:cs="Arial"/>
        </w:rPr>
      </w:pPr>
      <w:r w:rsidRPr="00C50B0B">
        <w:rPr>
          <w:rFonts w:cs="Arial"/>
        </w:rPr>
        <w:t>Bild</w:t>
      </w:r>
      <w:r w:rsidRPr="00C50B0B">
        <w:rPr>
          <w:rFonts w:cs="Arial"/>
        </w:rPr>
        <w:tab/>
      </w:r>
      <w:r w:rsidRPr="00C50B0B">
        <w:rPr>
          <w:rFonts w:cs="Arial"/>
        </w:rPr>
        <w:tab/>
        <w:t>– b</w:t>
      </w:r>
    </w:p>
    <w:p w14:paraId="34B35060" w14:textId="2D14A039" w:rsidR="00C50B0B" w:rsidRPr="00C50B0B" w:rsidRDefault="00C50B0B" w:rsidP="00C50B0B">
      <w:pPr>
        <w:pStyle w:val="Listenabsatz"/>
        <w:numPr>
          <w:ilvl w:val="2"/>
          <w:numId w:val="28"/>
        </w:numPr>
        <w:rPr>
          <w:rFonts w:cs="Arial"/>
        </w:rPr>
      </w:pPr>
      <w:r w:rsidRPr="00C50B0B">
        <w:rPr>
          <w:rFonts w:cs="Arial"/>
        </w:rPr>
        <w:t>Förderer</w:t>
      </w:r>
      <w:r w:rsidRPr="00C50B0B">
        <w:rPr>
          <w:rFonts w:cs="Arial"/>
        </w:rPr>
        <w:tab/>
        <w:t>– f</w:t>
      </w:r>
    </w:p>
    <w:p w14:paraId="74303B45" w14:textId="4DEE825A" w:rsidR="00C50B0B" w:rsidRPr="00C50B0B" w:rsidRDefault="00C50B0B" w:rsidP="00C50B0B">
      <w:pPr>
        <w:pStyle w:val="Listenabsatz"/>
        <w:numPr>
          <w:ilvl w:val="2"/>
          <w:numId w:val="28"/>
        </w:numPr>
        <w:rPr>
          <w:rFonts w:cs="Arial"/>
        </w:rPr>
      </w:pPr>
      <w:r w:rsidRPr="00C50B0B">
        <w:rPr>
          <w:rFonts w:cs="Arial"/>
        </w:rPr>
        <w:t>Admin</w:t>
      </w:r>
      <w:r w:rsidRPr="00C50B0B">
        <w:rPr>
          <w:rFonts w:cs="Arial"/>
        </w:rPr>
        <w:tab/>
      </w:r>
      <w:r w:rsidRPr="00C50B0B">
        <w:rPr>
          <w:rFonts w:cs="Arial"/>
        </w:rPr>
        <w:tab/>
        <w:t>– a</w:t>
      </w:r>
    </w:p>
    <w:p w14:paraId="520B9C13" w14:textId="4C5246A0" w:rsidR="00C50B0B" w:rsidRPr="00C50B0B" w:rsidRDefault="00C50B0B" w:rsidP="00C50B0B">
      <w:pPr>
        <w:pStyle w:val="Listenabsatz"/>
        <w:numPr>
          <w:ilvl w:val="2"/>
          <w:numId w:val="28"/>
        </w:numPr>
        <w:rPr>
          <w:rFonts w:cs="Arial"/>
        </w:rPr>
      </w:pPr>
      <w:r w:rsidRPr="00C50B0B">
        <w:rPr>
          <w:rFonts w:cs="Arial"/>
        </w:rPr>
        <w:t>User</w:t>
      </w:r>
      <w:r w:rsidRPr="00C50B0B">
        <w:rPr>
          <w:rFonts w:cs="Arial"/>
        </w:rPr>
        <w:tab/>
      </w:r>
      <w:r w:rsidRPr="00C50B0B">
        <w:rPr>
          <w:rFonts w:cs="Arial"/>
        </w:rPr>
        <w:tab/>
        <w:t>– u</w:t>
      </w:r>
    </w:p>
    <w:p w14:paraId="0B6C3C33" w14:textId="78B68A54" w:rsidR="00C50B0B" w:rsidRPr="00C50B0B" w:rsidRDefault="00C50B0B" w:rsidP="00C50B0B">
      <w:pPr>
        <w:pStyle w:val="Listenabsatz"/>
        <w:numPr>
          <w:ilvl w:val="2"/>
          <w:numId w:val="28"/>
        </w:numPr>
        <w:rPr>
          <w:rFonts w:cs="Arial"/>
        </w:rPr>
      </w:pPr>
      <w:r w:rsidRPr="00C50B0B">
        <w:rPr>
          <w:rFonts w:cs="Arial"/>
        </w:rPr>
        <w:t>HR</w:t>
      </w:r>
      <w:r w:rsidRPr="00C50B0B">
        <w:rPr>
          <w:rFonts w:cs="Arial"/>
        </w:rPr>
        <w:tab/>
      </w:r>
      <w:r w:rsidRPr="00C50B0B">
        <w:rPr>
          <w:rFonts w:cs="Arial"/>
        </w:rPr>
        <w:tab/>
        <w:t>– h</w:t>
      </w:r>
    </w:p>
    <w:p w14:paraId="0DE5B1AE" w14:textId="0B53702B" w:rsidR="00C50B0B" w:rsidRPr="00C50B0B" w:rsidRDefault="00C50B0B" w:rsidP="00C50B0B">
      <w:pPr>
        <w:pStyle w:val="Listenabsatz"/>
        <w:numPr>
          <w:ilvl w:val="2"/>
          <w:numId w:val="28"/>
        </w:numPr>
        <w:rPr>
          <w:rFonts w:cs="Arial"/>
        </w:rPr>
      </w:pPr>
      <w:r w:rsidRPr="00C50B0B">
        <w:rPr>
          <w:rFonts w:cs="Arial"/>
        </w:rPr>
        <w:t>Raum</w:t>
      </w:r>
      <w:r w:rsidRPr="00C50B0B">
        <w:rPr>
          <w:rFonts w:cs="Arial"/>
        </w:rPr>
        <w:tab/>
      </w:r>
      <w:r w:rsidRPr="00C50B0B">
        <w:rPr>
          <w:rFonts w:cs="Arial"/>
        </w:rPr>
        <w:tab/>
        <w:t>– r</w:t>
      </w:r>
    </w:p>
    <w:p w14:paraId="1B02E3B6" w14:textId="3CB6B81A" w:rsidR="00C50B0B" w:rsidRPr="00C50B0B" w:rsidRDefault="00C50B0B" w:rsidP="00C50B0B">
      <w:pPr>
        <w:pStyle w:val="Listenabsatz"/>
        <w:numPr>
          <w:ilvl w:val="2"/>
          <w:numId w:val="28"/>
        </w:numPr>
        <w:rPr>
          <w:rFonts w:cs="Arial"/>
        </w:rPr>
      </w:pPr>
      <w:r w:rsidRPr="00C50B0B">
        <w:rPr>
          <w:rFonts w:cs="Arial"/>
        </w:rPr>
        <w:t>Epoche</w:t>
      </w:r>
      <w:r w:rsidRPr="00C50B0B">
        <w:rPr>
          <w:rFonts w:cs="Arial"/>
        </w:rPr>
        <w:tab/>
        <w:t>– e</w:t>
      </w:r>
    </w:p>
    <w:p w14:paraId="7F43EF07" w14:textId="7895BEA6" w:rsidR="00F936E6" w:rsidRPr="00C50B0B" w:rsidRDefault="00636BC7" w:rsidP="00636BC7">
      <w:pPr>
        <w:pStyle w:val="Listenabsatz"/>
        <w:numPr>
          <w:ilvl w:val="1"/>
          <w:numId w:val="28"/>
        </w:numPr>
        <w:rPr>
          <w:rFonts w:cs="Arial"/>
        </w:rPr>
      </w:pPr>
      <w:r w:rsidRPr="00C50B0B">
        <w:rPr>
          <w:rFonts w:cs="Arial"/>
        </w:rPr>
        <w:t xml:space="preserve">Im Nachhinein wäre es wahrscheinlich besser gewesen die verschiedenen </w:t>
      </w:r>
      <w:proofErr w:type="spellStart"/>
      <w:r w:rsidRPr="00C50B0B">
        <w:rPr>
          <w:rFonts w:cs="Arial"/>
        </w:rPr>
        <w:t>MuseumsElemente</w:t>
      </w:r>
      <w:proofErr w:type="spellEnd"/>
      <w:r w:rsidRPr="00C50B0B">
        <w:rPr>
          <w:rFonts w:cs="Arial"/>
        </w:rPr>
        <w:t xml:space="preserve"> (Exponat, Bild etc.) doch mit eigenen </w:t>
      </w:r>
      <w:proofErr w:type="spellStart"/>
      <w:r w:rsidRPr="00C50B0B">
        <w:rPr>
          <w:rFonts w:cs="Arial"/>
        </w:rPr>
        <w:t>Factories</w:t>
      </w:r>
      <w:proofErr w:type="spellEnd"/>
      <w:r w:rsidRPr="00C50B0B">
        <w:rPr>
          <w:rFonts w:cs="Arial"/>
        </w:rPr>
        <w:t xml:space="preserve"> zu produzieren. Eine generelle Factory ist zwar praktisch, aber die Klassengröße macht sie unübersichtlich.</w:t>
      </w:r>
    </w:p>
    <w:p w14:paraId="7A8E131F" w14:textId="0D61B7A1" w:rsidR="00636BC7" w:rsidRPr="00C50B0B" w:rsidRDefault="00636BC7" w:rsidP="00636BC7">
      <w:pPr>
        <w:pStyle w:val="Listenabsatz"/>
        <w:numPr>
          <w:ilvl w:val="1"/>
          <w:numId w:val="28"/>
        </w:numPr>
        <w:rPr>
          <w:rFonts w:cs="Arial"/>
        </w:rPr>
      </w:pPr>
      <w:r w:rsidRPr="00C50B0B">
        <w:rPr>
          <w:rFonts w:cs="Arial"/>
        </w:rPr>
        <w:t xml:space="preserve">Eine tatsächliche Datenbank wäre ein besserer Weg gewesen die verschiedenen </w:t>
      </w:r>
      <w:proofErr w:type="spellStart"/>
      <w:r w:rsidRPr="00C50B0B">
        <w:rPr>
          <w:rFonts w:cs="Arial"/>
        </w:rPr>
        <w:t>MuseumsElemente</w:t>
      </w:r>
      <w:proofErr w:type="spellEnd"/>
      <w:r w:rsidRPr="00C50B0B">
        <w:rPr>
          <w:rFonts w:cs="Arial"/>
        </w:rPr>
        <w:t xml:space="preserve"> zu verwalten, als durch den statischen </w:t>
      </w:r>
      <w:proofErr w:type="spellStart"/>
      <w:r w:rsidRPr="00C50B0B">
        <w:rPr>
          <w:rFonts w:cs="Arial"/>
        </w:rPr>
        <w:t>MuseumsManager</w:t>
      </w:r>
      <w:proofErr w:type="spellEnd"/>
      <w:r w:rsidRPr="00C50B0B">
        <w:rPr>
          <w:rFonts w:cs="Arial"/>
        </w:rPr>
        <w:t>.</w:t>
      </w:r>
    </w:p>
    <w:p w14:paraId="78CE5627" w14:textId="6A83EBA7" w:rsidR="00636BC7" w:rsidRPr="00C50B0B" w:rsidRDefault="00636BC7" w:rsidP="00636BC7">
      <w:pPr>
        <w:pStyle w:val="Listenabsatz"/>
        <w:numPr>
          <w:ilvl w:val="1"/>
          <w:numId w:val="28"/>
        </w:numPr>
        <w:rPr>
          <w:rFonts w:cs="Arial"/>
        </w:rPr>
      </w:pPr>
      <w:r w:rsidRPr="00C50B0B">
        <w:rPr>
          <w:rFonts w:cs="Arial"/>
        </w:rPr>
        <w:t xml:space="preserve">Die Package-Struktur des Projektes hätte anders aufgebaut mehr Sinn ergeben. </w:t>
      </w:r>
      <w:r w:rsidR="00F84E71" w:rsidRPr="00C50B0B">
        <w:rPr>
          <w:rFonts w:cs="Arial"/>
        </w:rPr>
        <w:t xml:space="preserve">Dies würde heißen, dass Klassen wie der </w:t>
      </w:r>
      <w:proofErr w:type="spellStart"/>
      <w:r w:rsidR="00F84E71" w:rsidRPr="00C50B0B">
        <w:rPr>
          <w:rFonts w:cs="Arial"/>
        </w:rPr>
        <w:t>StringProcessor</w:t>
      </w:r>
      <w:proofErr w:type="spellEnd"/>
      <w:r w:rsidR="00F84E71" w:rsidRPr="00C50B0B">
        <w:rPr>
          <w:rFonts w:cs="Arial"/>
        </w:rPr>
        <w:t xml:space="preserve"> in einem utility-Package, Datenklassen wie Exponat oder Person in einem model-Package und Verwaltungsklassen wie </w:t>
      </w:r>
      <w:proofErr w:type="spellStart"/>
      <w:r w:rsidR="00F84E71" w:rsidRPr="00C50B0B">
        <w:rPr>
          <w:rFonts w:cs="Arial"/>
        </w:rPr>
        <w:t>MuseumsElement</w:t>
      </w:r>
      <w:proofErr w:type="spellEnd"/>
      <w:r w:rsidR="00F84E71" w:rsidRPr="00C50B0B">
        <w:rPr>
          <w:rFonts w:cs="Arial"/>
        </w:rPr>
        <w:t xml:space="preserve"> in einem management-Package besser aufgehoben wären.</w:t>
      </w:r>
    </w:p>
    <w:p w14:paraId="0C571226" w14:textId="159BA37D" w:rsidR="00636BC7" w:rsidRPr="00C50B0B" w:rsidRDefault="00636BC7" w:rsidP="00636BC7">
      <w:pPr>
        <w:pStyle w:val="Listenabsatz"/>
        <w:numPr>
          <w:ilvl w:val="1"/>
          <w:numId w:val="28"/>
        </w:numPr>
        <w:rPr>
          <w:rFonts w:cs="Arial"/>
        </w:rPr>
      </w:pPr>
      <w:r w:rsidRPr="00C50B0B">
        <w:rPr>
          <w:rFonts w:cs="Arial"/>
        </w:rPr>
        <w:t xml:space="preserve">Die finale Abgabe umfasst kein UI, da Kai in den letzten Tagen nicht mehr erreichbar war und er seine </w:t>
      </w:r>
      <w:r w:rsidR="00F84E71" w:rsidRPr="00C50B0B">
        <w:rPr>
          <w:rFonts w:cs="Arial"/>
        </w:rPr>
        <w:t>e</w:t>
      </w:r>
      <w:r w:rsidRPr="00C50B0B">
        <w:rPr>
          <w:rFonts w:cs="Arial"/>
        </w:rPr>
        <w:t>rarbeiteten Ergebnisse nicht auf GitHub hochgepusht hat.</w:t>
      </w:r>
      <w:r w:rsidR="00F84E71" w:rsidRPr="00C50B0B">
        <w:rPr>
          <w:rFonts w:cs="Arial"/>
        </w:rPr>
        <w:t xml:space="preserve"> Die finale Ausgabe dieses Dokuments und der UML-Diagramme wurde ohne ihn erarbeitet.</w:t>
      </w:r>
    </w:p>
    <w:sectPr w:rsidR="00636BC7" w:rsidRPr="00C50B0B">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D23997E" w14:textId="77777777" w:rsidR="00621857" w:rsidRDefault="00621857" w:rsidP="00C21D42">
      <w:pPr>
        <w:spacing w:after="0" w:line="240" w:lineRule="auto"/>
      </w:pPr>
      <w:r>
        <w:separator/>
      </w:r>
    </w:p>
  </w:endnote>
  <w:endnote w:type="continuationSeparator" w:id="0">
    <w:p w14:paraId="1BBFC3ED" w14:textId="77777777" w:rsidR="00621857" w:rsidRDefault="00621857" w:rsidP="00C21D42">
      <w:pPr>
        <w:spacing w:after="0" w:line="240" w:lineRule="auto"/>
      </w:pPr>
      <w:r>
        <w:continuationSeparator/>
      </w:r>
    </w:p>
  </w:endnote>
  <w:endnote w:type="continuationNotice" w:id="1">
    <w:p w14:paraId="7D6C0E2A" w14:textId="77777777" w:rsidR="00621857" w:rsidRDefault="0062185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Liberation Sans">
    <w:panose1 w:val="020B0604020202020204"/>
    <w:charset w:val="00"/>
    <w:family w:val="swiss"/>
    <w:pitch w:val="variable"/>
    <w:sig w:usb0="E0000AFF" w:usb1="500078FF" w:usb2="00000021" w:usb3="00000000" w:csb0="000001BF" w:csb1="00000000"/>
  </w:font>
  <w:font w:name="Tahoma">
    <w:panose1 w:val="020B0604030504040204"/>
    <w:charset w:val="00"/>
    <w:family w:val="swiss"/>
    <w:pitch w:val="variable"/>
    <w:sig w:usb0="E1002EFF" w:usb1="C000605B" w:usb2="00000029" w:usb3="00000000" w:csb0="000101FF" w:csb1="00000000"/>
  </w:font>
  <w:font w:name="Segoe UI Emoji">
    <w:panose1 w:val="020B0502040204020203"/>
    <w:charset w:val="00"/>
    <w:family w:val="swiss"/>
    <w:pitch w:val="variable"/>
    <w:sig w:usb0="00000003" w:usb1="02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410ECA8" w14:textId="77777777" w:rsidR="00621857" w:rsidRDefault="00621857" w:rsidP="00C21D42">
      <w:pPr>
        <w:spacing w:after="0" w:line="240" w:lineRule="auto"/>
      </w:pPr>
      <w:r>
        <w:separator/>
      </w:r>
    </w:p>
  </w:footnote>
  <w:footnote w:type="continuationSeparator" w:id="0">
    <w:p w14:paraId="5D28FC0F" w14:textId="77777777" w:rsidR="00621857" w:rsidRDefault="00621857" w:rsidP="00C21D42">
      <w:pPr>
        <w:spacing w:after="0" w:line="240" w:lineRule="auto"/>
      </w:pPr>
      <w:r>
        <w:continuationSeparator/>
      </w:r>
    </w:p>
  </w:footnote>
  <w:footnote w:type="continuationNotice" w:id="1">
    <w:p w14:paraId="18B4B75C" w14:textId="77777777" w:rsidR="00621857" w:rsidRDefault="00621857">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AA2386"/>
    <w:multiLevelType w:val="hybridMultilevel"/>
    <w:tmpl w:val="F8184C3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 w15:restartNumberingAfterBreak="0">
    <w:nsid w:val="08FE211F"/>
    <w:multiLevelType w:val="hybridMultilevel"/>
    <w:tmpl w:val="92CAB3CC"/>
    <w:lvl w:ilvl="0" w:tplc="50DC7F86">
      <w:start w:val="1"/>
      <w:numFmt w:val="bullet"/>
      <w:lvlText w:val="●"/>
      <w:lvlJc w:val="left"/>
      <w:pPr>
        <w:ind w:left="720" w:hanging="360"/>
      </w:pPr>
      <w:rPr>
        <w:rFonts w:ascii="Noto Sans Symbols" w:eastAsia="Noto Sans Symbols" w:hAnsi="Noto Sans Symbols" w:cs="Noto Sans Symbols"/>
      </w:rPr>
    </w:lvl>
    <w:lvl w:ilvl="1" w:tplc="BFC0A3D4">
      <w:start w:val="1"/>
      <w:numFmt w:val="bullet"/>
      <w:lvlText w:val="o"/>
      <w:lvlJc w:val="left"/>
      <w:pPr>
        <w:ind w:left="1440" w:hanging="360"/>
      </w:pPr>
    </w:lvl>
    <w:lvl w:ilvl="2" w:tplc="7890A2E2">
      <w:start w:val="1"/>
      <w:numFmt w:val="bullet"/>
      <w:lvlText w:val="▪"/>
      <w:lvlJc w:val="left"/>
      <w:pPr>
        <w:ind w:left="2160" w:hanging="360"/>
      </w:pPr>
      <w:rPr>
        <w:rFonts w:ascii="Noto Sans Symbols" w:eastAsia="Noto Sans Symbols" w:hAnsi="Noto Sans Symbols" w:cs="Noto Sans Symbols"/>
      </w:rPr>
    </w:lvl>
    <w:lvl w:ilvl="3" w:tplc="69EC1BE6">
      <w:start w:val="1"/>
      <w:numFmt w:val="bullet"/>
      <w:lvlText w:val="●"/>
      <w:lvlJc w:val="left"/>
      <w:pPr>
        <w:ind w:left="2880" w:hanging="360"/>
      </w:pPr>
      <w:rPr>
        <w:rFonts w:ascii="Noto Sans Symbols" w:eastAsia="Noto Sans Symbols" w:hAnsi="Noto Sans Symbols" w:cs="Noto Sans Symbols"/>
      </w:rPr>
    </w:lvl>
    <w:lvl w:ilvl="4" w:tplc="CB18F596">
      <w:start w:val="1"/>
      <w:numFmt w:val="bullet"/>
      <w:lvlText w:val="o"/>
      <w:lvlJc w:val="left"/>
      <w:pPr>
        <w:ind w:left="3600" w:hanging="360"/>
      </w:pPr>
    </w:lvl>
    <w:lvl w:ilvl="5" w:tplc="2766B70A">
      <w:start w:val="1"/>
      <w:numFmt w:val="bullet"/>
      <w:lvlText w:val="▪"/>
      <w:lvlJc w:val="left"/>
      <w:pPr>
        <w:ind w:left="4320" w:hanging="360"/>
      </w:pPr>
      <w:rPr>
        <w:rFonts w:ascii="Noto Sans Symbols" w:eastAsia="Noto Sans Symbols" w:hAnsi="Noto Sans Symbols" w:cs="Noto Sans Symbols"/>
      </w:rPr>
    </w:lvl>
    <w:lvl w:ilvl="6" w:tplc="808289B4">
      <w:start w:val="1"/>
      <w:numFmt w:val="bullet"/>
      <w:lvlText w:val="●"/>
      <w:lvlJc w:val="left"/>
      <w:pPr>
        <w:ind w:left="5040" w:hanging="360"/>
      </w:pPr>
      <w:rPr>
        <w:rFonts w:ascii="Noto Sans Symbols" w:eastAsia="Noto Sans Symbols" w:hAnsi="Noto Sans Symbols" w:cs="Noto Sans Symbols"/>
      </w:rPr>
    </w:lvl>
    <w:lvl w:ilvl="7" w:tplc="236AEA52">
      <w:start w:val="1"/>
      <w:numFmt w:val="bullet"/>
      <w:lvlText w:val="o"/>
      <w:lvlJc w:val="left"/>
      <w:pPr>
        <w:ind w:left="5760" w:hanging="360"/>
      </w:pPr>
    </w:lvl>
    <w:lvl w:ilvl="8" w:tplc="F97CC5F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0A6155AC"/>
    <w:multiLevelType w:val="hybridMultilevel"/>
    <w:tmpl w:val="C98A6DCC"/>
    <w:lvl w:ilvl="0" w:tplc="9B580124">
      <w:start w:val="1"/>
      <w:numFmt w:val="bullet"/>
      <w:lvlText w:val=""/>
      <w:lvlJc w:val="left"/>
      <w:pPr>
        <w:ind w:left="720" w:hanging="360"/>
      </w:pPr>
      <w:rPr>
        <w:rFonts w:ascii="Symbol" w:hAnsi="Symbol" w:hint="default"/>
      </w:rPr>
    </w:lvl>
    <w:lvl w:ilvl="1" w:tplc="0CEE5018">
      <w:start w:val="1"/>
      <w:numFmt w:val="bullet"/>
      <w:lvlText w:val="o"/>
      <w:lvlJc w:val="left"/>
      <w:pPr>
        <w:ind w:left="1440" w:hanging="360"/>
      </w:pPr>
      <w:rPr>
        <w:rFonts w:ascii="Courier New" w:hAnsi="Courier New" w:hint="default"/>
      </w:rPr>
    </w:lvl>
    <w:lvl w:ilvl="2" w:tplc="3956F554">
      <w:start w:val="1"/>
      <w:numFmt w:val="bullet"/>
      <w:lvlText w:val=""/>
      <w:lvlJc w:val="left"/>
      <w:pPr>
        <w:ind w:left="2160" w:hanging="360"/>
      </w:pPr>
      <w:rPr>
        <w:rFonts w:ascii="Wingdings" w:hAnsi="Wingdings" w:hint="default"/>
      </w:rPr>
    </w:lvl>
    <w:lvl w:ilvl="3" w:tplc="3FAE6736">
      <w:start w:val="1"/>
      <w:numFmt w:val="bullet"/>
      <w:lvlText w:val=""/>
      <w:lvlJc w:val="left"/>
      <w:pPr>
        <w:ind w:left="2880" w:hanging="360"/>
      </w:pPr>
      <w:rPr>
        <w:rFonts w:ascii="Symbol" w:hAnsi="Symbol" w:hint="default"/>
      </w:rPr>
    </w:lvl>
    <w:lvl w:ilvl="4" w:tplc="0ABE76A2">
      <w:start w:val="1"/>
      <w:numFmt w:val="bullet"/>
      <w:lvlText w:val="o"/>
      <w:lvlJc w:val="left"/>
      <w:pPr>
        <w:ind w:left="3600" w:hanging="360"/>
      </w:pPr>
      <w:rPr>
        <w:rFonts w:ascii="Courier New" w:hAnsi="Courier New" w:hint="default"/>
      </w:rPr>
    </w:lvl>
    <w:lvl w:ilvl="5" w:tplc="B4A6BAF6">
      <w:start w:val="1"/>
      <w:numFmt w:val="bullet"/>
      <w:lvlText w:val=""/>
      <w:lvlJc w:val="left"/>
      <w:pPr>
        <w:ind w:left="4320" w:hanging="360"/>
      </w:pPr>
      <w:rPr>
        <w:rFonts w:ascii="Wingdings" w:hAnsi="Wingdings" w:hint="default"/>
      </w:rPr>
    </w:lvl>
    <w:lvl w:ilvl="6" w:tplc="0F98AFB2">
      <w:start w:val="1"/>
      <w:numFmt w:val="bullet"/>
      <w:lvlText w:val=""/>
      <w:lvlJc w:val="left"/>
      <w:pPr>
        <w:ind w:left="5040" w:hanging="360"/>
      </w:pPr>
      <w:rPr>
        <w:rFonts w:ascii="Symbol" w:hAnsi="Symbol" w:hint="default"/>
      </w:rPr>
    </w:lvl>
    <w:lvl w:ilvl="7" w:tplc="E0885292">
      <w:start w:val="1"/>
      <w:numFmt w:val="bullet"/>
      <w:lvlText w:val="o"/>
      <w:lvlJc w:val="left"/>
      <w:pPr>
        <w:ind w:left="5760" w:hanging="360"/>
      </w:pPr>
      <w:rPr>
        <w:rFonts w:ascii="Courier New" w:hAnsi="Courier New" w:hint="default"/>
      </w:rPr>
    </w:lvl>
    <w:lvl w:ilvl="8" w:tplc="2CE24682">
      <w:start w:val="1"/>
      <w:numFmt w:val="bullet"/>
      <w:lvlText w:val=""/>
      <w:lvlJc w:val="left"/>
      <w:pPr>
        <w:ind w:left="6480" w:hanging="360"/>
      </w:pPr>
      <w:rPr>
        <w:rFonts w:ascii="Wingdings" w:hAnsi="Wingdings" w:hint="default"/>
      </w:rPr>
    </w:lvl>
  </w:abstractNum>
  <w:abstractNum w:abstractNumId="3" w15:restartNumberingAfterBreak="0">
    <w:nsid w:val="0C3C1B8C"/>
    <w:multiLevelType w:val="hybridMultilevel"/>
    <w:tmpl w:val="F7F04950"/>
    <w:lvl w:ilvl="0" w:tplc="0ED8C96A">
      <w:start w:val="1"/>
      <w:numFmt w:val="bullet"/>
      <w:lvlText w:val=""/>
      <w:lvlJc w:val="left"/>
      <w:pPr>
        <w:ind w:left="720" w:hanging="360"/>
      </w:pPr>
      <w:rPr>
        <w:rFonts w:ascii="Symbol" w:hAnsi="Symbol" w:hint="default"/>
      </w:rPr>
    </w:lvl>
    <w:lvl w:ilvl="1" w:tplc="6A6416B4">
      <w:start w:val="1"/>
      <w:numFmt w:val="bullet"/>
      <w:lvlText w:val="o"/>
      <w:lvlJc w:val="left"/>
      <w:pPr>
        <w:ind w:left="1440" w:hanging="360"/>
      </w:pPr>
      <w:rPr>
        <w:rFonts w:ascii="Courier New" w:hAnsi="Courier New" w:hint="default"/>
      </w:rPr>
    </w:lvl>
    <w:lvl w:ilvl="2" w:tplc="7F96147E">
      <w:start w:val="1"/>
      <w:numFmt w:val="bullet"/>
      <w:lvlText w:val=""/>
      <w:lvlJc w:val="left"/>
      <w:pPr>
        <w:ind w:left="2160" w:hanging="360"/>
      </w:pPr>
      <w:rPr>
        <w:rFonts w:ascii="Wingdings" w:hAnsi="Wingdings" w:hint="default"/>
      </w:rPr>
    </w:lvl>
    <w:lvl w:ilvl="3" w:tplc="A0766CAC">
      <w:start w:val="1"/>
      <w:numFmt w:val="bullet"/>
      <w:lvlText w:val=""/>
      <w:lvlJc w:val="left"/>
      <w:pPr>
        <w:ind w:left="2880" w:hanging="360"/>
      </w:pPr>
      <w:rPr>
        <w:rFonts w:ascii="Symbol" w:hAnsi="Symbol" w:hint="default"/>
      </w:rPr>
    </w:lvl>
    <w:lvl w:ilvl="4" w:tplc="869C8794">
      <w:start w:val="1"/>
      <w:numFmt w:val="bullet"/>
      <w:lvlText w:val="o"/>
      <w:lvlJc w:val="left"/>
      <w:pPr>
        <w:ind w:left="3600" w:hanging="360"/>
      </w:pPr>
      <w:rPr>
        <w:rFonts w:ascii="Courier New" w:hAnsi="Courier New" w:hint="default"/>
      </w:rPr>
    </w:lvl>
    <w:lvl w:ilvl="5" w:tplc="9C7E21E4">
      <w:start w:val="1"/>
      <w:numFmt w:val="bullet"/>
      <w:lvlText w:val=""/>
      <w:lvlJc w:val="left"/>
      <w:pPr>
        <w:ind w:left="4320" w:hanging="360"/>
      </w:pPr>
      <w:rPr>
        <w:rFonts w:ascii="Wingdings" w:hAnsi="Wingdings" w:hint="default"/>
      </w:rPr>
    </w:lvl>
    <w:lvl w:ilvl="6" w:tplc="7F52D19C">
      <w:start w:val="1"/>
      <w:numFmt w:val="bullet"/>
      <w:lvlText w:val=""/>
      <w:lvlJc w:val="left"/>
      <w:pPr>
        <w:ind w:left="5040" w:hanging="360"/>
      </w:pPr>
      <w:rPr>
        <w:rFonts w:ascii="Symbol" w:hAnsi="Symbol" w:hint="default"/>
      </w:rPr>
    </w:lvl>
    <w:lvl w:ilvl="7" w:tplc="DC984C1C">
      <w:start w:val="1"/>
      <w:numFmt w:val="bullet"/>
      <w:lvlText w:val="o"/>
      <w:lvlJc w:val="left"/>
      <w:pPr>
        <w:ind w:left="5760" w:hanging="360"/>
      </w:pPr>
      <w:rPr>
        <w:rFonts w:ascii="Courier New" w:hAnsi="Courier New" w:hint="default"/>
      </w:rPr>
    </w:lvl>
    <w:lvl w:ilvl="8" w:tplc="41A01208">
      <w:start w:val="1"/>
      <w:numFmt w:val="bullet"/>
      <w:lvlText w:val=""/>
      <w:lvlJc w:val="left"/>
      <w:pPr>
        <w:ind w:left="6480" w:hanging="360"/>
      </w:pPr>
      <w:rPr>
        <w:rFonts w:ascii="Wingdings" w:hAnsi="Wingdings" w:hint="default"/>
      </w:rPr>
    </w:lvl>
  </w:abstractNum>
  <w:abstractNum w:abstractNumId="4" w15:restartNumberingAfterBreak="0">
    <w:nsid w:val="107D4733"/>
    <w:multiLevelType w:val="hybridMultilevel"/>
    <w:tmpl w:val="5BDEE63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12917709"/>
    <w:multiLevelType w:val="hybridMultilevel"/>
    <w:tmpl w:val="C2782B78"/>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 w15:restartNumberingAfterBreak="0">
    <w:nsid w:val="18483600"/>
    <w:multiLevelType w:val="hybridMultilevel"/>
    <w:tmpl w:val="D8AE2DB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7" w15:restartNumberingAfterBreak="0">
    <w:nsid w:val="1A9D330C"/>
    <w:multiLevelType w:val="hybridMultilevel"/>
    <w:tmpl w:val="09BCE9A4"/>
    <w:lvl w:ilvl="0" w:tplc="E1CAB016">
      <w:start w:val="1"/>
      <w:numFmt w:val="bullet"/>
      <w:lvlText w:val=""/>
      <w:lvlJc w:val="left"/>
      <w:pPr>
        <w:ind w:left="720" w:hanging="360"/>
      </w:pPr>
      <w:rPr>
        <w:rFonts w:ascii="Symbol" w:hAnsi="Symbol" w:hint="default"/>
      </w:rPr>
    </w:lvl>
    <w:lvl w:ilvl="1" w:tplc="BD727388">
      <w:start w:val="1"/>
      <w:numFmt w:val="bullet"/>
      <w:lvlText w:val="o"/>
      <w:lvlJc w:val="left"/>
      <w:pPr>
        <w:ind w:left="1440" w:hanging="360"/>
      </w:pPr>
      <w:rPr>
        <w:rFonts w:ascii="Courier New" w:hAnsi="Courier New" w:hint="default"/>
      </w:rPr>
    </w:lvl>
    <w:lvl w:ilvl="2" w:tplc="AD9474A8">
      <w:start w:val="1"/>
      <w:numFmt w:val="bullet"/>
      <w:lvlText w:val=""/>
      <w:lvlJc w:val="left"/>
      <w:pPr>
        <w:ind w:left="2160" w:hanging="360"/>
      </w:pPr>
      <w:rPr>
        <w:rFonts w:ascii="Wingdings" w:hAnsi="Wingdings" w:hint="default"/>
      </w:rPr>
    </w:lvl>
    <w:lvl w:ilvl="3" w:tplc="C53418EE">
      <w:start w:val="1"/>
      <w:numFmt w:val="bullet"/>
      <w:lvlText w:val=""/>
      <w:lvlJc w:val="left"/>
      <w:pPr>
        <w:ind w:left="2880" w:hanging="360"/>
      </w:pPr>
      <w:rPr>
        <w:rFonts w:ascii="Symbol" w:hAnsi="Symbol" w:hint="default"/>
      </w:rPr>
    </w:lvl>
    <w:lvl w:ilvl="4" w:tplc="C256D8EC">
      <w:start w:val="1"/>
      <w:numFmt w:val="bullet"/>
      <w:lvlText w:val="o"/>
      <w:lvlJc w:val="left"/>
      <w:pPr>
        <w:ind w:left="3600" w:hanging="360"/>
      </w:pPr>
      <w:rPr>
        <w:rFonts w:ascii="Courier New" w:hAnsi="Courier New" w:hint="default"/>
      </w:rPr>
    </w:lvl>
    <w:lvl w:ilvl="5" w:tplc="50EE27BE">
      <w:start w:val="1"/>
      <w:numFmt w:val="bullet"/>
      <w:lvlText w:val=""/>
      <w:lvlJc w:val="left"/>
      <w:pPr>
        <w:ind w:left="4320" w:hanging="360"/>
      </w:pPr>
      <w:rPr>
        <w:rFonts w:ascii="Wingdings" w:hAnsi="Wingdings" w:hint="default"/>
      </w:rPr>
    </w:lvl>
    <w:lvl w:ilvl="6" w:tplc="E71A8284">
      <w:start w:val="1"/>
      <w:numFmt w:val="bullet"/>
      <w:lvlText w:val=""/>
      <w:lvlJc w:val="left"/>
      <w:pPr>
        <w:ind w:left="5040" w:hanging="360"/>
      </w:pPr>
      <w:rPr>
        <w:rFonts w:ascii="Symbol" w:hAnsi="Symbol" w:hint="default"/>
      </w:rPr>
    </w:lvl>
    <w:lvl w:ilvl="7" w:tplc="63D8EE18">
      <w:start w:val="1"/>
      <w:numFmt w:val="bullet"/>
      <w:lvlText w:val="o"/>
      <w:lvlJc w:val="left"/>
      <w:pPr>
        <w:ind w:left="5760" w:hanging="360"/>
      </w:pPr>
      <w:rPr>
        <w:rFonts w:ascii="Courier New" w:hAnsi="Courier New" w:hint="default"/>
      </w:rPr>
    </w:lvl>
    <w:lvl w:ilvl="8" w:tplc="B37E8FBE">
      <w:start w:val="1"/>
      <w:numFmt w:val="bullet"/>
      <w:lvlText w:val=""/>
      <w:lvlJc w:val="left"/>
      <w:pPr>
        <w:ind w:left="6480" w:hanging="360"/>
      </w:pPr>
      <w:rPr>
        <w:rFonts w:ascii="Wingdings" w:hAnsi="Wingdings" w:hint="default"/>
      </w:rPr>
    </w:lvl>
  </w:abstractNum>
  <w:abstractNum w:abstractNumId="8" w15:restartNumberingAfterBreak="0">
    <w:nsid w:val="1B3907BC"/>
    <w:multiLevelType w:val="hybridMultilevel"/>
    <w:tmpl w:val="DE3EB15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9" w15:restartNumberingAfterBreak="0">
    <w:nsid w:val="1EEF754A"/>
    <w:multiLevelType w:val="hybridMultilevel"/>
    <w:tmpl w:val="BDD88B10"/>
    <w:lvl w:ilvl="0" w:tplc="FAE268E8">
      <w:start w:val="1"/>
      <w:numFmt w:val="bullet"/>
      <w:lvlText w:val="●"/>
      <w:lvlJc w:val="left"/>
      <w:pPr>
        <w:ind w:left="1004" w:hanging="360"/>
      </w:pPr>
      <w:rPr>
        <w:rFonts w:ascii="Noto Sans Symbols" w:eastAsia="Noto Sans Symbols" w:hAnsi="Noto Sans Symbols" w:cs="Noto Sans Symbols"/>
      </w:rPr>
    </w:lvl>
    <w:lvl w:ilvl="1" w:tplc="113EEBEE">
      <w:start w:val="1"/>
      <w:numFmt w:val="bullet"/>
      <w:lvlText w:val="o"/>
      <w:lvlJc w:val="left"/>
      <w:pPr>
        <w:ind w:left="1724" w:hanging="360"/>
      </w:pPr>
    </w:lvl>
    <w:lvl w:ilvl="2" w:tplc="8D649F2A">
      <w:start w:val="1"/>
      <w:numFmt w:val="bullet"/>
      <w:lvlText w:val="▪"/>
      <w:lvlJc w:val="left"/>
      <w:pPr>
        <w:ind w:left="2444" w:hanging="360"/>
      </w:pPr>
      <w:rPr>
        <w:rFonts w:ascii="Noto Sans Symbols" w:eastAsia="Noto Sans Symbols" w:hAnsi="Noto Sans Symbols" w:cs="Noto Sans Symbols"/>
      </w:rPr>
    </w:lvl>
    <w:lvl w:ilvl="3" w:tplc="8456510E">
      <w:start w:val="1"/>
      <w:numFmt w:val="bullet"/>
      <w:lvlText w:val="●"/>
      <w:lvlJc w:val="left"/>
      <w:pPr>
        <w:ind w:left="3164" w:hanging="360"/>
      </w:pPr>
      <w:rPr>
        <w:rFonts w:ascii="Noto Sans Symbols" w:eastAsia="Noto Sans Symbols" w:hAnsi="Noto Sans Symbols" w:cs="Noto Sans Symbols"/>
      </w:rPr>
    </w:lvl>
    <w:lvl w:ilvl="4" w:tplc="F8B6E4C2">
      <w:start w:val="1"/>
      <w:numFmt w:val="bullet"/>
      <w:lvlText w:val="o"/>
      <w:lvlJc w:val="left"/>
      <w:pPr>
        <w:ind w:left="3884" w:hanging="360"/>
      </w:pPr>
    </w:lvl>
    <w:lvl w:ilvl="5" w:tplc="740EC84E">
      <w:start w:val="1"/>
      <w:numFmt w:val="bullet"/>
      <w:lvlText w:val="▪"/>
      <w:lvlJc w:val="left"/>
      <w:pPr>
        <w:ind w:left="4604" w:hanging="360"/>
      </w:pPr>
      <w:rPr>
        <w:rFonts w:ascii="Noto Sans Symbols" w:eastAsia="Noto Sans Symbols" w:hAnsi="Noto Sans Symbols" w:cs="Noto Sans Symbols"/>
      </w:rPr>
    </w:lvl>
    <w:lvl w:ilvl="6" w:tplc="D9866906">
      <w:start w:val="1"/>
      <w:numFmt w:val="bullet"/>
      <w:lvlText w:val="●"/>
      <w:lvlJc w:val="left"/>
      <w:pPr>
        <w:ind w:left="5324" w:hanging="360"/>
      </w:pPr>
      <w:rPr>
        <w:rFonts w:ascii="Noto Sans Symbols" w:eastAsia="Noto Sans Symbols" w:hAnsi="Noto Sans Symbols" w:cs="Noto Sans Symbols"/>
      </w:rPr>
    </w:lvl>
    <w:lvl w:ilvl="7" w:tplc="7E98EBCE">
      <w:start w:val="1"/>
      <w:numFmt w:val="bullet"/>
      <w:lvlText w:val="o"/>
      <w:lvlJc w:val="left"/>
      <w:pPr>
        <w:ind w:left="6044" w:hanging="360"/>
      </w:pPr>
    </w:lvl>
    <w:lvl w:ilvl="8" w:tplc="C79E8E36">
      <w:start w:val="1"/>
      <w:numFmt w:val="bullet"/>
      <w:lvlText w:val="▪"/>
      <w:lvlJc w:val="left"/>
      <w:pPr>
        <w:ind w:left="6764" w:hanging="360"/>
      </w:pPr>
      <w:rPr>
        <w:rFonts w:ascii="Noto Sans Symbols" w:eastAsia="Noto Sans Symbols" w:hAnsi="Noto Sans Symbols" w:cs="Noto Sans Symbols"/>
      </w:rPr>
    </w:lvl>
  </w:abstractNum>
  <w:abstractNum w:abstractNumId="10" w15:restartNumberingAfterBreak="0">
    <w:nsid w:val="2196237F"/>
    <w:multiLevelType w:val="hybridMultilevel"/>
    <w:tmpl w:val="11AAE230"/>
    <w:lvl w:ilvl="0" w:tplc="404068B8">
      <w:start w:val="1"/>
      <w:numFmt w:val="decimal"/>
      <w:lvlText w:val="%1."/>
      <w:lvlJc w:val="left"/>
      <w:pPr>
        <w:ind w:left="357" w:hanging="357"/>
      </w:pPr>
    </w:lvl>
    <w:lvl w:ilvl="1" w:tplc="CD5014DA">
      <w:start w:val="1"/>
      <w:numFmt w:val="decimal"/>
      <w:lvlText w:val="%1.%2."/>
      <w:lvlJc w:val="left"/>
      <w:pPr>
        <w:ind w:left="357" w:hanging="357"/>
      </w:pPr>
    </w:lvl>
    <w:lvl w:ilvl="2" w:tplc="37DE879C">
      <w:start w:val="1"/>
      <w:numFmt w:val="decimal"/>
      <w:lvlText w:val="%1.%2.%3."/>
      <w:lvlJc w:val="left"/>
      <w:pPr>
        <w:ind w:left="357" w:hanging="357"/>
      </w:pPr>
    </w:lvl>
    <w:lvl w:ilvl="3" w:tplc="F00800BC">
      <w:start w:val="1"/>
      <w:numFmt w:val="decimal"/>
      <w:lvlText w:val="%1.%2.%3.%4."/>
      <w:lvlJc w:val="left"/>
      <w:pPr>
        <w:ind w:left="357" w:hanging="357"/>
      </w:pPr>
    </w:lvl>
    <w:lvl w:ilvl="4" w:tplc="74600D0A">
      <w:start w:val="1"/>
      <w:numFmt w:val="decimal"/>
      <w:lvlText w:val="%1.%2.%3.%4.%5."/>
      <w:lvlJc w:val="left"/>
      <w:pPr>
        <w:ind w:left="357" w:hanging="357"/>
      </w:pPr>
    </w:lvl>
    <w:lvl w:ilvl="5" w:tplc="857C5828">
      <w:start w:val="1"/>
      <w:numFmt w:val="decimal"/>
      <w:lvlText w:val="%1.%2.%3.%4.%5.%6."/>
      <w:lvlJc w:val="left"/>
      <w:pPr>
        <w:ind w:left="357" w:hanging="357"/>
      </w:pPr>
    </w:lvl>
    <w:lvl w:ilvl="6" w:tplc="72CA353C">
      <w:start w:val="1"/>
      <w:numFmt w:val="decimal"/>
      <w:lvlText w:val="%1.%2.%3.%4.%5.%6.%7."/>
      <w:lvlJc w:val="left"/>
      <w:pPr>
        <w:ind w:left="357" w:hanging="357"/>
      </w:pPr>
    </w:lvl>
    <w:lvl w:ilvl="7" w:tplc="B8786A2C">
      <w:start w:val="1"/>
      <w:numFmt w:val="decimal"/>
      <w:lvlText w:val="%1.%2.%3.%4.%5.%6.%7.%8."/>
      <w:lvlJc w:val="left"/>
      <w:pPr>
        <w:ind w:left="357" w:hanging="357"/>
      </w:pPr>
    </w:lvl>
    <w:lvl w:ilvl="8" w:tplc="7AF80ECA">
      <w:start w:val="1"/>
      <w:numFmt w:val="decimal"/>
      <w:lvlText w:val="%1.%2.%3.%4.%5.%6.%7.%8.%9."/>
      <w:lvlJc w:val="left"/>
      <w:pPr>
        <w:ind w:left="357" w:hanging="357"/>
      </w:pPr>
    </w:lvl>
  </w:abstractNum>
  <w:abstractNum w:abstractNumId="11" w15:restartNumberingAfterBreak="0">
    <w:nsid w:val="2F5E5F65"/>
    <w:multiLevelType w:val="hybridMultilevel"/>
    <w:tmpl w:val="E940CA82"/>
    <w:lvl w:ilvl="0" w:tplc="980A429A">
      <w:start w:val="1"/>
      <w:numFmt w:val="decimal"/>
      <w:lvlText w:val="%1."/>
      <w:lvlJc w:val="left"/>
      <w:pPr>
        <w:ind w:left="360" w:hanging="360"/>
      </w:pPr>
    </w:lvl>
    <w:lvl w:ilvl="1" w:tplc="76309214">
      <w:start w:val="1"/>
      <w:numFmt w:val="decimal"/>
      <w:lvlText w:val="%1.%2."/>
      <w:lvlJc w:val="left"/>
      <w:pPr>
        <w:ind w:left="792" w:hanging="432"/>
      </w:pPr>
    </w:lvl>
    <w:lvl w:ilvl="2" w:tplc="921239B2">
      <w:start w:val="1"/>
      <w:numFmt w:val="decimal"/>
      <w:lvlText w:val="%1.%2.%3."/>
      <w:lvlJc w:val="left"/>
      <w:pPr>
        <w:ind w:left="1224" w:hanging="504"/>
      </w:pPr>
    </w:lvl>
    <w:lvl w:ilvl="3" w:tplc="E4B47316">
      <w:start w:val="1"/>
      <w:numFmt w:val="decimal"/>
      <w:lvlText w:val="%1.%2.%3.%4."/>
      <w:lvlJc w:val="left"/>
      <w:pPr>
        <w:ind w:left="1728" w:hanging="648"/>
      </w:pPr>
    </w:lvl>
    <w:lvl w:ilvl="4" w:tplc="7916AA36">
      <w:start w:val="1"/>
      <w:numFmt w:val="decimal"/>
      <w:lvlText w:val="%1.%2.%3.%4.%5."/>
      <w:lvlJc w:val="left"/>
      <w:pPr>
        <w:ind w:left="2232" w:hanging="792"/>
      </w:pPr>
    </w:lvl>
    <w:lvl w:ilvl="5" w:tplc="7CEE53A4">
      <w:start w:val="1"/>
      <w:numFmt w:val="decimal"/>
      <w:lvlText w:val="%1.%2.%3.%4.%5.%6."/>
      <w:lvlJc w:val="left"/>
      <w:pPr>
        <w:ind w:left="2736" w:hanging="936"/>
      </w:pPr>
    </w:lvl>
    <w:lvl w:ilvl="6" w:tplc="457C2C8A">
      <w:start w:val="1"/>
      <w:numFmt w:val="decimal"/>
      <w:lvlText w:val="%1.%2.%3.%4.%5.%6.%7."/>
      <w:lvlJc w:val="left"/>
      <w:pPr>
        <w:ind w:left="3240" w:hanging="1080"/>
      </w:pPr>
    </w:lvl>
    <w:lvl w:ilvl="7" w:tplc="FD042002">
      <w:start w:val="1"/>
      <w:numFmt w:val="decimal"/>
      <w:lvlText w:val="%1.%2.%3.%4.%5.%6.%7.%8."/>
      <w:lvlJc w:val="left"/>
      <w:pPr>
        <w:ind w:left="3744" w:hanging="1224"/>
      </w:pPr>
    </w:lvl>
    <w:lvl w:ilvl="8" w:tplc="59FA1E24">
      <w:start w:val="1"/>
      <w:numFmt w:val="decimal"/>
      <w:lvlText w:val="%1.%2.%3.%4.%5.%6.%7.%8.%9."/>
      <w:lvlJc w:val="left"/>
      <w:pPr>
        <w:ind w:left="4320" w:hanging="1440"/>
      </w:pPr>
    </w:lvl>
  </w:abstractNum>
  <w:abstractNum w:abstractNumId="12" w15:restartNumberingAfterBreak="0">
    <w:nsid w:val="362E4740"/>
    <w:multiLevelType w:val="hybridMultilevel"/>
    <w:tmpl w:val="0B9811B4"/>
    <w:lvl w:ilvl="0" w:tplc="965CCC5C">
      <w:start w:val="1"/>
      <w:numFmt w:val="decimal"/>
      <w:pStyle w:val="berschrift1"/>
      <w:lvlText w:val="%1."/>
      <w:lvlJc w:val="left"/>
      <w:pPr>
        <w:ind w:left="357" w:hanging="357"/>
      </w:pPr>
      <w:rPr>
        <w:rFonts w:hint="default"/>
      </w:rPr>
    </w:lvl>
    <w:lvl w:ilvl="1" w:tplc="6B6EE158">
      <w:start w:val="1"/>
      <w:numFmt w:val="decimal"/>
      <w:pStyle w:val="berschrift2"/>
      <w:lvlText w:val="%1.%2."/>
      <w:lvlJc w:val="left"/>
      <w:pPr>
        <w:ind w:left="357" w:hanging="357"/>
      </w:pPr>
      <w:rPr>
        <w:rFonts w:hint="default"/>
      </w:rPr>
    </w:lvl>
    <w:lvl w:ilvl="2" w:tplc="7F4299FC">
      <w:start w:val="1"/>
      <w:numFmt w:val="decimal"/>
      <w:pStyle w:val="berschrift3"/>
      <w:lvlText w:val="%1.%2.%3."/>
      <w:lvlJc w:val="left"/>
      <w:pPr>
        <w:ind w:left="357" w:hanging="357"/>
      </w:pPr>
      <w:rPr>
        <w:rFonts w:hint="default"/>
      </w:rPr>
    </w:lvl>
    <w:lvl w:ilvl="3" w:tplc="FA54F728">
      <w:start w:val="1"/>
      <w:numFmt w:val="decimal"/>
      <w:lvlText w:val="%1.%2.%3.%4."/>
      <w:lvlJc w:val="left"/>
      <w:pPr>
        <w:ind w:left="357" w:hanging="357"/>
      </w:pPr>
      <w:rPr>
        <w:rFonts w:hint="default"/>
      </w:rPr>
    </w:lvl>
    <w:lvl w:ilvl="4" w:tplc="5766595C">
      <w:start w:val="1"/>
      <w:numFmt w:val="decimal"/>
      <w:lvlText w:val="%1.%2.%3.%4.%5."/>
      <w:lvlJc w:val="left"/>
      <w:pPr>
        <w:ind w:left="357" w:hanging="357"/>
      </w:pPr>
      <w:rPr>
        <w:rFonts w:hint="default"/>
      </w:rPr>
    </w:lvl>
    <w:lvl w:ilvl="5" w:tplc="B61022BE">
      <w:start w:val="1"/>
      <w:numFmt w:val="decimal"/>
      <w:lvlText w:val="%1.%2.%3.%4.%5.%6."/>
      <w:lvlJc w:val="left"/>
      <w:pPr>
        <w:ind w:left="357" w:hanging="357"/>
      </w:pPr>
      <w:rPr>
        <w:rFonts w:hint="default"/>
      </w:rPr>
    </w:lvl>
    <w:lvl w:ilvl="6" w:tplc="5BD47178">
      <w:start w:val="1"/>
      <w:numFmt w:val="decimal"/>
      <w:lvlText w:val="%1.%2.%3.%4.%5.%6.%7."/>
      <w:lvlJc w:val="left"/>
      <w:pPr>
        <w:ind w:left="357" w:hanging="357"/>
      </w:pPr>
      <w:rPr>
        <w:rFonts w:hint="default"/>
      </w:rPr>
    </w:lvl>
    <w:lvl w:ilvl="7" w:tplc="67140136">
      <w:start w:val="1"/>
      <w:numFmt w:val="decimal"/>
      <w:lvlText w:val="%1.%2.%3.%4.%5.%6.%7.%8."/>
      <w:lvlJc w:val="left"/>
      <w:pPr>
        <w:ind w:left="357" w:hanging="357"/>
      </w:pPr>
      <w:rPr>
        <w:rFonts w:hint="default"/>
      </w:rPr>
    </w:lvl>
    <w:lvl w:ilvl="8" w:tplc="B56A47A4">
      <w:start w:val="1"/>
      <w:numFmt w:val="decimal"/>
      <w:lvlText w:val="%1.%2.%3.%4.%5.%6.%7.%8.%9."/>
      <w:lvlJc w:val="left"/>
      <w:pPr>
        <w:ind w:left="357" w:hanging="357"/>
      </w:pPr>
      <w:rPr>
        <w:rFonts w:hint="default"/>
      </w:rPr>
    </w:lvl>
  </w:abstractNum>
  <w:abstractNum w:abstractNumId="13" w15:restartNumberingAfterBreak="0">
    <w:nsid w:val="392D4169"/>
    <w:multiLevelType w:val="hybridMultilevel"/>
    <w:tmpl w:val="23EA248A"/>
    <w:lvl w:ilvl="0" w:tplc="461AAB50">
      <w:start w:val="1"/>
      <w:numFmt w:val="bullet"/>
      <w:lvlText w:val=""/>
      <w:lvlJc w:val="left"/>
      <w:pPr>
        <w:ind w:left="720" w:hanging="360"/>
      </w:pPr>
      <w:rPr>
        <w:rFonts w:ascii="Symbol" w:hAnsi="Symbol" w:hint="default"/>
      </w:rPr>
    </w:lvl>
    <w:lvl w:ilvl="1" w:tplc="B0BEFDBE">
      <w:start w:val="1"/>
      <w:numFmt w:val="bullet"/>
      <w:lvlText w:val="o"/>
      <w:lvlJc w:val="left"/>
      <w:pPr>
        <w:ind w:left="1440" w:hanging="360"/>
      </w:pPr>
      <w:rPr>
        <w:rFonts w:ascii="Courier New" w:hAnsi="Courier New" w:hint="default"/>
      </w:rPr>
    </w:lvl>
    <w:lvl w:ilvl="2" w:tplc="1B501F80">
      <w:start w:val="1"/>
      <w:numFmt w:val="bullet"/>
      <w:lvlText w:val=""/>
      <w:lvlJc w:val="left"/>
      <w:pPr>
        <w:ind w:left="2160" w:hanging="360"/>
      </w:pPr>
      <w:rPr>
        <w:rFonts w:ascii="Wingdings" w:hAnsi="Wingdings" w:hint="default"/>
      </w:rPr>
    </w:lvl>
    <w:lvl w:ilvl="3" w:tplc="EDC0A852">
      <w:start w:val="1"/>
      <w:numFmt w:val="bullet"/>
      <w:lvlText w:val=""/>
      <w:lvlJc w:val="left"/>
      <w:pPr>
        <w:ind w:left="2880" w:hanging="360"/>
      </w:pPr>
      <w:rPr>
        <w:rFonts w:ascii="Symbol" w:hAnsi="Symbol" w:hint="default"/>
      </w:rPr>
    </w:lvl>
    <w:lvl w:ilvl="4" w:tplc="E4983BF6">
      <w:start w:val="1"/>
      <w:numFmt w:val="bullet"/>
      <w:lvlText w:val="o"/>
      <w:lvlJc w:val="left"/>
      <w:pPr>
        <w:ind w:left="3600" w:hanging="360"/>
      </w:pPr>
      <w:rPr>
        <w:rFonts w:ascii="Courier New" w:hAnsi="Courier New" w:hint="default"/>
      </w:rPr>
    </w:lvl>
    <w:lvl w:ilvl="5" w:tplc="C01A3C9C">
      <w:start w:val="1"/>
      <w:numFmt w:val="bullet"/>
      <w:lvlText w:val=""/>
      <w:lvlJc w:val="left"/>
      <w:pPr>
        <w:ind w:left="4320" w:hanging="360"/>
      </w:pPr>
      <w:rPr>
        <w:rFonts w:ascii="Wingdings" w:hAnsi="Wingdings" w:hint="default"/>
      </w:rPr>
    </w:lvl>
    <w:lvl w:ilvl="6" w:tplc="B37E9DEC">
      <w:start w:val="1"/>
      <w:numFmt w:val="bullet"/>
      <w:lvlText w:val=""/>
      <w:lvlJc w:val="left"/>
      <w:pPr>
        <w:ind w:left="5040" w:hanging="360"/>
      </w:pPr>
      <w:rPr>
        <w:rFonts w:ascii="Symbol" w:hAnsi="Symbol" w:hint="default"/>
      </w:rPr>
    </w:lvl>
    <w:lvl w:ilvl="7" w:tplc="118A22A0">
      <w:start w:val="1"/>
      <w:numFmt w:val="bullet"/>
      <w:lvlText w:val="o"/>
      <w:lvlJc w:val="left"/>
      <w:pPr>
        <w:ind w:left="5760" w:hanging="360"/>
      </w:pPr>
      <w:rPr>
        <w:rFonts w:ascii="Courier New" w:hAnsi="Courier New" w:hint="default"/>
      </w:rPr>
    </w:lvl>
    <w:lvl w:ilvl="8" w:tplc="C7DE2860">
      <w:start w:val="1"/>
      <w:numFmt w:val="bullet"/>
      <w:lvlText w:val=""/>
      <w:lvlJc w:val="left"/>
      <w:pPr>
        <w:ind w:left="6480" w:hanging="360"/>
      </w:pPr>
      <w:rPr>
        <w:rFonts w:ascii="Wingdings" w:hAnsi="Wingdings" w:hint="default"/>
      </w:rPr>
    </w:lvl>
  </w:abstractNum>
  <w:abstractNum w:abstractNumId="14" w15:restartNumberingAfterBreak="0">
    <w:nsid w:val="3F642FC8"/>
    <w:multiLevelType w:val="hybridMultilevel"/>
    <w:tmpl w:val="6D7A4A76"/>
    <w:lvl w:ilvl="0" w:tplc="99C83A62">
      <w:start w:val="1"/>
      <w:numFmt w:val="decimal"/>
      <w:lvlText w:val="%1."/>
      <w:lvlJc w:val="left"/>
      <w:pPr>
        <w:ind w:left="357" w:hanging="357"/>
      </w:pPr>
      <w:rPr>
        <w:rFonts w:hint="default"/>
      </w:rPr>
    </w:lvl>
    <w:lvl w:ilvl="1" w:tplc="2EB8A454">
      <w:start w:val="1"/>
      <w:numFmt w:val="decimal"/>
      <w:lvlRestart w:val="0"/>
      <w:lvlText w:val="%1.%2."/>
      <w:lvlJc w:val="left"/>
      <w:pPr>
        <w:ind w:left="357" w:hanging="357"/>
      </w:pPr>
      <w:rPr>
        <w:rFonts w:hint="default"/>
      </w:rPr>
    </w:lvl>
    <w:lvl w:ilvl="2" w:tplc="B226F308">
      <w:start w:val="1"/>
      <w:numFmt w:val="decimal"/>
      <w:lvlText w:val="%1.%2.%3."/>
      <w:lvlJc w:val="left"/>
      <w:pPr>
        <w:ind w:left="357" w:hanging="357"/>
      </w:pPr>
      <w:rPr>
        <w:rFonts w:hint="default"/>
      </w:rPr>
    </w:lvl>
    <w:lvl w:ilvl="3" w:tplc="1E8AFE36">
      <w:start w:val="1"/>
      <w:numFmt w:val="decimal"/>
      <w:lvlText w:val="%1.%2.%3.%4."/>
      <w:lvlJc w:val="left"/>
      <w:pPr>
        <w:ind w:left="357" w:hanging="357"/>
      </w:pPr>
      <w:rPr>
        <w:rFonts w:hint="default"/>
      </w:rPr>
    </w:lvl>
    <w:lvl w:ilvl="4" w:tplc="F86001A8">
      <w:start w:val="1"/>
      <w:numFmt w:val="decimal"/>
      <w:lvlText w:val="%1.%2.%3.%4.%5."/>
      <w:lvlJc w:val="left"/>
      <w:pPr>
        <w:ind w:left="357" w:hanging="357"/>
      </w:pPr>
      <w:rPr>
        <w:rFonts w:hint="default"/>
      </w:rPr>
    </w:lvl>
    <w:lvl w:ilvl="5" w:tplc="E29862D4">
      <w:start w:val="1"/>
      <w:numFmt w:val="decimal"/>
      <w:lvlText w:val="%1.%2.%3.%4.%5.%6."/>
      <w:lvlJc w:val="left"/>
      <w:pPr>
        <w:ind w:left="357" w:hanging="357"/>
      </w:pPr>
      <w:rPr>
        <w:rFonts w:hint="default"/>
      </w:rPr>
    </w:lvl>
    <w:lvl w:ilvl="6" w:tplc="BF387780">
      <w:start w:val="1"/>
      <w:numFmt w:val="decimal"/>
      <w:lvlText w:val="%1.%2.%3.%4.%5.%6.%7."/>
      <w:lvlJc w:val="left"/>
      <w:pPr>
        <w:ind w:left="357" w:hanging="357"/>
      </w:pPr>
      <w:rPr>
        <w:rFonts w:hint="default"/>
      </w:rPr>
    </w:lvl>
    <w:lvl w:ilvl="7" w:tplc="EAA6A464">
      <w:start w:val="1"/>
      <w:numFmt w:val="decimal"/>
      <w:lvlText w:val="%1.%2.%3.%4.%5.%6.%7.%8."/>
      <w:lvlJc w:val="left"/>
      <w:pPr>
        <w:ind w:left="357" w:hanging="357"/>
      </w:pPr>
      <w:rPr>
        <w:rFonts w:hint="default"/>
      </w:rPr>
    </w:lvl>
    <w:lvl w:ilvl="8" w:tplc="04047AA8">
      <w:start w:val="1"/>
      <w:numFmt w:val="decimal"/>
      <w:lvlText w:val="%1.%2.%3.%4.%5.%6.%7.%8.%9."/>
      <w:lvlJc w:val="left"/>
      <w:pPr>
        <w:ind w:left="357" w:hanging="357"/>
      </w:pPr>
      <w:rPr>
        <w:rFonts w:hint="default"/>
      </w:rPr>
    </w:lvl>
  </w:abstractNum>
  <w:abstractNum w:abstractNumId="15" w15:restartNumberingAfterBreak="0">
    <w:nsid w:val="40DF7DAE"/>
    <w:multiLevelType w:val="hybridMultilevel"/>
    <w:tmpl w:val="AEF2FCE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6" w15:restartNumberingAfterBreak="0">
    <w:nsid w:val="41EE143C"/>
    <w:multiLevelType w:val="hybridMultilevel"/>
    <w:tmpl w:val="EA6A767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7" w15:restartNumberingAfterBreak="0">
    <w:nsid w:val="44D859CB"/>
    <w:multiLevelType w:val="hybridMultilevel"/>
    <w:tmpl w:val="F01857E0"/>
    <w:lvl w:ilvl="0" w:tplc="B5D0786A">
      <w:start w:val="1"/>
      <w:numFmt w:val="bullet"/>
      <w:lvlText w:val=""/>
      <w:lvlJc w:val="left"/>
      <w:pPr>
        <w:ind w:left="720" w:hanging="360"/>
      </w:pPr>
      <w:rPr>
        <w:rFonts w:ascii="Symbol" w:hAnsi="Symbol" w:hint="default"/>
      </w:rPr>
    </w:lvl>
    <w:lvl w:ilvl="1" w:tplc="FCB0953E">
      <w:start w:val="1"/>
      <w:numFmt w:val="bullet"/>
      <w:lvlText w:val="o"/>
      <w:lvlJc w:val="left"/>
      <w:pPr>
        <w:ind w:left="1440" w:hanging="360"/>
      </w:pPr>
      <w:rPr>
        <w:rFonts w:ascii="Courier New" w:hAnsi="Courier New" w:hint="default"/>
      </w:rPr>
    </w:lvl>
    <w:lvl w:ilvl="2" w:tplc="16EA5DD8">
      <w:start w:val="1"/>
      <w:numFmt w:val="bullet"/>
      <w:lvlText w:val=""/>
      <w:lvlJc w:val="left"/>
      <w:pPr>
        <w:ind w:left="2160" w:hanging="360"/>
      </w:pPr>
      <w:rPr>
        <w:rFonts w:ascii="Wingdings" w:hAnsi="Wingdings" w:hint="default"/>
      </w:rPr>
    </w:lvl>
    <w:lvl w:ilvl="3" w:tplc="9266FFEC">
      <w:start w:val="1"/>
      <w:numFmt w:val="bullet"/>
      <w:lvlText w:val=""/>
      <w:lvlJc w:val="left"/>
      <w:pPr>
        <w:ind w:left="2880" w:hanging="360"/>
      </w:pPr>
      <w:rPr>
        <w:rFonts w:ascii="Symbol" w:hAnsi="Symbol" w:hint="default"/>
      </w:rPr>
    </w:lvl>
    <w:lvl w:ilvl="4" w:tplc="AABC61C2">
      <w:start w:val="1"/>
      <w:numFmt w:val="bullet"/>
      <w:lvlText w:val="o"/>
      <w:lvlJc w:val="left"/>
      <w:pPr>
        <w:ind w:left="3600" w:hanging="360"/>
      </w:pPr>
      <w:rPr>
        <w:rFonts w:ascii="Courier New" w:hAnsi="Courier New" w:hint="default"/>
      </w:rPr>
    </w:lvl>
    <w:lvl w:ilvl="5" w:tplc="B3020662">
      <w:start w:val="1"/>
      <w:numFmt w:val="bullet"/>
      <w:lvlText w:val=""/>
      <w:lvlJc w:val="left"/>
      <w:pPr>
        <w:ind w:left="4320" w:hanging="360"/>
      </w:pPr>
      <w:rPr>
        <w:rFonts w:ascii="Wingdings" w:hAnsi="Wingdings" w:hint="default"/>
      </w:rPr>
    </w:lvl>
    <w:lvl w:ilvl="6" w:tplc="4F04A7C6">
      <w:start w:val="1"/>
      <w:numFmt w:val="bullet"/>
      <w:lvlText w:val=""/>
      <w:lvlJc w:val="left"/>
      <w:pPr>
        <w:ind w:left="5040" w:hanging="360"/>
      </w:pPr>
      <w:rPr>
        <w:rFonts w:ascii="Symbol" w:hAnsi="Symbol" w:hint="default"/>
      </w:rPr>
    </w:lvl>
    <w:lvl w:ilvl="7" w:tplc="F7FAC08A">
      <w:start w:val="1"/>
      <w:numFmt w:val="bullet"/>
      <w:lvlText w:val="o"/>
      <w:lvlJc w:val="left"/>
      <w:pPr>
        <w:ind w:left="5760" w:hanging="360"/>
      </w:pPr>
      <w:rPr>
        <w:rFonts w:ascii="Courier New" w:hAnsi="Courier New" w:hint="default"/>
      </w:rPr>
    </w:lvl>
    <w:lvl w:ilvl="8" w:tplc="01C8D238">
      <w:start w:val="1"/>
      <w:numFmt w:val="bullet"/>
      <w:lvlText w:val=""/>
      <w:lvlJc w:val="left"/>
      <w:pPr>
        <w:ind w:left="6480" w:hanging="360"/>
      </w:pPr>
      <w:rPr>
        <w:rFonts w:ascii="Wingdings" w:hAnsi="Wingdings" w:hint="default"/>
      </w:rPr>
    </w:lvl>
  </w:abstractNum>
  <w:abstractNum w:abstractNumId="18" w15:restartNumberingAfterBreak="0">
    <w:nsid w:val="479619C0"/>
    <w:multiLevelType w:val="hybridMultilevel"/>
    <w:tmpl w:val="1300456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9" w15:restartNumberingAfterBreak="0">
    <w:nsid w:val="4AAD0CBD"/>
    <w:multiLevelType w:val="hybridMultilevel"/>
    <w:tmpl w:val="0458EB5A"/>
    <w:lvl w:ilvl="0" w:tplc="9B603D9C">
      <w:start w:val="1"/>
      <w:numFmt w:val="bullet"/>
      <w:pStyle w:val="absatzaufzstd"/>
      <w:lvlText w:val=""/>
      <w:lvlJc w:val="left"/>
      <w:pPr>
        <w:ind w:left="1004" w:hanging="360"/>
      </w:pPr>
      <w:rPr>
        <w:rFonts w:ascii="Symbol" w:hAnsi="Symbol" w:hint="default"/>
      </w:rPr>
    </w:lvl>
    <w:lvl w:ilvl="1" w:tplc="04070003" w:tentative="1">
      <w:start w:val="1"/>
      <w:numFmt w:val="bullet"/>
      <w:lvlText w:val="o"/>
      <w:lvlJc w:val="left"/>
      <w:pPr>
        <w:ind w:left="1724" w:hanging="360"/>
      </w:pPr>
      <w:rPr>
        <w:rFonts w:ascii="Courier New" w:hAnsi="Courier New" w:cs="Courier New" w:hint="default"/>
      </w:rPr>
    </w:lvl>
    <w:lvl w:ilvl="2" w:tplc="04070005" w:tentative="1">
      <w:start w:val="1"/>
      <w:numFmt w:val="bullet"/>
      <w:lvlText w:val=""/>
      <w:lvlJc w:val="left"/>
      <w:pPr>
        <w:ind w:left="2444" w:hanging="360"/>
      </w:pPr>
      <w:rPr>
        <w:rFonts w:ascii="Wingdings" w:hAnsi="Wingdings" w:hint="default"/>
      </w:rPr>
    </w:lvl>
    <w:lvl w:ilvl="3" w:tplc="04070001" w:tentative="1">
      <w:start w:val="1"/>
      <w:numFmt w:val="bullet"/>
      <w:lvlText w:val=""/>
      <w:lvlJc w:val="left"/>
      <w:pPr>
        <w:ind w:left="3164" w:hanging="360"/>
      </w:pPr>
      <w:rPr>
        <w:rFonts w:ascii="Symbol" w:hAnsi="Symbol" w:hint="default"/>
      </w:rPr>
    </w:lvl>
    <w:lvl w:ilvl="4" w:tplc="04070003" w:tentative="1">
      <w:start w:val="1"/>
      <w:numFmt w:val="bullet"/>
      <w:lvlText w:val="o"/>
      <w:lvlJc w:val="left"/>
      <w:pPr>
        <w:ind w:left="3884" w:hanging="360"/>
      </w:pPr>
      <w:rPr>
        <w:rFonts w:ascii="Courier New" w:hAnsi="Courier New" w:cs="Courier New" w:hint="default"/>
      </w:rPr>
    </w:lvl>
    <w:lvl w:ilvl="5" w:tplc="04070005" w:tentative="1">
      <w:start w:val="1"/>
      <w:numFmt w:val="bullet"/>
      <w:lvlText w:val=""/>
      <w:lvlJc w:val="left"/>
      <w:pPr>
        <w:ind w:left="4604" w:hanging="360"/>
      </w:pPr>
      <w:rPr>
        <w:rFonts w:ascii="Wingdings" w:hAnsi="Wingdings" w:hint="default"/>
      </w:rPr>
    </w:lvl>
    <w:lvl w:ilvl="6" w:tplc="04070001" w:tentative="1">
      <w:start w:val="1"/>
      <w:numFmt w:val="bullet"/>
      <w:lvlText w:val=""/>
      <w:lvlJc w:val="left"/>
      <w:pPr>
        <w:ind w:left="5324" w:hanging="360"/>
      </w:pPr>
      <w:rPr>
        <w:rFonts w:ascii="Symbol" w:hAnsi="Symbol" w:hint="default"/>
      </w:rPr>
    </w:lvl>
    <w:lvl w:ilvl="7" w:tplc="04070003" w:tentative="1">
      <w:start w:val="1"/>
      <w:numFmt w:val="bullet"/>
      <w:lvlText w:val="o"/>
      <w:lvlJc w:val="left"/>
      <w:pPr>
        <w:ind w:left="6044" w:hanging="360"/>
      </w:pPr>
      <w:rPr>
        <w:rFonts w:ascii="Courier New" w:hAnsi="Courier New" w:cs="Courier New" w:hint="default"/>
      </w:rPr>
    </w:lvl>
    <w:lvl w:ilvl="8" w:tplc="04070005" w:tentative="1">
      <w:start w:val="1"/>
      <w:numFmt w:val="bullet"/>
      <w:lvlText w:val=""/>
      <w:lvlJc w:val="left"/>
      <w:pPr>
        <w:ind w:left="6764" w:hanging="360"/>
      </w:pPr>
      <w:rPr>
        <w:rFonts w:ascii="Wingdings" w:hAnsi="Wingdings" w:hint="default"/>
      </w:rPr>
    </w:lvl>
  </w:abstractNum>
  <w:abstractNum w:abstractNumId="20" w15:restartNumberingAfterBreak="0">
    <w:nsid w:val="53121059"/>
    <w:multiLevelType w:val="hybridMultilevel"/>
    <w:tmpl w:val="CD7C9B2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1" w15:restartNumberingAfterBreak="0">
    <w:nsid w:val="63D81512"/>
    <w:multiLevelType w:val="hybridMultilevel"/>
    <w:tmpl w:val="333E313C"/>
    <w:lvl w:ilvl="0" w:tplc="5D4A5EE8">
      <w:start w:val="1"/>
      <w:numFmt w:val="decimal"/>
      <w:lvlText w:val="%1."/>
      <w:lvlJc w:val="left"/>
      <w:pPr>
        <w:ind w:left="357" w:hanging="357"/>
      </w:pPr>
      <w:rPr>
        <w:rFonts w:hint="default"/>
      </w:rPr>
    </w:lvl>
    <w:lvl w:ilvl="1" w:tplc="521216BC">
      <w:start w:val="1"/>
      <w:numFmt w:val="decimal"/>
      <w:lvlRestart w:val="0"/>
      <w:lvlText w:val="%1.%2."/>
      <w:lvlJc w:val="left"/>
      <w:pPr>
        <w:ind w:left="357" w:hanging="357"/>
      </w:pPr>
      <w:rPr>
        <w:rFonts w:hint="default"/>
      </w:rPr>
    </w:lvl>
    <w:lvl w:ilvl="2" w:tplc="A5E4CC7A">
      <w:start w:val="1"/>
      <w:numFmt w:val="decimal"/>
      <w:lvlRestart w:val="0"/>
      <w:lvlText w:val="%2.%1.%3."/>
      <w:lvlJc w:val="left"/>
      <w:pPr>
        <w:ind w:left="357" w:hanging="357"/>
      </w:pPr>
      <w:rPr>
        <w:rFonts w:hint="default"/>
      </w:rPr>
    </w:lvl>
    <w:lvl w:ilvl="3" w:tplc="20E2D102">
      <w:start w:val="1"/>
      <w:numFmt w:val="decimal"/>
      <w:lvlRestart w:val="0"/>
      <w:pStyle w:val="berschrift4"/>
      <w:lvlText w:val="%3%1.%2..%4."/>
      <w:lvlJc w:val="left"/>
      <w:pPr>
        <w:ind w:left="357" w:hanging="357"/>
      </w:pPr>
      <w:rPr>
        <w:rFonts w:hint="default"/>
      </w:rPr>
    </w:lvl>
    <w:lvl w:ilvl="4" w:tplc="CE867FBE">
      <w:start w:val="1"/>
      <w:numFmt w:val="decimal"/>
      <w:lvlText w:val="%1.%2.%3.%4.%5."/>
      <w:lvlJc w:val="left"/>
      <w:pPr>
        <w:ind w:left="357" w:hanging="357"/>
      </w:pPr>
      <w:rPr>
        <w:rFonts w:hint="default"/>
      </w:rPr>
    </w:lvl>
    <w:lvl w:ilvl="5" w:tplc="1072674C">
      <w:start w:val="1"/>
      <w:numFmt w:val="decimal"/>
      <w:lvlText w:val="%1.%2.%3.%4.%5.%6."/>
      <w:lvlJc w:val="left"/>
      <w:pPr>
        <w:ind w:left="357" w:hanging="357"/>
      </w:pPr>
      <w:rPr>
        <w:rFonts w:hint="default"/>
      </w:rPr>
    </w:lvl>
    <w:lvl w:ilvl="6" w:tplc="2C7CF260">
      <w:start w:val="1"/>
      <w:numFmt w:val="decimal"/>
      <w:lvlText w:val="%1.%2.%3.%4.%5.%6.%7."/>
      <w:lvlJc w:val="left"/>
      <w:pPr>
        <w:ind w:left="357" w:hanging="357"/>
      </w:pPr>
      <w:rPr>
        <w:rFonts w:hint="default"/>
      </w:rPr>
    </w:lvl>
    <w:lvl w:ilvl="7" w:tplc="E0D026EA">
      <w:start w:val="1"/>
      <w:numFmt w:val="decimal"/>
      <w:lvlText w:val="%1.%2.%3.%4.%5.%6.%7.%8."/>
      <w:lvlJc w:val="left"/>
      <w:pPr>
        <w:ind w:left="357" w:hanging="357"/>
      </w:pPr>
      <w:rPr>
        <w:rFonts w:hint="default"/>
      </w:rPr>
    </w:lvl>
    <w:lvl w:ilvl="8" w:tplc="50FAFF6E">
      <w:start w:val="1"/>
      <w:numFmt w:val="decimal"/>
      <w:lvlText w:val="%1.%2.%3.%4.%5.%6.%7.%8.%9."/>
      <w:lvlJc w:val="left"/>
      <w:pPr>
        <w:ind w:left="357" w:hanging="357"/>
      </w:pPr>
      <w:rPr>
        <w:rFonts w:hint="default"/>
      </w:rPr>
    </w:lvl>
  </w:abstractNum>
  <w:abstractNum w:abstractNumId="22" w15:restartNumberingAfterBreak="0">
    <w:nsid w:val="664231EA"/>
    <w:multiLevelType w:val="hybridMultilevel"/>
    <w:tmpl w:val="1864280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15:restartNumberingAfterBreak="0">
    <w:nsid w:val="6847497A"/>
    <w:multiLevelType w:val="hybridMultilevel"/>
    <w:tmpl w:val="EFFEAAE6"/>
    <w:lvl w:ilvl="0" w:tplc="D1B47EFA">
      <w:start w:val="1"/>
      <w:numFmt w:val="decimal"/>
      <w:lvlText w:val="%1."/>
      <w:lvlJc w:val="left"/>
      <w:pPr>
        <w:ind w:left="360" w:hanging="360"/>
      </w:pPr>
    </w:lvl>
    <w:lvl w:ilvl="1" w:tplc="AF4A5B54">
      <w:start w:val="1"/>
      <w:numFmt w:val="decimal"/>
      <w:lvlText w:val="%1.%2."/>
      <w:lvlJc w:val="left"/>
      <w:pPr>
        <w:ind w:left="792" w:hanging="432"/>
      </w:pPr>
    </w:lvl>
    <w:lvl w:ilvl="2" w:tplc="244AAAEE">
      <w:start w:val="1"/>
      <w:numFmt w:val="decimal"/>
      <w:lvlText w:val="%1.%2.%3."/>
      <w:lvlJc w:val="left"/>
      <w:pPr>
        <w:ind w:left="1224" w:hanging="504"/>
      </w:pPr>
    </w:lvl>
    <w:lvl w:ilvl="3" w:tplc="0B5AD512">
      <w:start w:val="1"/>
      <w:numFmt w:val="decimal"/>
      <w:lvlText w:val="%1.%2.%3.%4."/>
      <w:lvlJc w:val="left"/>
      <w:pPr>
        <w:ind w:left="1728" w:hanging="648"/>
      </w:pPr>
    </w:lvl>
    <w:lvl w:ilvl="4" w:tplc="B6820C50">
      <w:start w:val="1"/>
      <w:numFmt w:val="decimal"/>
      <w:lvlText w:val="%1.%2.%3.%4.%5."/>
      <w:lvlJc w:val="left"/>
      <w:pPr>
        <w:ind w:left="2232" w:hanging="792"/>
      </w:pPr>
    </w:lvl>
    <w:lvl w:ilvl="5" w:tplc="BED0E7E2">
      <w:start w:val="1"/>
      <w:numFmt w:val="decimal"/>
      <w:lvlText w:val="%1.%2.%3.%4.%5.%6."/>
      <w:lvlJc w:val="left"/>
      <w:pPr>
        <w:ind w:left="2736" w:hanging="936"/>
      </w:pPr>
    </w:lvl>
    <w:lvl w:ilvl="6" w:tplc="8612C05A">
      <w:start w:val="1"/>
      <w:numFmt w:val="decimal"/>
      <w:lvlText w:val="%1.%2.%3.%4.%5.%6.%7."/>
      <w:lvlJc w:val="left"/>
      <w:pPr>
        <w:ind w:left="3240" w:hanging="1080"/>
      </w:pPr>
    </w:lvl>
    <w:lvl w:ilvl="7" w:tplc="E17CFDD0">
      <w:start w:val="1"/>
      <w:numFmt w:val="decimal"/>
      <w:lvlText w:val="%1.%2.%3.%4.%5.%6.%7.%8."/>
      <w:lvlJc w:val="left"/>
      <w:pPr>
        <w:ind w:left="3744" w:hanging="1224"/>
      </w:pPr>
    </w:lvl>
    <w:lvl w:ilvl="8" w:tplc="A5E4CC52">
      <w:start w:val="1"/>
      <w:numFmt w:val="decimal"/>
      <w:lvlText w:val="%1.%2.%3.%4.%5.%6.%7.%8.%9."/>
      <w:lvlJc w:val="left"/>
      <w:pPr>
        <w:ind w:left="4320" w:hanging="1440"/>
      </w:pPr>
    </w:lvl>
  </w:abstractNum>
  <w:abstractNum w:abstractNumId="24" w15:restartNumberingAfterBreak="0">
    <w:nsid w:val="68C64818"/>
    <w:multiLevelType w:val="hybridMultilevel"/>
    <w:tmpl w:val="1A0800F6"/>
    <w:lvl w:ilvl="0" w:tplc="97483716">
      <w:start w:val="1"/>
      <w:numFmt w:val="lowerLetter"/>
      <w:pStyle w:val="absatzaufzabc"/>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5" w15:restartNumberingAfterBreak="0">
    <w:nsid w:val="72B14F76"/>
    <w:multiLevelType w:val="hybridMultilevel"/>
    <w:tmpl w:val="440C158A"/>
    <w:lvl w:ilvl="0" w:tplc="502C282E">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 w15:restartNumberingAfterBreak="0">
    <w:nsid w:val="76C52EDC"/>
    <w:multiLevelType w:val="hybridMultilevel"/>
    <w:tmpl w:val="D8D84DD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7" w15:restartNumberingAfterBreak="0">
    <w:nsid w:val="7A58594B"/>
    <w:multiLevelType w:val="hybridMultilevel"/>
    <w:tmpl w:val="9710D14A"/>
    <w:lvl w:ilvl="0" w:tplc="20000001">
      <w:start w:val="1"/>
      <w:numFmt w:val="bullet"/>
      <w:lvlText w:val=""/>
      <w:lvlJc w:val="left"/>
      <w:pPr>
        <w:ind w:left="720" w:hanging="360"/>
      </w:pPr>
      <w:rPr>
        <w:rFonts w:ascii="Symbol" w:hAnsi="Symbol" w:hint="default"/>
      </w:rPr>
    </w:lvl>
    <w:lvl w:ilvl="1" w:tplc="20000001">
      <w:start w:val="1"/>
      <w:numFmt w:val="bullet"/>
      <w:lvlText w:val=""/>
      <w:lvlJc w:val="left"/>
      <w:pPr>
        <w:ind w:left="360" w:hanging="360"/>
      </w:pPr>
      <w:rPr>
        <w:rFonts w:ascii="Symbol" w:hAnsi="Symbol" w:hint="default"/>
      </w:rPr>
    </w:lvl>
    <w:lvl w:ilvl="2" w:tplc="20000005">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num w:numId="1">
    <w:abstractNumId w:val="19"/>
  </w:num>
  <w:num w:numId="2">
    <w:abstractNumId w:val="4"/>
  </w:num>
  <w:num w:numId="3">
    <w:abstractNumId w:val="24"/>
  </w:num>
  <w:num w:numId="4">
    <w:abstractNumId w:val="21"/>
  </w:num>
  <w:num w:numId="5">
    <w:abstractNumId w:val="14"/>
  </w:num>
  <w:num w:numId="6">
    <w:abstractNumId w:val="23"/>
  </w:num>
  <w:num w:numId="7">
    <w:abstractNumId w:val="21"/>
    <w:lvlOverride w:ilvl="0">
      <w:lvl w:ilvl="0" w:tplc="5D4A5EE8">
        <w:start w:val="1"/>
        <w:numFmt w:val="bullet"/>
        <w:lvlText w:val=""/>
        <w:lvlJc w:val="left"/>
        <w:pPr>
          <w:ind w:left="360" w:hanging="360"/>
        </w:pPr>
        <w:rPr>
          <w:rFonts w:ascii="Symbol" w:hAnsi="Symbol" w:hint="default"/>
        </w:rPr>
      </w:lvl>
    </w:lvlOverride>
    <w:lvlOverride w:ilvl="1">
      <w:lvl w:ilvl="1" w:tplc="521216BC" w:tentative="1">
        <w:start w:val="1"/>
        <w:numFmt w:val="bullet"/>
        <w:lvlText w:val="o"/>
        <w:lvlJc w:val="left"/>
        <w:pPr>
          <w:ind w:left="1080" w:hanging="360"/>
        </w:pPr>
        <w:rPr>
          <w:rFonts w:ascii="Courier New" w:hAnsi="Courier New" w:cs="Courier New" w:hint="default"/>
        </w:rPr>
      </w:lvl>
    </w:lvlOverride>
    <w:lvlOverride w:ilvl="2">
      <w:lvl w:ilvl="2" w:tplc="A5E4CC7A" w:tentative="1">
        <w:start w:val="1"/>
        <w:numFmt w:val="bullet"/>
        <w:lvlText w:val=""/>
        <w:lvlJc w:val="left"/>
        <w:pPr>
          <w:ind w:left="1800" w:hanging="360"/>
        </w:pPr>
        <w:rPr>
          <w:rFonts w:ascii="Wingdings" w:hAnsi="Wingdings" w:hint="default"/>
        </w:rPr>
      </w:lvl>
    </w:lvlOverride>
    <w:lvlOverride w:ilvl="3">
      <w:lvl w:ilvl="3" w:tplc="20E2D102" w:tentative="1">
        <w:start w:val="1"/>
        <w:numFmt w:val="bullet"/>
        <w:pStyle w:val="berschrift4"/>
        <w:lvlText w:val=""/>
        <w:lvlJc w:val="left"/>
        <w:pPr>
          <w:ind w:left="2520" w:hanging="360"/>
        </w:pPr>
        <w:rPr>
          <w:rFonts w:ascii="Symbol" w:hAnsi="Symbol" w:hint="default"/>
        </w:rPr>
      </w:lvl>
    </w:lvlOverride>
    <w:lvlOverride w:ilvl="4">
      <w:lvl w:ilvl="4" w:tplc="CE867FBE" w:tentative="1">
        <w:start w:val="1"/>
        <w:numFmt w:val="bullet"/>
        <w:lvlText w:val="o"/>
        <w:lvlJc w:val="left"/>
        <w:pPr>
          <w:ind w:left="3240" w:hanging="360"/>
        </w:pPr>
        <w:rPr>
          <w:rFonts w:ascii="Courier New" w:hAnsi="Courier New" w:cs="Courier New" w:hint="default"/>
        </w:rPr>
      </w:lvl>
    </w:lvlOverride>
    <w:lvlOverride w:ilvl="5">
      <w:lvl w:ilvl="5" w:tplc="1072674C" w:tentative="1">
        <w:start w:val="1"/>
        <w:numFmt w:val="bullet"/>
        <w:lvlText w:val=""/>
        <w:lvlJc w:val="left"/>
        <w:pPr>
          <w:ind w:left="3960" w:hanging="360"/>
        </w:pPr>
        <w:rPr>
          <w:rFonts w:ascii="Wingdings" w:hAnsi="Wingdings" w:hint="default"/>
        </w:rPr>
      </w:lvl>
    </w:lvlOverride>
    <w:lvlOverride w:ilvl="6">
      <w:lvl w:ilvl="6" w:tplc="2C7CF260" w:tentative="1">
        <w:start w:val="1"/>
        <w:numFmt w:val="bullet"/>
        <w:lvlText w:val=""/>
        <w:lvlJc w:val="left"/>
        <w:pPr>
          <w:ind w:left="4680" w:hanging="360"/>
        </w:pPr>
        <w:rPr>
          <w:rFonts w:ascii="Symbol" w:hAnsi="Symbol" w:hint="default"/>
        </w:rPr>
      </w:lvl>
    </w:lvlOverride>
    <w:lvlOverride w:ilvl="7">
      <w:lvl w:ilvl="7" w:tplc="E0D026EA" w:tentative="1">
        <w:start w:val="1"/>
        <w:numFmt w:val="bullet"/>
        <w:lvlText w:val="o"/>
        <w:lvlJc w:val="left"/>
        <w:pPr>
          <w:ind w:left="5400" w:hanging="360"/>
        </w:pPr>
        <w:rPr>
          <w:rFonts w:ascii="Courier New" w:hAnsi="Courier New" w:cs="Courier New" w:hint="default"/>
        </w:rPr>
      </w:lvl>
    </w:lvlOverride>
    <w:lvlOverride w:ilvl="8">
      <w:lvl w:ilvl="8" w:tplc="50FAFF6E" w:tentative="1">
        <w:start w:val="1"/>
        <w:numFmt w:val="bullet"/>
        <w:lvlText w:val=""/>
        <w:lvlJc w:val="left"/>
        <w:pPr>
          <w:ind w:left="6120" w:hanging="360"/>
        </w:pPr>
        <w:rPr>
          <w:rFonts w:ascii="Wingdings" w:hAnsi="Wingdings" w:hint="default"/>
        </w:rPr>
      </w:lvl>
    </w:lvlOverride>
  </w:num>
  <w:num w:numId="8">
    <w:abstractNumId w:val="25"/>
  </w:num>
  <w:num w:numId="9">
    <w:abstractNumId w:val="11"/>
  </w:num>
  <w:num w:numId="10">
    <w:abstractNumId w:val="12"/>
  </w:num>
  <w:num w:numId="11">
    <w:abstractNumId w:val="22"/>
  </w:num>
  <w:num w:numId="12">
    <w:abstractNumId w:val="10"/>
  </w:num>
  <w:num w:numId="13">
    <w:abstractNumId w:val="1"/>
  </w:num>
  <w:num w:numId="14">
    <w:abstractNumId w:val="9"/>
  </w:num>
  <w:num w:numId="15">
    <w:abstractNumId w:val="13"/>
  </w:num>
  <w:num w:numId="16">
    <w:abstractNumId w:val="8"/>
  </w:num>
  <w:num w:numId="17">
    <w:abstractNumId w:val="6"/>
  </w:num>
  <w:num w:numId="18">
    <w:abstractNumId w:val="18"/>
  </w:num>
  <w:num w:numId="19">
    <w:abstractNumId w:val="16"/>
  </w:num>
  <w:num w:numId="20">
    <w:abstractNumId w:val="20"/>
  </w:num>
  <w:num w:numId="21">
    <w:abstractNumId w:val="2"/>
  </w:num>
  <w:num w:numId="22">
    <w:abstractNumId w:val="3"/>
  </w:num>
  <w:num w:numId="23">
    <w:abstractNumId w:val="5"/>
  </w:num>
  <w:num w:numId="24">
    <w:abstractNumId w:val="15"/>
  </w:num>
  <w:num w:numId="25">
    <w:abstractNumId w:val="0"/>
  </w:num>
  <w:num w:numId="26">
    <w:abstractNumId w:val="7"/>
  </w:num>
  <w:num w:numId="27">
    <w:abstractNumId w:val="17"/>
  </w:num>
  <w:num w:numId="28">
    <w:abstractNumId w:val="27"/>
  </w:num>
  <w:num w:numId="29">
    <w:abstractNumId w:val="2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Théo Roncoletta">
    <w15:presenceInfo w15:providerId="Windows Live" w15:userId="a11a890d8f5a91f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proofState w:spelling="clean" w:grammar="clean"/>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F3BC1"/>
    <w:rsid w:val="000008A2"/>
    <w:rsid w:val="00012C6D"/>
    <w:rsid w:val="00012DC5"/>
    <w:rsid w:val="000145B2"/>
    <w:rsid w:val="0001688F"/>
    <w:rsid w:val="00017284"/>
    <w:rsid w:val="00020D6F"/>
    <w:rsid w:val="00020D70"/>
    <w:rsid w:val="00032244"/>
    <w:rsid w:val="0003239F"/>
    <w:rsid w:val="0003274E"/>
    <w:rsid w:val="000367E5"/>
    <w:rsid w:val="00037219"/>
    <w:rsid w:val="000432EE"/>
    <w:rsid w:val="00045543"/>
    <w:rsid w:val="0005075E"/>
    <w:rsid w:val="000524DE"/>
    <w:rsid w:val="000529C3"/>
    <w:rsid w:val="00052A42"/>
    <w:rsid w:val="00052DDF"/>
    <w:rsid w:val="00054B90"/>
    <w:rsid w:val="000576A4"/>
    <w:rsid w:val="00062048"/>
    <w:rsid w:val="00065719"/>
    <w:rsid w:val="00066B38"/>
    <w:rsid w:val="000722B7"/>
    <w:rsid w:val="000737D7"/>
    <w:rsid w:val="00074CC4"/>
    <w:rsid w:val="000761D4"/>
    <w:rsid w:val="0007740C"/>
    <w:rsid w:val="00080C24"/>
    <w:rsid w:val="00080E18"/>
    <w:rsid w:val="00083A0D"/>
    <w:rsid w:val="00084E43"/>
    <w:rsid w:val="000855E4"/>
    <w:rsid w:val="0009155D"/>
    <w:rsid w:val="000931DB"/>
    <w:rsid w:val="00093FEB"/>
    <w:rsid w:val="0009465D"/>
    <w:rsid w:val="00095640"/>
    <w:rsid w:val="00095D42"/>
    <w:rsid w:val="000AC38D"/>
    <w:rsid w:val="000B158D"/>
    <w:rsid w:val="000B30D4"/>
    <w:rsid w:val="000B52EF"/>
    <w:rsid w:val="000B7F48"/>
    <w:rsid w:val="000C0E12"/>
    <w:rsid w:val="000C2ED8"/>
    <w:rsid w:val="000C4E1F"/>
    <w:rsid w:val="000C5B4E"/>
    <w:rsid w:val="000C6793"/>
    <w:rsid w:val="000C6B1D"/>
    <w:rsid w:val="000C7CEF"/>
    <w:rsid w:val="000C7E0D"/>
    <w:rsid w:val="000D267C"/>
    <w:rsid w:val="000D3C27"/>
    <w:rsid w:val="000D5FCB"/>
    <w:rsid w:val="000D6B83"/>
    <w:rsid w:val="000E0BDE"/>
    <w:rsid w:val="000E4F45"/>
    <w:rsid w:val="000E4F53"/>
    <w:rsid w:val="000E6FBF"/>
    <w:rsid w:val="000F2E61"/>
    <w:rsid w:val="000F37C1"/>
    <w:rsid w:val="001023F0"/>
    <w:rsid w:val="00102A2C"/>
    <w:rsid w:val="00106260"/>
    <w:rsid w:val="00106F22"/>
    <w:rsid w:val="00116D1C"/>
    <w:rsid w:val="00121786"/>
    <w:rsid w:val="00121AF2"/>
    <w:rsid w:val="0012254D"/>
    <w:rsid w:val="001271AF"/>
    <w:rsid w:val="00131120"/>
    <w:rsid w:val="001320F9"/>
    <w:rsid w:val="0013213E"/>
    <w:rsid w:val="0013331E"/>
    <w:rsid w:val="0013338E"/>
    <w:rsid w:val="001337CF"/>
    <w:rsid w:val="00136BBA"/>
    <w:rsid w:val="0014110E"/>
    <w:rsid w:val="00141A3E"/>
    <w:rsid w:val="00143457"/>
    <w:rsid w:val="00143AB7"/>
    <w:rsid w:val="0014585B"/>
    <w:rsid w:val="00147317"/>
    <w:rsid w:val="001607C1"/>
    <w:rsid w:val="00160C71"/>
    <w:rsid w:val="00164267"/>
    <w:rsid w:val="001711D7"/>
    <w:rsid w:val="001739FC"/>
    <w:rsid w:val="00174420"/>
    <w:rsid w:val="0017476F"/>
    <w:rsid w:val="00175F35"/>
    <w:rsid w:val="001805CE"/>
    <w:rsid w:val="0018613A"/>
    <w:rsid w:val="00186BE9"/>
    <w:rsid w:val="00192A89"/>
    <w:rsid w:val="0019329F"/>
    <w:rsid w:val="00194927"/>
    <w:rsid w:val="0019767E"/>
    <w:rsid w:val="0019791C"/>
    <w:rsid w:val="001A0662"/>
    <w:rsid w:val="001A3C93"/>
    <w:rsid w:val="001A5648"/>
    <w:rsid w:val="001B0B8C"/>
    <w:rsid w:val="001B3937"/>
    <w:rsid w:val="001B7E86"/>
    <w:rsid w:val="001C17B3"/>
    <w:rsid w:val="001C279A"/>
    <w:rsid w:val="001C4D65"/>
    <w:rsid w:val="001C6E5C"/>
    <w:rsid w:val="001D146E"/>
    <w:rsid w:val="001D3B2C"/>
    <w:rsid w:val="001D4A8B"/>
    <w:rsid w:val="001E0510"/>
    <w:rsid w:val="001E1FD7"/>
    <w:rsid w:val="001E5603"/>
    <w:rsid w:val="001E673F"/>
    <w:rsid w:val="001F0FFE"/>
    <w:rsid w:val="001F1ECF"/>
    <w:rsid w:val="001F3058"/>
    <w:rsid w:val="001F589E"/>
    <w:rsid w:val="001F7E76"/>
    <w:rsid w:val="00201CB4"/>
    <w:rsid w:val="002021D8"/>
    <w:rsid w:val="00203955"/>
    <w:rsid w:val="00203DAE"/>
    <w:rsid w:val="00205F20"/>
    <w:rsid w:val="00207806"/>
    <w:rsid w:val="002101CD"/>
    <w:rsid w:val="00210A02"/>
    <w:rsid w:val="00211623"/>
    <w:rsid w:val="002121C1"/>
    <w:rsid w:val="002122CA"/>
    <w:rsid w:val="00217115"/>
    <w:rsid w:val="00217A2D"/>
    <w:rsid w:val="00217C8A"/>
    <w:rsid w:val="002218E2"/>
    <w:rsid w:val="00223CA7"/>
    <w:rsid w:val="002271EA"/>
    <w:rsid w:val="00230251"/>
    <w:rsid w:val="00232B5A"/>
    <w:rsid w:val="00236468"/>
    <w:rsid w:val="00240DE2"/>
    <w:rsid w:val="002467C0"/>
    <w:rsid w:val="0025305F"/>
    <w:rsid w:val="00255F9F"/>
    <w:rsid w:val="00257541"/>
    <w:rsid w:val="002657FB"/>
    <w:rsid w:val="002702CE"/>
    <w:rsid w:val="002711DF"/>
    <w:rsid w:val="00271598"/>
    <w:rsid w:val="002747E7"/>
    <w:rsid w:val="002764A4"/>
    <w:rsid w:val="0028112D"/>
    <w:rsid w:val="002839C6"/>
    <w:rsid w:val="00284475"/>
    <w:rsid w:val="002905E1"/>
    <w:rsid w:val="00293A44"/>
    <w:rsid w:val="002A048E"/>
    <w:rsid w:val="002A0571"/>
    <w:rsid w:val="002A246D"/>
    <w:rsid w:val="002A4257"/>
    <w:rsid w:val="002A5974"/>
    <w:rsid w:val="002B10A6"/>
    <w:rsid w:val="002B71A1"/>
    <w:rsid w:val="002C65C3"/>
    <w:rsid w:val="002C6D71"/>
    <w:rsid w:val="002C6FCE"/>
    <w:rsid w:val="002D131F"/>
    <w:rsid w:val="002D1D6E"/>
    <w:rsid w:val="002D368D"/>
    <w:rsid w:val="002D4109"/>
    <w:rsid w:val="002E018D"/>
    <w:rsid w:val="002E2872"/>
    <w:rsid w:val="002E2A34"/>
    <w:rsid w:val="002E3EE8"/>
    <w:rsid w:val="002E5021"/>
    <w:rsid w:val="002E5AFF"/>
    <w:rsid w:val="002E6D4B"/>
    <w:rsid w:val="002E71D5"/>
    <w:rsid w:val="002F05D4"/>
    <w:rsid w:val="002F0821"/>
    <w:rsid w:val="002F2FA1"/>
    <w:rsid w:val="002F4FB0"/>
    <w:rsid w:val="002F5877"/>
    <w:rsid w:val="00301379"/>
    <w:rsid w:val="003020FE"/>
    <w:rsid w:val="003028C4"/>
    <w:rsid w:val="003029ED"/>
    <w:rsid w:val="003033F1"/>
    <w:rsid w:val="003043EA"/>
    <w:rsid w:val="00305DB6"/>
    <w:rsid w:val="00312F4A"/>
    <w:rsid w:val="00313581"/>
    <w:rsid w:val="00316A1A"/>
    <w:rsid w:val="00316E04"/>
    <w:rsid w:val="003224E9"/>
    <w:rsid w:val="0032455B"/>
    <w:rsid w:val="00325252"/>
    <w:rsid w:val="00325FB3"/>
    <w:rsid w:val="00332601"/>
    <w:rsid w:val="003370A1"/>
    <w:rsid w:val="003406C7"/>
    <w:rsid w:val="003421A4"/>
    <w:rsid w:val="00342F01"/>
    <w:rsid w:val="00346C48"/>
    <w:rsid w:val="0035092D"/>
    <w:rsid w:val="00351A38"/>
    <w:rsid w:val="003549AB"/>
    <w:rsid w:val="00360F61"/>
    <w:rsid w:val="00366A4D"/>
    <w:rsid w:val="00370016"/>
    <w:rsid w:val="00370A0D"/>
    <w:rsid w:val="003737FA"/>
    <w:rsid w:val="003749A7"/>
    <w:rsid w:val="0037555C"/>
    <w:rsid w:val="00380EDA"/>
    <w:rsid w:val="00382408"/>
    <w:rsid w:val="003904A3"/>
    <w:rsid w:val="00391506"/>
    <w:rsid w:val="0039229B"/>
    <w:rsid w:val="00392478"/>
    <w:rsid w:val="00394729"/>
    <w:rsid w:val="00397168"/>
    <w:rsid w:val="003A0F0A"/>
    <w:rsid w:val="003A1591"/>
    <w:rsid w:val="003A1987"/>
    <w:rsid w:val="003A34ED"/>
    <w:rsid w:val="003A3782"/>
    <w:rsid w:val="003A4E16"/>
    <w:rsid w:val="003A5395"/>
    <w:rsid w:val="003A5613"/>
    <w:rsid w:val="003A565E"/>
    <w:rsid w:val="003A6390"/>
    <w:rsid w:val="003B1277"/>
    <w:rsid w:val="003B202B"/>
    <w:rsid w:val="003B3230"/>
    <w:rsid w:val="003B345F"/>
    <w:rsid w:val="003B4418"/>
    <w:rsid w:val="003C2E18"/>
    <w:rsid w:val="003C3E2E"/>
    <w:rsid w:val="003C4FE0"/>
    <w:rsid w:val="003C5384"/>
    <w:rsid w:val="003D1187"/>
    <w:rsid w:val="003D1F46"/>
    <w:rsid w:val="003D3EFA"/>
    <w:rsid w:val="003D4566"/>
    <w:rsid w:val="003D4EC9"/>
    <w:rsid w:val="003E31A7"/>
    <w:rsid w:val="003E50C6"/>
    <w:rsid w:val="003F18BB"/>
    <w:rsid w:val="003F53AD"/>
    <w:rsid w:val="003F5D18"/>
    <w:rsid w:val="0040599A"/>
    <w:rsid w:val="00406E0A"/>
    <w:rsid w:val="00406EC5"/>
    <w:rsid w:val="00407669"/>
    <w:rsid w:val="004077DD"/>
    <w:rsid w:val="00415E7E"/>
    <w:rsid w:val="00416CFE"/>
    <w:rsid w:val="0042057C"/>
    <w:rsid w:val="00420A4A"/>
    <w:rsid w:val="00426054"/>
    <w:rsid w:val="00426146"/>
    <w:rsid w:val="004262A9"/>
    <w:rsid w:val="0042675E"/>
    <w:rsid w:val="004271A8"/>
    <w:rsid w:val="00430621"/>
    <w:rsid w:val="00430D67"/>
    <w:rsid w:val="0044037E"/>
    <w:rsid w:val="004415E7"/>
    <w:rsid w:val="004462ED"/>
    <w:rsid w:val="00450D4B"/>
    <w:rsid w:val="004518CD"/>
    <w:rsid w:val="004520D6"/>
    <w:rsid w:val="00452A42"/>
    <w:rsid w:val="00454001"/>
    <w:rsid w:val="004631F6"/>
    <w:rsid w:val="0046426C"/>
    <w:rsid w:val="00466C17"/>
    <w:rsid w:val="00470394"/>
    <w:rsid w:val="00472427"/>
    <w:rsid w:val="00474D4F"/>
    <w:rsid w:val="00476360"/>
    <w:rsid w:val="00480C34"/>
    <w:rsid w:val="00480CFB"/>
    <w:rsid w:val="00482C7B"/>
    <w:rsid w:val="00482E92"/>
    <w:rsid w:val="00485A0D"/>
    <w:rsid w:val="004906DE"/>
    <w:rsid w:val="00491F17"/>
    <w:rsid w:val="00493B57"/>
    <w:rsid w:val="00495958"/>
    <w:rsid w:val="004A01C2"/>
    <w:rsid w:val="004A0F30"/>
    <w:rsid w:val="004A202B"/>
    <w:rsid w:val="004A34A5"/>
    <w:rsid w:val="004A63DE"/>
    <w:rsid w:val="004B1227"/>
    <w:rsid w:val="004B460B"/>
    <w:rsid w:val="004B560B"/>
    <w:rsid w:val="004B5962"/>
    <w:rsid w:val="004B7C5B"/>
    <w:rsid w:val="004C325D"/>
    <w:rsid w:val="004C741F"/>
    <w:rsid w:val="004C77EF"/>
    <w:rsid w:val="004D5023"/>
    <w:rsid w:val="004D54B1"/>
    <w:rsid w:val="004D57EC"/>
    <w:rsid w:val="004D7574"/>
    <w:rsid w:val="004D7DCB"/>
    <w:rsid w:val="004D7DCE"/>
    <w:rsid w:val="004E141A"/>
    <w:rsid w:val="004E52D9"/>
    <w:rsid w:val="004E56F8"/>
    <w:rsid w:val="004E5986"/>
    <w:rsid w:val="004F12EC"/>
    <w:rsid w:val="004F2073"/>
    <w:rsid w:val="004F496C"/>
    <w:rsid w:val="004F5F6C"/>
    <w:rsid w:val="004F6989"/>
    <w:rsid w:val="004F6F5F"/>
    <w:rsid w:val="00500027"/>
    <w:rsid w:val="00500669"/>
    <w:rsid w:val="00500910"/>
    <w:rsid w:val="005009F2"/>
    <w:rsid w:val="00501BD2"/>
    <w:rsid w:val="00502A10"/>
    <w:rsid w:val="00503C50"/>
    <w:rsid w:val="005052BA"/>
    <w:rsid w:val="00507091"/>
    <w:rsid w:val="0051380F"/>
    <w:rsid w:val="00514559"/>
    <w:rsid w:val="005163BE"/>
    <w:rsid w:val="00517ABF"/>
    <w:rsid w:val="0052448F"/>
    <w:rsid w:val="00527DF1"/>
    <w:rsid w:val="00535AD9"/>
    <w:rsid w:val="00535EE2"/>
    <w:rsid w:val="00536D6C"/>
    <w:rsid w:val="00540E85"/>
    <w:rsid w:val="00541CDF"/>
    <w:rsid w:val="00542EB2"/>
    <w:rsid w:val="00550254"/>
    <w:rsid w:val="00551359"/>
    <w:rsid w:val="005544C5"/>
    <w:rsid w:val="00555ACF"/>
    <w:rsid w:val="00556DE3"/>
    <w:rsid w:val="0056075A"/>
    <w:rsid w:val="00560994"/>
    <w:rsid w:val="0056292F"/>
    <w:rsid w:val="005649C6"/>
    <w:rsid w:val="00564C1E"/>
    <w:rsid w:val="00566642"/>
    <w:rsid w:val="0056687A"/>
    <w:rsid w:val="0056778A"/>
    <w:rsid w:val="005706C7"/>
    <w:rsid w:val="00570D3D"/>
    <w:rsid w:val="00572F02"/>
    <w:rsid w:val="0057556E"/>
    <w:rsid w:val="00575E0B"/>
    <w:rsid w:val="00576220"/>
    <w:rsid w:val="0058041A"/>
    <w:rsid w:val="005805DC"/>
    <w:rsid w:val="00582112"/>
    <w:rsid w:val="00584E02"/>
    <w:rsid w:val="00586DCA"/>
    <w:rsid w:val="00587CDA"/>
    <w:rsid w:val="005934DA"/>
    <w:rsid w:val="005963E2"/>
    <w:rsid w:val="005A1551"/>
    <w:rsid w:val="005A2896"/>
    <w:rsid w:val="005A2AB3"/>
    <w:rsid w:val="005A2CF2"/>
    <w:rsid w:val="005A5933"/>
    <w:rsid w:val="005A5A42"/>
    <w:rsid w:val="005A6DB6"/>
    <w:rsid w:val="005A774F"/>
    <w:rsid w:val="005B107C"/>
    <w:rsid w:val="005B2704"/>
    <w:rsid w:val="005B3C7D"/>
    <w:rsid w:val="005C3955"/>
    <w:rsid w:val="005C3B1C"/>
    <w:rsid w:val="005C48EB"/>
    <w:rsid w:val="005C7C6C"/>
    <w:rsid w:val="005D126A"/>
    <w:rsid w:val="005D1950"/>
    <w:rsid w:val="005D1A29"/>
    <w:rsid w:val="005D7F99"/>
    <w:rsid w:val="005E0DBE"/>
    <w:rsid w:val="005E1BB5"/>
    <w:rsid w:val="005E253A"/>
    <w:rsid w:val="005E5F17"/>
    <w:rsid w:val="005E6D79"/>
    <w:rsid w:val="005E6E5C"/>
    <w:rsid w:val="005E7991"/>
    <w:rsid w:val="005F0AB6"/>
    <w:rsid w:val="005F37B7"/>
    <w:rsid w:val="005F4C49"/>
    <w:rsid w:val="005F5010"/>
    <w:rsid w:val="005F5A8C"/>
    <w:rsid w:val="00610CDA"/>
    <w:rsid w:val="006118A4"/>
    <w:rsid w:val="00614AD3"/>
    <w:rsid w:val="00614DA9"/>
    <w:rsid w:val="00615540"/>
    <w:rsid w:val="00617219"/>
    <w:rsid w:val="00621857"/>
    <w:rsid w:val="00621C19"/>
    <w:rsid w:val="00622032"/>
    <w:rsid w:val="006226BA"/>
    <w:rsid w:val="00622F9D"/>
    <w:rsid w:val="006233A5"/>
    <w:rsid w:val="00623F50"/>
    <w:rsid w:val="00632A7C"/>
    <w:rsid w:val="006332F8"/>
    <w:rsid w:val="00636BC7"/>
    <w:rsid w:val="00640239"/>
    <w:rsid w:val="00640673"/>
    <w:rsid w:val="00644701"/>
    <w:rsid w:val="00650E14"/>
    <w:rsid w:val="00651B11"/>
    <w:rsid w:val="00652F0D"/>
    <w:rsid w:val="00652FF3"/>
    <w:rsid w:val="00656A15"/>
    <w:rsid w:val="00662DCB"/>
    <w:rsid w:val="0066346C"/>
    <w:rsid w:val="00664AAE"/>
    <w:rsid w:val="0066684B"/>
    <w:rsid w:val="0067429A"/>
    <w:rsid w:val="00676FE4"/>
    <w:rsid w:val="006778AE"/>
    <w:rsid w:val="00677F29"/>
    <w:rsid w:val="006808E9"/>
    <w:rsid w:val="00680D24"/>
    <w:rsid w:val="0068299A"/>
    <w:rsid w:val="00687D66"/>
    <w:rsid w:val="00691126"/>
    <w:rsid w:val="00691DBB"/>
    <w:rsid w:val="006928CC"/>
    <w:rsid w:val="006950C8"/>
    <w:rsid w:val="0069521E"/>
    <w:rsid w:val="00697E9C"/>
    <w:rsid w:val="006A1C8E"/>
    <w:rsid w:val="006A3FC9"/>
    <w:rsid w:val="006A6390"/>
    <w:rsid w:val="006A64C9"/>
    <w:rsid w:val="006B0FE7"/>
    <w:rsid w:val="006B183B"/>
    <w:rsid w:val="006B2BC6"/>
    <w:rsid w:val="006B35CE"/>
    <w:rsid w:val="006B6561"/>
    <w:rsid w:val="006B74C1"/>
    <w:rsid w:val="006C0855"/>
    <w:rsid w:val="006C105E"/>
    <w:rsid w:val="006C1569"/>
    <w:rsid w:val="006C370E"/>
    <w:rsid w:val="006C58A7"/>
    <w:rsid w:val="006C58C5"/>
    <w:rsid w:val="006C605A"/>
    <w:rsid w:val="006C61EC"/>
    <w:rsid w:val="006C662C"/>
    <w:rsid w:val="006D3CAE"/>
    <w:rsid w:val="006E2A1D"/>
    <w:rsid w:val="006E2E7E"/>
    <w:rsid w:val="006E51EA"/>
    <w:rsid w:val="006E5BD1"/>
    <w:rsid w:val="006E6298"/>
    <w:rsid w:val="006F0AE1"/>
    <w:rsid w:val="006F145B"/>
    <w:rsid w:val="006F62B7"/>
    <w:rsid w:val="006F68B2"/>
    <w:rsid w:val="007005D1"/>
    <w:rsid w:val="00700BC4"/>
    <w:rsid w:val="007046F3"/>
    <w:rsid w:val="0070579F"/>
    <w:rsid w:val="007105BC"/>
    <w:rsid w:val="00710C84"/>
    <w:rsid w:val="00713D7C"/>
    <w:rsid w:val="00716A16"/>
    <w:rsid w:val="00716B4C"/>
    <w:rsid w:val="007229C1"/>
    <w:rsid w:val="00723569"/>
    <w:rsid w:val="00723733"/>
    <w:rsid w:val="0072552C"/>
    <w:rsid w:val="00726D94"/>
    <w:rsid w:val="007315C4"/>
    <w:rsid w:val="007320D5"/>
    <w:rsid w:val="00734E75"/>
    <w:rsid w:val="00740D5C"/>
    <w:rsid w:val="007447CF"/>
    <w:rsid w:val="0075131E"/>
    <w:rsid w:val="007516E9"/>
    <w:rsid w:val="00751C1F"/>
    <w:rsid w:val="0075254B"/>
    <w:rsid w:val="00752633"/>
    <w:rsid w:val="00754447"/>
    <w:rsid w:val="007547D5"/>
    <w:rsid w:val="00754FCE"/>
    <w:rsid w:val="00755CC0"/>
    <w:rsid w:val="0075650C"/>
    <w:rsid w:val="00756CB2"/>
    <w:rsid w:val="00757126"/>
    <w:rsid w:val="00757F34"/>
    <w:rsid w:val="00760A8E"/>
    <w:rsid w:val="00761AA2"/>
    <w:rsid w:val="00761B17"/>
    <w:rsid w:val="00761E35"/>
    <w:rsid w:val="00764209"/>
    <w:rsid w:val="007668D9"/>
    <w:rsid w:val="00767E4D"/>
    <w:rsid w:val="007727FE"/>
    <w:rsid w:val="00775CAA"/>
    <w:rsid w:val="00775D46"/>
    <w:rsid w:val="00775E87"/>
    <w:rsid w:val="00781700"/>
    <w:rsid w:val="00784361"/>
    <w:rsid w:val="00787EDA"/>
    <w:rsid w:val="00792B13"/>
    <w:rsid w:val="00793398"/>
    <w:rsid w:val="007939EE"/>
    <w:rsid w:val="00795A86"/>
    <w:rsid w:val="00796304"/>
    <w:rsid w:val="007A00E8"/>
    <w:rsid w:val="007A280B"/>
    <w:rsid w:val="007A41D3"/>
    <w:rsid w:val="007A666A"/>
    <w:rsid w:val="007A7D4C"/>
    <w:rsid w:val="007B08D9"/>
    <w:rsid w:val="007B0F5A"/>
    <w:rsid w:val="007B1002"/>
    <w:rsid w:val="007B2907"/>
    <w:rsid w:val="007B320B"/>
    <w:rsid w:val="007B3EC2"/>
    <w:rsid w:val="007B4C0F"/>
    <w:rsid w:val="007B51B8"/>
    <w:rsid w:val="007B6682"/>
    <w:rsid w:val="007B6A34"/>
    <w:rsid w:val="007C1DAB"/>
    <w:rsid w:val="007C23EB"/>
    <w:rsid w:val="007C68F2"/>
    <w:rsid w:val="007C6E6C"/>
    <w:rsid w:val="007D137B"/>
    <w:rsid w:val="007D1C00"/>
    <w:rsid w:val="007D562A"/>
    <w:rsid w:val="007D597A"/>
    <w:rsid w:val="007E28C4"/>
    <w:rsid w:val="007E421C"/>
    <w:rsid w:val="007E4E6F"/>
    <w:rsid w:val="007F2707"/>
    <w:rsid w:val="007F3BC1"/>
    <w:rsid w:val="007F4548"/>
    <w:rsid w:val="007F692D"/>
    <w:rsid w:val="008003AA"/>
    <w:rsid w:val="00802462"/>
    <w:rsid w:val="008060E4"/>
    <w:rsid w:val="00806E8E"/>
    <w:rsid w:val="00807F75"/>
    <w:rsid w:val="00812DB3"/>
    <w:rsid w:val="008131A2"/>
    <w:rsid w:val="00814680"/>
    <w:rsid w:val="0081470F"/>
    <w:rsid w:val="00816D1D"/>
    <w:rsid w:val="00823696"/>
    <w:rsid w:val="00823A11"/>
    <w:rsid w:val="00824D32"/>
    <w:rsid w:val="008262F6"/>
    <w:rsid w:val="00831502"/>
    <w:rsid w:val="0083156E"/>
    <w:rsid w:val="00834B42"/>
    <w:rsid w:val="0083782F"/>
    <w:rsid w:val="0084083E"/>
    <w:rsid w:val="00844D76"/>
    <w:rsid w:val="00845181"/>
    <w:rsid w:val="00850152"/>
    <w:rsid w:val="00850577"/>
    <w:rsid w:val="00850AF9"/>
    <w:rsid w:val="008551B8"/>
    <w:rsid w:val="008556A1"/>
    <w:rsid w:val="00861BFF"/>
    <w:rsid w:val="00864B03"/>
    <w:rsid w:val="0086755D"/>
    <w:rsid w:val="00874DA7"/>
    <w:rsid w:val="00876196"/>
    <w:rsid w:val="0087691B"/>
    <w:rsid w:val="00876BB0"/>
    <w:rsid w:val="00885A86"/>
    <w:rsid w:val="00886371"/>
    <w:rsid w:val="00886C9E"/>
    <w:rsid w:val="00890C18"/>
    <w:rsid w:val="00891B63"/>
    <w:rsid w:val="008943FE"/>
    <w:rsid w:val="00897500"/>
    <w:rsid w:val="00897F1A"/>
    <w:rsid w:val="008A3038"/>
    <w:rsid w:val="008A3644"/>
    <w:rsid w:val="008A653D"/>
    <w:rsid w:val="008A772E"/>
    <w:rsid w:val="008B103A"/>
    <w:rsid w:val="008B1A74"/>
    <w:rsid w:val="008B2CB5"/>
    <w:rsid w:val="008B339D"/>
    <w:rsid w:val="008B46BC"/>
    <w:rsid w:val="008B55DF"/>
    <w:rsid w:val="008B5F7D"/>
    <w:rsid w:val="008B645F"/>
    <w:rsid w:val="008C4329"/>
    <w:rsid w:val="008C5D33"/>
    <w:rsid w:val="008C7AFC"/>
    <w:rsid w:val="008D1E39"/>
    <w:rsid w:val="008D1F4F"/>
    <w:rsid w:val="008D3992"/>
    <w:rsid w:val="008D4D45"/>
    <w:rsid w:val="008D5DFC"/>
    <w:rsid w:val="008D646D"/>
    <w:rsid w:val="008E1FF0"/>
    <w:rsid w:val="008E2075"/>
    <w:rsid w:val="008E2302"/>
    <w:rsid w:val="008E5566"/>
    <w:rsid w:val="008E6001"/>
    <w:rsid w:val="008E65F1"/>
    <w:rsid w:val="008F20F3"/>
    <w:rsid w:val="008F4212"/>
    <w:rsid w:val="008F5594"/>
    <w:rsid w:val="008F7720"/>
    <w:rsid w:val="00902B93"/>
    <w:rsid w:val="009035BF"/>
    <w:rsid w:val="00904D7E"/>
    <w:rsid w:val="0090640D"/>
    <w:rsid w:val="009074F9"/>
    <w:rsid w:val="0091122E"/>
    <w:rsid w:val="009211EB"/>
    <w:rsid w:val="009221AA"/>
    <w:rsid w:val="00923ABD"/>
    <w:rsid w:val="0092422B"/>
    <w:rsid w:val="00925720"/>
    <w:rsid w:val="00926DD1"/>
    <w:rsid w:val="00927397"/>
    <w:rsid w:val="009305A2"/>
    <w:rsid w:val="00932C25"/>
    <w:rsid w:val="009330C1"/>
    <w:rsid w:val="0093567D"/>
    <w:rsid w:val="00937904"/>
    <w:rsid w:val="009435A7"/>
    <w:rsid w:val="00950EE9"/>
    <w:rsid w:val="00954BE5"/>
    <w:rsid w:val="009623C9"/>
    <w:rsid w:val="00963DAA"/>
    <w:rsid w:val="009709D5"/>
    <w:rsid w:val="00973126"/>
    <w:rsid w:val="0097404A"/>
    <w:rsid w:val="009778A0"/>
    <w:rsid w:val="009832A6"/>
    <w:rsid w:val="00984358"/>
    <w:rsid w:val="00985987"/>
    <w:rsid w:val="00986725"/>
    <w:rsid w:val="00987035"/>
    <w:rsid w:val="00987DA1"/>
    <w:rsid w:val="00992968"/>
    <w:rsid w:val="00992F3E"/>
    <w:rsid w:val="009933CC"/>
    <w:rsid w:val="00995167"/>
    <w:rsid w:val="009A448F"/>
    <w:rsid w:val="009A6366"/>
    <w:rsid w:val="009B7927"/>
    <w:rsid w:val="009C3A50"/>
    <w:rsid w:val="009C53B9"/>
    <w:rsid w:val="009C6341"/>
    <w:rsid w:val="009C77EF"/>
    <w:rsid w:val="009D18EC"/>
    <w:rsid w:val="009D3380"/>
    <w:rsid w:val="009D4086"/>
    <w:rsid w:val="009D704C"/>
    <w:rsid w:val="009D77CE"/>
    <w:rsid w:val="009E070B"/>
    <w:rsid w:val="009E19AB"/>
    <w:rsid w:val="009E2835"/>
    <w:rsid w:val="009E3125"/>
    <w:rsid w:val="009E5A36"/>
    <w:rsid w:val="009E6714"/>
    <w:rsid w:val="009E697D"/>
    <w:rsid w:val="009E703F"/>
    <w:rsid w:val="009F1EDD"/>
    <w:rsid w:val="009F2745"/>
    <w:rsid w:val="009F2E92"/>
    <w:rsid w:val="009F3801"/>
    <w:rsid w:val="009F45E0"/>
    <w:rsid w:val="009F4BA8"/>
    <w:rsid w:val="009F4E2F"/>
    <w:rsid w:val="009F75E2"/>
    <w:rsid w:val="00A02756"/>
    <w:rsid w:val="00A0491B"/>
    <w:rsid w:val="00A049C2"/>
    <w:rsid w:val="00A052A1"/>
    <w:rsid w:val="00A058DC"/>
    <w:rsid w:val="00A11AA6"/>
    <w:rsid w:val="00A1393F"/>
    <w:rsid w:val="00A15954"/>
    <w:rsid w:val="00A1605B"/>
    <w:rsid w:val="00A169D2"/>
    <w:rsid w:val="00A170F1"/>
    <w:rsid w:val="00A177BE"/>
    <w:rsid w:val="00A179E8"/>
    <w:rsid w:val="00A20266"/>
    <w:rsid w:val="00A21A86"/>
    <w:rsid w:val="00A244D7"/>
    <w:rsid w:val="00A267A1"/>
    <w:rsid w:val="00A2728F"/>
    <w:rsid w:val="00A30DFE"/>
    <w:rsid w:val="00A34C98"/>
    <w:rsid w:val="00A418A5"/>
    <w:rsid w:val="00A4254B"/>
    <w:rsid w:val="00A42A12"/>
    <w:rsid w:val="00A4329C"/>
    <w:rsid w:val="00A43E6F"/>
    <w:rsid w:val="00A44C0A"/>
    <w:rsid w:val="00A462D7"/>
    <w:rsid w:val="00A4656B"/>
    <w:rsid w:val="00A476FD"/>
    <w:rsid w:val="00A477E1"/>
    <w:rsid w:val="00A524B5"/>
    <w:rsid w:val="00A5270E"/>
    <w:rsid w:val="00A54983"/>
    <w:rsid w:val="00A5761C"/>
    <w:rsid w:val="00A631BF"/>
    <w:rsid w:val="00A6621B"/>
    <w:rsid w:val="00A7037B"/>
    <w:rsid w:val="00A713E9"/>
    <w:rsid w:val="00A72446"/>
    <w:rsid w:val="00A72724"/>
    <w:rsid w:val="00A72C5F"/>
    <w:rsid w:val="00A738AD"/>
    <w:rsid w:val="00A752C0"/>
    <w:rsid w:val="00A75D13"/>
    <w:rsid w:val="00A7691E"/>
    <w:rsid w:val="00A8029E"/>
    <w:rsid w:val="00A80D2F"/>
    <w:rsid w:val="00A81CBD"/>
    <w:rsid w:val="00A85C2E"/>
    <w:rsid w:val="00A87648"/>
    <w:rsid w:val="00A87B0D"/>
    <w:rsid w:val="00A931E5"/>
    <w:rsid w:val="00A94DF9"/>
    <w:rsid w:val="00A95797"/>
    <w:rsid w:val="00AA186C"/>
    <w:rsid w:val="00AA1FC3"/>
    <w:rsid w:val="00AA4776"/>
    <w:rsid w:val="00AA5848"/>
    <w:rsid w:val="00AA67E0"/>
    <w:rsid w:val="00AA7157"/>
    <w:rsid w:val="00AB0743"/>
    <w:rsid w:val="00AB0C62"/>
    <w:rsid w:val="00AB6401"/>
    <w:rsid w:val="00AC0300"/>
    <w:rsid w:val="00AC6942"/>
    <w:rsid w:val="00AD104A"/>
    <w:rsid w:val="00AD1E6E"/>
    <w:rsid w:val="00AD1FD8"/>
    <w:rsid w:val="00AD2344"/>
    <w:rsid w:val="00AE2D0E"/>
    <w:rsid w:val="00AE567C"/>
    <w:rsid w:val="00AE743C"/>
    <w:rsid w:val="00AF2418"/>
    <w:rsid w:val="00AF2E67"/>
    <w:rsid w:val="00AF6861"/>
    <w:rsid w:val="00AF6B89"/>
    <w:rsid w:val="00AF7BCA"/>
    <w:rsid w:val="00B01007"/>
    <w:rsid w:val="00B0109B"/>
    <w:rsid w:val="00B04D9B"/>
    <w:rsid w:val="00B07CB6"/>
    <w:rsid w:val="00B1345B"/>
    <w:rsid w:val="00B14AA2"/>
    <w:rsid w:val="00B173C9"/>
    <w:rsid w:val="00B20D5C"/>
    <w:rsid w:val="00B21C0B"/>
    <w:rsid w:val="00B2778F"/>
    <w:rsid w:val="00B30739"/>
    <w:rsid w:val="00B3505F"/>
    <w:rsid w:val="00B36200"/>
    <w:rsid w:val="00B42D73"/>
    <w:rsid w:val="00B44DE2"/>
    <w:rsid w:val="00B466FB"/>
    <w:rsid w:val="00B51F53"/>
    <w:rsid w:val="00B52BB1"/>
    <w:rsid w:val="00B540BD"/>
    <w:rsid w:val="00B54C58"/>
    <w:rsid w:val="00B5538B"/>
    <w:rsid w:val="00B5656A"/>
    <w:rsid w:val="00B66940"/>
    <w:rsid w:val="00B66E23"/>
    <w:rsid w:val="00B70ED3"/>
    <w:rsid w:val="00B720AC"/>
    <w:rsid w:val="00B815FD"/>
    <w:rsid w:val="00B83F30"/>
    <w:rsid w:val="00B8589B"/>
    <w:rsid w:val="00B86F11"/>
    <w:rsid w:val="00B87E36"/>
    <w:rsid w:val="00B90051"/>
    <w:rsid w:val="00B90338"/>
    <w:rsid w:val="00B90495"/>
    <w:rsid w:val="00B9154F"/>
    <w:rsid w:val="00B91C13"/>
    <w:rsid w:val="00BA19AA"/>
    <w:rsid w:val="00BA22F5"/>
    <w:rsid w:val="00BA591D"/>
    <w:rsid w:val="00BA7641"/>
    <w:rsid w:val="00BB65B3"/>
    <w:rsid w:val="00BB793F"/>
    <w:rsid w:val="00BB7DBA"/>
    <w:rsid w:val="00BC0DEE"/>
    <w:rsid w:val="00BC562D"/>
    <w:rsid w:val="00BC7ED6"/>
    <w:rsid w:val="00BD0787"/>
    <w:rsid w:val="00BD086F"/>
    <w:rsid w:val="00BD2CA2"/>
    <w:rsid w:val="00BD4B26"/>
    <w:rsid w:val="00BD76A9"/>
    <w:rsid w:val="00BD7820"/>
    <w:rsid w:val="00BD7BD6"/>
    <w:rsid w:val="00BD7EF2"/>
    <w:rsid w:val="00BE0C5F"/>
    <w:rsid w:val="00BE0D44"/>
    <w:rsid w:val="00BE2AC3"/>
    <w:rsid w:val="00BE428B"/>
    <w:rsid w:val="00BE45A6"/>
    <w:rsid w:val="00BF0397"/>
    <w:rsid w:val="00BF1BA5"/>
    <w:rsid w:val="00BF6184"/>
    <w:rsid w:val="00BF72FE"/>
    <w:rsid w:val="00C00A80"/>
    <w:rsid w:val="00C02150"/>
    <w:rsid w:val="00C129F8"/>
    <w:rsid w:val="00C1375B"/>
    <w:rsid w:val="00C21C72"/>
    <w:rsid w:val="00C21D42"/>
    <w:rsid w:val="00C22F9A"/>
    <w:rsid w:val="00C23038"/>
    <w:rsid w:val="00C25C74"/>
    <w:rsid w:val="00C26BCD"/>
    <w:rsid w:val="00C300A2"/>
    <w:rsid w:val="00C31E26"/>
    <w:rsid w:val="00C32AFE"/>
    <w:rsid w:val="00C35652"/>
    <w:rsid w:val="00C371CA"/>
    <w:rsid w:val="00C41051"/>
    <w:rsid w:val="00C50B0B"/>
    <w:rsid w:val="00C551DA"/>
    <w:rsid w:val="00C56514"/>
    <w:rsid w:val="00C56D61"/>
    <w:rsid w:val="00C636E8"/>
    <w:rsid w:val="00C67A94"/>
    <w:rsid w:val="00C7182B"/>
    <w:rsid w:val="00C72AE7"/>
    <w:rsid w:val="00C75401"/>
    <w:rsid w:val="00C76287"/>
    <w:rsid w:val="00C76AC7"/>
    <w:rsid w:val="00C76E3E"/>
    <w:rsid w:val="00C802B2"/>
    <w:rsid w:val="00C81367"/>
    <w:rsid w:val="00C81F2B"/>
    <w:rsid w:val="00C90684"/>
    <w:rsid w:val="00C9109F"/>
    <w:rsid w:val="00C93DFA"/>
    <w:rsid w:val="00C97C1C"/>
    <w:rsid w:val="00CA0C9B"/>
    <w:rsid w:val="00CA49F5"/>
    <w:rsid w:val="00CA67F5"/>
    <w:rsid w:val="00CA72A6"/>
    <w:rsid w:val="00CA78E5"/>
    <w:rsid w:val="00CB2A7F"/>
    <w:rsid w:val="00CB43F0"/>
    <w:rsid w:val="00CC15B7"/>
    <w:rsid w:val="00CC68BD"/>
    <w:rsid w:val="00CC7D2F"/>
    <w:rsid w:val="00CD2DE4"/>
    <w:rsid w:val="00CD2E12"/>
    <w:rsid w:val="00CD4D7A"/>
    <w:rsid w:val="00CD685B"/>
    <w:rsid w:val="00CD797B"/>
    <w:rsid w:val="00CE2AD4"/>
    <w:rsid w:val="00CE431A"/>
    <w:rsid w:val="00CE67A5"/>
    <w:rsid w:val="00CF0AD5"/>
    <w:rsid w:val="00CF1958"/>
    <w:rsid w:val="00CF2292"/>
    <w:rsid w:val="00CF4A09"/>
    <w:rsid w:val="00D00564"/>
    <w:rsid w:val="00D04EA8"/>
    <w:rsid w:val="00D066AF"/>
    <w:rsid w:val="00D06F8C"/>
    <w:rsid w:val="00D07C63"/>
    <w:rsid w:val="00D10000"/>
    <w:rsid w:val="00D10368"/>
    <w:rsid w:val="00D13C06"/>
    <w:rsid w:val="00D176E3"/>
    <w:rsid w:val="00D20A36"/>
    <w:rsid w:val="00D243D3"/>
    <w:rsid w:val="00D25ABA"/>
    <w:rsid w:val="00D26DFD"/>
    <w:rsid w:val="00D27E80"/>
    <w:rsid w:val="00D307E3"/>
    <w:rsid w:val="00D35FAA"/>
    <w:rsid w:val="00D3680D"/>
    <w:rsid w:val="00D412AB"/>
    <w:rsid w:val="00D41828"/>
    <w:rsid w:val="00D43278"/>
    <w:rsid w:val="00D44785"/>
    <w:rsid w:val="00D461E0"/>
    <w:rsid w:val="00D46DF3"/>
    <w:rsid w:val="00D47379"/>
    <w:rsid w:val="00D51BA7"/>
    <w:rsid w:val="00D5395B"/>
    <w:rsid w:val="00D54466"/>
    <w:rsid w:val="00D552E6"/>
    <w:rsid w:val="00D56653"/>
    <w:rsid w:val="00D603AD"/>
    <w:rsid w:val="00D607E3"/>
    <w:rsid w:val="00D64BCB"/>
    <w:rsid w:val="00D7262F"/>
    <w:rsid w:val="00D730AC"/>
    <w:rsid w:val="00D75806"/>
    <w:rsid w:val="00D811CB"/>
    <w:rsid w:val="00D822F8"/>
    <w:rsid w:val="00D87D75"/>
    <w:rsid w:val="00D90FE3"/>
    <w:rsid w:val="00D91340"/>
    <w:rsid w:val="00D94D1E"/>
    <w:rsid w:val="00D9697A"/>
    <w:rsid w:val="00DA0790"/>
    <w:rsid w:val="00DA2D40"/>
    <w:rsid w:val="00DA42D0"/>
    <w:rsid w:val="00DA76AB"/>
    <w:rsid w:val="00DA7CAE"/>
    <w:rsid w:val="00DB236E"/>
    <w:rsid w:val="00DB2EFD"/>
    <w:rsid w:val="00DB31D0"/>
    <w:rsid w:val="00DB46D6"/>
    <w:rsid w:val="00DB6289"/>
    <w:rsid w:val="00DB69A7"/>
    <w:rsid w:val="00DC0A8A"/>
    <w:rsid w:val="00DC1055"/>
    <w:rsid w:val="00DC176D"/>
    <w:rsid w:val="00DC2167"/>
    <w:rsid w:val="00DC2529"/>
    <w:rsid w:val="00DC428E"/>
    <w:rsid w:val="00DC4D12"/>
    <w:rsid w:val="00DD1205"/>
    <w:rsid w:val="00DD5CE9"/>
    <w:rsid w:val="00DD6FAF"/>
    <w:rsid w:val="00DE1AFB"/>
    <w:rsid w:val="00DE3293"/>
    <w:rsid w:val="00DE4829"/>
    <w:rsid w:val="00DF1B9E"/>
    <w:rsid w:val="00DF203A"/>
    <w:rsid w:val="00DF3149"/>
    <w:rsid w:val="00DF51DD"/>
    <w:rsid w:val="00E02C16"/>
    <w:rsid w:val="00E03046"/>
    <w:rsid w:val="00E030A9"/>
    <w:rsid w:val="00E113D6"/>
    <w:rsid w:val="00E11C8F"/>
    <w:rsid w:val="00E138A5"/>
    <w:rsid w:val="00E22D9B"/>
    <w:rsid w:val="00E23688"/>
    <w:rsid w:val="00E25753"/>
    <w:rsid w:val="00E26372"/>
    <w:rsid w:val="00E27C05"/>
    <w:rsid w:val="00E3143E"/>
    <w:rsid w:val="00E32364"/>
    <w:rsid w:val="00E3316B"/>
    <w:rsid w:val="00E43865"/>
    <w:rsid w:val="00E45688"/>
    <w:rsid w:val="00E61BF5"/>
    <w:rsid w:val="00E63E62"/>
    <w:rsid w:val="00E64108"/>
    <w:rsid w:val="00E675F8"/>
    <w:rsid w:val="00E712E6"/>
    <w:rsid w:val="00E72391"/>
    <w:rsid w:val="00E72988"/>
    <w:rsid w:val="00E73D62"/>
    <w:rsid w:val="00E73EFD"/>
    <w:rsid w:val="00E74E76"/>
    <w:rsid w:val="00E7559A"/>
    <w:rsid w:val="00E757AF"/>
    <w:rsid w:val="00E8325F"/>
    <w:rsid w:val="00E83946"/>
    <w:rsid w:val="00E84541"/>
    <w:rsid w:val="00E84FB1"/>
    <w:rsid w:val="00E91866"/>
    <w:rsid w:val="00E92B20"/>
    <w:rsid w:val="00E93FF1"/>
    <w:rsid w:val="00E94A21"/>
    <w:rsid w:val="00E94B1E"/>
    <w:rsid w:val="00E954BC"/>
    <w:rsid w:val="00E966A6"/>
    <w:rsid w:val="00E967E2"/>
    <w:rsid w:val="00EA0799"/>
    <w:rsid w:val="00EA19AA"/>
    <w:rsid w:val="00EA2F86"/>
    <w:rsid w:val="00EA33CF"/>
    <w:rsid w:val="00EA340E"/>
    <w:rsid w:val="00EA3FDD"/>
    <w:rsid w:val="00EA51DE"/>
    <w:rsid w:val="00EA560A"/>
    <w:rsid w:val="00EB0221"/>
    <w:rsid w:val="00EB1485"/>
    <w:rsid w:val="00EB2F7B"/>
    <w:rsid w:val="00EB37FC"/>
    <w:rsid w:val="00EB46FD"/>
    <w:rsid w:val="00EC6578"/>
    <w:rsid w:val="00EC7CBA"/>
    <w:rsid w:val="00ED065C"/>
    <w:rsid w:val="00ED179D"/>
    <w:rsid w:val="00ED767A"/>
    <w:rsid w:val="00ED79D3"/>
    <w:rsid w:val="00ED7A24"/>
    <w:rsid w:val="00ED7BA5"/>
    <w:rsid w:val="00EE4A5D"/>
    <w:rsid w:val="00EE573D"/>
    <w:rsid w:val="00EE5BF5"/>
    <w:rsid w:val="00EE6BF7"/>
    <w:rsid w:val="00EE6D66"/>
    <w:rsid w:val="00EEE092"/>
    <w:rsid w:val="00EF0AF5"/>
    <w:rsid w:val="00EF1986"/>
    <w:rsid w:val="00EF1DD3"/>
    <w:rsid w:val="00EF43F8"/>
    <w:rsid w:val="00EF59BE"/>
    <w:rsid w:val="00F01E9E"/>
    <w:rsid w:val="00F02144"/>
    <w:rsid w:val="00F037D0"/>
    <w:rsid w:val="00F04BDA"/>
    <w:rsid w:val="00F0542B"/>
    <w:rsid w:val="00F05FA6"/>
    <w:rsid w:val="00F060DD"/>
    <w:rsid w:val="00F07518"/>
    <w:rsid w:val="00F078BC"/>
    <w:rsid w:val="00F079DA"/>
    <w:rsid w:val="00F1024A"/>
    <w:rsid w:val="00F11576"/>
    <w:rsid w:val="00F12E53"/>
    <w:rsid w:val="00F13286"/>
    <w:rsid w:val="00F15775"/>
    <w:rsid w:val="00F2423A"/>
    <w:rsid w:val="00F24B01"/>
    <w:rsid w:val="00F24C51"/>
    <w:rsid w:val="00F31D61"/>
    <w:rsid w:val="00F36CFF"/>
    <w:rsid w:val="00F375C6"/>
    <w:rsid w:val="00F406B5"/>
    <w:rsid w:val="00F40F84"/>
    <w:rsid w:val="00F40FBC"/>
    <w:rsid w:val="00F45750"/>
    <w:rsid w:val="00F4577B"/>
    <w:rsid w:val="00F46D01"/>
    <w:rsid w:val="00F4755A"/>
    <w:rsid w:val="00F47A92"/>
    <w:rsid w:val="00F50ADC"/>
    <w:rsid w:val="00F540C4"/>
    <w:rsid w:val="00F54F69"/>
    <w:rsid w:val="00F55953"/>
    <w:rsid w:val="00F5666E"/>
    <w:rsid w:val="00F60328"/>
    <w:rsid w:val="00F630EC"/>
    <w:rsid w:val="00F636BE"/>
    <w:rsid w:val="00F725E0"/>
    <w:rsid w:val="00F732B5"/>
    <w:rsid w:val="00F745EE"/>
    <w:rsid w:val="00F80E7C"/>
    <w:rsid w:val="00F83107"/>
    <w:rsid w:val="00F84E71"/>
    <w:rsid w:val="00F85897"/>
    <w:rsid w:val="00F860B7"/>
    <w:rsid w:val="00F86BB7"/>
    <w:rsid w:val="00F90AEF"/>
    <w:rsid w:val="00F922B9"/>
    <w:rsid w:val="00F925F2"/>
    <w:rsid w:val="00F936E6"/>
    <w:rsid w:val="00F96499"/>
    <w:rsid w:val="00FA1CF6"/>
    <w:rsid w:val="00FA311D"/>
    <w:rsid w:val="00FA43B1"/>
    <w:rsid w:val="00FA5B0C"/>
    <w:rsid w:val="00FA6434"/>
    <w:rsid w:val="00FB5630"/>
    <w:rsid w:val="00FB5BB8"/>
    <w:rsid w:val="00FB739D"/>
    <w:rsid w:val="00FC15B2"/>
    <w:rsid w:val="00FC160B"/>
    <w:rsid w:val="00FC3F26"/>
    <w:rsid w:val="00FC4350"/>
    <w:rsid w:val="00FC5C68"/>
    <w:rsid w:val="00FC726C"/>
    <w:rsid w:val="00FC7AA5"/>
    <w:rsid w:val="00FD1415"/>
    <w:rsid w:val="00FD1A87"/>
    <w:rsid w:val="00FD2FC4"/>
    <w:rsid w:val="00FD3424"/>
    <w:rsid w:val="00FD37EA"/>
    <w:rsid w:val="00FD5337"/>
    <w:rsid w:val="00FD6464"/>
    <w:rsid w:val="00FD69C1"/>
    <w:rsid w:val="00FE0624"/>
    <w:rsid w:val="00FE2BDF"/>
    <w:rsid w:val="00FE30FE"/>
    <w:rsid w:val="00FE3124"/>
    <w:rsid w:val="00FE455F"/>
    <w:rsid w:val="00FE6DB9"/>
    <w:rsid w:val="00FF39FB"/>
    <w:rsid w:val="00FF4673"/>
    <w:rsid w:val="018E306B"/>
    <w:rsid w:val="0196D19D"/>
    <w:rsid w:val="01BFC538"/>
    <w:rsid w:val="0212821A"/>
    <w:rsid w:val="0310CB36"/>
    <w:rsid w:val="036C3A79"/>
    <w:rsid w:val="03CD8782"/>
    <w:rsid w:val="042A3EC1"/>
    <w:rsid w:val="04689B5B"/>
    <w:rsid w:val="0575836B"/>
    <w:rsid w:val="05A4639F"/>
    <w:rsid w:val="05ECE17A"/>
    <w:rsid w:val="06761AFA"/>
    <w:rsid w:val="06C40B4F"/>
    <w:rsid w:val="06EA4396"/>
    <w:rsid w:val="06FE64C2"/>
    <w:rsid w:val="072A810F"/>
    <w:rsid w:val="075A67D0"/>
    <w:rsid w:val="07845760"/>
    <w:rsid w:val="07950BE8"/>
    <w:rsid w:val="07A72BC0"/>
    <w:rsid w:val="07B2BC0C"/>
    <w:rsid w:val="07F7CCA7"/>
    <w:rsid w:val="09F473FB"/>
    <w:rsid w:val="0A23D797"/>
    <w:rsid w:val="0A757099"/>
    <w:rsid w:val="0A82971B"/>
    <w:rsid w:val="0A99F4DA"/>
    <w:rsid w:val="0B71A052"/>
    <w:rsid w:val="0CCBD4D5"/>
    <w:rsid w:val="0CEF7309"/>
    <w:rsid w:val="0E42731D"/>
    <w:rsid w:val="1064F87F"/>
    <w:rsid w:val="10FBADFD"/>
    <w:rsid w:val="111142A2"/>
    <w:rsid w:val="11208982"/>
    <w:rsid w:val="11691AAA"/>
    <w:rsid w:val="11DEBE11"/>
    <w:rsid w:val="1276742A"/>
    <w:rsid w:val="12856E63"/>
    <w:rsid w:val="12BFD680"/>
    <w:rsid w:val="12E50E9C"/>
    <w:rsid w:val="14772C0A"/>
    <w:rsid w:val="153A513A"/>
    <w:rsid w:val="163FB2FB"/>
    <w:rsid w:val="177FD346"/>
    <w:rsid w:val="17A9D4FA"/>
    <w:rsid w:val="17C0FFE5"/>
    <w:rsid w:val="17EC6682"/>
    <w:rsid w:val="17FA3379"/>
    <w:rsid w:val="1866CED6"/>
    <w:rsid w:val="18CFB97E"/>
    <w:rsid w:val="191EB562"/>
    <w:rsid w:val="195E750C"/>
    <w:rsid w:val="19B37448"/>
    <w:rsid w:val="19C0DDD7"/>
    <w:rsid w:val="1B062C48"/>
    <w:rsid w:val="1B0DEECA"/>
    <w:rsid w:val="1BF2046F"/>
    <w:rsid w:val="1C8DE0A3"/>
    <w:rsid w:val="1D0C9841"/>
    <w:rsid w:val="1D12CABD"/>
    <w:rsid w:val="1D61FAAB"/>
    <w:rsid w:val="1D675D8E"/>
    <w:rsid w:val="1DFC1DC9"/>
    <w:rsid w:val="1F66BADD"/>
    <w:rsid w:val="20ADB0F5"/>
    <w:rsid w:val="20D46C77"/>
    <w:rsid w:val="2171043D"/>
    <w:rsid w:val="21CB4477"/>
    <w:rsid w:val="21F88527"/>
    <w:rsid w:val="2289A2F8"/>
    <w:rsid w:val="22C9943D"/>
    <w:rsid w:val="22DDB21B"/>
    <w:rsid w:val="2301C545"/>
    <w:rsid w:val="231055DB"/>
    <w:rsid w:val="23A7FC2B"/>
    <w:rsid w:val="2404C7ED"/>
    <w:rsid w:val="2454FE4C"/>
    <w:rsid w:val="245E1B13"/>
    <w:rsid w:val="255E5932"/>
    <w:rsid w:val="2592F4AD"/>
    <w:rsid w:val="25AFE2C5"/>
    <w:rsid w:val="25CC7393"/>
    <w:rsid w:val="25EBE1B6"/>
    <w:rsid w:val="261E4DD8"/>
    <w:rsid w:val="269038CE"/>
    <w:rsid w:val="26F57C07"/>
    <w:rsid w:val="2705455C"/>
    <w:rsid w:val="2759FBBB"/>
    <w:rsid w:val="27DBB561"/>
    <w:rsid w:val="27DD7F8A"/>
    <w:rsid w:val="2846B63F"/>
    <w:rsid w:val="2876F6C9"/>
    <w:rsid w:val="28C7EBCA"/>
    <w:rsid w:val="2922E81C"/>
    <w:rsid w:val="298D62C4"/>
    <w:rsid w:val="2ADBE269"/>
    <w:rsid w:val="2B3330A1"/>
    <w:rsid w:val="2B9FA698"/>
    <w:rsid w:val="2BFBA8DA"/>
    <w:rsid w:val="2C2BE4EB"/>
    <w:rsid w:val="2C666BDF"/>
    <w:rsid w:val="2CBF8685"/>
    <w:rsid w:val="2D4AC416"/>
    <w:rsid w:val="2D57C614"/>
    <w:rsid w:val="2D5DEAE5"/>
    <w:rsid w:val="2DC695E2"/>
    <w:rsid w:val="2E152B9B"/>
    <w:rsid w:val="2EB339B5"/>
    <w:rsid w:val="2EC3361E"/>
    <w:rsid w:val="2EF583BF"/>
    <w:rsid w:val="2FB1776A"/>
    <w:rsid w:val="301639C9"/>
    <w:rsid w:val="30E050B4"/>
    <w:rsid w:val="30F19315"/>
    <w:rsid w:val="311D8EDC"/>
    <w:rsid w:val="321C51BE"/>
    <w:rsid w:val="3239D658"/>
    <w:rsid w:val="3266E1F5"/>
    <w:rsid w:val="32DD8598"/>
    <w:rsid w:val="338DD5E2"/>
    <w:rsid w:val="342A4700"/>
    <w:rsid w:val="348B9FC9"/>
    <w:rsid w:val="34DB0805"/>
    <w:rsid w:val="34F93897"/>
    <w:rsid w:val="355D8189"/>
    <w:rsid w:val="3566327C"/>
    <w:rsid w:val="356C3325"/>
    <w:rsid w:val="357DFF3C"/>
    <w:rsid w:val="362808D8"/>
    <w:rsid w:val="3676E5FB"/>
    <w:rsid w:val="3689C400"/>
    <w:rsid w:val="3754BFEC"/>
    <w:rsid w:val="37B4CA21"/>
    <w:rsid w:val="38C8DD3E"/>
    <w:rsid w:val="38D90C2F"/>
    <w:rsid w:val="38DD7862"/>
    <w:rsid w:val="39104D05"/>
    <w:rsid w:val="3913BFA1"/>
    <w:rsid w:val="399CC2B6"/>
    <w:rsid w:val="3A5360BA"/>
    <w:rsid w:val="3AD2983C"/>
    <w:rsid w:val="3AEE896F"/>
    <w:rsid w:val="3B86279B"/>
    <w:rsid w:val="3B9B9681"/>
    <w:rsid w:val="3BA2D1EB"/>
    <w:rsid w:val="3BBF0F25"/>
    <w:rsid w:val="3BC4D209"/>
    <w:rsid w:val="3C6DFE74"/>
    <w:rsid w:val="3D68D8B7"/>
    <w:rsid w:val="3E2982F7"/>
    <w:rsid w:val="3E3B4094"/>
    <w:rsid w:val="3E46C92D"/>
    <w:rsid w:val="3E6E918A"/>
    <w:rsid w:val="3EA0C7B4"/>
    <w:rsid w:val="3F0A59DB"/>
    <w:rsid w:val="3FC276B0"/>
    <w:rsid w:val="40838081"/>
    <w:rsid w:val="415FBFF6"/>
    <w:rsid w:val="427E8E65"/>
    <w:rsid w:val="42B7A495"/>
    <w:rsid w:val="42D384B2"/>
    <w:rsid w:val="42DE9748"/>
    <w:rsid w:val="43147259"/>
    <w:rsid w:val="433DD172"/>
    <w:rsid w:val="43BF056B"/>
    <w:rsid w:val="4406AEAB"/>
    <w:rsid w:val="442FB19A"/>
    <w:rsid w:val="4456816F"/>
    <w:rsid w:val="44A57C84"/>
    <w:rsid w:val="44D502A2"/>
    <w:rsid w:val="453C5394"/>
    <w:rsid w:val="45521311"/>
    <w:rsid w:val="4584FD3A"/>
    <w:rsid w:val="46480C15"/>
    <w:rsid w:val="466229D6"/>
    <w:rsid w:val="4731609D"/>
    <w:rsid w:val="47589493"/>
    <w:rsid w:val="475B8899"/>
    <w:rsid w:val="49733343"/>
    <w:rsid w:val="4A4C0717"/>
    <w:rsid w:val="4A638586"/>
    <w:rsid w:val="4BB9035B"/>
    <w:rsid w:val="4C50EB63"/>
    <w:rsid w:val="4C6DE8E5"/>
    <w:rsid w:val="4CFE4DC8"/>
    <w:rsid w:val="4D7C1613"/>
    <w:rsid w:val="4F9A1EF0"/>
    <w:rsid w:val="50F8C9F5"/>
    <w:rsid w:val="518B45BB"/>
    <w:rsid w:val="519A1BA0"/>
    <w:rsid w:val="53048EFF"/>
    <w:rsid w:val="53CBF504"/>
    <w:rsid w:val="53CD0738"/>
    <w:rsid w:val="55B1BE38"/>
    <w:rsid w:val="563E3200"/>
    <w:rsid w:val="574D2228"/>
    <w:rsid w:val="57C0C40B"/>
    <w:rsid w:val="585C51D4"/>
    <w:rsid w:val="590D3828"/>
    <w:rsid w:val="598EF809"/>
    <w:rsid w:val="5B43C821"/>
    <w:rsid w:val="5B77E74B"/>
    <w:rsid w:val="5D1B186B"/>
    <w:rsid w:val="5D4C537F"/>
    <w:rsid w:val="5E29F7A7"/>
    <w:rsid w:val="5ECD9EF6"/>
    <w:rsid w:val="5ED74239"/>
    <w:rsid w:val="5F9CFE4F"/>
    <w:rsid w:val="5FC9E38E"/>
    <w:rsid w:val="6070FAA5"/>
    <w:rsid w:val="615B012D"/>
    <w:rsid w:val="616711A4"/>
    <w:rsid w:val="61A4BA0F"/>
    <w:rsid w:val="61DF7269"/>
    <w:rsid w:val="62544C82"/>
    <w:rsid w:val="625454BC"/>
    <w:rsid w:val="626034D9"/>
    <w:rsid w:val="6294D378"/>
    <w:rsid w:val="62F161E2"/>
    <w:rsid w:val="62FDBB52"/>
    <w:rsid w:val="63B41A74"/>
    <w:rsid w:val="64028DEE"/>
    <w:rsid w:val="64A2CEC8"/>
    <w:rsid w:val="650F74AC"/>
    <w:rsid w:val="658BF57E"/>
    <w:rsid w:val="65BFC47E"/>
    <w:rsid w:val="65ECEAC2"/>
    <w:rsid w:val="665F8A46"/>
    <w:rsid w:val="6720BC5E"/>
    <w:rsid w:val="67585435"/>
    <w:rsid w:val="685E3E87"/>
    <w:rsid w:val="686F4395"/>
    <w:rsid w:val="68963CED"/>
    <w:rsid w:val="68A849D7"/>
    <w:rsid w:val="68F259CB"/>
    <w:rsid w:val="68F9894E"/>
    <w:rsid w:val="6981538E"/>
    <w:rsid w:val="69C7898A"/>
    <w:rsid w:val="6A2C8734"/>
    <w:rsid w:val="6A8A2EE9"/>
    <w:rsid w:val="6BC0B3AA"/>
    <w:rsid w:val="6C0B36FF"/>
    <w:rsid w:val="6C170CDB"/>
    <w:rsid w:val="6C18E15E"/>
    <w:rsid w:val="6C1CEBF8"/>
    <w:rsid w:val="6C762115"/>
    <w:rsid w:val="6C94CEA8"/>
    <w:rsid w:val="6CE4E285"/>
    <w:rsid w:val="6D033D52"/>
    <w:rsid w:val="6D1B83A6"/>
    <w:rsid w:val="6DD8A737"/>
    <w:rsid w:val="6E75A8B6"/>
    <w:rsid w:val="6EC38C85"/>
    <w:rsid w:val="6EDC9BD0"/>
    <w:rsid w:val="6F537812"/>
    <w:rsid w:val="70AC41B2"/>
    <w:rsid w:val="70F612ED"/>
    <w:rsid w:val="71520013"/>
    <w:rsid w:val="719996EB"/>
    <w:rsid w:val="71EFDABD"/>
    <w:rsid w:val="723075DC"/>
    <w:rsid w:val="72C3ED6A"/>
    <w:rsid w:val="72C6F971"/>
    <w:rsid w:val="72DBA34A"/>
    <w:rsid w:val="74434666"/>
    <w:rsid w:val="7452BDEB"/>
    <w:rsid w:val="7467999A"/>
    <w:rsid w:val="758BF442"/>
    <w:rsid w:val="75F76A40"/>
    <w:rsid w:val="76259305"/>
    <w:rsid w:val="766CED00"/>
    <w:rsid w:val="770226A5"/>
    <w:rsid w:val="7827F990"/>
    <w:rsid w:val="78538CED"/>
    <w:rsid w:val="786A2796"/>
    <w:rsid w:val="7871378C"/>
    <w:rsid w:val="7892AB0A"/>
    <w:rsid w:val="78A503EE"/>
    <w:rsid w:val="796BEFA7"/>
    <w:rsid w:val="797053B1"/>
    <w:rsid w:val="7971E17D"/>
    <w:rsid w:val="79848909"/>
    <w:rsid w:val="798FAB4D"/>
    <w:rsid w:val="7993CDA4"/>
    <w:rsid w:val="79DDCD4E"/>
    <w:rsid w:val="7A29A4FB"/>
    <w:rsid w:val="7B58A2CC"/>
    <w:rsid w:val="7BBE4949"/>
    <w:rsid w:val="7BD28B68"/>
    <w:rsid w:val="7BDC215E"/>
    <w:rsid w:val="7C277425"/>
    <w:rsid w:val="7C98867F"/>
    <w:rsid w:val="7CAD439F"/>
    <w:rsid w:val="7D253953"/>
    <w:rsid w:val="7D68D5F7"/>
    <w:rsid w:val="7D9AC397"/>
    <w:rsid w:val="7DE6C253"/>
    <w:rsid w:val="7DF44198"/>
    <w:rsid w:val="7EA45972"/>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631C25"/>
  <w15:chartTrackingRefBased/>
  <w15:docId w15:val="{BEC04D9D-98F2-47D6-A5A5-E3AFAAA259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7F3BC1"/>
    <w:rPr>
      <w:rFonts w:ascii="Arial" w:hAnsi="Arial"/>
    </w:rPr>
  </w:style>
  <w:style w:type="paragraph" w:styleId="berschrift1">
    <w:name w:val="heading 1"/>
    <w:basedOn w:val="Standard"/>
    <w:next w:val="Standard"/>
    <w:link w:val="berschrift1Zchn"/>
    <w:autoRedefine/>
    <w:uiPriority w:val="9"/>
    <w:qFormat/>
    <w:rsid w:val="00C32AFE"/>
    <w:pPr>
      <w:keepNext/>
      <w:keepLines/>
      <w:numPr>
        <w:numId w:val="10"/>
      </w:numPr>
      <w:spacing w:before="360" w:after="120" w:line="240" w:lineRule="auto"/>
      <w:outlineLvl w:val="0"/>
    </w:pPr>
    <w:rPr>
      <w:rFonts w:eastAsiaTheme="majorEastAsia" w:cstheme="majorBidi"/>
      <w:color w:val="2E74B5" w:themeColor="accent1" w:themeShade="BF"/>
      <w:sz w:val="32"/>
      <w:szCs w:val="32"/>
    </w:rPr>
  </w:style>
  <w:style w:type="paragraph" w:styleId="berschrift2">
    <w:name w:val="heading 2"/>
    <w:basedOn w:val="Standard"/>
    <w:next w:val="Standard"/>
    <w:link w:val="berschrift2Zchn"/>
    <w:autoRedefine/>
    <w:uiPriority w:val="9"/>
    <w:unhideWhenUsed/>
    <w:qFormat/>
    <w:rsid w:val="00D90FE3"/>
    <w:pPr>
      <w:keepNext/>
      <w:keepLines/>
      <w:numPr>
        <w:ilvl w:val="1"/>
        <w:numId w:val="10"/>
      </w:numPr>
      <w:spacing w:before="240" w:after="120"/>
      <w:outlineLvl w:val="1"/>
    </w:pPr>
    <w:rPr>
      <w:rFonts w:eastAsiaTheme="majorEastAsia" w:cstheme="majorBidi"/>
      <w:color w:val="2E74B5" w:themeColor="accent1" w:themeShade="BF"/>
      <w:sz w:val="26"/>
      <w:szCs w:val="26"/>
    </w:rPr>
  </w:style>
  <w:style w:type="paragraph" w:styleId="berschrift3">
    <w:name w:val="heading 3"/>
    <w:basedOn w:val="Standard"/>
    <w:next w:val="Standard"/>
    <w:link w:val="berschrift3Zchn"/>
    <w:uiPriority w:val="9"/>
    <w:unhideWhenUsed/>
    <w:qFormat/>
    <w:rsid w:val="002702CE"/>
    <w:pPr>
      <w:keepNext/>
      <w:keepLines/>
      <w:numPr>
        <w:ilvl w:val="2"/>
        <w:numId w:val="10"/>
      </w:numPr>
      <w:spacing w:before="240" w:after="120"/>
      <w:outlineLvl w:val="2"/>
    </w:pPr>
    <w:rPr>
      <w:rFonts w:eastAsiaTheme="majorEastAsia" w:cstheme="majorBidi"/>
      <w:color w:val="1F4D78" w:themeColor="accent1" w:themeShade="7F"/>
      <w:sz w:val="24"/>
      <w:szCs w:val="24"/>
    </w:rPr>
  </w:style>
  <w:style w:type="paragraph" w:styleId="berschrift4">
    <w:name w:val="heading 4"/>
    <w:basedOn w:val="Standard"/>
    <w:next w:val="Standard"/>
    <w:link w:val="berschrift4Zchn"/>
    <w:uiPriority w:val="9"/>
    <w:unhideWhenUsed/>
    <w:qFormat/>
    <w:rsid w:val="002702CE"/>
    <w:pPr>
      <w:keepNext/>
      <w:keepLines/>
      <w:numPr>
        <w:ilvl w:val="3"/>
        <w:numId w:val="4"/>
      </w:numPr>
      <w:spacing w:before="40" w:after="0"/>
      <w:outlineLvl w:val="3"/>
    </w:pPr>
    <w:rPr>
      <w:rFonts w:asciiTheme="majorHAnsi" w:eastAsiaTheme="majorEastAsia" w:hAnsiTheme="majorHAnsi" w:cstheme="majorBidi"/>
      <w:i/>
      <w:iCs/>
      <w:color w:val="2E74B5" w:themeColor="accent1" w:themeShade="BF"/>
    </w:rPr>
  </w:style>
  <w:style w:type="paragraph" w:styleId="berschrift5">
    <w:name w:val="heading 5"/>
    <w:basedOn w:val="Standard"/>
    <w:next w:val="Standard"/>
    <w:link w:val="berschrift5Zchn"/>
    <w:uiPriority w:val="9"/>
    <w:semiHidden/>
    <w:unhideWhenUsed/>
    <w:qFormat/>
    <w:rsid w:val="00E73EFD"/>
    <w:pPr>
      <w:keepNext/>
      <w:keepLines/>
      <w:spacing w:before="40" w:after="0"/>
      <w:outlineLvl w:val="4"/>
    </w:pPr>
    <w:rPr>
      <w:rFonts w:asciiTheme="majorHAnsi" w:eastAsiaTheme="majorEastAsia" w:hAnsiTheme="majorHAnsi" w:cstheme="majorBidi"/>
      <w:color w:val="2E74B5" w:themeColor="accent1" w:themeShade="BF"/>
    </w:rPr>
  </w:style>
  <w:style w:type="paragraph" w:styleId="berschrift6">
    <w:name w:val="heading 6"/>
    <w:basedOn w:val="Standard"/>
    <w:next w:val="Standard"/>
    <w:link w:val="berschrift6Zchn"/>
    <w:uiPriority w:val="9"/>
    <w:semiHidden/>
    <w:unhideWhenUsed/>
    <w:qFormat/>
    <w:rsid w:val="00E73EFD"/>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Spezial">
    <w:name w:val="_Spezial"/>
    <w:basedOn w:val="Standard"/>
    <w:qFormat/>
    <w:rsid w:val="007F3BC1"/>
  </w:style>
  <w:style w:type="paragraph" w:customStyle="1" w:styleId="absatzlinks">
    <w:name w:val="_absatz_links"/>
    <w:basedOn w:val="Standard"/>
    <w:rsid w:val="00DC2529"/>
    <w:pPr>
      <w:spacing w:before="80" w:after="0" w:line="240" w:lineRule="auto"/>
      <w:ind w:firstLine="113"/>
    </w:pPr>
    <w:rPr>
      <w:rFonts w:eastAsia="Times New Roman" w:cs="Times New Roman"/>
      <w:szCs w:val="20"/>
      <w:lang w:eastAsia="de-DE"/>
    </w:rPr>
  </w:style>
  <w:style w:type="character" w:customStyle="1" w:styleId="berschrift1Zchn">
    <w:name w:val="Überschrift 1 Zchn"/>
    <w:basedOn w:val="Absatz-Standardschriftart"/>
    <w:link w:val="berschrift1"/>
    <w:uiPriority w:val="9"/>
    <w:rsid w:val="00C32AFE"/>
    <w:rPr>
      <w:rFonts w:ascii="Arial" w:eastAsiaTheme="majorEastAsia" w:hAnsi="Arial" w:cstheme="majorBidi"/>
      <w:color w:val="2E74B5" w:themeColor="accent1" w:themeShade="BF"/>
      <w:sz w:val="32"/>
      <w:szCs w:val="32"/>
    </w:rPr>
  </w:style>
  <w:style w:type="character" w:customStyle="1" w:styleId="berschrift2Zchn">
    <w:name w:val="Überschrift 2 Zchn"/>
    <w:basedOn w:val="Absatz-Standardschriftart"/>
    <w:link w:val="berschrift2"/>
    <w:uiPriority w:val="9"/>
    <w:rsid w:val="00D90FE3"/>
    <w:rPr>
      <w:rFonts w:ascii="Arial" w:eastAsiaTheme="majorEastAsia" w:hAnsi="Arial" w:cstheme="majorBidi"/>
      <w:color w:val="2E74B5" w:themeColor="accent1" w:themeShade="BF"/>
      <w:sz w:val="26"/>
      <w:szCs w:val="26"/>
    </w:rPr>
  </w:style>
  <w:style w:type="paragraph" w:customStyle="1" w:styleId="absatzaufzstd">
    <w:name w:val="_absatz_aufz_std"/>
    <w:basedOn w:val="Standard"/>
    <w:rsid w:val="006C58C5"/>
    <w:pPr>
      <w:numPr>
        <w:numId w:val="1"/>
      </w:numPr>
      <w:spacing w:before="120" w:after="0" w:line="240" w:lineRule="auto"/>
      <w:ind w:left="641" w:hanging="357"/>
    </w:pPr>
    <w:rPr>
      <w:rFonts w:eastAsia="Times New Roman" w:cs="Times New Roman"/>
      <w:szCs w:val="20"/>
      <w:lang w:eastAsia="de-DE"/>
    </w:rPr>
  </w:style>
  <w:style w:type="table" w:styleId="Tabellenraster">
    <w:name w:val="Table Grid"/>
    <w:basedOn w:val="NormaleTabelle"/>
    <w:uiPriority w:val="39"/>
    <w:rsid w:val="00503C5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ellel11">
    <w:name w:val="_tabelle_l_11"/>
    <w:basedOn w:val="Standard"/>
    <w:qFormat/>
    <w:rsid w:val="00503C50"/>
    <w:pPr>
      <w:spacing w:before="60" w:after="60" w:line="240" w:lineRule="auto"/>
    </w:pPr>
    <w:rPr>
      <w:rFonts w:eastAsia="Times New Roman" w:cs="Times New Roman"/>
      <w:szCs w:val="20"/>
      <w:lang w:eastAsia="de-DE"/>
    </w:rPr>
  </w:style>
  <w:style w:type="paragraph" w:customStyle="1" w:styleId="absatzaufzabc">
    <w:name w:val="_absatz_aufz_abc"/>
    <w:basedOn w:val="Standard"/>
    <w:qFormat/>
    <w:rsid w:val="00582112"/>
    <w:pPr>
      <w:numPr>
        <w:numId w:val="3"/>
      </w:numPr>
    </w:pPr>
  </w:style>
  <w:style w:type="paragraph" w:customStyle="1" w:styleId="tabellez11">
    <w:name w:val="_tabelle_z_11"/>
    <w:basedOn w:val="tabellel11"/>
    <w:qFormat/>
    <w:rsid w:val="00BE0C5F"/>
    <w:pPr>
      <w:jc w:val="center"/>
    </w:pPr>
  </w:style>
  <w:style w:type="paragraph" w:customStyle="1" w:styleId="Frage">
    <w:name w:val="_Frage"/>
    <w:basedOn w:val="absatzlinks"/>
    <w:qFormat/>
    <w:rsid w:val="00BE0C5F"/>
    <w:pPr>
      <w:ind w:firstLine="0"/>
    </w:pPr>
    <w:rPr>
      <w:color w:val="008000"/>
    </w:rPr>
  </w:style>
  <w:style w:type="paragraph" w:customStyle="1" w:styleId="Antwort">
    <w:name w:val="_Antwort"/>
    <w:basedOn w:val="Frage"/>
    <w:qFormat/>
    <w:rsid w:val="00BE0C5F"/>
    <w:rPr>
      <w:color w:val="0033CC"/>
    </w:rPr>
  </w:style>
  <w:style w:type="character" w:customStyle="1" w:styleId="berschrift3Zchn">
    <w:name w:val="Überschrift 3 Zchn"/>
    <w:basedOn w:val="Absatz-Standardschriftart"/>
    <w:link w:val="berschrift3"/>
    <w:uiPriority w:val="9"/>
    <w:rsid w:val="002702CE"/>
    <w:rPr>
      <w:rFonts w:ascii="Arial" w:eastAsiaTheme="majorEastAsia" w:hAnsi="Arial" w:cstheme="majorBidi"/>
      <w:color w:val="1F4D78" w:themeColor="accent1" w:themeShade="7F"/>
      <w:sz w:val="24"/>
      <w:szCs w:val="24"/>
    </w:rPr>
  </w:style>
  <w:style w:type="character" w:customStyle="1" w:styleId="berschrift4Zchn">
    <w:name w:val="Überschrift 4 Zchn"/>
    <w:basedOn w:val="Absatz-Standardschriftart"/>
    <w:link w:val="berschrift4"/>
    <w:uiPriority w:val="9"/>
    <w:rsid w:val="002702CE"/>
    <w:rPr>
      <w:rFonts w:asciiTheme="majorHAnsi" w:eastAsiaTheme="majorEastAsia" w:hAnsiTheme="majorHAnsi" w:cstheme="majorBidi"/>
      <w:i/>
      <w:iCs/>
      <w:color w:val="2E74B5" w:themeColor="accent1" w:themeShade="BF"/>
    </w:rPr>
  </w:style>
  <w:style w:type="paragraph" w:styleId="Inhaltsverzeichnisberschrift">
    <w:name w:val="TOC Heading"/>
    <w:basedOn w:val="Standard"/>
    <w:next w:val="Standard"/>
    <w:uiPriority w:val="39"/>
    <w:unhideWhenUsed/>
    <w:qFormat/>
    <w:rsid w:val="00C32AFE"/>
    <w:pPr>
      <w:spacing w:before="240" w:after="240"/>
    </w:pPr>
    <w:rPr>
      <w:rFonts w:asciiTheme="majorHAnsi" w:hAnsiTheme="majorHAnsi"/>
      <w:color w:val="2E74B5" w:themeColor="accent1" w:themeShade="BF"/>
      <w:sz w:val="32"/>
      <w:lang w:eastAsia="de-DE"/>
    </w:rPr>
  </w:style>
  <w:style w:type="paragraph" w:styleId="Verzeichnis1">
    <w:name w:val="toc 1"/>
    <w:basedOn w:val="Standard"/>
    <w:next w:val="Standard"/>
    <w:autoRedefine/>
    <w:uiPriority w:val="39"/>
    <w:unhideWhenUsed/>
    <w:rsid w:val="00C32AFE"/>
    <w:pPr>
      <w:tabs>
        <w:tab w:val="left" w:pos="440"/>
        <w:tab w:val="right" w:leader="dot" w:pos="9062"/>
      </w:tabs>
      <w:spacing w:after="100"/>
    </w:pPr>
  </w:style>
  <w:style w:type="paragraph" w:styleId="Verzeichnis2">
    <w:name w:val="toc 2"/>
    <w:basedOn w:val="Standard"/>
    <w:next w:val="Standard"/>
    <w:autoRedefine/>
    <w:uiPriority w:val="39"/>
    <w:unhideWhenUsed/>
    <w:rsid w:val="005805DC"/>
    <w:pPr>
      <w:spacing w:after="100"/>
      <w:ind w:left="220"/>
    </w:pPr>
  </w:style>
  <w:style w:type="character" w:styleId="Hyperlink">
    <w:name w:val="Hyperlink"/>
    <w:basedOn w:val="Absatz-Standardschriftart"/>
    <w:uiPriority w:val="99"/>
    <w:unhideWhenUsed/>
    <w:rsid w:val="005805DC"/>
    <w:rPr>
      <w:color w:val="0563C1" w:themeColor="hyperlink"/>
      <w:u w:val="single"/>
    </w:rPr>
  </w:style>
  <w:style w:type="paragraph" w:styleId="Verzeichnis3">
    <w:name w:val="toc 3"/>
    <w:basedOn w:val="Standard"/>
    <w:next w:val="Standard"/>
    <w:autoRedefine/>
    <w:uiPriority w:val="39"/>
    <w:unhideWhenUsed/>
    <w:rsid w:val="00F1024A"/>
    <w:pPr>
      <w:spacing w:after="100"/>
      <w:ind w:left="440"/>
    </w:pPr>
  </w:style>
  <w:style w:type="paragraph" w:customStyle="1" w:styleId="absatzberschrift">
    <w:name w:val="_absatzüberschrift"/>
    <w:basedOn w:val="Standard"/>
    <w:qFormat/>
    <w:rsid w:val="004B7C5B"/>
    <w:pPr>
      <w:spacing w:before="240" w:after="120"/>
    </w:pPr>
    <w:rPr>
      <w:color w:val="2E74B5" w:themeColor="accent1" w:themeShade="BF"/>
      <w:sz w:val="24"/>
    </w:rPr>
  </w:style>
  <w:style w:type="paragraph" w:customStyle="1" w:styleId="absatzEinrckung">
    <w:name w:val="_absatz_Einrückung"/>
    <w:basedOn w:val="absatzaufzstd"/>
    <w:qFormat/>
    <w:rsid w:val="009709D5"/>
    <w:pPr>
      <w:numPr>
        <w:numId w:val="0"/>
      </w:numPr>
      <w:ind w:left="641"/>
    </w:pPr>
    <w:rPr>
      <w:rFonts w:cs="Arial"/>
      <w:szCs w:val="22"/>
      <w:lang w:val="en-US"/>
    </w:rPr>
  </w:style>
  <w:style w:type="character" w:customStyle="1" w:styleId="berschrift5Zchn">
    <w:name w:val="Überschrift 5 Zchn"/>
    <w:basedOn w:val="Absatz-Standardschriftart"/>
    <w:link w:val="berschrift5"/>
    <w:uiPriority w:val="9"/>
    <w:semiHidden/>
    <w:rsid w:val="00E73EFD"/>
    <w:rPr>
      <w:rFonts w:asciiTheme="majorHAnsi" w:eastAsiaTheme="majorEastAsia" w:hAnsiTheme="majorHAnsi" w:cstheme="majorBidi"/>
      <w:color w:val="2E74B5" w:themeColor="accent1" w:themeShade="BF"/>
    </w:rPr>
  </w:style>
  <w:style w:type="character" w:customStyle="1" w:styleId="berschrift6Zchn">
    <w:name w:val="Überschrift 6 Zchn"/>
    <w:basedOn w:val="Absatz-Standardschriftart"/>
    <w:link w:val="berschrift6"/>
    <w:uiPriority w:val="9"/>
    <w:semiHidden/>
    <w:rsid w:val="00E73EFD"/>
    <w:rPr>
      <w:rFonts w:asciiTheme="majorHAnsi" w:eastAsiaTheme="majorEastAsia" w:hAnsiTheme="majorHAnsi" w:cstheme="majorBidi"/>
      <w:color w:val="1F4D78" w:themeColor="accent1" w:themeShade="7F"/>
    </w:rPr>
  </w:style>
  <w:style w:type="paragraph" w:customStyle="1" w:styleId="Frage0">
    <w:name w:val="Frage"/>
    <w:basedOn w:val="Standard"/>
    <w:link w:val="FrageZchn"/>
    <w:qFormat/>
    <w:rsid w:val="00E73EFD"/>
    <w:pPr>
      <w:pBdr>
        <w:top w:val="nil"/>
        <w:left w:val="nil"/>
        <w:bottom w:val="nil"/>
        <w:right w:val="nil"/>
        <w:between w:val="nil"/>
      </w:pBdr>
      <w:spacing w:before="80" w:after="0" w:line="240" w:lineRule="auto"/>
    </w:pPr>
    <w:rPr>
      <w:rFonts w:eastAsia="Arial" w:cs="Arial"/>
      <w:i/>
      <w:iCs/>
      <w:color w:val="FF0000"/>
      <w:lang w:eastAsia="en-DE"/>
    </w:rPr>
  </w:style>
  <w:style w:type="paragraph" w:customStyle="1" w:styleId="Antwort0">
    <w:name w:val="Antwort"/>
    <w:basedOn w:val="Frage0"/>
    <w:link w:val="AntwortZchn"/>
    <w:qFormat/>
    <w:rsid w:val="003A1987"/>
    <w:rPr>
      <w:i w:val="0"/>
      <w:iCs w:val="0"/>
      <w:color w:val="538135" w:themeColor="accent6" w:themeShade="BF"/>
    </w:rPr>
  </w:style>
  <w:style w:type="character" w:customStyle="1" w:styleId="FrageZchn">
    <w:name w:val="Frage Zchn"/>
    <w:basedOn w:val="berschrift5Zchn"/>
    <w:link w:val="Frage0"/>
    <w:rsid w:val="00E73EFD"/>
    <w:rPr>
      <w:rFonts w:ascii="Arial" w:eastAsia="Arial" w:hAnsi="Arial" w:cs="Arial"/>
      <w:i/>
      <w:iCs/>
      <w:color w:val="FF0000"/>
      <w:lang w:eastAsia="en-DE"/>
    </w:rPr>
  </w:style>
  <w:style w:type="character" w:customStyle="1" w:styleId="AntwortZchn">
    <w:name w:val="Antwort Zchn"/>
    <w:basedOn w:val="berschrift6Zchn"/>
    <w:link w:val="Antwort0"/>
    <w:rsid w:val="003A1987"/>
    <w:rPr>
      <w:rFonts w:ascii="Arial" w:eastAsia="Arial" w:hAnsi="Arial" w:cs="Arial"/>
      <w:color w:val="538135" w:themeColor="accent6" w:themeShade="BF"/>
      <w:lang w:eastAsia="en-DE"/>
    </w:rPr>
  </w:style>
  <w:style w:type="character" w:styleId="Kommentarzeichen">
    <w:name w:val="annotation reference"/>
    <w:basedOn w:val="Absatz-Standardschriftart"/>
    <w:uiPriority w:val="99"/>
    <w:semiHidden/>
    <w:unhideWhenUsed/>
    <w:rsid w:val="00987DA1"/>
    <w:rPr>
      <w:sz w:val="16"/>
      <w:szCs w:val="16"/>
    </w:rPr>
  </w:style>
  <w:style w:type="paragraph" w:styleId="Kommentartext">
    <w:name w:val="annotation text"/>
    <w:basedOn w:val="Standard"/>
    <w:link w:val="KommentartextZchn"/>
    <w:uiPriority w:val="99"/>
    <w:semiHidden/>
    <w:unhideWhenUsed/>
    <w:rsid w:val="00987DA1"/>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987DA1"/>
    <w:rPr>
      <w:rFonts w:ascii="Arial" w:hAnsi="Arial"/>
      <w:sz w:val="20"/>
      <w:szCs w:val="20"/>
    </w:rPr>
  </w:style>
  <w:style w:type="paragraph" w:styleId="Kommentarthema">
    <w:name w:val="annotation subject"/>
    <w:basedOn w:val="Kommentartext"/>
    <w:next w:val="Kommentartext"/>
    <w:link w:val="KommentarthemaZchn"/>
    <w:uiPriority w:val="99"/>
    <w:semiHidden/>
    <w:unhideWhenUsed/>
    <w:rsid w:val="00987DA1"/>
    <w:rPr>
      <w:b/>
      <w:bCs/>
    </w:rPr>
  </w:style>
  <w:style w:type="character" w:customStyle="1" w:styleId="KommentarthemaZchn">
    <w:name w:val="Kommentarthema Zchn"/>
    <w:basedOn w:val="KommentartextZchn"/>
    <w:link w:val="Kommentarthema"/>
    <w:uiPriority w:val="99"/>
    <w:semiHidden/>
    <w:rsid w:val="00987DA1"/>
    <w:rPr>
      <w:rFonts w:ascii="Arial" w:hAnsi="Arial"/>
      <w:b/>
      <w:bCs/>
      <w:sz w:val="20"/>
      <w:szCs w:val="20"/>
    </w:rPr>
  </w:style>
  <w:style w:type="paragraph" w:styleId="Sprechblasentext">
    <w:name w:val="Balloon Text"/>
    <w:basedOn w:val="Standard"/>
    <w:link w:val="SprechblasentextZchn"/>
    <w:uiPriority w:val="99"/>
    <w:semiHidden/>
    <w:unhideWhenUsed/>
    <w:rsid w:val="00987DA1"/>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987DA1"/>
    <w:rPr>
      <w:rFonts w:ascii="Segoe UI" w:hAnsi="Segoe UI" w:cs="Segoe UI"/>
      <w:sz w:val="18"/>
      <w:szCs w:val="18"/>
    </w:rPr>
  </w:style>
  <w:style w:type="character" w:styleId="NichtaufgelsteErwhnung">
    <w:name w:val="Unresolved Mention"/>
    <w:basedOn w:val="Absatz-Standardschriftart"/>
    <w:uiPriority w:val="99"/>
    <w:semiHidden/>
    <w:unhideWhenUsed/>
    <w:rsid w:val="000B7F48"/>
    <w:rPr>
      <w:color w:val="605E5C"/>
      <w:shd w:val="clear" w:color="auto" w:fill="E1DFDD"/>
    </w:rPr>
  </w:style>
  <w:style w:type="paragraph" w:styleId="Beschriftung">
    <w:name w:val="caption"/>
    <w:basedOn w:val="Standard"/>
    <w:next w:val="Standard"/>
    <w:uiPriority w:val="35"/>
    <w:unhideWhenUsed/>
    <w:qFormat/>
    <w:rsid w:val="003B4418"/>
    <w:pPr>
      <w:spacing w:after="200" w:line="240" w:lineRule="auto"/>
    </w:pPr>
    <w:rPr>
      <w:i/>
      <w:iCs/>
      <w:color w:val="44546A" w:themeColor="text2"/>
      <w:sz w:val="18"/>
      <w:szCs w:val="18"/>
    </w:rPr>
  </w:style>
  <w:style w:type="paragraph" w:styleId="Listenabsatz">
    <w:name w:val="List Paragraph"/>
    <w:basedOn w:val="Standard"/>
    <w:uiPriority w:val="34"/>
    <w:qFormat/>
    <w:rsid w:val="00677F29"/>
    <w:pPr>
      <w:ind w:left="720"/>
      <w:contextualSpacing/>
    </w:pPr>
  </w:style>
  <w:style w:type="paragraph" w:styleId="Kopfzeile">
    <w:name w:val="header"/>
    <w:basedOn w:val="Standard"/>
    <w:link w:val="KopfzeileZchn"/>
    <w:uiPriority w:val="99"/>
    <w:unhideWhenUsed/>
    <w:rsid w:val="00C21D42"/>
    <w:pPr>
      <w:tabs>
        <w:tab w:val="center" w:pos="4513"/>
        <w:tab w:val="right" w:pos="9026"/>
      </w:tabs>
      <w:spacing w:after="0" w:line="240" w:lineRule="auto"/>
    </w:pPr>
  </w:style>
  <w:style w:type="character" w:customStyle="1" w:styleId="KopfzeileZchn">
    <w:name w:val="Kopfzeile Zchn"/>
    <w:basedOn w:val="Absatz-Standardschriftart"/>
    <w:link w:val="Kopfzeile"/>
    <w:uiPriority w:val="99"/>
    <w:rsid w:val="00C21D42"/>
    <w:rPr>
      <w:rFonts w:ascii="Arial" w:hAnsi="Arial"/>
    </w:rPr>
  </w:style>
  <w:style w:type="paragraph" w:styleId="Fuzeile">
    <w:name w:val="footer"/>
    <w:basedOn w:val="Standard"/>
    <w:link w:val="FuzeileZchn"/>
    <w:uiPriority w:val="99"/>
    <w:unhideWhenUsed/>
    <w:rsid w:val="00C21D42"/>
    <w:pPr>
      <w:tabs>
        <w:tab w:val="center" w:pos="4513"/>
        <w:tab w:val="right" w:pos="9026"/>
      </w:tabs>
      <w:spacing w:after="0" w:line="240" w:lineRule="auto"/>
    </w:pPr>
  </w:style>
  <w:style w:type="character" w:customStyle="1" w:styleId="FuzeileZchn">
    <w:name w:val="Fußzeile Zchn"/>
    <w:basedOn w:val="Absatz-Standardschriftart"/>
    <w:link w:val="Fuzeile"/>
    <w:uiPriority w:val="99"/>
    <w:rsid w:val="00C21D42"/>
    <w:rPr>
      <w:rFonts w:ascii="Arial" w:hAnsi="Arial"/>
    </w:rPr>
  </w:style>
  <w:style w:type="table" w:customStyle="1" w:styleId="TableGrid0">
    <w:name w:val="Table Grid0"/>
    <w:rsid w:val="00AF7BCA"/>
    <w:pPr>
      <w:spacing w:after="0" w:line="240" w:lineRule="auto"/>
    </w:pPr>
    <w:rPr>
      <w:rFonts w:eastAsiaTheme="minorEastAsia"/>
      <w:lang w:val="en-DE" w:eastAsia="en-DE"/>
    </w:rPr>
    <w:tblPr>
      <w:tblCellMar>
        <w:top w:w="0" w:type="dxa"/>
        <w:left w:w="0" w:type="dxa"/>
        <w:bottom w:w="0" w:type="dxa"/>
        <w:right w:w="0" w:type="dxa"/>
      </w:tblCellMar>
    </w:tblPr>
  </w:style>
  <w:style w:type="table" w:customStyle="1" w:styleId="TableGrid00">
    <w:name w:val="Table Grid00"/>
    <w:rsid w:val="00F80E7C"/>
    <w:pPr>
      <w:spacing w:after="0" w:line="240" w:lineRule="auto"/>
    </w:pPr>
    <w:rPr>
      <w:rFonts w:eastAsiaTheme="minorEastAsia"/>
      <w:lang w:val="en-DE" w:eastAsia="en-DE"/>
    </w:rPr>
    <w:tblPr>
      <w:tblCellMar>
        <w:top w:w="0" w:type="dxa"/>
        <w:left w:w="0" w:type="dxa"/>
        <w:bottom w:w="0" w:type="dxa"/>
        <w:right w:w="0" w:type="dxa"/>
      </w:tblCellMar>
    </w:tblPr>
  </w:style>
  <w:style w:type="table" w:customStyle="1" w:styleId="TableGrid000">
    <w:name w:val="Table Grid000"/>
    <w:rsid w:val="00080C24"/>
    <w:pPr>
      <w:spacing w:after="0" w:line="240" w:lineRule="auto"/>
    </w:pPr>
    <w:rPr>
      <w:rFonts w:eastAsiaTheme="minorEastAsia"/>
      <w:lang w:val="en-DE" w:eastAsia="en-DE"/>
    </w:rPr>
    <w:tblPr>
      <w:tblCellMar>
        <w:top w:w="0" w:type="dxa"/>
        <w:left w:w="0" w:type="dxa"/>
        <w:bottom w:w="0" w:type="dxa"/>
        <w:right w:w="0" w:type="dxa"/>
      </w:tblCellMar>
    </w:tblPr>
  </w:style>
  <w:style w:type="paragraph" w:styleId="HTMLVorformatiert">
    <w:name w:val="HTML Preformatted"/>
    <w:basedOn w:val="Standard"/>
    <w:link w:val="HTMLVorformatiertZchn"/>
    <w:uiPriority w:val="99"/>
    <w:semiHidden/>
    <w:unhideWhenUsed/>
    <w:rsid w:val="00885A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DE" w:eastAsia="en-DE"/>
    </w:rPr>
  </w:style>
  <w:style w:type="character" w:customStyle="1" w:styleId="HTMLVorformatiertZchn">
    <w:name w:val="HTML Vorformatiert Zchn"/>
    <w:basedOn w:val="Absatz-Standardschriftart"/>
    <w:link w:val="HTMLVorformatiert"/>
    <w:uiPriority w:val="99"/>
    <w:semiHidden/>
    <w:rsid w:val="00885A86"/>
    <w:rPr>
      <w:rFonts w:ascii="Courier New" w:eastAsia="Times New Roman" w:hAnsi="Courier New" w:cs="Courier New"/>
      <w:sz w:val="20"/>
      <w:szCs w:val="20"/>
      <w:lang w:val="en-DE" w:eastAsia="en-DE"/>
    </w:rPr>
  </w:style>
  <w:style w:type="paragraph" w:styleId="berarbeitung">
    <w:name w:val="Revision"/>
    <w:hidden/>
    <w:uiPriority w:val="99"/>
    <w:semiHidden/>
    <w:rsid w:val="007B1002"/>
    <w:pPr>
      <w:spacing w:after="0" w:line="240" w:lineRule="auto"/>
    </w:pPr>
    <w:rPr>
      <w:rFonts w:ascii="Arial" w:hAnsi="Ari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23224088">
      <w:bodyDiv w:val="1"/>
      <w:marLeft w:val="0"/>
      <w:marRight w:val="0"/>
      <w:marTop w:val="0"/>
      <w:marBottom w:val="0"/>
      <w:divBdr>
        <w:top w:val="none" w:sz="0" w:space="0" w:color="auto"/>
        <w:left w:val="none" w:sz="0" w:space="0" w:color="auto"/>
        <w:bottom w:val="none" w:sz="0" w:space="0" w:color="auto"/>
        <w:right w:val="none" w:sz="0" w:space="0" w:color="auto"/>
      </w:divBdr>
    </w:div>
    <w:div w:id="419562725">
      <w:bodyDiv w:val="1"/>
      <w:marLeft w:val="0"/>
      <w:marRight w:val="0"/>
      <w:marTop w:val="0"/>
      <w:marBottom w:val="0"/>
      <w:divBdr>
        <w:top w:val="none" w:sz="0" w:space="0" w:color="auto"/>
        <w:left w:val="none" w:sz="0" w:space="0" w:color="auto"/>
        <w:bottom w:val="none" w:sz="0" w:space="0" w:color="auto"/>
        <w:right w:val="none" w:sz="0" w:space="0" w:color="auto"/>
      </w:divBdr>
    </w:div>
    <w:div w:id="480081336">
      <w:bodyDiv w:val="1"/>
      <w:marLeft w:val="0"/>
      <w:marRight w:val="0"/>
      <w:marTop w:val="0"/>
      <w:marBottom w:val="0"/>
      <w:divBdr>
        <w:top w:val="none" w:sz="0" w:space="0" w:color="auto"/>
        <w:left w:val="none" w:sz="0" w:space="0" w:color="auto"/>
        <w:bottom w:val="none" w:sz="0" w:space="0" w:color="auto"/>
        <w:right w:val="none" w:sz="0" w:space="0" w:color="auto"/>
      </w:divBdr>
    </w:div>
    <w:div w:id="790517144">
      <w:bodyDiv w:val="1"/>
      <w:marLeft w:val="0"/>
      <w:marRight w:val="0"/>
      <w:marTop w:val="0"/>
      <w:marBottom w:val="0"/>
      <w:divBdr>
        <w:top w:val="none" w:sz="0" w:space="0" w:color="auto"/>
        <w:left w:val="none" w:sz="0" w:space="0" w:color="auto"/>
        <w:bottom w:val="none" w:sz="0" w:space="0" w:color="auto"/>
        <w:right w:val="none" w:sz="0" w:space="0" w:color="auto"/>
      </w:divBdr>
    </w:div>
    <w:div w:id="873153090">
      <w:bodyDiv w:val="1"/>
      <w:marLeft w:val="0"/>
      <w:marRight w:val="0"/>
      <w:marTop w:val="0"/>
      <w:marBottom w:val="0"/>
      <w:divBdr>
        <w:top w:val="none" w:sz="0" w:space="0" w:color="auto"/>
        <w:left w:val="none" w:sz="0" w:space="0" w:color="auto"/>
        <w:bottom w:val="none" w:sz="0" w:space="0" w:color="auto"/>
        <w:right w:val="none" w:sz="0" w:space="0" w:color="auto"/>
      </w:divBdr>
    </w:div>
    <w:div w:id="902526060">
      <w:bodyDiv w:val="1"/>
      <w:marLeft w:val="0"/>
      <w:marRight w:val="0"/>
      <w:marTop w:val="0"/>
      <w:marBottom w:val="0"/>
      <w:divBdr>
        <w:top w:val="none" w:sz="0" w:space="0" w:color="auto"/>
        <w:left w:val="none" w:sz="0" w:space="0" w:color="auto"/>
        <w:bottom w:val="none" w:sz="0" w:space="0" w:color="auto"/>
        <w:right w:val="none" w:sz="0" w:space="0" w:color="auto"/>
      </w:divBdr>
    </w:div>
    <w:div w:id="965889042">
      <w:bodyDiv w:val="1"/>
      <w:marLeft w:val="0"/>
      <w:marRight w:val="0"/>
      <w:marTop w:val="0"/>
      <w:marBottom w:val="0"/>
      <w:divBdr>
        <w:top w:val="none" w:sz="0" w:space="0" w:color="auto"/>
        <w:left w:val="none" w:sz="0" w:space="0" w:color="auto"/>
        <w:bottom w:val="none" w:sz="0" w:space="0" w:color="auto"/>
        <w:right w:val="none" w:sz="0" w:space="0" w:color="auto"/>
      </w:divBdr>
    </w:div>
    <w:div w:id="1290472404">
      <w:bodyDiv w:val="1"/>
      <w:marLeft w:val="0"/>
      <w:marRight w:val="0"/>
      <w:marTop w:val="0"/>
      <w:marBottom w:val="0"/>
      <w:divBdr>
        <w:top w:val="none" w:sz="0" w:space="0" w:color="auto"/>
        <w:left w:val="none" w:sz="0" w:space="0" w:color="auto"/>
        <w:bottom w:val="none" w:sz="0" w:space="0" w:color="auto"/>
        <w:right w:val="none" w:sz="0" w:space="0" w:color="auto"/>
      </w:divBdr>
    </w:div>
    <w:div w:id="1478886647">
      <w:bodyDiv w:val="1"/>
      <w:marLeft w:val="0"/>
      <w:marRight w:val="0"/>
      <w:marTop w:val="0"/>
      <w:marBottom w:val="0"/>
      <w:divBdr>
        <w:top w:val="none" w:sz="0" w:space="0" w:color="auto"/>
        <w:left w:val="none" w:sz="0" w:space="0" w:color="auto"/>
        <w:bottom w:val="none" w:sz="0" w:space="0" w:color="auto"/>
        <w:right w:val="none" w:sz="0" w:space="0" w:color="auto"/>
      </w:divBdr>
    </w:div>
    <w:div w:id="1697732475">
      <w:bodyDiv w:val="1"/>
      <w:marLeft w:val="0"/>
      <w:marRight w:val="0"/>
      <w:marTop w:val="0"/>
      <w:marBottom w:val="0"/>
      <w:divBdr>
        <w:top w:val="none" w:sz="0" w:space="0" w:color="auto"/>
        <w:left w:val="none" w:sz="0" w:space="0" w:color="auto"/>
        <w:bottom w:val="none" w:sz="0" w:space="0" w:color="auto"/>
        <w:right w:val="none" w:sz="0" w:space="0" w:color="auto"/>
      </w:divBdr>
    </w:div>
    <w:div w:id="1763841560">
      <w:bodyDiv w:val="1"/>
      <w:marLeft w:val="0"/>
      <w:marRight w:val="0"/>
      <w:marTop w:val="0"/>
      <w:marBottom w:val="0"/>
      <w:divBdr>
        <w:top w:val="none" w:sz="0" w:space="0" w:color="auto"/>
        <w:left w:val="none" w:sz="0" w:space="0" w:color="auto"/>
        <w:bottom w:val="none" w:sz="0" w:space="0" w:color="auto"/>
        <w:right w:val="none" w:sz="0" w:space="0" w:color="auto"/>
      </w:divBdr>
    </w:div>
    <w:div w:id="2127456602">
      <w:bodyDiv w:val="1"/>
      <w:marLeft w:val="0"/>
      <w:marRight w:val="0"/>
      <w:marTop w:val="0"/>
      <w:marBottom w:val="0"/>
      <w:divBdr>
        <w:top w:val="none" w:sz="0" w:space="0" w:color="auto"/>
        <w:left w:val="none" w:sz="0" w:space="0" w:color="auto"/>
        <w:bottom w:val="none" w:sz="0" w:space="0" w:color="auto"/>
        <w:right w:val="none" w:sz="0" w:space="0" w:color="auto"/>
      </w:divBdr>
    </w:div>
    <w:div w:id="21392575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F6731AD-5638-4F7E-8E13-A99728A4E7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52</Pages>
  <Words>8810</Words>
  <Characters>50219</Characters>
  <Application>Microsoft Office Word</Application>
  <DocSecurity>0</DocSecurity>
  <Lines>418</Lines>
  <Paragraphs>117</Paragraphs>
  <ScaleCrop>false</ScaleCrop>
  <HeadingPairs>
    <vt:vector size="2" baseType="variant">
      <vt:variant>
        <vt:lpstr>Titel</vt:lpstr>
      </vt:variant>
      <vt:variant>
        <vt:i4>1</vt:i4>
      </vt:variant>
    </vt:vector>
  </HeadingPairs>
  <TitlesOfParts>
    <vt:vector size="1" baseType="lpstr">
      <vt:lpstr/>
    </vt:vector>
  </TitlesOfParts>
  <Company>Karlsruher Institut für Technologie</Company>
  <LinksUpToDate>false</LinksUpToDate>
  <CharactersWithSpaces>58912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rlutz</dc:creator>
  <cp:keywords/>
  <dc:description/>
  <cp:lastModifiedBy>Théo Roncoletta</cp:lastModifiedBy>
  <cp:revision>2</cp:revision>
  <dcterms:created xsi:type="dcterms:W3CDTF">2020-09-07T16:17:00Z</dcterms:created>
  <dcterms:modified xsi:type="dcterms:W3CDTF">2020-09-07T16:17:00Z</dcterms:modified>
</cp:coreProperties>
</file>